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4AAE7" w14:textId="77777777" w:rsidR="001314BF" w:rsidRDefault="001314BF" w:rsidP="001314BF">
      <w:pPr>
        <w:tabs>
          <w:tab w:val="left" w:pos="688"/>
        </w:tabs>
        <w:jc w:val="center"/>
        <w:rPr>
          <w:rFonts w:ascii="Bahnschrift SemiCondensed" w:hAnsi="Bahnschrift SemiCondensed" w:cs="Arial"/>
          <w:b/>
          <w:bCs/>
          <w:sz w:val="36"/>
          <w:szCs w:val="24"/>
        </w:rPr>
      </w:pPr>
    </w:p>
    <w:p w14:paraId="659D5A59" w14:textId="77777777" w:rsidR="001314BF" w:rsidRDefault="001314BF" w:rsidP="001314BF">
      <w:pPr>
        <w:tabs>
          <w:tab w:val="left" w:pos="688"/>
        </w:tabs>
        <w:jc w:val="center"/>
        <w:rPr>
          <w:rFonts w:ascii="Bahnschrift SemiCondensed" w:hAnsi="Bahnschrift SemiCondensed" w:cs="Arial"/>
          <w:b/>
          <w:bCs/>
          <w:sz w:val="36"/>
          <w:szCs w:val="24"/>
        </w:rPr>
      </w:pPr>
    </w:p>
    <w:p w14:paraId="60A0010A" w14:textId="77777777" w:rsidR="001314BF" w:rsidRDefault="001314BF" w:rsidP="001314BF">
      <w:pPr>
        <w:tabs>
          <w:tab w:val="left" w:pos="688"/>
        </w:tabs>
        <w:jc w:val="center"/>
        <w:rPr>
          <w:rFonts w:ascii="Bahnschrift SemiCondensed" w:hAnsi="Bahnschrift SemiCondensed" w:cs="Arial"/>
          <w:b/>
          <w:bCs/>
          <w:sz w:val="36"/>
          <w:szCs w:val="24"/>
        </w:rPr>
      </w:pPr>
    </w:p>
    <w:p w14:paraId="7554CE5F" w14:textId="77777777" w:rsidR="001314BF" w:rsidRDefault="001314BF" w:rsidP="001314BF">
      <w:pPr>
        <w:tabs>
          <w:tab w:val="left" w:pos="688"/>
        </w:tabs>
        <w:jc w:val="center"/>
        <w:rPr>
          <w:rFonts w:ascii="Bahnschrift SemiCondensed" w:hAnsi="Bahnschrift SemiCondensed" w:cs="Arial"/>
          <w:b/>
          <w:bCs/>
          <w:sz w:val="36"/>
          <w:szCs w:val="24"/>
        </w:rPr>
      </w:pPr>
    </w:p>
    <w:p w14:paraId="2EAEFE10" w14:textId="77777777" w:rsidR="00AE554D" w:rsidRDefault="00AE554D" w:rsidP="001314BF">
      <w:pPr>
        <w:tabs>
          <w:tab w:val="left" w:pos="688"/>
        </w:tabs>
        <w:jc w:val="center"/>
        <w:rPr>
          <w:rFonts w:ascii="Bahnschrift SemiCondensed" w:hAnsi="Bahnschrift SemiCondensed" w:cs="Arial"/>
          <w:b/>
          <w:bCs/>
          <w:sz w:val="36"/>
          <w:szCs w:val="24"/>
        </w:rPr>
      </w:pPr>
    </w:p>
    <w:p w14:paraId="0DC16BAC" w14:textId="77777777" w:rsidR="00AE554D" w:rsidRDefault="00AE554D" w:rsidP="001314BF">
      <w:pPr>
        <w:tabs>
          <w:tab w:val="left" w:pos="688"/>
        </w:tabs>
        <w:jc w:val="center"/>
        <w:rPr>
          <w:rFonts w:ascii="Bahnschrift SemiCondensed" w:hAnsi="Bahnschrift SemiCondensed" w:cs="Arial"/>
          <w:b/>
          <w:bCs/>
          <w:sz w:val="36"/>
          <w:szCs w:val="24"/>
        </w:rPr>
      </w:pPr>
    </w:p>
    <w:p w14:paraId="1B8AAC37" w14:textId="77777777" w:rsidR="00AE554D" w:rsidRDefault="00AE554D" w:rsidP="001314BF">
      <w:pPr>
        <w:tabs>
          <w:tab w:val="left" w:pos="688"/>
        </w:tabs>
        <w:jc w:val="center"/>
        <w:rPr>
          <w:rFonts w:ascii="Bahnschrift SemiCondensed" w:hAnsi="Bahnschrift SemiCondensed" w:cs="Arial"/>
          <w:b/>
          <w:bCs/>
          <w:sz w:val="36"/>
          <w:szCs w:val="24"/>
        </w:rPr>
      </w:pPr>
    </w:p>
    <w:p w14:paraId="517E0860" w14:textId="77777777" w:rsidR="001314BF" w:rsidRDefault="001314BF" w:rsidP="001314BF">
      <w:pPr>
        <w:tabs>
          <w:tab w:val="left" w:pos="688"/>
        </w:tabs>
        <w:jc w:val="center"/>
        <w:rPr>
          <w:rFonts w:ascii="Bahnschrift SemiCondensed" w:hAnsi="Bahnschrift SemiCondensed" w:cs="Arial"/>
          <w:b/>
          <w:bCs/>
          <w:sz w:val="36"/>
          <w:szCs w:val="24"/>
        </w:rPr>
      </w:pPr>
    </w:p>
    <w:p w14:paraId="6B141A12" w14:textId="77777777" w:rsidR="001314BF" w:rsidRDefault="001314BF" w:rsidP="001314BF">
      <w:pPr>
        <w:tabs>
          <w:tab w:val="left" w:pos="688"/>
        </w:tabs>
        <w:jc w:val="center"/>
        <w:rPr>
          <w:rFonts w:ascii="Bahnschrift SemiCondensed" w:hAnsi="Bahnschrift SemiCondensed" w:cs="Arial"/>
          <w:b/>
          <w:bCs/>
          <w:sz w:val="36"/>
          <w:szCs w:val="24"/>
        </w:rPr>
      </w:pPr>
    </w:p>
    <w:p w14:paraId="7D392483" w14:textId="6C122562" w:rsidR="001314BF" w:rsidRPr="004323DD" w:rsidRDefault="001314BF" w:rsidP="001314BF">
      <w:pPr>
        <w:tabs>
          <w:tab w:val="left" w:pos="0"/>
        </w:tabs>
        <w:jc w:val="center"/>
        <w:rPr>
          <w:rFonts w:ascii="Bahnschrift SemiCondensed" w:hAnsi="Bahnschrift SemiCondensed" w:cs="Arial"/>
          <w:b/>
          <w:bCs/>
          <w:sz w:val="36"/>
          <w:szCs w:val="24"/>
        </w:rPr>
      </w:pPr>
      <w:r w:rsidRPr="004323DD">
        <w:rPr>
          <w:rFonts w:ascii="Bahnschrift SemiCondensed" w:hAnsi="Bahnschrift SemiCondensed" w:cs="Arial"/>
          <w:b/>
          <w:bCs/>
          <w:sz w:val="36"/>
          <w:szCs w:val="24"/>
        </w:rPr>
        <w:t xml:space="preserve">ENTREGABLE </w:t>
      </w:r>
      <w:r>
        <w:rPr>
          <w:rFonts w:ascii="Bahnschrift SemiCondensed" w:hAnsi="Bahnschrift SemiCondensed" w:cs="Arial"/>
          <w:b/>
          <w:bCs/>
          <w:sz w:val="36"/>
          <w:szCs w:val="24"/>
        </w:rPr>
        <w:t>2</w:t>
      </w:r>
      <w:ins w:id="2" w:author="Direccion de Politica y Gestion en Derechos Humanos 10" w:date="2023-12-28T23:52:00Z">
        <w:del w:id="3" w:author="Direccion de Politicas y Gestion en Derechos Humanos 14" w:date="2023-12-29T10:48:00Z">
          <w:r w:rsidR="00CB7729" w:rsidDel="00E240A6">
            <w:rPr>
              <w:rStyle w:val="Refdenotaalpie"/>
              <w:rFonts w:ascii="Bahnschrift SemiCondensed" w:hAnsi="Bahnschrift SemiCondensed" w:cs="Arial"/>
              <w:b/>
              <w:bCs/>
              <w:sz w:val="36"/>
              <w:szCs w:val="24"/>
            </w:rPr>
            <w:footnoteReference w:id="2"/>
          </w:r>
        </w:del>
      </w:ins>
    </w:p>
    <w:p w14:paraId="143ABF16" w14:textId="77777777" w:rsidR="001314BF" w:rsidRPr="004323DD" w:rsidRDefault="001314BF" w:rsidP="001314BF">
      <w:pPr>
        <w:jc w:val="center"/>
        <w:rPr>
          <w:rFonts w:ascii="Bahnschrift SemiCondensed" w:hAnsi="Bahnschrift SemiCondensed" w:cs="Arial"/>
          <w:b/>
          <w:bCs/>
          <w:color w:val="C00000"/>
          <w:sz w:val="56"/>
          <w:szCs w:val="52"/>
        </w:rPr>
      </w:pPr>
      <w:r w:rsidRPr="004323DD">
        <w:rPr>
          <w:rFonts w:ascii="Bahnschrift SemiCondensed" w:hAnsi="Bahnschrift SemiCondensed" w:cs="Arial"/>
          <w:b/>
          <w:bCs/>
          <w:color w:val="C00000"/>
          <w:sz w:val="56"/>
          <w:szCs w:val="52"/>
        </w:rPr>
        <w:t>POLÍTICA NACIONAL MULTISECTORIAL DE DERECHOS HUMANOS</w:t>
      </w:r>
    </w:p>
    <w:p w14:paraId="2CC16E75" w14:textId="77777777" w:rsidR="001314BF" w:rsidRPr="004323DD" w:rsidRDefault="001314BF" w:rsidP="001314BF">
      <w:pPr>
        <w:ind w:left="426" w:hanging="426"/>
        <w:jc w:val="center"/>
        <w:rPr>
          <w:rFonts w:ascii="Bahnschrift SemiCondensed" w:hAnsi="Bahnschrift SemiCondensed" w:cs="Arial"/>
          <w:sz w:val="32"/>
          <w:szCs w:val="28"/>
        </w:rPr>
      </w:pPr>
      <w:r w:rsidRPr="004323DD">
        <w:rPr>
          <w:rFonts w:ascii="Bahnschrift SemiCondensed" w:hAnsi="Bahnschrift SemiCondensed" w:cs="Arial"/>
          <w:noProof/>
          <w:sz w:val="32"/>
          <w:szCs w:val="28"/>
        </w:rPr>
        <mc:AlternateContent>
          <mc:Choice Requires="wps">
            <w:drawing>
              <wp:anchor distT="0" distB="0" distL="114300" distR="114300" simplePos="0" relativeHeight="251660288" behindDoc="0" locked="0" layoutInCell="1" allowOverlap="1" wp14:anchorId="64A76AC9" wp14:editId="05B881C1">
                <wp:simplePos x="0" y="0"/>
                <wp:positionH relativeFrom="column">
                  <wp:posOffset>1335405</wp:posOffset>
                </wp:positionH>
                <wp:positionV relativeFrom="paragraph">
                  <wp:posOffset>302510</wp:posOffset>
                </wp:positionV>
                <wp:extent cx="2647286" cy="0"/>
                <wp:effectExtent l="0" t="0" r="0" b="0"/>
                <wp:wrapNone/>
                <wp:docPr id="1421123029" name="Conector recto 6"/>
                <wp:cNvGraphicFramePr/>
                <a:graphic xmlns:a="http://schemas.openxmlformats.org/drawingml/2006/main">
                  <a:graphicData uri="http://schemas.microsoft.com/office/word/2010/wordprocessingShape">
                    <wps:wsp>
                      <wps:cNvCnPr/>
                      <wps:spPr>
                        <a:xfrm>
                          <a:off x="0" y="0"/>
                          <a:ext cx="26472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4D57FD" id="Conector recto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15pt,23.8pt" to="313.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" strokecolor="black [3200]" strokeweight=".5pt">
                <v:stroke joinstyle="miter"/>
              </v:line>
            </w:pict>
          </mc:Fallback>
        </mc:AlternateContent>
      </w:r>
      <w:r w:rsidRPr="004323DD">
        <w:rPr>
          <w:rFonts w:ascii="Bahnschrift SemiCondensed" w:hAnsi="Bahnschrift SemiCondensed" w:cs="Arial"/>
          <w:noProof/>
          <w:sz w:val="32"/>
          <w:szCs w:val="28"/>
        </w:rPr>
        <mc:AlternateContent>
          <mc:Choice Requires="wps">
            <w:drawing>
              <wp:anchor distT="0" distB="0" distL="114300" distR="114300" simplePos="0" relativeHeight="251659264" behindDoc="0" locked="0" layoutInCell="1" allowOverlap="1" wp14:anchorId="12568FB3" wp14:editId="1DD37D8D">
                <wp:simplePos x="0" y="0"/>
                <wp:positionH relativeFrom="column">
                  <wp:posOffset>1390015</wp:posOffset>
                </wp:positionH>
                <wp:positionV relativeFrom="paragraph">
                  <wp:posOffset>332863</wp:posOffset>
                </wp:positionV>
                <wp:extent cx="2634018" cy="0"/>
                <wp:effectExtent l="0" t="0" r="0" b="0"/>
                <wp:wrapNone/>
                <wp:docPr id="1151050629" name="Conector recto 5"/>
                <wp:cNvGraphicFramePr/>
                <a:graphic xmlns:a="http://schemas.openxmlformats.org/drawingml/2006/main">
                  <a:graphicData uri="http://schemas.microsoft.com/office/word/2010/wordprocessingShape">
                    <wps:wsp>
                      <wps:cNvCnPr/>
                      <wps:spPr>
                        <a:xfrm>
                          <a:off x="0" y="0"/>
                          <a:ext cx="2634018"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EF76C" id="Conector recto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9.45pt,26.2pt" to="316.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" strokecolor="white [3212]" strokeweight=".5pt">
                <v:stroke joinstyle="miter"/>
              </v:line>
            </w:pict>
          </mc:Fallback>
        </mc:AlternateContent>
      </w:r>
      <w:r w:rsidRPr="00882106">
        <w:t xml:space="preserve"> </w:t>
      </w:r>
      <w:r w:rsidRPr="00882106">
        <w:rPr>
          <w:rFonts w:ascii="Bahnschrift SemiCondensed" w:hAnsi="Bahnschrift SemiCondensed" w:cs="Arial"/>
          <w:sz w:val="32"/>
          <w:szCs w:val="28"/>
        </w:rPr>
        <w:t>Determinación de la situación futura deseada</w:t>
      </w:r>
    </w:p>
    <w:p w14:paraId="13B75294" w14:textId="77777777" w:rsidR="001314BF" w:rsidRDefault="001314BF" w:rsidP="001314BF">
      <w:pPr>
        <w:ind w:left="426" w:hanging="426"/>
        <w:jc w:val="center"/>
        <w:rPr>
          <w:rFonts w:ascii="Bahnschrift SemiCondensed" w:hAnsi="Bahnschrift SemiCondensed" w:cs="Arial"/>
          <w:sz w:val="32"/>
          <w:szCs w:val="28"/>
        </w:rPr>
      </w:pPr>
      <w:r w:rsidRPr="00882106">
        <w:t xml:space="preserve"> </w:t>
      </w:r>
      <w:r w:rsidRPr="00882106">
        <w:rPr>
          <w:rFonts w:ascii="Bahnschrift SemiCondensed" w:hAnsi="Bahnschrift SemiCondensed" w:cs="Arial"/>
          <w:sz w:val="32"/>
          <w:szCs w:val="28"/>
        </w:rPr>
        <w:t>Alternativas de solución</w:t>
      </w:r>
    </w:p>
    <w:p w14:paraId="7AE7A398" w14:textId="77777777" w:rsidR="001314BF" w:rsidRPr="00882106" w:rsidRDefault="001314BF">
      <w:pPr>
        <w:ind w:left="708" w:hanging="708"/>
        <w:jc w:val="center"/>
        <w:rPr>
          <w:rFonts w:ascii="Bahnschrift SemiCondensed" w:hAnsi="Bahnschrift SemiCondensed" w:cs="Arial"/>
          <w:sz w:val="32"/>
          <w:szCs w:val="28"/>
        </w:rPr>
        <w:pPrChange w:id="15" w:author="Direccion General de Derechos Humanos 49" w:date="2023-12-19T16:52:00Z">
          <w:pPr>
            <w:ind w:left="426" w:hanging="426"/>
            <w:jc w:val="center"/>
          </w:pPr>
        </w:pPrChange>
      </w:pPr>
      <w:r>
        <w:rPr>
          <w:rFonts w:cs="NIRCZ N+ Myriad Pro"/>
          <w:b/>
          <w:bCs/>
          <w:color w:val="000000"/>
          <w:sz w:val="32"/>
          <w:szCs w:val="32"/>
        </w:rPr>
        <w:br w:type="page"/>
      </w:r>
    </w:p>
    <w:sdt>
      <w:sdtPr>
        <w:rPr>
          <w:rFonts w:asciiTheme="minorHAnsi" w:eastAsiaTheme="minorHAnsi" w:hAnsiTheme="minorHAnsi" w:cstheme="minorBidi"/>
          <w:b/>
          <w:kern w:val="2"/>
          <w:sz w:val="22"/>
          <w:szCs w:val="22"/>
          <w:lang w:val="es-PE"/>
          <w14:ligatures w14:val="standardContextual"/>
        </w:rPr>
        <w:id w:val="1978412518"/>
        <w:docPartObj>
          <w:docPartGallery w:val="Table of Contents"/>
          <w:docPartUnique/>
        </w:docPartObj>
      </w:sdtPr>
      <w:sdtEndPr>
        <w:rPr>
          <w:b w:val="0"/>
          <w:bCs/>
        </w:rPr>
      </w:sdtEndPr>
      <w:sdtContent>
        <w:p w14:paraId="237C0863" w14:textId="77777777" w:rsidR="001314BF" w:rsidRPr="00262A67" w:rsidRDefault="001314BF" w:rsidP="00262A67">
          <w:pPr>
            <w:pStyle w:val="Textoindependiente"/>
            <w:jc w:val="center"/>
            <w:rPr>
              <w:rFonts w:ascii="Calibri" w:hAnsi="Calibri" w:cs="Calibri"/>
              <w:b/>
              <w:bCs/>
              <w:u w:val="single"/>
            </w:rPr>
          </w:pPr>
          <w:r w:rsidRPr="00262A67">
            <w:rPr>
              <w:rFonts w:ascii="Calibri" w:hAnsi="Calibri" w:cs="Calibri"/>
              <w:b/>
              <w:bCs/>
              <w:u w:val="single"/>
            </w:rPr>
            <w:t>Contenido</w:t>
          </w:r>
        </w:p>
        <w:p w14:paraId="685A95B4" w14:textId="77777777" w:rsidR="001314BF" w:rsidRPr="00262A67" w:rsidRDefault="001314BF" w:rsidP="001314BF">
          <w:pPr>
            <w:pStyle w:val="Textoindependiente"/>
            <w:rPr>
              <w:rFonts w:ascii="Calibri" w:hAnsi="Calibri" w:cs="Calibri"/>
            </w:rPr>
          </w:pPr>
        </w:p>
        <w:p w14:paraId="68619A2F" w14:textId="2FD5CE6B" w:rsidR="00E240A6" w:rsidRDefault="001314BF">
          <w:pPr>
            <w:pStyle w:val="TDC1"/>
            <w:rPr>
              <w:ins w:id="16" w:author="Direccion de Politicas y Gestion en Derechos Humanos 14" w:date="2023-12-29T10:47:00Z"/>
              <w:rFonts w:eastAsiaTheme="minorEastAsia"/>
              <w:b w:val="0"/>
              <w:bCs w:val="0"/>
              <w:lang w:eastAsia="es-PE"/>
            </w:rPr>
          </w:pPr>
          <w:r w:rsidRPr="00262A67">
            <w:rPr>
              <w:sz w:val="18"/>
              <w:szCs w:val="18"/>
            </w:rPr>
            <w:fldChar w:fldCharType="begin"/>
          </w:r>
          <w:r w:rsidRPr="00262A67">
            <w:rPr>
              <w:sz w:val="18"/>
              <w:szCs w:val="18"/>
            </w:rPr>
            <w:instrText xml:space="preserve"> TOC \o "1-3" \h \z \u </w:instrText>
          </w:r>
          <w:r w:rsidRPr="00262A67">
            <w:rPr>
              <w:sz w:val="18"/>
              <w:szCs w:val="18"/>
            </w:rPr>
            <w:fldChar w:fldCharType="separate"/>
          </w:r>
          <w:ins w:id="17" w:author="Direccion de Politicas y Gestion en Derechos Humanos 14" w:date="2023-12-29T10:47:00Z">
            <w:r w:rsidR="00E240A6" w:rsidRPr="0090340C">
              <w:rPr>
                <w:rStyle w:val="Hipervnculo"/>
              </w:rPr>
              <w:fldChar w:fldCharType="begin"/>
            </w:r>
            <w:r w:rsidR="00E240A6" w:rsidRPr="0090340C">
              <w:rPr>
                <w:rStyle w:val="Hipervnculo"/>
              </w:rPr>
              <w:instrText xml:space="preserve"> </w:instrText>
            </w:r>
            <w:r w:rsidR="00E240A6">
              <w:instrText>HYPERLINK \l "_Toc154739276"</w:instrText>
            </w:r>
            <w:r w:rsidR="00E240A6" w:rsidRPr="0090340C">
              <w:rPr>
                <w:rStyle w:val="Hipervnculo"/>
              </w:rPr>
              <w:instrText xml:space="preserve"> </w:instrText>
            </w:r>
            <w:r w:rsidR="00E240A6" w:rsidRPr="0090340C">
              <w:rPr>
                <w:rStyle w:val="Hipervnculo"/>
              </w:rPr>
            </w:r>
            <w:r w:rsidR="00E240A6" w:rsidRPr="0090340C">
              <w:rPr>
                <w:rStyle w:val="Hipervnculo"/>
              </w:rPr>
              <w:fldChar w:fldCharType="separate"/>
            </w:r>
            <w:r w:rsidR="00E240A6" w:rsidRPr="0090340C">
              <w:rPr>
                <w:rStyle w:val="Hipervnculo"/>
              </w:rPr>
              <w:t>INTRODUCCIÓN</w:t>
            </w:r>
            <w:r w:rsidR="00E240A6">
              <w:rPr>
                <w:webHidden/>
              </w:rPr>
              <w:tab/>
            </w:r>
            <w:r w:rsidR="00E240A6">
              <w:rPr>
                <w:webHidden/>
              </w:rPr>
              <w:fldChar w:fldCharType="begin"/>
            </w:r>
            <w:r w:rsidR="00E240A6">
              <w:rPr>
                <w:webHidden/>
              </w:rPr>
              <w:instrText xml:space="preserve"> PAGEREF _Toc154739276 \h </w:instrText>
            </w:r>
            <w:r w:rsidR="00E240A6">
              <w:rPr>
                <w:webHidden/>
              </w:rPr>
            </w:r>
          </w:ins>
          <w:r w:rsidR="00E240A6">
            <w:rPr>
              <w:webHidden/>
            </w:rPr>
            <w:fldChar w:fldCharType="separate"/>
          </w:r>
          <w:ins w:id="18" w:author="Direccion de Politicas y Gestion en Derechos Humanos 14" w:date="2023-12-29T10:47:00Z">
            <w:r w:rsidR="00E240A6">
              <w:rPr>
                <w:webHidden/>
              </w:rPr>
              <w:t>5</w:t>
            </w:r>
            <w:r w:rsidR="00E240A6">
              <w:rPr>
                <w:webHidden/>
              </w:rPr>
              <w:fldChar w:fldCharType="end"/>
            </w:r>
            <w:r w:rsidR="00E240A6" w:rsidRPr="0090340C">
              <w:rPr>
                <w:rStyle w:val="Hipervnculo"/>
              </w:rPr>
              <w:fldChar w:fldCharType="end"/>
            </w:r>
          </w:ins>
        </w:p>
        <w:p w14:paraId="0364E3BB" w14:textId="2852F42B" w:rsidR="00E240A6" w:rsidRDefault="00E240A6">
          <w:pPr>
            <w:pStyle w:val="TDC1"/>
            <w:rPr>
              <w:ins w:id="19" w:author="Direccion de Politicas y Gestion en Derechos Humanos 14" w:date="2023-12-29T10:47:00Z"/>
              <w:rFonts w:eastAsiaTheme="minorEastAsia"/>
              <w:b w:val="0"/>
              <w:bCs w:val="0"/>
              <w:lang w:eastAsia="es-PE"/>
            </w:rPr>
          </w:pPr>
          <w:ins w:id="20"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"_Toc154739277"</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DETERMINACIÓN DE LA SITUACIÓN FUTURA DESEADA</w:t>
            </w:r>
            <w:r>
              <w:rPr>
                <w:webHidden/>
              </w:rPr>
              <w:tab/>
            </w:r>
            <w:r>
              <w:rPr>
                <w:webHidden/>
              </w:rPr>
              <w:fldChar w:fldCharType="begin"/>
            </w:r>
            <w:r>
              <w:rPr>
                <w:webHidden/>
              </w:rPr>
              <w:instrText xml:space="preserve"> PAGEREF _Toc154739277 \h </w:instrText>
            </w:r>
            <w:r>
              <w:rPr>
                <w:webHidden/>
              </w:rPr>
            </w:r>
          </w:ins>
          <w:r>
            <w:rPr>
              <w:webHidden/>
            </w:rPr>
            <w:fldChar w:fldCharType="separate"/>
          </w:r>
          <w:ins w:id="21" w:author="Direccion de Politicas y Gestion en Derechos Humanos 14" w:date="2023-12-29T10:47:00Z">
            <w:r>
              <w:rPr>
                <w:webHidden/>
              </w:rPr>
              <w:t>7</w:t>
            </w:r>
            <w:r>
              <w:rPr>
                <w:webHidden/>
              </w:rPr>
              <w:fldChar w:fldCharType="end"/>
            </w:r>
            <w:r w:rsidRPr="0090340C">
              <w:rPr>
                <w:rStyle w:val="Hipervnculo"/>
              </w:rPr>
              <w:fldChar w:fldCharType="end"/>
            </w:r>
          </w:ins>
        </w:p>
        <w:p w14:paraId="50812A90" w14:textId="457FF582" w:rsidR="00E240A6" w:rsidRDefault="00E240A6">
          <w:pPr>
            <w:pStyle w:val="TDC2"/>
            <w:rPr>
              <w:ins w:id="22" w:author="Direccion de Politicas y Gestion en Derechos Humanos 14" w:date="2023-12-29T10:47:00Z"/>
              <w:rFonts w:asciiTheme="minorHAnsi" w:eastAsiaTheme="minorEastAsia" w:hAnsiTheme="minorHAnsi" w:cstheme="minorBidi"/>
              <w:b w:val="0"/>
              <w:bCs w:val="0"/>
              <w:lang w:val="es-PE" w:eastAsia="es-PE"/>
            </w:rPr>
          </w:pPr>
          <w:ins w:id="23"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"_Toc154739278"</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1.1.</w:t>
            </w:r>
            <w:r>
              <w:rPr>
                <w:rFonts w:asciiTheme="minorHAnsi" w:eastAsiaTheme="minorEastAsia" w:hAnsiTheme="minorHAnsi" w:cstheme="minorBidi"/>
                <w:b w:val="0"/>
                <w:bCs w:val="0"/>
                <w:lang w:val="es-PE" w:eastAsia="es-PE"/>
              </w:rPr>
              <w:tab/>
            </w:r>
            <w:r w:rsidRPr="0090340C">
              <w:rPr>
                <w:rStyle w:val="Hipervnculo"/>
                <w:rFonts w:cstheme="minorHAnsi"/>
              </w:rPr>
              <w:t>Análisis de futuro</w:t>
            </w:r>
            <w:r>
              <w:rPr>
                <w:webHidden/>
              </w:rPr>
              <w:tab/>
            </w:r>
            <w:r>
              <w:rPr>
                <w:webHidden/>
              </w:rPr>
              <w:fldChar w:fldCharType="begin"/>
            </w:r>
            <w:r>
              <w:rPr>
                <w:webHidden/>
              </w:rPr>
              <w:instrText xml:space="preserve"> PAGEREF _Toc154739278 \h </w:instrText>
            </w:r>
            <w:r>
              <w:rPr>
                <w:webHidden/>
              </w:rPr>
            </w:r>
          </w:ins>
          <w:r>
            <w:rPr>
              <w:webHidden/>
            </w:rPr>
            <w:fldChar w:fldCharType="separate"/>
          </w:r>
          <w:ins w:id="24" w:author="Direccion de Politicas y Gestion en Derechos Humanos 14" w:date="2023-12-29T10:47:00Z">
            <w:r>
              <w:rPr>
                <w:webHidden/>
              </w:rPr>
              <w:t>7</w:t>
            </w:r>
            <w:r>
              <w:rPr>
                <w:webHidden/>
              </w:rPr>
              <w:fldChar w:fldCharType="end"/>
            </w:r>
            <w:r w:rsidRPr="0090340C">
              <w:rPr>
                <w:rStyle w:val="Hipervnculo"/>
              </w:rPr>
              <w:fldChar w:fldCharType="end"/>
            </w:r>
          </w:ins>
        </w:p>
        <w:p w14:paraId="064AC7E8" w14:textId="6898F316" w:rsidR="00E240A6" w:rsidRDefault="00E240A6">
          <w:pPr>
            <w:pStyle w:val="TDC3"/>
            <w:rPr>
              <w:ins w:id="25" w:author="Direccion de Politicas y Gestion en Derechos Humanos 14" w:date="2023-12-29T10:47:00Z"/>
              <w:rFonts w:eastAsiaTheme="minorEastAsia"/>
              <w:noProof/>
              <w:lang w:eastAsia="es-PE"/>
            </w:rPr>
          </w:pPr>
          <w:ins w:id="26"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"_Toc154739279"</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A.</w:t>
            </w:r>
            <w:r>
              <w:rPr>
                <w:rFonts w:eastAsiaTheme="minorEastAsia"/>
                <w:noProof/>
                <w:lang w:eastAsia="es-PE"/>
              </w:rPr>
              <w:tab/>
            </w:r>
            <w:r w:rsidRPr="0090340C">
              <w:rPr>
                <w:rStyle w:val="Hipervnculo"/>
                <w:rFonts w:cstheme="minorHAnsi"/>
                <w:b/>
                <w:bCs/>
                <w:noProof/>
              </w:rPr>
              <w:t>Análisis de tendencias</w:t>
            </w:r>
            <w:r>
              <w:rPr>
                <w:noProof/>
                <w:webHidden/>
              </w:rPr>
              <w:tab/>
            </w:r>
            <w:r>
              <w:rPr>
                <w:noProof/>
                <w:webHidden/>
              </w:rPr>
              <w:fldChar w:fldCharType="begin"/>
            </w:r>
            <w:r>
              <w:rPr>
                <w:noProof/>
                <w:webHidden/>
              </w:rPr>
              <w:instrText xml:space="preserve"> PAGEREF _Toc154739279 \h </w:instrText>
            </w:r>
            <w:r>
              <w:rPr>
                <w:noProof/>
                <w:webHidden/>
              </w:rPr>
            </w:r>
          </w:ins>
          <w:r>
            <w:rPr>
              <w:noProof/>
              <w:webHidden/>
            </w:rPr>
            <w:fldChar w:fldCharType="separate"/>
          </w:r>
          <w:ins w:id="27" w:author="Direccion de Politicas y Gestion en Derechos Humanos 14" w:date="2023-12-29T10:47:00Z">
            <w:r>
              <w:rPr>
                <w:noProof/>
                <w:webHidden/>
              </w:rPr>
              <w:t>10</w:t>
            </w:r>
            <w:r>
              <w:rPr>
                <w:noProof/>
                <w:webHidden/>
              </w:rPr>
              <w:fldChar w:fldCharType="end"/>
            </w:r>
            <w:r w:rsidRPr="0090340C">
              <w:rPr>
                <w:rStyle w:val="Hipervnculo"/>
                <w:noProof/>
              </w:rPr>
              <w:fldChar w:fldCharType="end"/>
            </w:r>
          </w:ins>
        </w:p>
        <w:p w14:paraId="7DE3D0D7" w14:textId="54FBD974" w:rsidR="00E240A6" w:rsidRDefault="00E240A6">
          <w:pPr>
            <w:pStyle w:val="TDC3"/>
            <w:rPr>
              <w:ins w:id="28" w:author="Direccion de Politicas y Gestion en Derechos Humanos 14" w:date="2023-12-29T10:47:00Z"/>
              <w:rFonts w:eastAsiaTheme="minorEastAsia"/>
              <w:noProof/>
              <w:lang w:eastAsia="es-PE"/>
            </w:rPr>
          </w:pPr>
          <w:ins w:id="29"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"_Toc154739280"</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B.</w:t>
            </w:r>
            <w:r>
              <w:rPr>
                <w:rFonts w:eastAsiaTheme="minorEastAsia"/>
                <w:noProof/>
                <w:lang w:eastAsia="es-PE"/>
              </w:rPr>
              <w:tab/>
            </w:r>
            <w:r w:rsidRPr="0090340C">
              <w:rPr>
                <w:rStyle w:val="Hipervnculo"/>
                <w:rFonts w:cstheme="minorHAnsi"/>
                <w:b/>
                <w:bCs/>
                <w:noProof/>
              </w:rPr>
              <w:t>Análisis de riesgos</w:t>
            </w:r>
            <w:r>
              <w:rPr>
                <w:noProof/>
                <w:webHidden/>
              </w:rPr>
              <w:tab/>
            </w:r>
            <w:r>
              <w:rPr>
                <w:noProof/>
                <w:webHidden/>
              </w:rPr>
              <w:fldChar w:fldCharType="begin"/>
            </w:r>
            <w:r>
              <w:rPr>
                <w:noProof/>
                <w:webHidden/>
              </w:rPr>
              <w:instrText xml:space="preserve"> PAGEREF _Toc154739280 \h </w:instrText>
            </w:r>
            <w:r>
              <w:rPr>
                <w:noProof/>
                <w:webHidden/>
              </w:rPr>
            </w:r>
          </w:ins>
          <w:r>
            <w:rPr>
              <w:noProof/>
              <w:webHidden/>
            </w:rPr>
            <w:fldChar w:fldCharType="separate"/>
          </w:r>
          <w:ins w:id="30" w:author="Direccion de Politicas y Gestion en Derechos Humanos 14" w:date="2023-12-29T10:47:00Z">
            <w:r>
              <w:rPr>
                <w:noProof/>
                <w:webHidden/>
              </w:rPr>
              <w:t>19</w:t>
            </w:r>
            <w:r>
              <w:rPr>
                <w:noProof/>
                <w:webHidden/>
              </w:rPr>
              <w:fldChar w:fldCharType="end"/>
            </w:r>
            <w:r w:rsidRPr="0090340C">
              <w:rPr>
                <w:rStyle w:val="Hipervnculo"/>
                <w:noProof/>
              </w:rPr>
              <w:fldChar w:fldCharType="end"/>
            </w:r>
          </w:ins>
        </w:p>
        <w:p w14:paraId="27CFC5D6" w14:textId="0E6EB58E" w:rsidR="00E240A6" w:rsidRDefault="00E240A6">
          <w:pPr>
            <w:pStyle w:val="TDC3"/>
            <w:rPr>
              <w:ins w:id="31" w:author="Direccion de Politicas y Gestion en Derechos Humanos 14" w:date="2023-12-29T10:47:00Z"/>
              <w:rFonts w:eastAsiaTheme="minorEastAsia"/>
              <w:noProof/>
              <w:lang w:eastAsia="es-PE"/>
            </w:rPr>
          </w:pPr>
          <w:ins w:id="32"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"_Toc154739281"</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C.</w:t>
            </w:r>
            <w:r>
              <w:rPr>
                <w:rFonts w:eastAsiaTheme="minorEastAsia"/>
                <w:noProof/>
                <w:lang w:eastAsia="es-PE"/>
              </w:rPr>
              <w:tab/>
            </w:r>
            <w:r w:rsidRPr="0090340C">
              <w:rPr>
                <w:rStyle w:val="Hipervnculo"/>
                <w:rFonts w:cstheme="minorHAnsi"/>
                <w:b/>
                <w:bCs/>
                <w:noProof/>
              </w:rPr>
              <w:t>Análisis de Oportunidades</w:t>
            </w:r>
            <w:r>
              <w:rPr>
                <w:noProof/>
                <w:webHidden/>
              </w:rPr>
              <w:tab/>
            </w:r>
            <w:r>
              <w:rPr>
                <w:noProof/>
                <w:webHidden/>
              </w:rPr>
              <w:fldChar w:fldCharType="begin"/>
            </w:r>
            <w:r>
              <w:rPr>
                <w:noProof/>
                <w:webHidden/>
              </w:rPr>
              <w:instrText xml:space="preserve"> PAGEREF _Toc154739281 \h </w:instrText>
            </w:r>
            <w:r>
              <w:rPr>
                <w:noProof/>
                <w:webHidden/>
              </w:rPr>
            </w:r>
          </w:ins>
          <w:r>
            <w:rPr>
              <w:noProof/>
              <w:webHidden/>
            </w:rPr>
            <w:fldChar w:fldCharType="separate"/>
          </w:r>
          <w:ins w:id="33" w:author="Direccion de Politicas y Gestion en Derechos Humanos 14" w:date="2023-12-29T10:47:00Z">
            <w:r>
              <w:rPr>
                <w:noProof/>
                <w:webHidden/>
              </w:rPr>
              <w:t>28</w:t>
            </w:r>
            <w:r>
              <w:rPr>
                <w:noProof/>
                <w:webHidden/>
              </w:rPr>
              <w:fldChar w:fldCharType="end"/>
            </w:r>
            <w:r w:rsidRPr="0090340C">
              <w:rPr>
                <w:rStyle w:val="Hipervnculo"/>
                <w:noProof/>
              </w:rPr>
              <w:fldChar w:fldCharType="end"/>
            </w:r>
          </w:ins>
        </w:p>
        <w:p w14:paraId="68E574C9" w14:textId="5B63EF5A" w:rsidR="00E240A6" w:rsidRDefault="00E240A6">
          <w:pPr>
            <w:pStyle w:val="TDC3"/>
            <w:rPr>
              <w:ins w:id="34" w:author="Direccion de Politicas y Gestion en Derechos Humanos 14" w:date="2023-12-29T10:47:00Z"/>
              <w:rFonts w:eastAsiaTheme="minorEastAsia"/>
              <w:noProof/>
              <w:lang w:eastAsia="es-PE"/>
            </w:rPr>
          </w:pPr>
          <w:ins w:id="35"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"_Toc154739282"</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D.</w:t>
            </w:r>
            <w:r>
              <w:rPr>
                <w:rFonts w:eastAsiaTheme="minorEastAsia"/>
                <w:noProof/>
                <w:lang w:eastAsia="es-PE"/>
              </w:rPr>
              <w:tab/>
            </w:r>
            <w:r w:rsidRPr="0090340C">
              <w:rPr>
                <w:rStyle w:val="Hipervnculo"/>
                <w:rFonts w:cstheme="minorHAnsi"/>
                <w:b/>
                <w:bCs/>
                <w:noProof/>
              </w:rPr>
              <w:t>Formulación de escenarios</w:t>
            </w:r>
            <w:r>
              <w:rPr>
                <w:noProof/>
                <w:webHidden/>
              </w:rPr>
              <w:tab/>
            </w:r>
            <w:r>
              <w:rPr>
                <w:noProof/>
                <w:webHidden/>
              </w:rPr>
              <w:fldChar w:fldCharType="begin"/>
            </w:r>
            <w:r>
              <w:rPr>
                <w:noProof/>
                <w:webHidden/>
              </w:rPr>
              <w:instrText xml:space="preserve"> PAGEREF _Toc154739282 \h </w:instrText>
            </w:r>
            <w:r>
              <w:rPr>
                <w:noProof/>
                <w:webHidden/>
              </w:rPr>
            </w:r>
          </w:ins>
          <w:r>
            <w:rPr>
              <w:noProof/>
              <w:webHidden/>
            </w:rPr>
            <w:fldChar w:fldCharType="separate"/>
          </w:r>
          <w:ins w:id="36" w:author="Direccion de Politicas y Gestion en Derechos Humanos 14" w:date="2023-12-29T10:47:00Z">
            <w:r>
              <w:rPr>
                <w:noProof/>
                <w:webHidden/>
              </w:rPr>
              <w:t>35</w:t>
            </w:r>
            <w:r>
              <w:rPr>
                <w:noProof/>
                <w:webHidden/>
              </w:rPr>
              <w:fldChar w:fldCharType="end"/>
            </w:r>
            <w:r w:rsidRPr="0090340C">
              <w:rPr>
                <w:rStyle w:val="Hipervnculo"/>
                <w:noProof/>
              </w:rPr>
              <w:fldChar w:fldCharType="end"/>
            </w:r>
          </w:ins>
        </w:p>
        <w:p w14:paraId="45BE3F40" w14:textId="36665304" w:rsidR="00E240A6" w:rsidRDefault="00E240A6">
          <w:pPr>
            <w:pStyle w:val="TDC1"/>
            <w:rPr>
              <w:ins w:id="37" w:author="Direccion de Politicas y Gestion en Derechos Humanos 14" w:date="2023-12-29T10:47:00Z"/>
              <w:rFonts w:eastAsiaTheme="minorEastAsia"/>
              <w:b w:val="0"/>
              <w:bCs w:val="0"/>
              <w:lang w:eastAsia="es-PE"/>
            </w:rPr>
          </w:pPr>
          <w:ins w:id="38"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"_Toc154739283"</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DEFINICIÓN DEL FUTURO DESEADO</w:t>
            </w:r>
            <w:r>
              <w:rPr>
                <w:webHidden/>
              </w:rPr>
              <w:tab/>
            </w:r>
            <w:r>
              <w:rPr>
                <w:webHidden/>
              </w:rPr>
              <w:fldChar w:fldCharType="begin"/>
            </w:r>
            <w:r>
              <w:rPr>
                <w:webHidden/>
              </w:rPr>
              <w:instrText xml:space="preserve"> PAGEREF _Toc154739283 \h </w:instrText>
            </w:r>
            <w:r>
              <w:rPr>
                <w:webHidden/>
              </w:rPr>
            </w:r>
          </w:ins>
          <w:r>
            <w:rPr>
              <w:webHidden/>
            </w:rPr>
            <w:fldChar w:fldCharType="separate"/>
          </w:r>
          <w:ins w:id="39" w:author="Direccion de Politicas y Gestion en Derechos Humanos 14" w:date="2023-12-29T10:47:00Z">
            <w:r>
              <w:rPr>
                <w:webHidden/>
              </w:rPr>
              <w:t>53</w:t>
            </w:r>
            <w:r>
              <w:rPr>
                <w:webHidden/>
              </w:rPr>
              <w:fldChar w:fldCharType="end"/>
            </w:r>
            <w:r w:rsidRPr="0090340C">
              <w:rPr>
                <w:rStyle w:val="Hipervnculo"/>
              </w:rPr>
              <w:fldChar w:fldCharType="end"/>
            </w:r>
          </w:ins>
        </w:p>
        <w:p w14:paraId="2E8D5A3C" w14:textId="51C7B286" w:rsidR="00E240A6" w:rsidRDefault="00E240A6">
          <w:pPr>
            <w:pStyle w:val="TDC2"/>
            <w:rPr>
              <w:ins w:id="40" w:author="Direccion de Politicas y Gestion en Derechos Humanos 14" w:date="2023-12-29T10:47:00Z"/>
              <w:rFonts w:asciiTheme="minorHAnsi" w:eastAsiaTheme="minorEastAsia" w:hAnsiTheme="minorHAnsi" w:cstheme="minorBidi"/>
              <w:b w:val="0"/>
              <w:bCs w:val="0"/>
              <w:lang w:val="es-PE" w:eastAsia="es-PE"/>
            </w:rPr>
          </w:pPr>
          <w:ins w:id="41"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"_Toc154739284"</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1.2.</w:t>
            </w:r>
            <w:r>
              <w:rPr>
                <w:rFonts w:asciiTheme="minorHAnsi" w:eastAsiaTheme="minorEastAsia" w:hAnsiTheme="minorHAnsi" w:cstheme="minorBidi"/>
                <w:b w:val="0"/>
                <w:bCs w:val="0"/>
                <w:lang w:val="es-PE" w:eastAsia="es-PE"/>
              </w:rPr>
              <w:tab/>
            </w:r>
            <w:r w:rsidRPr="0090340C">
              <w:rPr>
                <w:rStyle w:val="Hipervnculo"/>
                <w:rFonts w:cstheme="minorHAnsi"/>
              </w:rPr>
              <w:t>Determinación del indicador para la variable central del problema público</w:t>
            </w:r>
            <w:r>
              <w:rPr>
                <w:webHidden/>
              </w:rPr>
              <w:tab/>
            </w:r>
            <w:r>
              <w:rPr>
                <w:webHidden/>
              </w:rPr>
              <w:fldChar w:fldCharType="begin"/>
            </w:r>
            <w:r>
              <w:rPr>
                <w:webHidden/>
              </w:rPr>
              <w:instrText xml:space="preserve"> PAGEREF _Toc154739284 \h </w:instrText>
            </w:r>
            <w:r>
              <w:rPr>
                <w:webHidden/>
              </w:rPr>
            </w:r>
          </w:ins>
          <w:r>
            <w:rPr>
              <w:webHidden/>
            </w:rPr>
            <w:fldChar w:fldCharType="separate"/>
          </w:r>
          <w:ins w:id="42" w:author="Direccion de Politicas y Gestion en Derechos Humanos 14" w:date="2023-12-29T10:47:00Z">
            <w:r>
              <w:rPr>
                <w:webHidden/>
              </w:rPr>
              <w:t>53</w:t>
            </w:r>
            <w:r>
              <w:rPr>
                <w:webHidden/>
              </w:rPr>
              <w:fldChar w:fldCharType="end"/>
            </w:r>
            <w:r w:rsidRPr="0090340C">
              <w:rPr>
                <w:rStyle w:val="Hipervnculo"/>
              </w:rPr>
              <w:fldChar w:fldCharType="end"/>
            </w:r>
          </w:ins>
        </w:p>
        <w:p w14:paraId="7FCB7D6B" w14:textId="2F865215" w:rsidR="00E240A6" w:rsidRDefault="00E240A6">
          <w:pPr>
            <w:pStyle w:val="TDC2"/>
            <w:rPr>
              <w:ins w:id="43" w:author="Direccion de Politicas y Gestion en Derechos Humanos 14" w:date="2023-12-29T10:47:00Z"/>
              <w:rFonts w:asciiTheme="minorHAnsi" w:eastAsiaTheme="minorEastAsia" w:hAnsiTheme="minorHAnsi" w:cstheme="minorBidi"/>
              <w:b w:val="0"/>
              <w:bCs w:val="0"/>
              <w:lang w:val="es-PE" w:eastAsia="es-PE"/>
            </w:rPr>
          </w:pPr>
          <w:ins w:id="44"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"_Toc154739285"</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1.3.</w:t>
            </w:r>
            <w:r>
              <w:rPr>
                <w:rFonts w:asciiTheme="minorHAnsi" w:eastAsiaTheme="minorEastAsia" w:hAnsiTheme="minorHAnsi" w:cstheme="minorBidi"/>
                <w:b w:val="0"/>
                <w:bCs w:val="0"/>
                <w:lang w:val="es-PE" w:eastAsia="es-PE"/>
              </w:rPr>
              <w:tab/>
            </w:r>
            <w:r w:rsidRPr="0090340C">
              <w:rPr>
                <w:rStyle w:val="Hipervnculo"/>
                <w:rFonts w:cstheme="minorHAnsi"/>
              </w:rPr>
              <w:t>Narrativa del futuro deseado</w:t>
            </w:r>
            <w:r>
              <w:rPr>
                <w:webHidden/>
              </w:rPr>
              <w:tab/>
            </w:r>
            <w:r>
              <w:rPr>
                <w:webHidden/>
              </w:rPr>
              <w:fldChar w:fldCharType="begin"/>
            </w:r>
            <w:r>
              <w:rPr>
                <w:webHidden/>
              </w:rPr>
              <w:instrText xml:space="preserve"> PAGEREF _Toc154739285 \h </w:instrText>
            </w:r>
            <w:r>
              <w:rPr>
                <w:webHidden/>
              </w:rPr>
            </w:r>
          </w:ins>
          <w:r>
            <w:rPr>
              <w:webHidden/>
            </w:rPr>
            <w:fldChar w:fldCharType="separate"/>
          </w:r>
          <w:ins w:id="45" w:author="Direccion de Politicas y Gestion en Derechos Humanos 14" w:date="2023-12-29T10:47:00Z">
            <w:r>
              <w:rPr>
                <w:webHidden/>
              </w:rPr>
              <w:t>62</w:t>
            </w:r>
            <w:r>
              <w:rPr>
                <w:webHidden/>
              </w:rPr>
              <w:fldChar w:fldCharType="end"/>
            </w:r>
            <w:r w:rsidRPr="0090340C">
              <w:rPr>
                <w:rStyle w:val="Hipervnculo"/>
              </w:rPr>
              <w:fldChar w:fldCharType="end"/>
            </w:r>
          </w:ins>
        </w:p>
        <w:p w14:paraId="3C9778F8" w14:textId="555559F2" w:rsidR="00E240A6" w:rsidRDefault="00E240A6">
          <w:pPr>
            <w:pStyle w:val="TDC1"/>
            <w:rPr>
              <w:ins w:id="46" w:author="Direccion de Politicas y Gestion en Derechos Humanos 14" w:date="2023-12-29T10:47:00Z"/>
              <w:rFonts w:eastAsiaTheme="minorEastAsia"/>
              <w:b w:val="0"/>
              <w:bCs w:val="0"/>
              <w:lang w:eastAsia="es-PE"/>
            </w:rPr>
          </w:pPr>
          <w:ins w:id="47"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"_Toc154739286"</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ALTERNATIVAS DE SOLUCIÓN PARA ABORDAR EL PROBLEMA PÚBLICO</w:t>
            </w:r>
            <w:r>
              <w:rPr>
                <w:webHidden/>
              </w:rPr>
              <w:tab/>
            </w:r>
            <w:r>
              <w:rPr>
                <w:webHidden/>
              </w:rPr>
              <w:fldChar w:fldCharType="begin"/>
            </w:r>
            <w:r>
              <w:rPr>
                <w:webHidden/>
              </w:rPr>
              <w:instrText xml:space="preserve"> PAGEREF _Toc154739286 \h </w:instrText>
            </w:r>
            <w:r>
              <w:rPr>
                <w:webHidden/>
              </w:rPr>
            </w:r>
          </w:ins>
          <w:r>
            <w:rPr>
              <w:webHidden/>
            </w:rPr>
            <w:fldChar w:fldCharType="separate"/>
          </w:r>
          <w:ins w:id="48" w:author="Direccion de Politicas y Gestion en Derechos Humanos 14" w:date="2023-12-29T10:47:00Z">
            <w:r>
              <w:rPr>
                <w:webHidden/>
              </w:rPr>
              <w:t>68</w:t>
            </w:r>
            <w:r>
              <w:rPr>
                <w:webHidden/>
              </w:rPr>
              <w:fldChar w:fldCharType="end"/>
            </w:r>
            <w:r w:rsidRPr="0090340C">
              <w:rPr>
                <w:rStyle w:val="Hipervnculo"/>
              </w:rPr>
              <w:fldChar w:fldCharType="end"/>
            </w:r>
          </w:ins>
        </w:p>
        <w:p w14:paraId="1A0888C1" w14:textId="2529B3AB" w:rsidR="00E240A6" w:rsidRDefault="00E240A6">
          <w:pPr>
            <w:pStyle w:val="TDC2"/>
            <w:rPr>
              <w:ins w:id="49" w:author="Direccion de Politicas y Gestion en Derechos Humanos 14" w:date="2023-12-29T10:47:00Z"/>
              <w:rFonts w:asciiTheme="minorHAnsi" w:eastAsiaTheme="minorEastAsia" w:hAnsiTheme="minorHAnsi" w:cstheme="minorBidi"/>
              <w:b w:val="0"/>
              <w:bCs w:val="0"/>
              <w:lang w:val="es-PE" w:eastAsia="es-PE"/>
            </w:rPr>
          </w:pPr>
          <w:ins w:id="50"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"_Toc154739287"</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1.4.</w:t>
            </w:r>
            <w:r>
              <w:rPr>
                <w:rFonts w:asciiTheme="minorHAnsi" w:eastAsiaTheme="minorEastAsia" w:hAnsiTheme="minorHAnsi" w:cstheme="minorBidi"/>
                <w:b w:val="0"/>
                <w:bCs w:val="0"/>
                <w:lang w:val="es-PE" w:eastAsia="es-PE"/>
              </w:rPr>
              <w:tab/>
            </w:r>
            <w:r w:rsidRPr="0090340C">
              <w:rPr>
                <w:rStyle w:val="Hipervnculo"/>
                <w:rFonts w:cstheme="minorHAnsi"/>
              </w:rPr>
              <w:t>Identificación de las alternativas de solución</w:t>
            </w:r>
            <w:r>
              <w:rPr>
                <w:webHidden/>
              </w:rPr>
              <w:tab/>
            </w:r>
            <w:r>
              <w:rPr>
                <w:webHidden/>
              </w:rPr>
              <w:fldChar w:fldCharType="begin"/>
            </w:r>
            <w:r>
              <w:rPr>
                <w:webHidden/>
              </w:rPr>
              <w:instrText xml:space="preserve"> PAGEREF _Toc154739287 \h </w:instrText>
            </w:r>
            <w:r>
              <w:rPr>
                <w:webHidden/>
              </w:rPr>
            </w:r>
          </w:ins>
          <w:r>
            <w:rPr>
              <w:webHidden/>
            </w:rPr>
            <w:fldChar w:fldCharType="separate"/>
          </w:r>
          <w:ins w:id="51" w:author="Direccion de Politicas y Gestion en Derechos Humanos 14" w:date="2023-12-29T10:47:00Z">
            <w:r>
              <w:rPr>
                <w:webHidden/>
              </w:rPr>
              <w:t>68</w:t>
            </w:r>
            <w:r>
              <w:rPr>
                <w:webHidden/>
              </w:rPr>
              <w:fldChar w:fldCharType="end"/>
            </w:r>
            <w:r w:rsidRPr="0090340C">
              <w:rPr>
                <w:rStyle w:val="Hipervnculo"/>
              </w:rPr>
              <w:fldChar w:fldCharType="end"/>
            </w:r>
          </w:ins>
        </w:p>
        <w:p w14:paraId="5473129A" w14:textId="7A079034" w:rsidR="00E240A6" w:rsidRDefault="00E240A6">
          <w:pPr>
            <w:pStyle w:val="TDC3"/>
            <w:rPr>
              <w:ins w:id="52" w:author="Direccion de Politicas y Gestion en Derechos Humanos 14" w:date="2023-12-29T10:47:00Z"/>
              <w:rFonts w:eastAsiaTheme="minorEastAsia"/>
              <w:noProof/>
              <w:lang w:eastAsia="es-PE"/>
            </w:rPr>
          </w:pPr>
          <w:ins w:id="53"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"_Toc154739288"</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A.</w:t>
            </w:r>
            <w:r>
              <w:rPr>
                <w:rFonts w:eastAsiaTheme="minorEastAsia"/>
                <w:noProof/>
                <w:lang w:eastAsia="es-PE"/>
              </w:rPr>
              <w:tab/>
            </w:r>
            <w:r w:rsidRPr="0090340C">
              <w:rPr>
                <w:rStyle w:val="Hipervnculo"/>
                <w:rFonts w:cstheme="minorHAnsi"/>
                <w:b/>
                <w:bCs/>
                <w:noProof/>
              </w:rPr>
              <w:t>Alternativas de solución identificadas para la causa directa 1</w:t>
            </w:r>
            <w:r>
              <w:rPr>
                <w:noProof/>
                <w:webHidden/>
              </w:rPr>
              <w:tab/>
            </w:r>
            <w:r>
              <w:rPr>
                <w:noProof/>
                <w:webHidden/>
              </w:rPr>
              <w:fldChar w:fldCharType="begin"/>
            </w:r>
            <w:r>
              <w:rPr>
                <w:noProof/>
                <w:webHidden/>
              </w:rPr>
              <w:instrText xml:space="preserve"> PAGEREF _Toc154739288 \h </w:instrText>
            </w:r>
            <w:r>
              <w:rPr>
                <w:noProof/>
                <w:webHidden/>
              </w:rPr>
            </w:r>
          </w:ins>
          <w:r>
            <w:rPr>
              <w:noProof/>
              <w:webHidden/>
            </w:rPr>
            <w:fldChar w:fldCharType="separate"/>
          </w:r>
          <w:ins w:id="54" w:author="Direccion de Politicas y Gestion en Derechos Humanos 14" w:date="2023-12-29T10:47:00Z">
            <w:r>
              <w:rPr>
                <w:noProof/>
                <w:webHidden/>
              </w:rPr>
              <w:t>68</w:t>
            </w:r>
            <w:r>
              <w:rPr>
                <w:noProof/>
                <w:webHidden/>
              </w:rPr>
              <w:fldChar w:fldCharType="end"/>
            </w:r>
            <w:r w:rsidRPr="0090340C">
              <w:rPr>
                <w:rStyle w:val="Hipervnculo"/>
                <w:noProof/>
              </w:rPr>
              <w:fldChar w:fldCharType="end"/>
            </w:r>
          </w:ins>
        </w:p>
        <w:p w14:paraId="5D9D8A84" w14:textId="4EEAEA90" w:rsidR="00E240A6" w:rsidRDefault="00E240A6">
          <w:pPr>
            <w:pStyle w:val="TDC3"/>
            <w:rPr>
              <w:ins w:id="55" w:author="Direccion de Politicas y Gestion en Derechos Humanos 14" w:date="2023-12-29T10:47:00Z"/>
              <w:rFonts w:eastAsiaTheme="minorEastAsia"/>
              <w:noProof/>
              <w:lang w:eastAsia="es-PE"/>
            </w:rPr>
          </w:pPr>
          <w:ins w:id="56"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"_Toc154739289"</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B.</w:t>
            </w:r>
            <w:r>
              <w:rPr>
                <w:rFonts w:eastAsiaTheme="minorEastAsia"/>
                <w:noProof/>
                <w:lang w:eastAsia="es-PE"/>
              </w:rPr>
              <w:tab/>
            </w:r>
            <w:r w:rsidRPr="0090340C">
              <w:rPr>
                <w:rStyle w:val="Hipervnculo"/>
                <w:rFonts w:cstheme="minorHAnsi"/>
                <w:b/>
                <w:bCs/>
                <w:noProof/>
              </w:rPr>
              <w:t>Alternativas de solución identificadas para la causa directa 2</w:t>
            </w:r>
            <w:r>
              <w:rPr>
                <w:noProof/>
                <w:webHidden/>
              </w:rPr>
              <w:tab/>
            </w:r>
            <w:r>
              <w:rPr>
                <w:noProof/>
                <w:webHidden/>
              </w:rPr>
              <w:fldChar w:fldCharType="begin"/>
            </w:r>
            <w:r>
              <w:rPr>
                <w:noProof/>
                <w:webHidden/>
              </w:rPr>
              <w:instrText xml:space="preserve"> PAGEREF _Toc154739289 \h </w:instrText>
            </w:r>
            <w:r>
              <w:rPr>
                <w:noProof/>
                <w:webHidden/>
              </w:rPr>
            </w:r>
          </w:ins>
          <w:r>
            <w:rPr>
              <w:noProof/>
              <w:webHidden/>
            </w:rPr>
            <w:fldChar w:fldCharType="separate"/>
          </w:r>
          <w:ins w:id="57" w:author="Direccion de Politicas y Gestion en Derechos Humanos 14" w:date="2023-12-29T10:47:00Z">
            <w:r>
              <w:rPr>
                <w:noProof/>
                <w:webHidden/>
              </w:rPr>
              <w:t>72</w:t>
            </w:r>
            <w:r>
              <w:rPr>
                <w:noProof/>
                <w:webHidden/>
              </w:rPr>
              <w:fldChar w:fldCharType="end"/>
            </w:r>
            <w:r w:rsidRPr="0090340C">
              <w:rPr>
                <w:rStyle w:val="Hipervnculo"/>
                <w:noProof/>
              </w:rPr>
              <w:fldChar w:fldCharType="end"/>
            </w:r>
          </w:ins>
        </w:p>
        <w:p w14:paraId="7FD7CB5B" w14:textId="5960414D" w:rsidR="00E240A6" w:rsidRDefault="00E240A6">
          <w:pPr>
            <w:pStyle w:val="TDC3"/>
            <w:rPr>
              <w:ins w:id="58" w:author="Direccion de Politicas y Gestion en Derechos Humanos 14" w:date="2023-12-29T10:47:00Z"/>
              <w:rFonts w:eastAsiaTheme="minorEastAsia"/>
              <w:noProof/>
              <w:lang w:eastAsia="es-PE"/>
            </w:rPr>
          </w:pPr>
          <w:ins w:id="59"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"_Toc154739290"</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C.</w:t>
            </w:r>
            <w:r>
              <w:rPr>
                <w:rFonts w:eastAsiaTheme="minorEastAsia"/>
                <w:noProof/>
                <w:lang w:eastAsia="es-PE"/>
              </w:rPr>
              <w:tab/>
            </w:r>
            <w:r w:rsidRPr="0090340C">
              <w:rPr>
                <w:rStyle w:val="Hipervnculo"/>
                <w:rFonts w:cstheme="minorHAnsi"/>
                <w:b/>
                <w:bCs/>
                <w:noProof/>
              </w:rPr>
              <w:t>Alternativas de solución identificadas para la causa directa 3</w:t>
            </w:r>
            <w:r>
              <w:rPr>
                <w:noProof/>
                <w:webHidden/>
              </w:rPr>
              <w:tab/>
            </w:r>
            <w:r>
              <w:rPr>
                <w:noProof/>
                <w:webHidden/>
              </w:rPr>
              <w:fldChar w:fldCharType="begin"/>
            </w:r>
            <w:r>
              <w:rPr>
                <w:noProof/>
                <w:webHidden/>
              </w:rPr>
              <w:instrText xml:space="preserve"> PAGEREF _Toc154739290 \h </w:instrText>
            </w:r>
            <w:r>
              <w:rPr>
                <w:noProof/>
                <w:webHidden/>
              </w:rPr>
            </w:r>
          </w:ins>
          <w:r>
            <w:rPr>
              <w:noProof/>
              <w:webHidden/>
            </w:rPr>
            <w:fldChar w:fldCharType="separate"/>
          </w:r>
          <w:ins w:id="60" w:author="Direccion de Politicas y Gestion en Derechos Humanos 14" w:date="2023-12-29T10:47:00Z">
            <w:r>
              <w:rPr>
                <w:noProof/>
                <w:webHidden/>
              </w:rPr>
              <w:t>74</w:t>
            </w:r>
            <w:r>
              <w:rPr>
                <w:noProof/>
                <w:webHidden/>
              </w:rPr>
              <w:fldChar w:fldCharType="end"/>
            </w:r>
            <w:r w:rsidRPr="0090340C">
              <w:rPr>
                <w:rStyle w:val="Hipervnculo"/>
                <w:noProof/>
              </w:rPr>
              <w:fldChar w:fldCharType="end"/>
            </w:r>
          </w:ins>
        </w:p>
        <w:p w14:paraId="14A1675C" w14:textId="0AFE7935" w:rsidR="00E240A6" w:rsidRDefault="00E240A6">
          <w:pPr>
            <w:pStyle w:val="TDC3"/>
            <w:rPr>
              <w:ins w:id="61" w:author="Direccion de Politicas y Gestion en Derechos Humanos 14" w:date="2023-12-29T10:47:00Z"/>
              <w:rFonts w:eastAsiaTheme="minorEastAsia"/>
              <w:noProof/>
              <w:lang w:eastAsia="es-PE"/>
            </w:rPr>
          </w:pPr>
          <w:ins w:id="62" w:author="Direccion de Politicas y Gestion en Derechos Humanos 14" w:date="2023-12-29T10:47:00Z">
            <w:r w:rsidRPr="0090340C">
              <w:rPr>
                <w:rStyle w:val="Hipervnculo"/>
                <w:noProof/>
              </w:rPr>
              <w:fldChar w:fldCharType="begin"/>
            </w:r>
            <w:r w:rsidRPr="0090340C">
              <w:rPr>
                <w:rStyle w:val="Hipervnculo"/>
                <w:noProof/>
              </w:rPr>
              <w:instrText xml:space="preserve"> </w:instrText>
            </w:r>
            <w:r>
              <w:rPr>
                <w:noProof/>
              </w:rPr>
              <w:instrText>HYPERLINK \l "_Toc154739291"</w:instrText>
            </w:r>
            <w:r w:rsidRPr="0090340C">
              <w:rPr>
                <w:rStyle w:val="Hipervnculo"/>
                <w:noProof/>
              </w:rPr>
              <w:instrText xml:space="preserve"> </w:instrText>
            </w:r>
            <w:r w:rsidRPr="0090340C">
              <w:rPr>
                <w:rStyle w:val="Hipervnculo"/>
                <w:noProof/>
              </w:rPr>
            </w:r>
            <w:r w:rsidRPr="0090340C">
              <w:rPr>
                <w:rStyle w:val="Hipervnculo"/>
                <w:noProof/>
              </w:rPr>
              <w:fldChar w:fldCharType="separate"/>
            </w:r>
            <w:r w:rsidRPr="0090340C">
              <w:rPr>
                <w:rStyle w:val="Hipervnculo"/>
                <w:rFonts w:cstheme="minorHAnsi"/>
                <w:b/>
                <w:bCs/>
                <w:noProof/>
              </w:rPr>
              <w:t>D.</w:t>
            </w:r>
            <w:r>
              <w:rPr>
                <w:rFonts w:eastAsiaTheme="minorEastAsia"/>
                <w:noProof/>
                <w:lang w:eastAsia="es-PE"/>
              </w:rPr>
              <w:tab/>
            </w:r>
            <w:r w:rsidRPr="0090340C">
              <w:rPr>
                <w:rStyle w:val="Hipervnculo"/>
                <w:rFonts w:cstheme="minorHAnsi"/>
                <w:b/>
                <w:bCs/>
                <w:noProof/>
              </w:rPr>
              <w:t>Alternativas de solución identificadas para la causa directa 4</w:t>
            </w:r>
            <w:r>
              <w:rPr>
                <w:noProof/>
                <w:webHidden/>
              </w:rPr>
              <w:tab/>
            </w:r>
            <w:r>
              <w:rPr>
                <w:noProof/>
                <w:webHidden/>
              </w:rPr>
              <w:fldChar w:fldCharType="begin"/>
            </w:r>
            <w:r>
              <w:rPr>
                <w:noProof/>
                <w:webHidden/>
              </w:rPr>
              <w:instrText xml:space="preserve"> PAGEREF _Toc154739291 \h </w:instrText>
            </w:r>
            <w:r>
              <w:rPr>
                <w:noProof/>
                <w:webHidden/>
              </w:rPr>
            </w:r>
          </w:ins>
          <w:r>
            <w:rPr>
              <w:noProof/>
              <w:webHidden/>
            </w:rPr>
            <w:fldChar w:fldCharType="separate"/>
          </w:r>
          <w:ins w:id="63" w:author="Direccion de Politicas y Gestion en Derechos Humanos 14" w:date="2023-12-29T10:47:00Z">
            <w:r>
              <w:rPr>
                <w:noProof/>
                <w:webHidden/>
              </w:rPr>
              <w:t>76</w:t>
            </w:r>
            <w:r>
              <w:rPr>
                <w:noProof/>
                <w:webHidden/>
              </w:rPr>
              <w:fldChar w:fldCharType="end"/>
            </w:r>
            <w:r w:rsidRPr="0090340C">
              <w:rPr>
                <w:rStyle w:val="Hipervnculo"/>
                <w:noProof/>
              </w:rPr>
              <w:fldChar w:fldCharType="end"/>
            </w:r>
          </w:ins>
        </w:p>
        <w:p w14:paraId="0F06ED4C" w14:textId="436BCFBA" w:rsidR="00E240A6" w:rsidRDefault="00E240A6">
          <w:pPr>
            <w:pStyle w:val="TDC2"/>
            <w:rPr>
              <w:ins w:id="64" w:author="Direccion de Politicas y Gestion en Derechos Humanos 14" w:date="2023-12-29T10:47:00Z"/>
              <w:rFonts w:asciiTheme="minorHAnsi" w:eastAsiaTheme="minorEastAsia" w:hAnsiTheme="minorHAnsi" w:cstheme="minorBidi"/>
              <w:b w:val="0"/>
              <w:bCs w:val="0"/>
              <w:lang w:val="es-PE" w:eastAsia="es-PE"/>
            </w:rPr>
          </w:pPr>
          <w:ins w:id="65"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"_Toc154739292"</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1.5.</w:t>
            </w:r>
            <w:r>
              <w:rPr>
                <w:rFonts w:asciiTheme="minorHAnsi" w:eastAsiaTheme="minorEastAsia" w:hAnsiTheme="minorHAnsi" w:cstheme="minorBidi"/>
                <w:b w:val="0"/>
                <w:bCs w:val="0"/>
                <w:lang w:val="es-PE" w:eastAsia="es-PE"/>
              </w:rPr>
              <w:tab/>
            </w:r>
            <w:r w:rsidRPr="0090340C">
              <w:rPr>
                <w:rStyle w:val="Hipervnculo"/>
                <w:rFonts w:cstheme="minorHAnsi"/>
              </w:rPr>
              <w:t>Evaluación de las alternativas de solución</w:t>
            </w:r>
            <w:r>
              <w:rPr>
                <w:webHidden/>
              </w:rPr>
              <w:tab/>
            </w:r>
            <w:r>
              <w:rPr>
                <w:webHidden/>
              </w:rPr>
              <w:fldChar w:fldCharType="begin"/>
            </w:r>
            <w:r>
              <w:rPr>
                <w:webHidden/>
              </w:rPr>
              <w:instrText xml:space="preserve"> PAGEREF _Toc154739292 \h </w:instrText>
            </w:r>
            <w:r>
              <w:rPr>
                <w:webHidden/>
              </w:rPr>
            </w:r>
          </w:ins>
          <w:r>
            <w:rPr>
              <w:webHidden/>
            </w:rPr>
            <w:fldChar w:fldCharType="separate"/>
          </w:r>
          <w:ins w:id="66" w:author="Direccion de Politicas y Gestion en Derechos Humanos 14" w:date="2023-12-29T10:47:00Z">
            <w:r>
              <w:rPr>
                <w:webHidden/>
              </w:rPr>
              <w:t>80</w:t>
            </w:r>
            <w:r>
              <w:rPr>
                <w:webHidden/>
              </w:rPr>
              <w:fldChar w:fldCharType="end"/>
            </w:r>
            <w:r w:rsidRPr="0090340C">
              <w:rPr>
                <w:rStyle w:val="Hipervnculo"/>
              </w:rPr>
              <w:fldChar w:fldCharType="end"/>
            </w:r>
          </w:ins>
        </w:p>
        <w:p w14:paraId="17CA2AEB" w14:textId="20C4DB6B" w:rsidR="00E240A6" w:rsidRDefault="00E240A6">
          <w:pPr>
            <w:pStyle w:val="TDC2"/>
            <w:rPr>
              <w:ins w:id="67" w:author="Direccion de Politicas y Gestion en Derechos Humanos 14" w:date="2023-12-29T10:47:00Z"/>
              <w:rFonts w:asciiTheme="minorHAnsi" w:eastAsiaTheme="minorEastAsia" w:hAnsiTheme="minorHAnsi" w:cstheme="minorBidi"/>
              <w:b w:val="0"/>
              <w:bCs w:val="0"/>
              <w:lang w:val="es-PE" w:eastAsia="es-PE"/>
            </w:rPr>
          </w:pPr>
          <w:ins w:id="68"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"_Toc154739293"</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Fonts w:cstheme="minorHAnsi"/>
              </w:rPr>
              <w:t>1.6.</w:t>
            </w:r>
            <w:r>
              <w:rPr>
                <w:rFonts w:asciiTheme="minorHAnsi" w:eastAsiaTheme="minorEastAsia" w:hAnsiTheme="minorHAnsi" w:cstheme="minorBidi"/>
                <w:b w:val="0"/>
                <w:bCs w:val="0"/>
                <w:lang w:val="es-PE" w:eastAsia="es-PE"/>
              </w:rPr>
              <w:tab/>
            </w:r>
            <w:r w:rsidRPr="0090340C">
              <w:rPr>
                <w:rStyle w:val="Hipervnculo"/>
                <w:rFonts w:cstheme="minorHAnsi"/>
              </w:rPr>
              <w:t>Selección de las alternativas de solución</w:t>
            </w:r>
            <w:r>
              <w:rPr>
                <w:webHidden/>
              </w:rPr>
              <w:tab/>
            </w:r>
            <w:r>
              <w:rPr>
                <w:webHidden/>
              </w:rPr>
              <w:fldChar w:fldCharType="begin"/>
            </w:r>
            <w:r>
              <w:rPr>
                <w:webHidden/>
              </w:rPr>
              <w:instrText xml:space="preserve"> PAGEREF _Toc154739293 \h </w:instrText>
            </w:r>
            <w:r>
              <w:rPr>
                <w:webHidden/>
              </w:rPr>
            </w:r>
          </w:ins>
          <w:r>
            <w:rPr>
              <w:webHidden/>
            </w:rPr>
            <w:fldChar w:fldCharType="separate"/>
          </w:r>
          <w:ins w:id="69" w:author="Direccion de Politicas y Gestion en Derechos Humanos 14" w:date="2023-12-29T10:47:00Z">
            <w:r>
              <w:rPr>
                <w:webHidden/>
              </w:rPr>
              <w:t>82</w:t>
            </w:r>
            <w:r>
              <w:rPr>
                <w:webHidden/>
              </w:rPr>
              <w:fldChar w:fldCharType="end"/>
            </w:r>
            <w:r w:rsidRPr="0090340C">
              <w:rPr>
                <w:rStyle w:val="Hipervnculo"/>
              </w:rPr>
              <w:fldChar w:fldCharType="end"/>
            </w:r>
          </w:ins>
        </w:p>
        <w:p w14:paraId="41DD3696" w14:textId="3C357D45" w:rsidR="00E240A6" w:rsidRDefault="00E240A6">
          <w:pPr>
            <w:pStyle w:val="TDC1"/>
            <w:rPr>
              <w:ins w:id="70" w:author="Direccion de Politicas y Gestion en Derechos Humanos 14" w:date="2023-12-29T10:47:00Z"/>
              <w:rFonts w:eastAsiaTheme="minorEastAsia"/>
              <w:b w:val="0"/>
              <w:bCs w:val="0"/>
              <w:lang w:eastAsia="es-PE"/>
            </w:rPr>
          </w:pPr>
          <w:ins w:id="71"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"_Toc154739294"</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Bibliografía</w:t>
            </w:r>
            <w:r>
              <w:rPr>
                <w:webHidden/>
              </w:rPr>
              <w:tab/>
            </w:r>
            <w:r>
              <w:rPr>
                <w:webHidden/>
              </w:rPr>
              <w:fldChar w:fldCharType="begin"/>
            </w:r>
            <w:r>
              <w:rPr>
                <w:webHidden/>
              </w:rPr>
              <w:instrText xml:space="preserve"> PAGEREF _Toc154739294 \h </w:instrText>
            </w:r>
            <w:r>
              <w:rPr>
                <w:webHidden/>
              </w:rPr>
            </w:r>
          </w:ins>
          <w:r>
            <w:rPr>
              <w:webHidden/>
            </w:rPr>
            <w:fldChar w:fldCharType="separate"/>
          </w:r>
          <w:ins w:id="72" w:author="Direccion de Politicas y Gestion en Derechos Humanos 14" w:date="2023-12-29T10:47:00Z">
            <w:r>
              <w:rPr>
                <w:webHidden/>
              </w:rPr>
              <w:t>84</w:t>
            </w:r>
            <w:r>
              <w:rPr>
                <w:webHidden/>
              </w:rPr>
              <w:fldChar w:fldCharType="end"/>
            </w:r>
            <w:r w:rsidRPr="0090340C">
              <w:rPr>
                <w:rStyle w:val="Hipervnculo"/>
              </w:rPr>
              <w:fldChar w:fldCharType="end"/>
            </w:r>
          </w:ins>
        </w:p>
        <w:p w14:paraId="5E8401B1" w14:textId="411BCB8E" w:rsidR="00E240A6" w:rsidRDefault="00E240A6">
          <w:pPr>
            <w:pStyle w:val="TDC1"/>
            <w:rPr>
              <w:ins w:id="73" w:author="Direccion de Politicas y Gestion en Derechos Humanos 14" w:date="2023-12-29T10:47:00Z"/>
              <w:rFonts w:eastAsiaTheme="minorEastAsia"/>
              <w:b w:val="0"/>
              <w:bCs w:val="0"/>
              <w:lang w:eastAsia="es-PE"/>
            </w:rPr>
          </w:pPr>
          <w:ins w:id="74"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"_Toc154739295"</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Anexo 1: Ficha técnica del indicador para la variable central del problema público</w:t>
            </w:r>
            <w:r>
              <w:rPr>
                <w:webHidden/>
              </w:rPr>
              <w:tab/>
            </w:r>
            <w:r>
              <w:rPr>
                <w:webHidden/>
              </w:rPr>
              <w:fldChar w:fldCharType="begin"/>
            </w:r>
            <w:r>
              <w:rPr>
                <w:webHidden/>
              </w:rPr>
              <w:instrText xml:space="preserve"> PAGEREF _Toc154739295 \h </w:instrText>
            </w:r>
            <w:r>
              <w:rPr>
                <w:webHidden/>
              </w:rPr>
            </w:r>
          </w:ins>
          <w:r>
            <w:rPr>
              <w:webHidden/>
            </w:rPr>
            <w:fldChar w:fldCharType="separate"/>
          </w:r>
          <w:ins w:id="75" w:author="Direccion de Politicas y Gestion en Derechos Humanos 14" w:date="2023-12-29T10:47:00Z">
            <w:r>
              <w:rPr>
                <w:webHidden/>
              </w:rPr>
              <w:t>91</w:t>
            </w:r>
            <w:r>
              <w:rPr>
                <w:webHidden/>
              </w:rPr>
              <w:fldChar w:fldCharType="end"/>
            </w:r>
            <w:r w:rsidRPr="0090340C">
              <w:rPr>
                <w:rStyle w:val="Hipervnculo"/>
              </w:rPr>
              <w:fldChar w:fldCharType="end"/>
            </w:r>
          </w:ins>
        </w:p>
        <w:p w14:paraId="0941BE0B" w14:textId="2161FB80" w:rsidR="00E240A6" w:rsidRDefault="00E240A6">
          <w:pPr>
            <w:pStyle w:val="TDC1"/>
            <w:rPr>
              <w:ins w:id="76" w:author="Direccion de Politicas y Gestion en Derechos Humanos 14" w:date="2023-12-29T10:47:00Z"/>
              <w:rFonts w:eastAsiaTheme="minorEastAsia"/>
              <w:b w:val="0"/>
              <w:bCs w:val="0"/>
              <w:lang w:eastAsia="es-PE"/>
            </w:rPr>
          </w:pPr>
          <w:ins w:id="77"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"_Toc154739296"</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Anexo 2: Metodología para el Análisis Prospectivo</w:t>
            </w:r>
            <w:r>
              <w:rPr>
                <w:webHidden/>
              </w:rPr>
              <w:tab/>
            </w:r>
            <w:r>
              <w:rPr>
                <w:webHidden/>
              </w:rPr>
              <w:fldChar w:fldCharType="begin"/>
            </w:r>
            <w:r>
              <w:rPr>
                <w:webHidden/>
              </w:rPr>
              <w:instrText xml:space="preserve"> PAGEREF _Toc154739296 \h </w:instrText>
            </w:r>
            <w:r>
              <w:rPr>
                <w:webHidden/>
              </w:rPr>
            </w:r>
          </w:ins>
          <w:r>
            <w:rPr>
              <w:webHidden/>
            </w:rPr>
            <w:fldChar w:fldCharType="separate"/>
          </w:r>
          <w:ins w:id="78" w:author="Direccion de Politicas y Gestion en Derechos Humanos 14" w:date="2023-12-29T10:47:00Z">
            <w:r>
              <w:rPr>
                <w:webHidden/>
              </w:rPr>
              <w:t>100</w:t>
            </w:r>
            <w:r>
              <w:rPr>
                <w:webHidden/>
              </w:rPr>
              <w:fldChar w:fldCharType="end"/>
            </w:r>
            <w:r w:rsidRPr="0090340C">
              <w:rPr>
                <w:rStyle w:val="Hipervnculo"/>
              </w:rPr>
              <w:fldChar w:fldCharType="end"/>
            </w:r>
          </w:ins>
        </w:p>
        <w:p w14:paraId="3A245E33" w14:textId="2F54A65A" w:rsidR="00E240A6" w:rsidRDefault="00E240A6">
          <w:pPr>
            <w:pStyle w:val="TDC1"/>
            <w:rPr>
              <w:ins w:id="79" w:author="Direccion de Politicas y Gestion en Derechos Humanos 14" w:date="2023-12-29T10:47:00Z"/>
              <w:rFonts w:eastAsiaTheme="minorEastAsia"/>
              <w:b w:val="0"/>
              <w:bCs w:val="0"/>
              <w:lang w:eastAsia="es-PE"/>
            </w:rPr>
          </w:pPr>
          <w:ins w:id="80"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"_Toc154739297"</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Anexo 3: Proceso de consulta y socialización del indicador propuesto por el sector</w:t>
            </w:r>
            <w:r>
              <w:rPr>
                <w:webHidden/>
              </w:rPr>
              <w:tab/>
            </w:r>
            <w:r>
              <w:rPr>
                <w:webHidden/>
              </w:rPr>
              <w:fldChar w:fldCharType="begin"/>
            </w:r>
            <w:r>
              <w:rPr>
                <w:webHidden/>
              </w:rPr>
              <w:instrText xml:space="preserve"> PAGEREF _Toc154739297 \h </w:instrText>
            </w:r>
            <w:r>
              <w:rPr>
                <w:webHidden/>
              </w:rPr>
            </w:r>
          </w:ins>
          <w:r>
            <w:rPr>
              <w:webHidden/>
            </w:rPr>
            <w:fldChar w:fldCharType="separate"/>
          </w:r>
          <w:ins w:id="81" w:author="Direccion de Politicas y Gestion en Derechos Humanos 14" w:date="2023-12-29T10:47:00Z">
            <w:r>
              <w:rPr>
                <w:webHidden/>
              </w:rPr>
              <w:t>109</w:t>
            </w:r>
            <w:r>
              <w:rPr>
                <w:webHidden/>
              </w:rPr>
              <w:fldChar w:fldCharType="end"/>
            </w:r>
            <w:r w:rsidRPr="0090340C">
              <w:rPr>
                <w:rStyle w:val="Hipervnculo"/>
              </w:rPr>
              <w:fldChar w:fldCharType="end"/>
            </w:r>
          </w:ins>
        </w:p>
        <w:p w14:paraId="203E98D4" w14:textId="30473CA2" w:rsidR="00E240A6" w:rsidRDefault="00E240A6">
          <w:pPr>
            <w:pStyle w:val="TDC1"/>
            <w:rPr>
              <w:ins w:id="82" w:author="Direccion de Politicas y Gestion en Derechos Humanos 14" w:date="2023-12-29T10:47:00Z"/>
              <w:rFonts w:eastAsiaTheme="minorEastAsia"/>
              <w:b w:val="0"/>
              <w:bCs w:val="0"/>
              <w:lang w:eastAsia="es-PE"/>
            </w:rPr>
          </w:pPr>
          <w:ins w:id="83"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"_Toc154739298"</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Anexo 4: Metodología de selección de alternativas de solución</w:t>
            </w:r>
            <w:r>
              <w:rPr>
                <w:webHidden/>
              </w:rPr>
              <w:tab/>
            </w:r>
            <w:r>
              <w:rPr>
                <w:webHidden/>
              </w:rPr>
              <w:fldChar w:fldCharType="begin"/>
            </w:r>
            <w:r>
              <w:rPr>
                <w:webHidden/>
              </w:rPr>
              <w:instrText xml:space="preserve"> PAGEREF _Toc154739298 \h </w:instrText>
            </w:r>
            <w:r>
              <w:rPr>
                <w:webHidden/>
              </w:rPr>
            </w:r>
          </w:ins>
          <w:r>
            <w:rPr>
              <w:webHidden/>
            </w:rPr>
            <w:fldChar w:fldCharType="separate"/>
          </w:r>
          <w:ins w:id="84" w:author="Direccion de Politicas y Gestion en Derechos Humanos 14" w:date="2023-12-29T10:47:00Z">
            <w:r>
              <w:rPr>
                <w:webHidden/>
              </w:rPr>
              <w:t>116</w:t>
            </w:r>
            <w:r>
              <w:rPr>
                <w:webHidden/>
              </w:rPr>
              <w:fldChar w:fldCharType="end"/>
            </w:r>
            <w:r w:rsidRPr="0090340C">
              <w:rPr>
                <w:rStyle w:val="Hipervnculo"/>
              </w:rPr>
              <w:fldChar w:fldCharType="end"/>
            </w:r>
          </w:ins>
        </w:p>
        <w:p w14:paraId="1C79CFBD" w14:textId="5F662709" w:rsidR="00E240A6" w:rsidRDefault="00E240A6">
          <w:pPr>
            <w:pStyle w:val="TDC1"/>
            <w:rPr>
              <w:ins w:id="85" w:author="Direccion de Politicas y Gestion en Derechos Humanos 14" w:date="2023-12-29T10:47:00Z"/>
              <w:rFonts w:eastAsiaTheme="minorEastAsia"/>
              <w:b w:val="0"/>
              <w:bCs w:val="0"/>
              <w:lang w:eastAsia="es-PE"/>
            </w:rPr>
          </w:pPr>
          <w:ins w:id="86" w:author="Direccion de Politicas y Gestion en Derechos Humanos 14" w:date="2023-12-29T10:47:00Z">
            <w:r w:rsidRPr="0090340C">
              <w:rPr>
                <w:rStyle w:val="Hipervnculo"/>
              </w:rPr>
              <w:fldChar w:fldCharType="begin"/>
            </w:r>
            <w:r w:rsidRPr="0090340C">
              <w:rPr>
                <w:rStyle w:val="Hipervnculo"/>
              </w:rPr>
              <w:instrText xml:space="preserve"> </w:instrText>
            </w:r>
            <w:r>
              <w:instrText>HYPERLINK \l "_Toc154739299"</w:instrText>
            </w:r>
            <w:r w:rsidRPr="0090340C">
              <w:rPr>
                <w:rStyle w:val="Hipervnculo"/>
              </w:rPr>
              <w:instrText xml:space="preserve"> </w:instrText>
            </w:r>
            <w:r w:rsidRPr="0090340C">
              <w:rPr>
                <w:rStyle w:val="Hipervnculo"/>
              </w:rPr>
            </w:r>
            <w:r w:rsidRPr="0090340C">
              <w:rPr>
                <w:rStyle w:val="Hipervnculo"/>
              </w:rPr>
              <w:fldChar w:fldCharType="separate"/>
            </w:r>
            <w:r w:rsidRPr="0090340C">
              <w:rPr>
                <w:rStyle w:val="Hipervnculo"/>
              </w:rPr>
              <w:t>Anexo 5: Proceso de aprobación del Entregable 2 por el GTM</w:t>
            </w:r>
            <w:r>
              <w:rPr>
                <w:webHidden/>
              </w:rPr>
              <w:tab/>
            </w:r>
            <w:r>
              <w:rPr>
                <w:webHidden/>
              </w:rPr>
              <w:fldChar w:fldCharType="begin"/>
            </w:r>
            <w:r>
              <w:rPr>
                <w:webHidden/>
              </w:rPr>
              <w:instrText xml:space="preserve"> PAGEREF _Toc154739299 \h </w:instrText>
            </w:r>
            <w:r>
              <w:rPr>
                <w:webHidden/>
              </w:rPr>
            </w:r>
          </w:ins>
          <w:r>
            <w:rPr>
              <w:webHidden/>
            </w:rPr>
            <w:fldChar w:fldCharType="separate"/>
          </w:r>
          <w:ins w:id="87" w:author="Direccion de Politicas y Gestion en Derechos Humanos 14" w:date="2023-12-29T10:47:00Z">
            <w:r>
              <w:rPr>
                <w:webHidden/>
              </w:rPr>
              <w:t>121</w:t>
            </w:r>
            <w:r>
              <w:rPr>
                <w:webHidden/>
              </w:rPr>
              <w:fldChar w:fldCharType="end"/>
            </w:r>
            <w:r w:rsidRPr="0090340C">
              <w:rPr>
                <w:rStyle w:val="Hipervnculo"/>
              </w:rPr>
              <w:fldChar w:fldCharType="end"/>
            </w:r>
          </w:ins>
        </w:p>
        <w:p w14:paraId="68F39C31" w14:textId="08234D85" w:rsidR="00533655" w:rsidDel="00E240A6" w:rsidRDefault="00533655">
          <w:pPr>
            <w:pStyle w:val="TDC1"/>
            <w:rPr>
              <w:del w:id="88" w:author="Direccion de Politicas y Gestion en Derechos Humanos 14" w:date="2023-12-29T10:47:00Z"/>
              <w:rFonts w:eastAsiaTheme="minorEastAsia"/>
              <w:b w:val="0"/>
              <w:bCs w:val="0"/>
              <w:lang w:eastAsia="es-PE"/>
            </w:rPr>
          </w:pPr>
          <w:del w:id="89" w:author="Direccion de Politicas y Gestion en Derechos Humanos 14" w:date="2023-12-29T10:47:00Z">
            <w:r w:rsidRPr="00E240A6" w:rsidDel="00E240A6">
              <w:rPr>
                <w:rStyle w:val="Hipervnculo"/>
                <w:rPrChange w:id="90" w:author="Direccion de Politicas y Gestion en Derechos Humanos 14" w:date="2023-12-29T10:47:00Z">
                  <w:rPr>
                    <w:rStyle w:val="Hipervnculo"/>
                  </w:rPr>
                </w:rPrChange>
              </w:rPr>
              <w:delText>DETERMINACIÓN DE LA SITUACIÓN FUTURA DESEADA</w:delText>
            </w:r>
            <w:r w:rsidDel="00E240A6">
              <w:rPr>
                <w:webHidden/>
              </w:rPr>
              <w:tab/>
              <w:delText>5</w:delText>
            </w:r>
          </w:del>
        </w:p>
        <w:p w14:paraId="64BBE368" w14:textId="01FE6456" w:rsidR="00533655" w:rsidDel="00E240A6" w:rsidRDefault="00533655">
          <w:pPr>
            <w:pStyle w:val="TDC2"/>
            <w:rPr>
              <w:del w:id="91" w:author="Direccion de Politicas y Gestion en Derechos Humanos 14" w:date="2023-12-29T10:47:00Z"/>
              <w:rFonts w:asciiTheme="minorHAnsi" w:eastAsiaTheme="minorEastAsia" w:hAnsiTheme="minorHAnsi" w:cstheme="minorBidi"/>
              <w:b w:val="0"/>
              <w:bCs w:val="0"/>
              <w:lang w:val="es-PE" w:eastAsia="es-PE"/>
            </w:rPr>
          </w:pPr>
          <w:del w:id="92" w:author="Direccion de Politicas y Gestion en Derechos Humanos 14" w:date="2023-12-29T10:47:00Z">
            <w:r w:rsidRPr="00E240A6" w:rsidDel="00E240A6">
              <w:rPr>
                <w:rStyle w:val="Hipervnculo"/>
                <w:rFonts w:cstheme="minorHAnsi"/>
                <w:rPrChange w:id="93" w:author="Direccion de Politicas y Gestion en Derechos Humanos 14" w:date="2023-12-29T10:47:00Z">
                  <w:rPr>
                    <w:rStyle w:val="Hipervnculo"/>
                    <w:rFonts w:cstheme="minorHAnsi"/>
                  </w:rPr>
                </w:rPrChange>
              </w:rPr>
              <w:delText>1.1.</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94" w:author="Direccion de Politicas y Gestion en Derechos Humanos 14" w:date="2023-12-29T10:47:00Z">
                  <w:rPr>
                    <w:rStyle w:val="Hipervnculo"/>
                    <w:rFonts w:cstheme="minorHAnsi"/>
                  </w:rPr>
                </w:rPrChange>
              </w:rPr>
              <w:delText>Análisis de futuro</w:delText>
            </w:r>
            <w:r w:rsidDel="00E240A6">
              <w:rPr>
                <w:webHidden/>
              </w:rPr>
              <w:tab/>
              <w:delText>5</w:delText>
            </w:r>
          </w:del>
        </w:p>
        <w:p w14:paraId="1710044B" w14:textId="02DBB666" w:rsidR="00533655" w:rsidDel="00E240A6" w:rsidRDefault="00533655" w:rsidP="00E240A6">
          <w:pPr>
            <w:pStyle w:val="TDC3"/>
            <w:rPr>
              <w:del w:id="95" w:author="Direccion de Politicas y Gestion en Derechos Humanos 14" w:date="2023-12-29T10:47:00Z"/>
              <w:rFonts w:eastAsiaTheme="minorEastAsia"/>
              <w:noProof/>
              <w:lang w:eastAsia="es-PE"/>
            </w:rPr>
            <w:pPrChange w:id="96" w:author="Direccion de Politicas y Gestion en Derechos Humanos 14" w:date="2023-12-29T10:47:00Z">
              <w:pPr>
                <w:pStyle w:val="TDC3"/>
                <w:tabs>
                  <w:tab w:val="left" w:pos="880"/>
                  <w:tab w:val="right" w:leader="dot" w:pos="8494"/>
                </w:tabs>
              </w:pPr>
            </w:pPrChange>
          </w:pPr>
          <w:del w:id="97" w:author="Direccion de Politicas y Gestion en Derechos Humanos 14" w:date="2023-12-29T10:47:00Z">
            <w:r w:rsidRPr="00E240A6" w:rsidDel="00E240A6">
              <w:rPr>
                <w:rStyle w:val="Hipervnculo"/>
                <w:rFonts w:cstheme="minorHAnsi"/>
                <w:b/>
                <w:bCs/>
                <w:noProof/>
              </w:rPr>
              <w:delText>A.</w:delText>
            </w:r>
            <w:r w:rsidDel="00E240A6">
              <w:rPr>
                <w:rFonts w:eastAsiaTheme="minorEastAsia"/>
                <w:noProof/>
                <w:lang w:eastAsia="es-PE"/>
              </w:rPr>
              <w:tab/>
            </w:r>
            <w:r w:rsidRPr="00E240A6" w:rsidDel="00E240A6">
              <w:rPr>
                <w:rStyle w:val="Hipervnculo"/>
                <w:rFonts w:cstheme="minorHAnsi"/>
                <w:b/>
                <w:bCs/>
                <w:noProof/>
              </w:rPr>
              <w:delText>Análisis de tendencias</w:delText>
            </w:r>
            <w:r w:rsidDel="00E240A6">
              <w:rPr>
                <w:noProof/>
                <w:webHidden/>
              </w:rPr>
              <w:tab/>
              <w:delText>8</w:delText>
            </w:r>
          </w:del>
        </w:p>
        <w:p w14:paraId="5C818038" w14:textId="73495032" w:rsidR="00533655" w:rsidDel="00E240A6" w:rsidRDefault="00533655" w:rsidP="00E240A6">
          <w:pPr>
            <w:pStyle w:val="TDC3"/>
            <w:rPr>
              <w:del w:id="98" w:author="Direccion de Politicas y Gestion en Derechos Humanos 14" w:date="2023-12-29T10:47:00Z"/>
              <w:rFonts w:eastAsiaTheme="minorEastAsia"/>
              <w:noProof/>
              <w:lang w:eastAsia="es-PE"/>
            </w:rPr>
            <w:pPrChange w:id="99" w:author="Direccion de Politicas y Gestion en Derechos Humanos 14" w:date="2023-12-29T10:47:00Z">
              <w:pPr>
                <w:pStyle w:val="TDC3"/>
                <w:tabs>
                  <w:tab w:val="left" w:pos="880"/>
                  <w:tab w:val="right" w:leader="dot" w:pos="8494"/>
                </w:tabs>
              </w:pPr>
            </w:pPrChange>
          </w:pPr>
          <w:del w:id="100" w:author="Direccion de Politicas y Gestion en Derechos Humanos 14" w:date="2023-12-29T10:47:00Z">
            <w:r w:rsidRPr="00E240A6" w:rsidDel="00E240A6">
              <w:rPr>
                <w:rStyle w:val="Hipervnculo"/>
                <w:rFonts w:cstheme="minorHAnsi"/>
                <w:b/>
                <w:bCs/>
                <w:noProof/>
              </w:rPr>
              <w:delText>B.</w:delText>
            </w:r>
            <w:r w:rsidDel="00E240A6">
              <w:rPr>
                <w:rFonts w:eastAsiaTheme="minorEastAsia"/>
                <w:noProof/>
                <w:lang w:eastAsia="es-PE"/>
              </w:rPr>
              <w:tab/>
            </w:r>
            <w:r w:rsidRPr="00E240A6" w:rsidDel="00E240A6">
              <w:rPr>
                <w:rStyle w:val="Hipervnculo"/>
                <w:rFonts w:cstheme="minorHAnsi"/>
                <w:b/>
                <w:bCs/>
                <w:noProof/>
              </w:rPr>
              <w:delText>Análisis de riesgos</w:delText>
            </w:r>
            <w:r w:rsidDel="00E240A6">
              <w:rPr>
                <w:noProof/>
                <w:webHidden/>
              </w:rPr>
              <w:tab/>
              <w:delText>17</w:delText>
            </w:r>
          </w:del>
        </w:p>
        <w:p w14:paraId="6F20CF6A" w14:textId="5AF7B06D" w:rsidR="00533655" w:rsidDel="00E240A6" w:rsidRDefault="00533655" w:rsidP="00E240A6">
          <w:pPr>
            <w:pStyle w:val="TDC3"/>
            <w:rPr>
              <w:del w:id="101" w:author="Direccion de Politicas y Gestion en Derechos Humanos 14" w:date="2023-12-29T10:47:00Z"/>
              <w:rFonts w:eastAsiaTheme="minorEastAsia"/>
              <w:noProof/>
              <w:lang w:eastAsia="es-PE"/>
            </w:rPr>
            <w:pPrChange w:id="102" w:author="Direccion de Politicas y Gestion en Derechos Humanos 14" w:date="2023-12-29T10:47:00Z">
              <w:pPr>
                <w:pStyle w:val="TDC3"/>
                <w:tabs>
                  <w:tab w:val="left" w:pos="880"/>
                  <w:tab w:val="right" w:leader="dot" w:pos="8494"/>
                </w:tabs>
              </w:pPr>
            </w:pPrChange>
          </w:pPr>
          <w:del w:id="103" w:author="Direccion de Politicas y Gestion en Derechos Humanos 14" w:date="2023-12-29T10:47:00Z">
            <w:r w:rsidRPr="00E240A6" w:rsidDel="00E240A6">
              <w:rPr>
                <w:rStyle w:val="Hipervnculo"/>
                <w:rFonts w:cstheme="minorHAnsi"/>
                <w:b/>
                <w:bCs/>
                <w:noProof/>
              </w:rPr>
              <w:delText>C.</w:delText>
            </w:r>
            <w:r w:rsidDel="00E240A6">
              <w:rPr>
                <w:rFonts w:eastAsiaTheme="minorEastAsia"/>
                <w:noProof/>
                <w:lang w:eastAsia="es-PE"/>
              </w:rPr>
              <w:tab/>
            </w:r>
            <w:r w:rsidRPr="00E240A6" w:rsidDel="00E240A6">
              <w:rPr>
                <w:rStyle w:val="Hipervnculo"/>
                <w:rFonts w:cstheme="minorHAnsi"/>
                <w:b/>
                <w:bCs/>
                <w:noProof/>
              </w:rPr>
              <w:delText>Análisis de Oportunidades</w:delText>
            </w:r>
            <w:r w:rsidDel="00E240A6">
              <w:rPr>
                <w:noProof/>
                <w:webHidden/>
              </w:rPr>
              <w:tab/>
              <w:delText>26</w:delText>
            </w:r>
          </w:del>
        </w:p>
        <w:p w14:paraId="58C20500" w14:textId="592004DC" w:rsidR="00533655" w:rsidDel="00E240A6" w:rsidRDefault="00533655" w:rsidP="00E240A6">
          <w:pPr>
            <w:pStyle w:val="TDC3"/>
            <w:rPr>
              <w:del w:id="104" w:author="Direccion de Politicas y Gestion en Derechos Humanos 14" w:date="2023-12-29T10:47:00Z"/>
              <w:rFonts w:eastAsiaTheme="minorEastAsia"/>
              <w:noProof/>
              <w:lang w:eastAsia="es-PE"/>
            </w:rPr>
            <w:pPrChange w:id="105" w:author="Direccion de Politicas y Gestion en Derechos Humanos 14" w:date="2023-12-29T10:47:00Z">
              <w:pPr>
                <w:pStyle w:val="TDC3"/>
                <w:tabs>
                  <w:tab w:val="left" w:pos="880"/>
                  <w:tab w:val="right" w:leader="dot" w:pos="8494"/>
                </w:tabs>
              </w:pPr>
            </w:pPrChange>
          </w:pPr>
          <w:del w:id="106" w:author="Direccion de Politicas y Gestion en Derechos Humanos 14" w:date="2023-12-29T10:47:00Z">
            <w:r w:rsidRPr="00E240A6" w:rsidDel="00E240A6">
              <w:rPr>
                <w:rStyle w:val="Hipervnculo"/>
                <w:rFonts w:cstheme="minorHAnsi"/>
                <w:b/>
                <w:bCs/>
                <w:noProof/>
              </w:rPr>
              <w:delText>D.</w:delText>
            </w:r>
            <w:r w:rsidDel="00E240A6">
              <w:rPr>
                <w:rFonts w:eastAsiaTheme="minorEastAsia"/>
                <w:noProof/>
                <w:lang w:eastAsia="es-PE"/>
              </w:rPr>
              <w:tab/>
            </w:r>
            <w:r w:rsidRPr="00E240A6" w:rsidDel="00E240A6">
              <w:rPr>
                <w:rStyle w:val="Hipervnculo"/>
                <w:rFonts w:cstheme="minorHAnsi"/>
                <w:b/>
                <w:bCs/>
                <w:noProof/>
              </w:rPr>
              <w:delText>Formulación de escenarios</w:delText>
            </w:r>
            <w:r w:rsidDel="00E240A6">
              <w:rPr>
                <w:noProof/>
                <w:webHidden/>
              </w:rPr>
              <w:tab/>
              <w:delText>33</w:delText>
            </w:r>
          </w:del>
        </w:p>
        <w:p w14:paraId="2646B5A1" w14:textId="03A18CB7" w:rsidR="00533655" w:rsidDel="00E240A6" w:rsidRDefault="00533655">
          <w:pPr>
            <w:pStyle w:val="TDC1"/>
            <w:rPr>
              <w:del w:id="107" w:author="Direccion de Politicas y Gestion en Derechos Humanos 14" w:date="2023-12-29T10:47:00Z"/>
              <w:rFonts w:eastAsiaTheme="minorEastAsia"/>
              <w:b w:val="0"/>
              <w:bCs w:val="0"/>
              <w:lang w:eastAsia="es-PE"/>
            </w:rPr>
          </w:pPr>
          <w:del w:id="108" w:author="Direccion de Politicas y Gestion en Derechos Humanos 14" w:date="2023-12-29T10:47:00Z">
            <w:r w:rsidRPr="00E240A6" w:rsidDel="00E240A6">
              <w:rPr>
                <w:rStyle w:val="Hipervnculo"/>
                <w:rPrChange w:id="109" w:author="Direccion de Politicas y Gestion en Derechos Humanos 14" w:date="2023-12-29T10:47:00Z">
                  <w:rPr>
                    <w:rStyle w:val="Hipervnculo"/>
                  </w:rPr>
                </w:rPrChange>
              </w:rPr>
              <w:delText>DEFINICIÓN DEL FUTURO DESEADO</w:delText>
            </w:r>
            <w:r w:rsidDel="00E240A6">
              <w:rPr>
                <w:webHidden/>
              </w:rPr>
              <w:tab/>
              <w:delText>51</w:delText>
            </w:r>
          </w:del>
        </w:p>
        <w:p w14:paraId="01B2B929" w14:textId="09DC3132" w:rsidR="00533655" w:rsidDel="00E240A6" w:rsidRDefault="00533655">
          <w:pPr>
            <w:pStyle w:val="TDC2"/>
            <w:rPr>
              <w:del w:id="110" w:author="Direccion de Politicas y Gestion en Derechos Humanos 14" w:date="2023-12-29T10:47:00Z"/>
              <w:rFonts w:asciiTheme="minorHAnsi" w:eastAsiaTheme="minorEastAsia" w:hAnsiTheme="minorHAnsi" w:cstheme="minorBidi"/>
              <w:b w:val="0"/>
              <w:bCs w:val="0"/>
              <w:lang w:val="es-PE" w:eastAsia="es-PE"/>
            </w:rPr>
          </w:pPr>
          <w:del w:id="111" w:author="Direccion de Politicas y Gestion en Derechos Humanos 14" w:date="2023-12-29T10:47:00Z">
            <w:r w:rsidRPr="00E240A6" w:rsidDel="00E240A6">
              <w:rPr>
                <w:rStyle w:val="Hipervnculo"/>
                <w:rFonts w:cstheme="minorHAnsi"/>
                <w:rPrChange w:id="112" w:author="Direccion de Politicas y Gestion en Derechos Humanos 14" w:date="2023-12-29T10:47:00Z">
                  <w:rPr>
                    <w:rStyle w:val="Hipervnculo"/>
                    <w:rFonts w:cstheme="minorHAnsi"/>
                  </w:rPr>
                </w:rPrChange>
              </w:rPr>
              <w:delText>1.2.</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113" w:author="Direccion de Politicas y Gestion en Derechos Humanos 14" w:date="2023-12-29T10:47:00Z">
                  <w:rPr>
                    <w:rStyle w:val="Hipervnculo"/>
                    <w:rFonts w:cstheme="minorHAnsi"/>
                  </w:rPr>
                </w:rPrChange>
              </w:rPr>
              <w:delText>Determinación del indicador para la variable central del problema público</w:delText>
            </w:r>
            <w:r w:rsidDel="00E240A6">
              <w:rPr>
                <w:webHidden/>
              </w:rPr>
              <w:tab/>
              <w:delText>51</w:delText>
            </w:r>
          </w:del>
        </w:p>
        <w:p w14:paraId="4075FAF0" w14:textId="7D32CAF1" w:rsidR="00533655" w:rsidDel="00E240A6" w:rsidRDefault="00533655">
          <w:pPr>
            <w:pStyle w:val="TDC2"/>
            <w:rPr>
              <w:del w:id="114" w:author="Direccion de Politicas y Gestion en Derechos Humanos 14" w:date="2023-12-29T10:47:00Z"/>
              <w:rFonts w:asciiTheme="minorHAnsi" w:eastAsiaTheme="minorEastAsia" w:hAnsiTheme="minorHAnsi" w:cstheme="minorBidi"/>
              <w:b w:val="0"/>
              <w:bCs w:val="0"/>
              <w:lang w:val="es-PE" w:eastAsia="es-PE"/>
            </w:rPr>
          </w:pPr>
          <w:del w:id="115" w:author="Direccion de Politicas y Gestion en Derechos Humanos 14" w:date="2023-12-29T10:47:00Z">
            <w:r w:rsidRPr="00E240A6" w:rsidDel="00E240A6">
              <w:rPr>
                <w:rStyle w:val="Hipervnculo"/>
                <w:rFonts w:cstheme="minorHAnsi"/>
                <w:rPrChange w:id="116" w:author="Direccion de Politicas y Gestion en Derechos Humanos 14" w:date="2023-12-29T10:47:00Z">
                  <w:rPr>
                    <w:rStyle w:val="Hipervnculo"/>
                    <w:rFonts w:cstheme="minorHAnsi"/>
                  </w:rPr>
                </w:rPrChange>
              </w:rPr>
              <w:delText>1.3.</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117" w:author="Direccion de Politicas y Gestion en Derechos Humanos 14" w:date="2023-12-29T10:47:00Z">
                  <w:rPr>
                    <w:rStyle w:val="Hipervnculo"/>
                    <w:rFonts w:cstheme="minorHAnsi"/>
                  </w:rPr>
                </w:rPrChange>
              </w:rPr>
              <w:delText>Narrativa del futuro deseado</w:delText>
            </w:r>
            <w:r w:rsidDel="00E240A6">
              <w:rPr>
                <w:webHidden/>
              </w:rPr>
              <w:tab/>
              <w:delText>59</w:delText>
            </w:r>
          </w:del>
        </w:p>
        <w:p w14:paraId="0928A701" w14:textId="260CEFBE" w:rsidR="00533655" w:rsidDel="00E240A6" w:rsidRDefault="00533655">
          <w:pPr>
            <w:pStyle w:val="TDC1"/>
            <w:rPr>
              <w:del w:id="118" w:author="Direccion de Politicas y Gestion en Derechos Humanos 14" w:date="2023-12-29T10:47:00Z"/>
              <w:rFonts w:eastAsiaTheme="minorEastAsia"/>
              <w:b w:val="0"/>
              <w:bCs w:val="0"/>
              <w:lang w:eastAsia="es-PE"/>
            </w:rPr>
          </w:pPr>
          <w:del w:id="119" w:author="Direccion de Politicas y Gestion en Derechos Humanos 14" w:date="2023-12-29T10:47:00Z">
            <w:r w:rsidRPr="00E240A6" w:rsidDel="00E240A6">
              <w:rPr>
                <w:rStyle w:val="Hipervnculo"/>
                <w:rPrChange w:id="120" w:author="Direccion de Politicas y Gestion en Derechos Humanos 14" w:date="2023-12-29T10:47:00Z">
                  <w:rPr>
                    <w:rStyle w:val="Hipervnculo"/>
                  </w:rPr>
                </w:rPrChange>
              </w:rPr>
              <w:delText>ALTERNATIVAS DE SOLUCIÓN PARA ABORDAR EL PROBLEMA PÚBLICO</w:delText>
            </w:r>
            <w:r w:rsidDel="00E240A6">
              <w:rPr>
                <w:webHidden/>
              </w:rPr>
              <w:tab/>
              <w:delText>65</w:delText>
            </w:r>
          </w:del>
        </w:p>
        <w:p w14:paraId="779B855C" w14:textId="257341B5" w:rsidR="00533655" w:rsidDel="00E240A6" w:rsidRDefault="00533655">
          <w:pPr>
            <w:pStyle w:val="TDC2"/>
            <w:rPr>
              <w:del w:id="121" w:author="Direccion de Politicas y Gestion en Derechos Humanos 14" w:date="2023-12-29T10:47:00Z"/>
              <w:rFonts w:asciiTheme="minorHAnsi" w:eastAsiaTheme="minorEastAsia" w:hAnsiTheme="minorHAnsi" w:cstheme="minorBidi"/>
              <w:b w:val="0"/>
              <w:bCs w:val="0"/>
              <w:lang w:val="es-PE" w:eastAsia="es-PE"/>
            </w:rPr>
          </w:pPr>
          <w:del w:id="122" w:author="Direccion de Politicas y Gestion en Derechos Humanos 14" w:date="2023-12-29T10:47:00Z">
            <w:r w:rsidRPr="00E240A6" w:rsidDel="00E240A6">
              <w:rPr>
                <w:rStyle w:val="Hipervnculo"/>
                <w:rFonts w:cstheme="minorHAnsi"/>
                <w:rPrChange w:id="123" w:author="Direccion de Politicas y Gestion en Derechos Humanos 14" w:date="2023-12-29T10:47:00Z">
                  <w:rPr>
                    <w:rStyle w:val="Hipervnculo"/>
                    <w:rFonts w:cstheme="minorHAnsi"/>
                  </w:rPr>
                </w:rPrChange>
              </w:rPr>
              <w:delText>1.4.</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124" w:author="Direccion de Politicas y Gestion en Derechos Humanos 14" w:date="2023-12-29T10:47:00Z">
                  <w:rPr>
                    <w:rStyle w:val="Hipervnculo"/>
                    <w:rFonts w:cstheme="minorHAnsi"/>
                  </w:rPr>
                </w:rPrChange>
              </w:rPr>
              <w:delText>Identificación de las alternativas de solución</w:delText>
            </w:r>
            <w:r w:rsidDel="00E240A6">
              <w:rPr>
                <w:webHidden/>
              </w:rPr>
              <w:tab/>
              <w:delText>65</w:delText>
            </w:r>
          </w:del>
        </w:p>
        <w:p w14:paraId="24581CE0" w14:textId="631BE6A5" w:rsidR="00533655" w:rsidDel="00E240A6" w:rsidRDefault="00533655" w:rsidP="00E240A6">
          <w:pPr>
            <w:pStyle w:val="TDC3"/>
            <w:rPr>
              <w:del w:id="125" w:author="Direccion de Politicas y Gestion en Derechos Humanos 14" w:date="2023-12-29T10:47:00Z"/>
              <w:rFonts w:eastAsiaTheme="minorEastAsia"/>
              <w:noProof/>
              <w:lang w:eastAsia="es-PE"/>
            </w:rPr>
            <w:pPrChange w:id="126" w:author="Direccion de Politicas y Gestion en Derechos Humanos 14" w:date="2023-12-29T10:47:00Z">
              <w:pPr>
                <w:pStyle w:val="TDC3"/>
                <w:tabs>
                  <w:tab w:val="left" w:pos="880"/>
                  <w:tab w:val="right" w:leader="dot" w:pos="8494"/>
                </w:tabs>
              </w:pPr>
            </w:pPrChange>
          </w:pPr>
          <w:del w:id="127" w:author="Direccion de Politicas y Gestion en Derechos Humanos 14" w:date="2023-12-29T10:47:00Z">
            <w:r w:rsidRPr="00E240A6" w:rsidDel="00E240A6">
              <w:rPr>
                <w:rStyle w:val="Hipervnculo"/>
                <w:rFonts w:cstheme="minorHAnsi"/>
                <w:b/>
                <w:bCs/>
                <w:noProof/>
              </w:rPr>
              <w:delText>A.</w:delText>
            </w:r>
            <w:r w:rsidDel="00E240A6">
              <w:rPr>
                <w:rFonts w:eastAsiaTheme="minorEastAsia"/>
                <w:noProof/>
                <w:lang w:eastAsia="es-PE"/>
              </w:rPr>
              <w:tab/>
            </w:r>
            <w:r w:rsidRPr="00E240A6" w:rsidDel="00E240A6">
              <w:rPr>
                <w:rStyle w:val="Hipervnculo"/>
                <w:rFonts w:cstheme="minorHAnsi"/>
                <w:b/>
                <w:bCs/>
                <w:noProof/>
              </w:rPr>
              <w:delText>Alternativas de solución identificadas para la causa directa 1</w:delText>
            </w:r>
            <w:r w:rsidDel="00E240A6">
              <w:rPr>
                <w:noProof/>
                <w:webHidden/>
              </w:rPr>
              <w:tab/>
              <w:delText>65</w:delText>
            </w:r>
          </w:del>
        </w:p>
        <w:p w14:paraId="635879FD" w14:textId="414345AD" w:rsidR="00533655" w:rsidDel="00E240A6" w:rsidRDefault="00533655" w:rsidP="00E240A6">
          <w:pPr>
            <w:pStyle w:val="TDC3"/>
            <w:rPr>
              <w:del w:id="128" w:author="Direccion de Politicas y Gestion en Derechos Humanos 14" w:date="2023-12-29T10:47:00Z"/>
              <w:rFonts w:eastAsiaTheme="minorEastAsia"/>
              <w:noProof/>
              <w:lang w:eastAsia="es-PE"/>
            </w:rPr>
            <w:pPrChange w:id="129" w:author="Direccion de Politicas y Gestion en Derechos Humanos 14" w:date="2023-12-29T10:47:00Z">
              <w:pPr>
                <w:pStyle w:val="TDC3"/>
                <w:tabs>
                  <w:tab w:val="left" w:pos="880"/>
                  <w:tab w:val="right" w:leader="dot" w:pos="8494"/>
                </w:tabs>
              </w:pPr>
            </w:pPrChange>
          </w:pPr>
          <w:del w:id="130" w:author="Direccion de Politicas y Gestion en Derechos Humanos 14" w:date="2023-12-29T10:47:00Z">
            <w:r w:rsidRPr="00E240A6" w:rsidDel="00E240A6">
              <w:rPr>
                <w:rStyle w:val="Hipervnculo"/>
                <w:rFonts w:cstheme="minorHAnsi"/>
                <w:b/>
                <w:bCs/>
                <w:noProof/>
              </w:rPr>
              <w:delText>B.</w:delText>
            </w:r>
            <w:r w:rsidDel="00E240A6">
              <w:rPr>
                <w:rFonts w:eastAsiaTheme="minorEastAsia"/>
                <w:noProof/>
                <w:lang w:eastAsia="es-PE"/>
              </w:rPr>
              <w:tab/>
            </w:r>
            <w:r w:rsidRPr="00E240A6" w:rsidDel="00E240A6">
              <w:rPr>
                <w:rStyle w:val="Hipervnculo"/>
                <w:rFonts w:cstheme="minorHAnsi"/>
                <w:b/>
                <w:bCs/>
                <w:noProof/>
              </w:rPr>
              <w:delText>Alternativas de solución identificadas para la causa directa 2</w:delText>
            </w:r>
            <w:r w:rsidDel="00E240A6">
              <w:rPr>
                <w:noProof/>
                <w:webHidden/>
              </w:rPr>
              <w:tab/>
              <w:delText>69</w:delText>
            </w:r>
          </w:del>
        </w:p>
        <w:p w14:paraId="544CDD17" w14:textId="4D7A94D4" w:rsidR="00533655" w:rsidDel="00E240A6" w:rsidRDefault="00533655" w:rsidP="00E240A6">
          <w:pPr>
            <w:pStyle w:val="TDC3"/>
            <w:rPr>
              <w:del w:id="131" w:author="Direccion de Politicas y Gestion en Derechos Humanos 14" w:date="2023-12-29T10:47:00Z"/>
              <w:rFonts w:eastAsiaTheme="minorEastAsia"/>
              <w:noProof/>
              <w:lang w:eastAsia="es-PE"/>
            </w:rPr>
            <w:pPrChange w:id="132" w:author="Direccion de Politicas y Gestion en Derechos Humanos 14" w:date="2023-12-29T10:47:00Z">
              <w:pPr>
                <w:pStyle w:val="TDC3"/>
                <w:tabs>
                  <w:tab w:val="left" w:pos="880"/>
                  <w:tab w:val="right" w:leader="dot" w:pos="8494"/>
                </w:tabs>
              </w:pPr>
            </w:pPrChange>
          </w:pPr>
          <w:del w:id="133" w:author="Direccion de Politicas y Gestion en Derechos Humanos 14" w:date="2023-12-29T10:47:00Z">
            <w:r w:rsidRPr="00E240A6" w:rsidDel="00E240A6">
              <w:rPr>
                <w:rStyle w:val="Hipervnculo"/>
                <w:rFonts w:cstheme="minorHAnsi"/>
                <w:b/>
                <w:bCs/>
                <w:noProof/>
              </w:rPr>
              <w:delText>C.</w:delText>
            </w:r>
            <w:r w:rsidDel="00E240A6">
              <w:rPr>
                <w:rFonts w:eastAsiaTheme="minorEastAsia"/>
                <w:noProof/>
                <w:lang w:eastAsia="es-PE"/>
              </w:rPr>
              <w:tab/>
            </w:r>
            <w:r w:rsidRPr="00E240A6" w:rsidDel="00E240A6">
              <w:rPr>
                <w:rStyle w:val="Hipervnculo"/>
                <w:rFonts w:cstheme="minorHAnsi"/>
                <w:b/>
                <w:bCs/>
                <w:noProof/>
              </w:rPr>
              <w:delText>Alternativas de solución identificadas para la causa directa 3</w:delText>
            </w:r>
            <w:r w:rsidDel="00E240A6">
              <w:rPr>
                <w:noProof/>
                <w:webHidden/>
              </w:rPr>
              <w:tab/>
              <w:delText>71</w:delText>
            </w:r>
          </w:del>
        </w:p>
        <w:p w14:paraId="23CA90B3" w14:textId="2A4E2FAB" w:rsidR="00533655" w:rsidDel="00E240A6" w:rsidRDefault="00533655" w:rsidP="00E240A6">
          <w:pPr>
            <w:pStyle w:val="TDC3"/>
            <w:rPr>
              <w:del w:id="134" w:author="Direccion de Politicas y Gestion en Derechos Humanos 14" w:date="2023-12-29T10:47:00Z"/>
              <w:rFonts w:eastAsiaTheme="minorEastAsia"/>
              <w:noProof/>
              <w:lang w:eastAsia="es-PE"/>
            </w:rPr>
            <w:pPrChange w:id="135" w:author="Direccion de Politicas y Gestion en Derechos Humanos 14" w:date="2023-12-29T10:47:00Z">
              <w:pPr>
                <w:pStyle w:val="TDC3"/>
                <w:tabs>
                  <w:tab w:val="left" w:pos="880"/>
                  <w:tab w:val="right" w:leader="dot" w:pos="8494"/>
                </w:tabs>
              </w:pPr>
            </w:pPrChange>
          </w:pPr>
          <w:del w:id="136" w:author="Direccion de Politicas y Gestion en Derechos Humanos 14" w:date="2023-12-29T10:47:00Z">
            <w:r w:rsidRPr="00E240A6" w:rsidDel="00E240A6">
              <w:rPr>
                <w:rStyle w:val="Hipervnculo"/>
                <w:rFonts w:cstheme="minorHAnsi"/>
                <w:b/>
                <w:bCs/>
                <w:noProof/>
              </w:rPr>
              <w:delText>D.</w:delText>
            </w:r>
            <w:r w:rsidDel="00E240A6">
              <w:rPr>
                <w:rFonts w:eastAsiaTheme="minorEastAsia"/>
                <w:noProof/>
                <w:lang w:eastAsia="es-PE"/>
              </w:rPr>
              <w:tab/>
            </w:r>
            <w:r w:rsidRPr="00E240A6" w:rsidDel="00E240A6">
              <w:rPr>
                <w:rStyle w:val="Hipervnculo"/>
                <w:rFonts w:cstheme="minorHAnsi"/>
                <w:b/>
                <w:bCs/>
                <w:noProof/>
              </w:rPr>
              <w:delText>Alternativas de solución identificadas para la causa directa 4</w:delText>
            </w:r>
            <w:r w:rsidDel="00E240A6">
              <w:rPr>
                <w:noProof/>
                <w:webHidden/>
              </w:rPr>
              <w:tab/>
              <w:delText>73</w:delText>
            </w:r>
          </w:del>
        </w:p>
        <w:p w14:paraId="2D1DF899" w14:textId="00ED0DFE" w:rsidR="00533655" w:rsidDel="00E240A6" w:rsidRDefault="00533655">
          <w:pPr>
            <w:pStyle w:val="TDC2"/>
            <w:rPr>
              <w:del w:id="137" w:author="Direccion de Politicas y Gestion en Derechos Humanos 14" w:date="2023-12-29T10:47:00Z"/>
              <w:rFonts w:asciiTheme="minorHAnsi" w:eastAsiaTheme="minorEastAsia" w:hAnsiTheme="minorHAnsi" w:cstheme="minorBidi"/>
              <w:b w:val="0"/>
              <w:bCs w:val="0"/>
              <w:lang w:val="es-PE" w:eastAsia="es-PE"/>
            </w:rPr>
          </w:pPr>
          <w:del w:id="138" w:author="Direccion de Politicas y Gestion en Derechos Humanos 14" w:date="2023-12-29T10:47:00Z">
            <w:r w:rsidRPr="00E240A6" w:rsidDel="00E240A6">
              <w:rPr>
                <w:rStyle w:val="Hipervnculo"/>
                <w:rFonts w:cstheme="minorHAnsi"/>
                <w:rPrChange w:id="139" w:author="Direccion de Politicas y Gestion en Derechos Humanos 14" w:date="2023-12-29T10:47:00Z">
                  <w:rPr>
                    <w:rStyle w:val="Hipervnculo"/>
                    <w:rFonts w:cstheme="minorHAnsi"/>
                  </w:rPr>
                </w:rPrChange>
              </w:rPr>
              <w:delText>1.5.</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140" w:author="Direccion de Politicas y Gestion en Derechos Humanos 14" w:date="2023-12-29T10:47:00Z">
                  <w:rPr>
                    <w:rStyle w:val="Hipervnculo"/>
                    <w:rFonts w:cstheme="minorHAnsi"/>
                  </w:rPr>
                </w:rPrChange>
              </w:rPr>
              <w:delText>Evaluación de las alternativas de solución</w:delText>
            </w:r>
            <w:r w:rsidDel="00E240A6">
              <w:rPr>
                <w:webHidden/>
              </w:rPr>
              <w:tab/>
              <w:delText>77</w:delText>
            </w:r>
          </w:del>
        </w:p>
        <w:p w14:paraId="71D6C9B0" w14:textId="323AFF5F" w:rsidR="00533655" w:rsidDel="00E240A6" w:rsidRDefault="00533655">
          <w:pPr>
            <w:pStyle w:val="TDC2"/>
            <w:rPr>
              <w:del w:id="141" w:author="Direccion de Politicas y Gestion en Derechos Humanos 14" w:date="2023-12-29T10:47:00Z"/>
              <w:rFonts w:asciiTheme="minorHAnsi" w:eastAsiaTheme="minorEastAsia" w:hAnsiTheme="minorHAnsi" w:cstheme="minorBidi"/>
              <w:b w:val="0"/>
              <w:bCs w:val="0"/>
              <w:lang w:val="es-PE" w:eastAsia="es-PE"/>
            </w:rPr>
          </w:pPr>
          <w:del w:id="142" w:author="Direccion de Politicas y Gestion en Derechos Humanos 14" w:date="2023-12-29T10:47:00Z">
            <w:r w:rsidRPr="00E240A6" w:rsidDel="00E240A6">
              <w:rPr>
                <w:rStyle w:val="Hipervnculo"/>
                <w:rFonts w:cstheme="minorHAnsi"/>
                <w:rPrChange w:id="143" w:author="Direccion de Politicas y Gestion en Derechos Humanos 14" w:date="2023-12-29T10:47:00Z">
                  <w:rPr>
                    <w:rStyle w:val="Hipervnculo"/>
                    <w:rFonts w:cstheme="minorHAnsi"/>
                  </w:rPr>
                </w:rPrChange>
              </w:rPr>
              <w:delText>1.6.</w:delText>
            </w:r>
            <w:r w:rsidDel="00E240A6">
              <w:rPr>
                <w:rFonts w:asciiTheme="minorHAnsi" w:eastAsiaTheme="minorEastAsia" w:hAnsiTheme="minorHAnsi" w:cstheme="minorBidi"/>
                <w:b w:val="0"/>
                <w:bCs w:val="0"/>
                <w:lang w:val="es-PE" w:eastAsia="es-PE"/>
              </w:rPr>
              <w:tab/>
            </w:r>
            <w:r w:rsidRPr="00E240A6" w:rsidDel="00E240A6">
              <w:rPr>
                <w:rStyle w:val="Hipervnculo"/>
                <w:rFonts w:cstheme="minorHAnsi"/>
                <w:rPrChange w:id="144" w:author="Direccion de Politicas y Gestion en Derechos Humanos 14" w:date="2023-12-29T10:47:00Z">
                  <w:rPr>
                    <w:rStyle w:val="Hipervnculo"/>
                    <w:rFonts w:cstheme="minorHAnsi"/>
                  </w:rPr>
                </w:rPrChange>
              </w:rPr>
              <w:delText>Selección de las alternativas de solución</w:delText>
            </w:r>
            <w:r w:rsidDel="00E240A6">
              <w:rPr>
                <w:webHidden/>
              </w:rPr>
              <w:tab/>
              <w:delText>79</w:delText>
            </w:r>
          </w:del>
        </w:p>
        <w:p w14:paraId="58046969" w14:textId="37510A96" w:rsidR="00533655" w:rsidDel="00E240A6" w:rsidRDefault="00533655">
          <w:pPr>
            <w:pStyle w:val="TDC1"/>
            <w:rPr>
              <w:del w:id="145" w:author="Direccion de Politicas y Gestion en Derechos Humanos 14" w:date="2023-12-29T10:47:00Z"/>
              <w:rFonts w:eastAsiaTheme="minorEastAsia"/>
              <w:b w:val="0"/>
              <w:bCs w:val="0"/>
              <w:lang w:eastAsia="es-PE"/>
            </w:rPr>
          </w:pPr>
          <w:del w:id="146" w:author="Direccion de Politicas y Gestion en Derechos Humanos 14" w:date="2023-12-29T10:47:00Z">
            <w:r w:rsidRPr="00E240A6" w:rsidDel="00E240A6">
              <w:rPr>
                <w:rStyle w:val="Hipervnculo"/>
                <w:rPrChange w:id="147" w:author="Direccion de Politicas y Gestion en Derechos Humanos 14" w:date="2023-12-29T10:47:00Z">
                  <w:rPr>
                    <w:rStyle w:val="Hipervnculo"/>
                  </w:rPr>
                </w:rPrChange>
              </w:rPr>
              <w:delText>Bibliografía</w:delText>
            </w:r>
            <w:r w:rsidDel="00E240A6">
              <w:rPr>
                <w:webHidden/>
              </w:rPr>
              <w:tab/>
              <w:delText>81</w:delText>
            </w:r>
          </w:del>
        </w:p>
        <w:p w14:paraId="3C4CC061" w14:textId="007AC281" w:rsidR="00533655" w:rsidDel="00E240A6" w:rsidRDefault="00533655">
          <w:pPr>
            <w:pStyle w:val="TDC1"/>
            <w:rPr>
              <w:del w:id="148" w:author="Direccion de Politicas y Gestion en Derechos Humanos 14" w:date="2023-12-29T10:47:00Z"/>
              <w:rFonts w:eastAsiaTheme="minorEastAsia"/>
              <w:b w:val="0"/>
              <w:bCs w:val="0"/>
              <w:lang w:eastAsia="es-PE"/>
            </w:rPr>
          </w:pPr>
          <w:del w:id="149" w:author="Direccion de Politicas y Gestion en Derechos Humanos 14" w:date="2023-12-29T10:47:00Z">
            <w:r w:rsidRPr="00E240A6" w:rsidDel="00E240A6">
              <w:rPr>
                <w:rStyle w:val="Hipervnculo"/>
                <w:rPrChange w:id="150" w:author="Direccion de Politicas y Gestion en Derechos Humanos 14" w:date="2023-12-29T10:47:00Z">
                  <w:rPr>
                    <w:rStyle w:val="Hipervnculo"/>
                  </w:rPr>
                </w:rPrChange>
              </w:rPr>
              <w:delText>Anexo 1: Ficha técnica del indicador para la variable central del problema público</w:delText>
            </w:r>
            <w:r w:rsidDel="00E240A6">
              <w:rPr>
                <w:webHidden/>
              </w:rPr>
              <w:tab/>
              <w:delText>88</w:delText>
            </w:r>
          </w:del>
        </w:p>
        <w:p w14:paraId="677D1DE8" w14:textId="675BE2BF" w:rsidR="00533655" w:rsidDel="00E240A6" w:rsidRDefault="00533655">
          <w:pPr>
            <w:pStyle w:val="TDC1"/>
            <w:rPr>
              <w:del w:id="151" w:author="Direccion de Politicas y Gestion en Derechos Humanos 14" w:date="2023-12-29T10:47:00Z"/>
              <w:rFonts w:eastAsiaTheme="minorEastAsia"/>
              <w:b w:val="0"/>
              <w:bCs w:val="0"/>
              <w:lang w:eastAsia="es-PE"/>
            </w:rPr>
          </w:pPr>
          <w:del w:id="152" w:author="Direccion de Politicas y Gestion en Derechos Humanos 14" w:date="2023-12-29T10:47:00Z">
            <w:r w:rsidRPr="00E240A6" w:rsidDel="00E240A6">
              <w:rPr>
                <w:rStyle w:val="Hipervnculo"/>
                <w:rPrChange w:id="153" w:author="Direccion de Politicas y Gestion en Derechos Humanos 14" w:date="2023-12-29T10:47:00Z">
                  <w:rPr>
                    <w:rStyle w:val="Hipervnculo"/>
                  </w:rPr>
                </w:rPrChange>
              </w:rPr>
              <w:delText>Anexo 2: Metodología para el Análisis Prospectivo</w:delText>
            </w:r>
            <w:r w:rsidDel="00E240A6">
              <w:rPr>
                <w:webHidden/>
              </w:rPr>
              <w:tab/>
              <w:delText>96</w:delText>
            </w:r>
          </w:del>
        </w:p>
        <w:p w14:paraId="45F130DC" w14:textId="1C8F7718" w:rsidR="00533655" w:rsidDel="00E240A6" w:rsidRDefault="00533655">
          <w:pPr>
            <w:pStyle w:val="TDC1"/>
            <w:rPr>
              <w:del w:id="154" w:author="Direccion de Politicas y Gestion en Derechos Humanos 14" w:date="2023-12-29T10:47:00Z"/>
              <w:rFonts w:eastAsiaTheme="minorEastAsia"/>
              <w:b w:val="0"/>
              <w:bCs w:val="0"/>
              <w:lang w:eastAsia="es-PE"/>
            </w:rPr>
          </w:pPr>
          <w:del w:id="155" w:author="Direccion de Politicas y Gestion en Derechos Humanos 14" w:date="2023-12-29T10:47:00Z">
            <w:r w:rsidRPr="00E240A6" w:rsidDel="00E240A6">
              <w:rPr>
                <w:rStyle w:val="Hipervnculo"/>
                <w:rPrChange w:id="156" w:author="Direccion de Politicas y Gestion en Derechos Humanos 14" w:date="2023-12-29T10:47:00Z">
                  <w:rPr>
                    <w:rStyle w:val="Hipervnculo"/>
                  </w:rPr>
                </w:rPrChange>
              </w:rPr>
              <w:delText>Anexo 3: Proceso de consulta y socialización del indicador propuesto por el sector</w:delText>
            </w:r>
            <w:r w:rsidDel="00E240A6">
              <w:rPr>
                <w:webHidden/>
              </w:rPr>
              <w:tab/>
              <w:delText>105</w:delText>
            </w:r>
          </w:del>
        </w:p>
        <w:p w14:paraId="50EC511F" w14:textId="3AA2B09F" w:rsidR="00533655" w:rsidDel="00E240A6" w:rsidRDefault="00533655">
          <w:pPr>
            <w:pStyle w:val="TDC1"/>
            <w:rPr>
              <w:del w:id="157" w:author="Direccion de Politicas y Gestion en Derechos Humanos 14" w:date="2023-12-29T10:47:00Z"/>
              <w:rFonts w:eastAsiaTheme="minorEastAsia"/>
              <w:b w:val="0"/>
              <w:bCs w:val="0"/>
              <w:lang w:eastAsia="es-PE"/>
            </w:rPr>
          </w:pPr>
          <w:del w:id="158" w:author="Direccion de Politicas y Gestion en Derechos Humanos 14" w:date="2023-12-29T10:47:00Z">
            <w:r w:rsidRPr="00E240A6" w:rsidDel="00E240A6">
              <w:rPr>
                <w:rStyle w:val="Hipervnculo"/>
                <w:rPrChange w:id="159" w:author="Direccion de Politicas y Gestion en Derechos Humanos 14" w:date="2023-12-29T10:47:00Z">
                  <w:rPr>
                    <w:rStyle w:val="Hipervnculo"/>
                  </w:rPr>
                </w:rPrChange>
              </w:rPr>
              <w:delText>Anexo 4: Metodología de selección de alternativas de solución</w:delText>
            </w:r>
            <w:r w:rsidDel="00E240A6">
              <w:rPr>
                <w:webHidden/>
              </w:rPr>
              <w:tab/>
              <w:delText>112</w:delText>
            </w:r>
          </w:del>
        </w:p>
        <w:p w14:paraId="7F6D3DA8" w14:textId="14F0ED01" w:rsidR="00262A67" w:rsidRPr="00262A67" w:rsidDel="00E240A6" w:rsidRDefault="00262A67" w:rsidP="00262A67">
          <w:pPr>
            <w:pStyle w:val="TDC1"/>
            <w:spacing w:before="120" w:after="120" w:line="360" w:lineRule="auto"/>
            <w:rPr>
              <w:del w:id="160" w:author="Direccion de Politicas y Gestion en Derechos Humanos 14" w:date="2023-12-29T10:47:00Z"/>
              <w:rFonts w:eastAsiaTheme="minorEastAsia"/>
              <w:lang w:eastAsia="es-PE"/>
            </w:rPr>
          </w:pPr>
          <w:del w:id="161" w:author="Direccion de Politicas y Gestion en Derechos Humanos 14" w:date="2023-12-29T10:47:00Z">
            <w:r w:rsidRPr="00533655" w:rsidDel="00E240A6">
              <w:rPr>
                <w:rPrChange w:id="162" w:author="Direccion General de Derechos Humanos 49" w:date="2023-12-19T18:08:00Z">
                  <w:rPr>
                    <w:rStyle w:val="Hipervnculo"/>
                    <w:b w:val="0"/>
                    <w:bCs w:val="0"/>
                  </w:rPr>
                </w:rPrChange>
              </w:rPr>
              <w:delText>I.</w:delText>
            </w:r>
            <w:r w:rsidRPr="00262A67" w:rsidDel="00E240A6">
              <w:rPr>
                <w:rFonts w:eastAsiaTheme="minorEastAsia"/>
                <w:lang w:eastAsia="es-PE"/>
              </w:rPr>
              <w:tab/>
            </w:r>
            <w:r w:rsidRPr="00533655" w:rsidDel="00E240A6">
              <w:rPr>
                <w:rPrChange w:id="163" w:author="Direccion General de Derechos Humanos 49" w:date="2023-12-19T18:08:00Z">
                  <w:rPr>
                    <w:rStyle w:val="Hipervnculo"/>
                    <w:b w:val="0"/>
                    <w:bCs w:val="0"/>
                  </w:rPr>
                </w:rPrChange>
              </w:rPr>
              <w:delText>DETERMINACIÓN DE LA SITUACIÓN FUTURA DESEADA</w:delText>
            </w:r>
            <w:r w:rsidRPr="00262A67" w:rsidDel="00E240A6">
              <w:rPr>
                <w:webHidden/>
              </w:rPr>
              <w:tab/>
            </w:r>
            <w:r w:rsidR="00903DCC" w:rsidDel="00E240A6">
              <w:rPr>
                <w:webHidden/>
              </w:rPr>
              <w:delText>5</w:delText>
            </w:r>
          </w:del>
        </w:p>
        <w:p w14:paraId="1CE3411B" w14:textId="135C5FC3" w:rsidR="00262A67" w:rsidRPr="00262A67" w:rsidDel="00E240A6" w:rsidRDefault="00262A67">
          <w:pPr>
            <w:pStyle w:val="TDC2"/>
            <w:rPr>
              <w:del w:id="164" w:author="Direccion de Politicas y Gestion en Derechos Humanos 14" w:date="2023-12-29T10:47:00Z"/>
              <w:rFonts w:asciiTheme="minorHAnsi" w:eastAsiaTheme="minorEastAsia" w:hAnsiTheme="minorHAnsi" w:cstheme="minorBidi"/>
              <w:lang w:val="es-PE" w:eastAsia="es-PE"/>
            </w:rPr>
          </w:pPr>
          <w:del w:id="165" w:author="Direccion de Politicas y Gestion en Derechos Humanos 14" w:date="2023-12-29T10:47:00Z">
            <w:r w:rsidRPr="00533655" w:rsidDel="00E240A6">
              <w:rPr>
                <w:rPrChange w:id="166" w:author="Direccion General de Derechos Humanos 49" w:date="2023-12-19T18:08:00Z">
                  <w:rPr>
                    <w:rStyle w:val="Hipervnculo"/>
                    <w:rFonts w:cstheme="minorHAnsi"/>
                  </w:rPr>
                </w:rPrChange>
              </w:rPr>
              <w:delText>1.1.</w:delText>
            </w:r>
            <w:r w:rsidRPr="00262A67" w:rsidDel="00E240A6">
              <w:rPr>
                <w:rFonts w:asciiTheme="minorHAnsi" w:eastAsiaTheme="minorEastAsia" w:hAnsiTheme="minorHAnsi" w:cstheme="minorBidi"/>
                <w:lang w:val="es-PE" w:eastAsia="es-PE"/>
              </w:rPr>
              <w:tab/>
            </w:r>
            <w:r w:rsidRPr="00533655" w:rsidDel="00E240A6">
              <w:rPr>
                <w:rPrChange w:id="167" w:author="Direccion General de Derechos Humanos 49" w:date="2023-12-19T18:08:00Z">
                  <w:rPr>
                    <w:rStyle w:val="Hipervnculo"/>
                    <w:rFonts w:cstheme="minorHAnsi"/>
                  </w:rPr>
                </w:rPrChange>
              </w:rPr>
              <w:delText>Análisis de futuro</w:delText>
            </w:r>
            <w:r w:rsidRPr="00262A67" w:rsidDel="00E240A6">
              <w:rPr>
                <w:webHidden/>
              </w:rPr>
              <w:tab/>
            </w:r>
            <w:r w:rsidR="00903DCC" w:rsidDel="00E240A6">
              <w:rPr>
                <w:webHidden/>
              </w:rPr>
              <w:delText>5</w:delText>
            </w:r>
          </w:del>
        </w:p>
        <w:p w14:paraId="55457203" w14:textId="14DFC695" w:rsidR="00262A67" w:rsidRPr="00262A67" w:rsidDel="00E240A6" w:rsidRDefault="00262A67" w:rsidP="00262A67">
          <w:pPr>
            <w:pStyle w:val="TDC3"/>
            <w:spacing w:before="120" w:after="120" w:line="360" w:lineRule="auto"/>
            <w:rPr>
              <w:del w:id="168" w:author="Direccion de Politicas y Gestion en Derechos Humanos 14" w:date="2023-12-29T10:47:00Z"/>
              <w:rFonts w:eastAsiaTheme="minorEastAsia"/>
              <w:noProof/>
              <w:lang w:eastAsia="es-PE"/>
            </w:rPr>
          </w:pPr>
          <w:del w:id="169" w:author="Direccion de Politicas y Gestion en Derechos Humanos 14" w:date="2023-12-29T10:47:00Z">
            <w:r w:rsidRPr="00533655" w:rsidDel="00E240A6">
              <w:rPr>
                <w:noProof/>
                <w:rPrChange w:id="170" w:author="Direccion General de Derechos Humanos 49" w:date="2023-12-19T18:08:00Z">
                  <w:rPr>
                    <w:rStyle w:val="Hipervnculo"/>
                    <w:rFonts w:cstheme="minorHAnsi"/>
                    <w:noProof/>
                  </w:rPr>
                </w:rPrChange>
              </w:rPr>
              <w:delText>A.</w:delText>
            </w:r>
            <w:r w:rsidRPr="00262A67" w:rsidDel="00E240A6">
              <w:rPr>
                <w:rFonts w:eastAsiaTheme="minorEastAsia"/>
                <w:noProof/>
                <w:lang w:eastAsia="es-PE"/>
              </w:rPr>
              <w:tab/>
            </w:r>
            <w:r w:rsidRPr="00533655" w:rsidDel="00E240A6">
              <w:rPr>
                <w:noProof/>
                <w:rPrChange w:id="171" w:author="Direccion General de Derechos Humanos 49" w:date="2023-12-19T18:08:00Z">
                  <w:rPr>
                    <w:rStyle w:val="Hipervnculo"/>
                    <w:rFonts w:cstheme="minorHAnsi"/>
                    <w:noProof/>
                  </w:rPr>
                </w:rPrChange>
              </w:rPr>
              <w:delText>Análisis de tendencias</w:delText>
            </w:r>
            <w:r w:rsidRPr="00262A67" w:rsidDel="00E240A6">
              <w:rPr>
                <w:noProof/>
                <w:webHidden/>
              </w:rPr>
              <w:tab/>
            </w:r>
            <w:r w:rsidR="00903DCC" w:rsidDel="00E240A6">
              <w:rPr>
                <w:noProof/>
                <w:webHidden/>
              </w:rPr>
              <w:delText>8</w:delText>
            </w:r>
          </w:del>
        </w:p>
        <w:p w14:paraId="6433C8AF" w14:textId="14559EB1" w:rsidR="00262A67" w:rsidRPr="00262A67" w:rsidDel="00E240A6" w:rsidRDefault="00262A67" w:rsidP="00262A67">
          <w:pPr>
            <w:pStyle w:val="TDC3"/>
            <w:spacing w:before="120" w:after="120" w:line="360" w:lineRule="auto"/>
            <w:rPr>
              <w:del w:id="172" w:author="Direccion de Politicas y Gestion en Derechos Humanos 14" w:date="2023-12-29T10:47:00Z"/>
              <w:rFonts w:eastAsiaTheme="minorEastAsia"/>
              <w:noProof/>
              <w:lang w:eastAsia="es-PE"/>
            </w:rPr>
          </w:pPr>
          <w:del w:id="173" w:author="Direccion de Politicas y Gestion en Derechos Humanos 14" w:date="2023-12-29T10:47:00Z">
            <w:r w:rsidRPr="00533655" w:rsidDel="00E240A6">
              <w:rPr>
                <w:noProof/>
                <w:rPrChange w:id="174" w:author="Direccion General de Derechos Humanos 49" w:date="2023-12-19T18:08:00Z">
                  <w:rPr>
                    <w:rStyle w:val="Hipervnculo"/>
                    <w:rFonts w:cstheme="minorHAnsi"/>
                    <w:noProof/>
                  </w:rPr>
                </w:rPrChange>
              </w:rPr>
              <w:delText>B.</w:delText>
            </w:r>
            <w:r w:rsidRPr="00262A67" w:rsidDel="00E240A6">
              <w:rPr>
                <w:rFonts w:eastAsiaTheme="minorEastAsia"/>
                <w:noProof/>
                <w:lang w:eastAsia="es-PE"/>
              </w:rPr>
              <w:tab/>
            </w:r>
            <w:r w:rsidRPr="00533655" w:rsidDel="00E240A6">
              <w:rPr>
                <w:noProof/>
                <w:rPrChange w:id="175" w:author="Direccion General de Derechos Humanos 49" w:date="2023-12-19T18:08:00Z">
                  <w:rPr>
                    <w:rStyle w:val="Hipervnculo"/>
                    <w:rFonts w:cstheme="minorHAnsi"/>
                    <w:noProof/>
                  </w:rPr>
                </w:rPrChange>
              </w:rPr>
              <w:delText>Análisis de riesgos</w:delText>
            </w:r>
            <w:r w:rsidRPr="00262A67" w:rsidDel="00E240A6">
              <w:rPr>
                <w:noProof/>
                <w:webHidden/>
              </w:rPr>
              <w:tab/>
            </w:r>
            <w:r w:rsidR="002D5FAB" w:rsidDel="00E240A6">
              <w:rPr>
                <w:noProof/>
                <w:webHidden/>
              </w:rPr>
              <w:delText>15</w:delText>
            </w:r>
          </w:del>
        </w:p>
        <w:p w14:paraId="31A6DB7C" w14:textId="33B5B01D" w:rsidR="00262A67" w:rsidRPr="00262A67" w:rsidDel="00E240A6" w:rsidRDefault="00262A67" w:rsidP="00262A67">
          <w:pPr>
            <w:pStyle w:val="TDC3"/>
            <w:spacing w:before="120" w:after="120" w:line="360" w:lineRule="auto"/>
            <w:rPr>
              <w:del w:id="176" w:author="Direccion de Politicas y Gestion en Derechos Humanos 14" w:date="2023-12-29T10:47:00Z"/>
              <w:rFonts w:eastAsiaTheme="minorEastAsia"/>
              <w:noProof/>
              <w:lang w:eastAsia="es-PE"/>
            </w:rPr>
          </w:pPr>
          <w:del w:id="177" w:author="Direccion de Politicas y Gestion en Derechos Humanos 14" w:date="2023-12-29T10:47:00Z">
            <w:r w:rsidRPr="00533655" w:rsidDel="00E240A6">
              <w:rPr>
                <w:noProof/>
                <w:rPrChange w:id="178" w:author="Direccion General de Derechos Humanos 49" w:date="2023-12-19T18:08:00Z">
                  <w:rPr>
                    <w:rStyle w:val="Hipervnculo"/>
                    <w:rFonts w:cstheme="minorHAnsi"/>
                    <w:noProof/>
                  </w:rPr>
                </w:rPrChange>
              </w:rPr>
              <w:delText>C.</w:delText>
            </w:r>
            <w:r w:rsidRPr="00262A67" w:rsidDel="00E240A6">
              <w:rPr>
                <w:rFonts w:eastAsiaTheme="minorEastAsia"/>
                <w:noProof/>
                <w:lang w:eastAsia="es-PE"/>
              </w:rPr>
              <w:tab/>
            </w:r>
            <w:r w:rsidRPr="00533655" w:rsidDel="00E240A6">
              <w:rPr>
                <w:noProof/>
                <w:rPrChange w:id="179" w:author="Direccion General de Derechos Humanos 49" w:date="2023-12-19T18:08:00Z">
                  <w:rPr>
                    <w:rStyle w:val="Hipervnculo"/>
                    <w:rFonts w:cstheme="minorHAnsi"/>
                    <w:noProof/>
                  </w:rPr>
                </w:rPrChange>
              </w:rPr>
              <w:delText>Análisis de Oportunidades</w:delText>
            </w:r>
            <w:r w:rsidRPr="00262A67" w:rsidDel="00E240A6">
              <w:rPr>
                <w:noProof/>
                <w:webHidden/>
              </w:rPr>
              <w:tab/>
            </w:r>
            <w:r w:rsidR="002D5FAB" w:rsidDel="00E240A6">
              <w:rPr>
                <w:noProof/>
                <w:webHidden/>
              </w:rPr>
              <w:delText>22</w:delText>
            </w:r>
          </w:del>
        </w:p>
        <w:p w14:paraId="693EEBD3" w14:textId="5C320AC5" w:rsidR="00262A67" w:rsidRPr="00262A67" w:rsidDel="00E240A6" w:rsidRDefault="00262A67" w:rsidP="00262A67">
          <w:pPr>
            <w:pStyle w:val="TDC3"/>
            <w:spacing w:before="120" w:after="120" w:line="360" w:lineRule="auto"/>
            <w:rPr>
              <w:del w:id="180" w:author="Direccion de Politicas y Gestion en Derechos Humanos 14" w:date="2023-12-29T10:47:00Z"/>
              <w:rFonts w:eastAsiaTheme="minorEastAsia"/>
              <w:noProof/>
              <w:lang w:eastAsia="es-PE"/>
            </w:rPr>
          </w:pPr>
          <w:del w:id="181" w:author="Direccion de Politicas y Gestion en Derechos Humanos 14" w:date="2023-12-29T10:47:00Z">
            <w:r w:rsidRPr="00533655" w:rsidDel="00E240A6">
              <w:rPr>
                <w:noProof/>
                <w:rPrChange w:id="182" w:author="Direccion General de Derechos Humanos 49" w:date="2023-12-19T18:08:00Z">
                  <w:rPr>
                    <w:rStyle w:val="Hipervnculo"/>
                    <w:rFonts w:cstheme="minorHAnsi"/>
                    <w:noProof/>
                  </w:rPr>
                </w:rPrChange>
              </w:rPr>
              <w:delText>D.</w:delText>
            </w:r>
            <w:r w:rsidRPr="00262A67" w:rsidDel="00E240A6">
              <w:rPr>
                <w:rFonts w:eastAsiaTheme="minorEastAsia"/>
                <w:noProof/>
                <w:lang w:eastAsia="es-PE"/>
              </w:rPr>
              <w:tab/>
            </w:r>
            <w:r w:rsidRPr="00533655" w:rsidDel="00E240A6">
              <w:rPr>
                <w:noProof/>
                <w:rPrChange w:id="183" w:author="Direccion General de Derechos Humanos 49" w:date="2023-12-19T18:08:00Z">
                  <w:rPr>
                    <w:rStyle w:val="Hipervnculo"/>
                    <w:rFonts w:cstheme="minorHAnsi"/>
                    <w:noProof/>
                  </w:rPr>
                </w:rPrChange>
              </w:rPr>
              <w:delText>Formulación de escenarios</w:delText>
            </w:r>
            <w:r w:rsidRPr="00262A67" w:rsidDel="00E240A6">
              <w:rPr>
                <w:noProof/>
                <w:webHidden/>
              </w:rPr>
              <w:tab/>
            </w:r>
            <w:r w:rsidR="002D5FAB" w:rsidDel="00E240A6">
              <w:rPr>
                <w:noProof/>
                <w:webHidden/>
              </w:rPr>
              <w:delText>26</w:delText>
            </w:r>
          </w:del>
        </w:p>
        <w:p w14:paraId="2DE9FE4E" w14:textId="06D4174A" w:rsidR="00262A67" w:rsidRPr="00262A67" w:rsidDel="00E240A6" w:rsidRDefault="00262A67" w:rsidP="00262A67">
          <w:pPr>
            <w:pStyle w:val="TDC1"/>
            <w:spacing w:before="120" w:after="120" w:line="360" w:lineRule="auto"/>
            <w:rPr>
              <w:del w:id="184" w:author="Direccion de Politicas y Gestion en Derechos Humanos 14" w:date="2023-12-29T10:47:00Z"/>
              <w:rFonts w:eastAsiaTheme="minorEastAsia"/>
              <w:lang w:eastAsia="es-PE"/>
            </w:rPr>
          </w:pPr>
          <w:del w:id="185" w:author="Direccion de Politicas y Gestion en Derechos Humanos 14" w:date="2023-12-29T10:47:00Z">
            <w:r w:rsidRPr="00533655" w:rsidDel="00E240A6">
              <w:rPr>
                <w:rPrChange w:id="186" w:author="Direccion General de Derechos Humanos 49" w:date="2023-12-19T18:08:00Z">
                  <w:rPr>
                    <w:rStyle w:val="Hipervnculo"/>
                    <w:b w:val="0"/>
                    <w:bCs w:val="0"/>
                  </w:rPr>
                </w:rPrChange>
              </w:rPr>
              <w:delText>II.</w:delText>
            </w:r>
            <w:r w:rsidRPr="00262A67" w:rsidDel="00E240A6">
              <w:rPr>
                <w:rFonts w:eastAsiaTheme="minorEastAsia"/>
                <w:lang w:eastAsia="es-PE"/>
              </w:rPr>
              <w:tab/>
            </w:r>
            <w:r w:rsidRPr="00533655" w:rsidDel="00E240A6">
              <w:rPr>
                <w:rPrChange w:id="187" w:author="Direccion General de Derechos Humanos 49" w:date="2023-12-19T18:08:00Z">
                  <w:rPr>
                    <w:rStyle w:val="Hipervnculo"/>
                    <w:b w:val="0"/>
                    <w:bCs w:val="0"/>
                  </w:rPr>
                </w:rPrChange>
              </w:rPr>
              <w:delText>DEFINICIÓN DEL FUTURO DESEADO</w:delText>
            </w:r>
            <w:r w:rsidRPr="00262A67" w:rsidDel="00E240A6">
              <w:rPr>
                <w:webHidden/>
              </w:rPr>
              <w:tab/>
            </w:r>
            <w:r w:rsidR="002D5FAB" w:rsidDel="00E240A6">
              <w:rPr>
                <w:webHidden/>
              </w:rPr>
              <w:delText>44</w:delText>
            </w:r>
          </w:del>
        </w:p>
        <w:p w14:paraId="04CDCB75" w14:textId="118E1EB1" w:rsidR="00262A67" w:rsidRPr="00262A67" w:rsidDel="00E240A6" w:rsidRDefault="00262A67">
          <w:pPr>
            <w:pStyle w:val="TDC2"/>
            <w:rPr>
              <w:del w:id="188" w:author="Direccion de Politicas y Gestion en Derechos Humanos 14" w:date="2023-12-29T10:47:00Z"/>
              <w:rFonts w:asciiTheme="minorHAnsi" w:eastAsiaTheme="minorEastAsia" w:hAnsiTheme="minorHAnsi" w:cstheme="minorBidi"/>
              <w:lang w:val="es-PE" w:eastAsia="es-PE"/>
            </w:rPr>
          </w:pPr>
          <w:del w:id="189" w:author="Direccion de Politicas y Gestion en Derechos Humanos 14" w:date="2023-12-29T10:47:00Z">
            <w:r w:rsidRPr="00533655" w:rsidDel="00E240A6">
              <w:rPr>
                <w:rPrChange w:id="190" w:author="Direccion General de Derechos Humanos 49" w:date="2023-12-19T18:08:00Z">
                  <w:rPr>
                    <w:rStyle w:val="Hipervnculo"/>
                    <w:rFonts w:cstheme="minorHAnsi"/>
                  </w:rPr>
                </w:rPrChange>
              </w:rPr>
              <w:delText>2.1.</w:delText>
            </w:r>
            <w:r w:rsidRPr="00262A67" w:rsidDel="00E240A6">
              <w:rPr>
                <w:rFonts w:asciiTheme="minorHAnsi" w:eastAsiaTheme="minorEastAsia" w:hAnsiTheme="minorHAnsi" w:cstheme="minorBidi"/>
                <w:lang w:val="es-PE" w:eastAsia="es-PE"/>
              </w:rPr>
              <w:tab/>
            </w:r>
            <w:r w:rsidRPr="00533655" w:rsidDel="00E240A6">
              <w:rPr>
                <w:rPrChange w:id="191" w:author="Direccion General de Derechos Humanos 49" w:date="2023-12-19T18:08:00Z">
                  <w:rPr>
                    <w:rStyle w:val="Hipervnculo"/>
                    <w:rFonts w:cstheme="minorHAnsi"/>
                  </w:rPr>
                </w:rPrChange>
              </w:rPr>
              <w:delText>Determinación del indicador para la variable central del problema público</w:delText>
            </w:r>
            <w:r w:rsidRPr="00262A67" w:rsidDel="00E240A6">
              <w:rPr>
                <w:webHidden/>
              </w:rPr>
              <w:tab/>
            </w:r>
            <w:r w:rsidR="002D5FAB" w:rsidDel="00E240A6">
              <w:rPr>
                <w:webHidden/>
              </w:rPr>
              <w:delText>44</w:delText>
            </w:r>
          </w:del>
        </w:p>
        <w:p w14:paraId="6603082A" w14:textId="143C379B" w:rsidR="00262A67" w:rsidRPr="00262A67" w:rsidDel="00E240A6" w:rsidRDefault="00262A67">
          <w:pPr>
            <w:pStyle w:val="TDC2"/>
            <w:rPr>
              <w:del w:id="192" w:author="Direccion de Politicas y Gestion en Derechos Humanos 14" w:date="2023-12-29T10:47:00Z"/>
              <w:rFonts w:asciiTheme="minorHAnsi" w:eastAsiaTheme="minorEastAsia" w:hAnsiTheme="minorHAnsi" w:cstheme="minorBidi"/>
              <w:lang w:val="es-PE" w:eastAsia="es-PE"/>
            </w:rPr>
          </w:pPr>
          <w:del w:id="193" w:author="Direccion de Politicas y Gestion en Derechos Humanos 14" w:date="2023-12-29T10:47:00Z">
            <w:r w:rsidRPr="00533655" w:rsidDel="00E240A6">
              <w:rPr>
                <w:rPrChange w:id="194" w:author="Direccion General de Derechos Humanos 49" w:date="2023-12-19T18:08:00Z">
                  <w:rPr>
                    <w:rStyle w:val="Hipervnculo"/>
                    <w:rFonts w:cstheme="minorHAnsi"/>
                  </w:rPr>
                </w:rPrChange>
              </w:rPr>
              <w:delText>2.2.</w:delText>
            </w:r>
            <w:r w:rsidRPr="00262A67" w:rsidDel="00E240A6">
              <w:rPr>
                <w:rFonts w:asciiTheme="minorHAnsi" w:eastAsiaTheme="minorEastAsia" w:hAnsiTheme="minorHAnsi" w:cstheme="minorBidi"/>
                <w:lang w:val="es-PE" w:eastAsia="es-PE"/>
              </w:rPr>
              <w:tab/>
            </w:r>
            <w:r w:rsidRPr="00533655" w:rsidDel="00E240A6">
              <w:rPr>
                <w:rPrChange w:id="195" w:author="Direccion General de Derechos Humanos 49" w:date="2023-12-19T18:08:00Z">
                  <w:rPr>
                    <w:rStyle w:val="Hipervnculo"/>
                    <w:rFonts w:cstheme="minorHAnsi"/>
                  </w:rPr>
                </w:rPrChange>
              </w:rPr>
              <w:delText>Narrativa del futuro deseado</w:delText>
            </w:r>
            <w:r w:rsidRPr="00262A67" w:rsidDel="00E240A6">
              <w:rPr>
                <w:webHidden/>
              </w:rPr>
              <w:tab/>
            </w:r>
            <w:r w:rsidR="002D5FAB" w:rsidDel="00E240A6">
              <w:rPr>
                <w:webHidden/>
              </w:rPr>
              <w:delText>52</w:delText>
            </w:r>
          </w:del>
        </w:p>
        <w:p w14:paraId="1D5D2A19" w14:textId="652DFDD6" w:rsidR="00262A67" w:rsidRPr="00262A67" w:rsidDel="00E240A6" w:rsidRDefault="00262A67" w:rsidP="00262A67">
          <w:pPr>
            <w:pStyle w:val="TDC1"/>
            <w:spacing w:before="120" w:after="120" w:line="360" w:lineRule="auto"/>
            <w:rPr>
              <w:del w:id="196" w:author="Direccion de Politicas y Gestion en Derechos Humanos 14" w:date="2023-12-29T10:47:00Z"/>
              <w:rFonts w:eastAsiaTheme="minorEastAsia"/>
              <w:lang w:eastAsia="es-PE"/>
            </w:rPr>
          </w:pPr>
          <w:del w:id="197" w:author="Direccion de Politicas y Gestion en Derechos Humanos 14" w:date="2023-12-29T10:47:00Z">
            <w:r w:rsidRPr="00533655" w:rsidDel="00E240A6">
              <w:rPr>
                <w:rPrChange w:id="198" w:author="Direccion General de Derechos Humanos 49" w:date="2023-12-19T18:08:00Z">
                  <w:rPr>
                    <w:rStyle w:val="Hipervnculo"/>
                    <w:b w:val="0"/>
                    <w:bCs w:val="0"/>
                  </w:rPr>
                </w:rPrChange>
              </w:rPr>
              <w:delText>III.</w:delText>
            </w:r>
            <w:r w:rsidRPr="00262A67" w:rsidDel="00E240A6">
              <w:rPr>
                <w:rFonts w:eastAsiaTheme="minorEastAsia"/>
                <w:lang w:eastAsia="es-PE"/>
              </w:rPr>
              <w:tab/>
            </w:r>
            <w:r w:rsidRPr="00533655" w:rsidDel="00E240A6">
              <w:rPr>
                <w:rPrChange w:id="199" w:author="Direccion General de Derechos Humanos 49" w:date="2023-12-19T18:08:00Z">
                  <w:rPr>
                    <w:rStyle w:val="Hipervnculo"/>
                    <w:b w:val="0"/>
                    <w:bCs w:val="0"/>
                  </w:rPr>
                </w:rPrChange>
              </w:rPr>
              <w:delText>ALTERNATIVAS DE SOLUCIÓN PARA ABORDAR EL PROBLEMA PÚBLICO</w:delText>
            </w:r>
            <w:r w:rsidRPr="00262A67" w:rsidDel="00E240A6">
              <w:rPr>
                <w:webHidden/>
              </w:rPr>
              <w:tab/>
            </w:r>
            <w:r w:rsidR="002D5FAB" w:rsidDel="00E240A6">
              <w:rPr>
                <w:webHidden/>
              </w:rPr>
              <w:delText>58</w:delText>
            </w:r>
          </w:del>
        </w:p>
        <w:p w14:paraId="1A24B7B5" w14:textId="306FF45A" w:rsidR="00262A67" w:rsidRPr="00262A67" w:rsidDel="00E240A6" w:rsidRDefault="00262A67">
          <w:pPr>
            <w:pStyle w:val="TDC2"/>
            <w:rPr>
              <w:del w:id="200" w:author="Direccion de Politicas y Gestion en Derechos Humanos 14" w:date="2023-12-29T10:47:00Z"/>
              <w:rFonts w:asciiTheme="minorHAnsi" w:eastAsiaTheme="minorEastAsia" w:hAnsiTheme="minorHAnsi" w:cstheme="minorBidi"/>
              <w:lang w:val="es-PE" w:eastAsia="es-PE"/>
            </w:rPr>
          </w:pPr>
          <w:del w:id="201" w:author="Direccion de Politicas y Gestion en Derechos Humanos 14" w:date="2023-12-29T10:47:00Z">
            <w:r w:rsidRPr="00533655" w:rsidDel="00E240A6">
              <w:rPr>
                <w:rPrChange w:id="202" w:author="Direccion General de Derechos Humanos 49" w:date="2023-12-19T18:08:00Z">
                  <w:rPr>
                    <w:rStyle w:val="Hipervnculo"/>
                    <w:rFonts w:cstheme="minorHAnsi"/>
                  </w:rPr>
                </w:rPrChange>
              </w:rPr>
              <w:delText>3.1.</w:delText>
            </w:r>
            <w:r w:rsidRPr="00262A67" w:rsidDel="00E240A6">
              <w:rPr>
                <w:rFonts w:asciiTheme="minorHAnsi" w:eastAsiaTheme="minorEastAsia" w:hAnsiTheme="minorHAnsi" w:cstheme="minorBidi"/>
                <w:lang w:val="es-PE" w:eastAsia="es-PE"/>
              </w:rPr>
              <w:tab/>
            </w:r>
            <w:r w:rsidRPr="00533655" w:rsidDel="00E240A6">
              <w:rPr>
                <w:rPrChange w:id="203" w:author="Direccion General de Derechos Humanos 49" w:date="2023-12-19T18:08:00Z">
                  <w:rPr>
                    <w:rStyle w:val="Hipervnculo"/>
                    <w:rFonts w:cstheme="minorHAnsi"/>
                  </w:rPr>
                </w:rPrChange>
              </w:rPr>
              <w:delText>Identificación de las alternativas de solución</w:delText>
            </w:r>
            <w:r w:rsidRPr="00262A67" w:rsidDel="00E240A6">
              <w:rPr>
                <w:webHidden/>
              </w:rPr>
              <w:tab/>
            </w:r>
            <w:r w:rsidR="002D5FAB" w:rsidDel="00E240A6">
              <w:rPr>
                <w:webHidden/>
              </w:rPr>
              <w:delText>58</w:delText>
            </w:r>
          </w:del>
        </w:p>
        <w:p w14:paraId="0DA85E31" w14:textId="51FDF2F7" w:rsidR="00262A67" w:rsidRPr="00262A67" w:rsidDel="00E240A6" w:rsidRDefault="00262A67" w:rsidP="00262A67">
          <w:pPr>
            <w:pStyle w:val="TDC3"/>
            <w:spacing w:before="120" w:after="120" w:line="360" w:lineRule="auto"/>
            <w:rPr>
              <w:del w:id="204" w:author="Direccion de Politicas y Gestion en Derechos Humanos 14" w:date="2023-12-29T10:47:00Z"/>
              <w:rFonts w:eastAsiaTheme="minorEastAsia"/>
              <w:noProof/>
              <w:lang w:eastAsia="es-PE"/>
            </w:rPr>
          </w:pPr>
          <w:del w:id="205" w:author="Direccion de Politicas y Gestion en Derechos Humanos 14" w:date="2023-12-29T10:47:00Z">
            <w:r w:rsidRPr="00533655" w:rsidDel="00E240A6">
              <w:rPr>
                <w:noProof/>
                <w:rPrChange w:id="206" w:author="Direccion General de Derechos Humanos 49" w:date="2023-12-19T18:08:00Z">
                  <w:rPr>
                    <w:rStyle w:val="Hipervnculo"/>
                    <w:rFonts w:cstheme="minorHAnsi"/>
                    <w:noProof/>
                  </w:rPr>
                </w:rPrChange>
              </w:rPr>
              <w:delText>A.</w:delText>
            </w:r>
            <w:r w:rsidRPr="00262A67" w:rsidDel="00E240A6">
              <w:rPr>
                <w:rFonts w:eastAsiaTheme="minorEastAsia"/>
                <w:noProof/>
                <w:lang w:eastAsia="es-PE"/>
              </w:rPr>
              <w:tab/>
            </w:r>
            <w:r w:rsidRPr="00533655" w:rsidDel="00E240A6">
              <w:rPr>
                <w:noProof/>
                <w:rPrChange w:id="207" w:author="Direccion General de Derechos Humanos 49" w:date="2023-12-19T18:08:00Z">
                  <w:rPr>
                    <w:rStyle w:val="Hipervnculo"/>
                    <w:rFonts w:cstheme="minorHAnsi"/>
                    <w:noProof/>
                  </w:rPr>
                </w:rPrChange>
              </w:rPr>
              <w:delText>Alternativas de solución identificadas para la causa directa 1</w:delText>
            </w:r>
            <w:r w:rsidRPr="00262A67" w:rsidDel="00E240A6">
              <w:rPr>
                <w:noProof/>
                <w:webHidden/>
              </w:rPr>
              <w:tab/>
            </w:r>
            <w:r w:rsidR="002D5FAB" w:rsidDel="00E240A6">
              <w:rPr>
                <w:noProof/>
                <w:webHidden/>
              </w:rPr>
              <w:delText>58</w:delText>
            </w:r>
          </w:del>
        </w:p>
        <w:p w14:paraId="0F324390" w14:textId="165ED882" w:rsidR="00262A67" w:rsidRPr="00262A67" w:rsidDel="00E240A6" w:rsidRDefault="00262A67" w:rsidP="00262A67">
          <w:pPr>
            <w:pStyle w:val="TDC3"/>
            <w:spacing w:before="120" w:after="120" w:line="360" w:lineRule="auto"/>
            <w:rPr>
              <w:del w:id="208" w:author="Direccion de Politicas y Gestion en Derechos Humanos 14" w:date="2023-12-29T10:47:00Z"/>
              <w:rFonts w:eastAsiaTheme="minorEastAsia"/>
              <w:noProof/>
              <w:lang w:eastAsia="es-PE"/>
            </w:rPr>
          </w:pPr>
          <w:del w:id="209" w:author="Direccion de Politicas y Gestion en Derechos Humanos 14" w:date="2023-12-29T10:47:00Z">
            <w:r w:rsidRPr="00533655" w:rsidDel="00E240A6">
              <w:rPr>
                <w:noProof/>
                <w:rPrChange w:id="210" w:author="Direccion General de Derechos Humanos 49" w:date="2023-12-19T18:08:00Z">
                  <w:rPr>
                    <w:rStyle w:val="Hipervnculo"/>
                    <w:rFonts w:cstheme="minorHAnsi"/>
                    <w:noProof/>
                  </w:rPr>
                </w:rPrChange>
              </w:rPr>
              <w:delText>B.</w:delText>
            </w:r>
            <w:r w:rsidRPr="00262A67" w:rsidDel="00E240A6">
              <w:rPr>
                <w:rFonts w:eastAsiaTheme="minorEastAsia"/>
                <w:noProof/>
                <w:lang w:eastAsia="es-PE"/>
              </w:rPr>
              <w:tab/>
            </w:r>
            <w:r w:rsidRPr="00533655" w:rsidDel="00E240A6">
              <w:rPr>
                <w:noProof/>
                <w:rPrChange w:id="211" w:author="Direccion General de Derechos Humanos 49" w:date="2023-12-19T18:08:00Z">
                  <w:rPr>
                    <w:rStyle w:val="Hipervnculo"/>
                    <w:rFonts w:cstheme="minorHAnsi"/>
                    <w:noProof/>
                  </w:rPr>
                </w:rPrChange>
              </w:rPr>
              <w:delText>Alternativas de solución identificadas para la causa directa 2</w:delText>
            </w:r>
            <w:r w:rsidRPr="00262A67" w:rsidDel="00E240A6">
              <w:rPr>
                <w:noProof/>
                <w:webHidden/>
              </w:rPr>
              <w:tab/>
            </w:r>
            <w:r w:rsidR="002D5FAB" w:rsidDel="00E240A6">
              <w:rPr>
                <w:noProof/>
                <w:webHidden/>
              </w:rPr>
              <w:delText>62</w:delText>
            </w:r>
          </w:del>
        </w:p>
        <w:p w14:paraId="1656A2EA" w14:textId="4FA4A07C" w:rsidR="00262A67" w:rsidRPr="00262A67" w:rsidDel="00E240A6" w:rsidRDefault="00262A67" w:rsidP="00262A67">
          <w:pPr>
            <w:pStyle w:val="TDC3"/>
            <w:spacing w:before="120" w:after="120" w:line="360" w:lineRule="auto"/>
            <w:rPr>
              <w:del w:id="212" w:author="Direccion de Politicas y Gestion en Derechos Humanos 14" w:date="2023-12-29T10:47:00Z"/>
              <w:rFonts w:eastAsiaTheme="minorEastAsia"/>
              <w:noProof/>
              <w:lang w:eastAsia="es-PE"/>
            </w:rPr>
          </w:pPr>
          <w:del w:id="213" w:author="Direccion de Politicas y Gestion en Derechos Humanos 14" w:date="2023-12-29T10:47:00Z">
            <w:r w:rsidRPr="00533655" w:rsidDel="00E240A6">
              <w:rPr>
                <w:noProof/>
                <w:rPrChange w:id="214" w:author="Direccion General de Derechos Humanos 49" w:date="2023-12-19T18:08:00Z">
                  <w:rPr>
                    <w:rStyle w:val="Hipervnculo"/>
                    <w:rFonts w:cstheme="minorHAnsi"/>
                    <w:noProof/>
                  </w:rPr>
                </w:rPrChange>
              </w:rPr>
              <w:delText>C.</w:delText>
            </w:r>
            <w:r w:rsidRPr="00262A67" w:rsidDel="00E240A6">
              <w:rPr>
                <w:rFonts w:eastAsiaTheme="minorEastAsia"/>
                <w:noProof/>
                <w:lang w:eastAsia="es-PE"/>
              </w:rPr>
              <w:tab/>
            </w:r>
            <w:r w:rsidRPr="00533655" w:rsidDel="00E240A6">
              <w:rPr>
                <w:noProof/>
                <w:rPrChange w:id="215" w:author="Direccion General de Derechos Humanos 49" w:date="2023-12-19T18:08:00Z">
                  <w:rPr>
                    <w:rStyle w:val="Hipervnculo"/>
                    <w:rFonts w:cstheme="minorHAnsi"/>
                    <w:noProof/>
                  </w:rPr>
                </w:rPrChange>
              </w:rPr>
              <w:delText>Alternativas de solución identificadas para la causa directa 3</w:delText>
            </w:r>
            <w:r w:rsidRPr="00262A67" w:rsidDel="00E240A6">
              <w:rPr>
                <w:noProof/>
                <w:webHidden/>
              </w:rPr>
              <w:tab/>
            </w:r>
            <w:r w:rsidR="002D5FAB" w:rsidDel="00E240A6">
              <w:rPr>
                <w:noProof/>
                <w:webHidden/>
              </w:rPr>
              <w:delText>64</w:delText>
            </w:r>
          </w:del>
        </w:p>
        <w:p w14:paraId="14B495F2" w14:textId="79AD83CB" w:rsidR="00262A67" w:rsidRPr="00262A67" w:rsidDel="00E240A6" w:rsidRDefault="00262A67" w:rsidP="00262A67">
          <w:pPr>
            <w:pStyle w:val="TDC3"/>
            <w:spacing w:before="120" w:after="120" w:line="360" w:lineRule="auto"/>
            <w:rPr>
              <w:del w:id="216" w:author="Direccion de Politicas y Gestion en Derechos Humanos 14" w:date="2023-12-29T10:47:00Z"/>
              <w:rFonts w:eastAsiaTheme="minorEastAsia"/>
              <w:noProof/>
              <w:lang w:eastAsia="es-PE"/>
            </w:rPr>
          </w:pPr>
          <w:del w:id="217" w:author="Direccion de Politicas y Gestion en Derechos Humanos 14" w:date="2023-12-29T10:47:00Z">
            <w:r w:rsidRPr="00533655" w:rsidDel="00E240A6">
              <w:rPr>
                <w:noProof/>
                <w:rPrChange w:id="218" w:author="Direccion General de Derechos Humanos 49" w:date="2023-12-19T18:08:00Z">
                  <w:rPr>
                    <w:rStyle w:val="Hipervnculo"/>
                    <w:rFonts w:cstheme="minorHAnsi"/>
                    <w:noProof/>
                  </w:rPr>
                </w:rPrChange>
              </w:rPr>
              <w:delText>D.</w:delText>
            </w:r>
            <w:r w:rsidRPr="00262A67" w:rsidDel="00E240A6">
              <w:rPr>
                <w:rFonts w:eastAsiaTheme="minorEastAsia"/>
                <w:noProof/>
                <w:lang w:eastAsia="es-PE"/>
              </w:rPr>
              <w:tab/>
            </w:r>
            <w:r w:rsidRPr="00533655" w:rsidDel="00E240A6">
              <w:rPr>
                <w:noProof/>
                <w:rPrChange w:id="219" w:author="Direccion General de Derechos Humanos 49" w:date="2023-12-19T18:08:00Z">
                  <w:rPr>
                    <w:rStyle w:val="Hipervnculo"/>
                    <w:rFonts w:cstheme="minorHAnsi"/>
                    <w:noProof/>
                  </w:rPr>
                </w:rPrChange>
              </w:rPr>
              <w:delText>Alternativas de solución identificadas para la causa directa 4</w:delText>
            </w:r>
            <w:r w:rsidRPr="00262A67" w:rsidDel="00E240A6">
              <w:rPr>
                <w:noProof/>
                <w:webHidden/>
              </w:rPr>
              <w:tab/>
            </w:r>
            <w:r w:rsidR="002D5FAB" w:rsidDel="00E240A6">
              <w:rPr>
                <w:noProof/>
                <w:webHidden/>
              </w:rPr>
              <w:delText>66</w:delText>
            </w:r>
          </w:del>
        </w:p>
        <w:p w14:paraId="6EE91B76" w14:textId="10A5FF48" w:rsidR="00262A67" w:rsidRPr="00262A67" w:rsidDel="00E240A6" w:rsidRDefault="00262A67">
          <w:pPr>
            <w:pStyle w:val="TDC2"/>
            <w:rPr>
              <w:del w:id="220" w:author="Direccion de Politicas y Gestion en Derechos Humanos 14" w:date="2023-12-29T10:47:00Z"/>
              <w:rFonts w:asciiTheme="minorHAnsi" w:eastAsiaTheme="minorEastAsia" w:hAnsiTheme="minorHAnsi" w:cstheme="minorBidi"/>
              <w:lang w:val="es-PE" w:eastAsia="es-PE"/>
            </w:rPr>
          </w:pPr>
          <w:del w:id="221" w:author="Direccion de Politicas y Gestion en Derechos Humanos 14" w:date="2023-12-29T10:47:00Z">
            <w:r w:rsidRPr="00533655" w:rsidDel="00E240A6">
              <w:rPr>
                <w:rPrChange w:id="222" w:author="Direccion General de Derechos Humanos 49" w:date="2023-12-19T18:08:00Z">
                  <w:rPr>
                    <w:rStyle w:val="Hipervnculo"/>
                    <w:rFonts w:cstheme="minorHAnsi"/>
                  </w:rPr>
                </w:rPrChange>
              </w:rPr>
              <w:delText>3.2.</w:delText>
            </w:r>
            <w:r w:rsidRPr="00262A67" w:rsidDel="00E240A6">
              <w:rPr>
                <w:rFonts w:asciiTheme="minorHAnsi" w:eastAsiaTheme="minorEastAsia" w:hAnsiTheme="minorHAnsi" w:cstheme="minorBidi"/>
                <w:lang w:val="es-PE" w:eastAsia="es-PE"/>
              </w:rPr>
              <w:tab/>
            </w:r>
            <w:r w:rsidRPr="00533655" w:rsidDel="00E240A6">
              <w:rPr>
                <w:rPrChange w:id="223" w:author="Direccion General de Derechos Humanos 49" w:date="2023-12-19T18:08:00Z">
                  <w:rPr>
                    <w:rStyle w:val="Hipervnculo"/>
                    <w:rFonts w:cstheme="minorHAnsi"/>
                  </w:rPr>
                </w:rPrChange>
              </w:rPr>
              <w:delText>Evaluación de las alternativas de solución</w:delText>
            </w:r>
            <w:r w:rsidRPr="00262A67" w:rsidDel="00E240A6">
              <w:rPr>
                <w:webHidden/>
              </w:rPr>
              <w:tab/>
            </w:r>
            <w:r w:rsidR="002D5FAB" w:rsidDel="00E240A6">
              <w:rPr>
                <w:webHidden/>
              </w:rPr>
              <w:delText>70</w:delText>
            </w:r>
          </w:del>
        </w:p>
        <w:p w14:paraId="7FCF60B2" w14:textId="4B3F1C70" w:rsidR="00262A67" w:rsidRPr="00262A67" w:rsidDel="00E240A6" w:rsidRDefault="00262A67">
          <w:pPr>
            <w:pStyle w:val="TDC2"/>
            <w:rPr>
              <w:del w:id="224" w:author="Direccion de Politicas y Gestion en Derechos Humanos 14" w:date="2023-12-29T10:47:00Z"/>
              <w:rFonts w:asciiTheme="minorHAnsi" w:eastAsiaTheme="minorEastAsia" w:hAnsiTheme="minorHAnsi" w:cstheme="minorBidi"/>
              <w:lang w:val="es-PE" w:eastAsia="es-PE"/>
            </w:rPr>
          </w:pPr>
          <w:del w:id="225" w:author="Direccion de Politicas y Gestion en Derechos Humanos 14" w:date="2023-12-29T10:47:00Z">
            <w:r w:rsidRPr="00533655" w:rsidDel="00E240A6">
              <w:rPr>
                <w:rPrChange w:id="226" w:author="Direccion General de Derechos Humanos 49" w:date="2023-12-19T18:08:00Z">
                  <w:rPr>
                    <w:rStyle w:val="Hipervnculo"/>
                    <w:rFonts w:cstheme="minorHAnsi"/>
                  </w:rPr>
                </w:rPrChange>
              </w:rPr>
              <w:delText>3.3.</w:delText>
            </w:r>
            <w:r w:rsidRPr="00262A67" w:rsidDel="00E240A6">
              <w:rPr>
                <w:rFonts w:asciiTheme="minorHAnsi" w:eastAsiaTheme="minorEastAsia" w:hAnsiTheme="minorHAnsi" w:cstheme="minorBidi"/>
                <w:lang w:val="es-PE" w:eastAsia="es-PE"/>
              </w:rPr>
              <w:tab/>
            </w:r>
            <w:r w:rsidRPr="00533655" w:rsidDel="00E240A6">
              <w:rPr>
                <w:rPrChange w:id="227" w:author="Direccion General de Derechos Humanos 49" w:date="2023-12-19T18:08:00Z">
                  <w:rPr>
                    <w:rStyle w:val="Hipervnculo"/>
                    <w:rFonts w:cstheme="minorHAnsi"/>
                  </w:rPr>
                </w:rPrChange>
              </w:rPr>
              <w:delText>Selección de las alternativas de solución</w:delText>
            </w:r>
            <w:r w:rsidRPr="00262A67" w:rsidDel="00E240A6">
              <w:rPr>
                <w:webHidden/>
              </w:rPr>
              <w:tab/>
            </w:r>
            <w:r w:rsidR="002D5FAB" w:rsidDel="00E240A6">
              <w:rPr>
                <w:webHidden/>
              </w:rPr>
              <w:delText>72</w:delText>
            </w:r>
          </w:del>
        </w:p>
        <w:p w14:paraId="51BD7CFB" w14:textId="4F32BFC4" w:rsidR="00262A67" w:rsidRPr="00262A67" w:rsidDel="00E240A6" w:rsidRDefault="00262A67" w:rsidP="00262A67">
          <w:pPr>
            <w:pStyle w:val="TDC1"/>
            <w:spacing w:before="120" w:after="120" w:line="360" w:lineRule="auto"/>
            <w:rPr>
              <w:del w:id="228" w:author="Direccion de Politicas y Gestion en Derechos Humanos 14" w:date="2023-12-29T10:47:00Z"/>
              <w:rFonts w:eastAsiaTheme="minorEastAsia"/>
              <w:lang w:eastAsia="es-PE"/>
            </w:rPr>
          </w:pPr>
          <w:del w:id="229" w:author="Direccion de Politicas y Gestion en Derechos Humanos 14" w:date="2023-12-29T10:47:00Z">
            <w:r w:rsidRPr="00533655" w:rsidDel="00E240A6">
              <w:rPr>
                <w:rPrChange w:id="230" w:author="Direccion General de Derechos Humanos 49" w:date="2023-12-19T18:08:00Z">
                  <w:rPr>
                    <w:rStyle w:val="Hipervnculo"/>
                  </w:rPr>
                </w:rPrChange>
              </w:rPr>
              <w:delText>Bibliografía</w:delText>
            </w:r>
            <w:r w:rsidRPr="00262A67" w:rsidDel="00E240A6">
              <w:rPr>
                <w:webHidden/>
              </w:rPr>
              <w:tab/>
            </w:r>
            <w:r w:rsidR="002D5FAB" w:rsidDel="00E240A6">
              <w:rPr>
                <w:webHidden/>
              </w:rPr>
              <w:delText>74</w:delText>
            </w:r>
          </w:del>
        </w:p>
        <w:p w14:paraId="6D708DCF" w14:textId="2DC8AA9E" w:rsidR="00262A67" w:rsidRPr="00262A67" w:rsidDel="00E240A6" w:rsidRDefault="00262A67" w:rsidP="00262A67">
          <w:pPr>
            <w:pStyle w:val="TDC1"/>
            <w:spacing w:before="120" w:after="120" w:line="360" w:lineRule="auto"/>
            <w:rPr>
              <w:del w:id="231" w:author="Direccion de Politicas y Gestion en Derechos Humanos 14" w:date="2023-12-29T10:47:00Z"/>
              <w:rFonts w:eastAsiaTheme="minorEastAsia"/>
              <w:lang w:eastAsia="es-PE"/>
            </w:rPr>
          </w:pPr>
          <w:del w:id="232" w:author="Direccion de Politicas y Gestion en Derechos Humanos 14" w:date="2023-12-29T10:47:00Z">
            <w:r w:rsidRPr="00533655" w:rsidDel="00E240A6">
              <w:rPr>
                <w:rPrChange w:id="233" w:author="Direccion General de Derechos Humanos 49" w:date="2023-12-19T18:08:00Z">
                  <w:rPr>
                    <w:rStyle w:val="Hipervnculo"/>
                  </w:rPr>
                </w:rPrChange>
              </w:rPr>
              <w:delText>Anexo 1: Ficha técnica del indicador para la variable central del problema público</w:delText>
            </w:r>
            <w:r w:rsidRPr="00262A67" w:rsidDel="00E240A6">
              <w:rPr>
                <w:webHidden/>
              </w:rPr>
              <w:tab/>
            </w:r>
            <w:r w:rsidDel="00E240A6">
              <w:rPr>
                <w:webHidden/>
              </w:rPr>
              <w:delText>81</w:delText>
            </w:r>
          </w:del>
        </w:p>
        <w:p w14:paraId="28ED8728" w14:textId="11FD3C3B" w:rsidR="001314BF" w:rsidRDefault="001314BF" w:rsidP="001314BF">
          <w:pPr>
            <w:spacing w:line="276" w:lineRule="auto"/>
            <w:rPr>
              <w:bCs/>
              <w:lang w:val="es-ES"/>
            </w:rPr>
          </w:pPr>
          <w:r w:rsidRPr="00262A67">
            <w:rPr>
              <w:sz w:val="18"/>
              <w:szCs w:val="18"/>
              <w:lang w:val="es-ES"/>
            </w:rPr>
            <w:fldChar w:fldCharType="end"/>
          </w:r>
        </w:p>
      </w:sdtContent>
    </w:sdt>
    <w:p w14:paraId="3B66D0CA" w14:textId="77777777" w:rsidR="001314BF" w:rsidRDefault="001314BF" w:rsidP="001314BF">
      <w:pPr>
        <w:rPr>
          <w:rFonts w:eastAsiaTheme="majorEastAsia" w:cstheme="majorBidi"/>
          <w:b/>
          <w:sz w:val="28"/>
          <w:szCs w:val="32"/>
        </w:rPr>
      </w:pPr>
      <w:r>
        <w:br w:type="page"/>
      </w:r>
    </w:p>
    <w:p w14:paraId="09A23480" w14:textId="548D4933" w:rsidR="00941DCE" w:rsidRPr="00262A67" w:rsidRDefault="00262A67" w:rsidP="00262A67">
      <w:pPr>
        <w:pStyle w:val="Tabladeilustraciones"/>
        <w:tabs>
          <w:tab w:val="right" w:leader="dot" w:pos="8494"/>
        </w:tabs>
        <w:jc w:val="center"/>
        <w:rPr>
          <w:b/>
          <w:bCs/>
          <w:u w:val="single"/>
        </w:rPr>
      </w:pPr>
      <w:r w:rsidRPr="00262A67">
        <w:rPr>
          <w:b/>
          <w:bCs/>
          <w:u w:val="single"/>
        </w:rPr>
        <w:lastRenderedPageBreak/>
        <w:t>Contenido de figuras</w:t>
      </w:r>
    </w:p>
    <w:p w14:paraId="62E77963" w14:textId="670EBCDF" w:rsidR="00262A67" w:rsidRDefault="00941DCE" w:rsidP="00262A67">
      <w:pPr>
        <w:pStyle w:val="Tabladeilustraciones"/>
        <w:tabs>
          <w:tab w:val="right" w:leader="dot" w:pos="8494"/>
        </w:tabs>
        <w:spacing w:before="120" w:after="120" w:line="288" w:lineRule="auto"/>
        <w:rPr>
          <w:rFonts w:eastAsiaTheme="minorEastAsia"/>
          <w:noProof/>
          <w:lang w:eastAsia="es-PE"/>
        </w:rPr>
      </w:pPr>
      <w:r>
        <w:fldChar w:fldCharType="begin"/>
      </w:r>
      <w:r>
        <w:instrText xml:space="preserve"> TOC \h \z \c "Figura" </w:instrText>
      </w:r>
      <w:r>
        <w:fldChar w:fldCharType="separate"/>
      </w:r>
      <w:hyperlink w:anchor="_Toc152615055" w:history="1">
        <w:r w:rsidR="00262A67" w:rsidRPr="0099385C">
          <w:rPr>
            <w:rStyle w:val="Hipervnculo"/>
            <w:b/>
            <w:bCs/>
            <w:noProof/>
          </w:rPr>
          <w:t>Figura 1:</w:t>
        </w:r>
        <w:r w:rsidR="00262A67" w:rsidRPr="0099385C">
          <w:rPr>
            <w:rStyle w:val="Hipervnculo"/>
            <w:noProof/>
          </w:rPr>
          <w:t xml:space="preserve"> Problema de la Política Nacional Multisectorial de Derechos Humanos</w:t>
        </w:r>
        <w:r w:rsidR="00262A67">
          <w:rPr>
            <w:noProof/>
            <w:webHidden/>
          </w:rPr>
          <w:tab/>
        </w:r>
        <w:r w:rsidR="00262A67">
          <w:rPr>
            <w:noProof/>
            <w:webHidden/>
          </w:rPr>
          <w:fldChar w:fldCharType="begin"/>
        </w:r>
        <w:r w:rsidR="00262A67">
          <w:rPr>
            <w:noProof/>
            <w:webHidden/>
          </w:rPr>
          <w:instrText xml:space="preserve"> PAGEREF _Toc152615055 \h </w:instrText>
        </w:r>
        <w:r w:rsidR="00262A67">
          <w:rPr>
            <w:noProof/>
            <w:webHidden/>
          </w:rPr>
        </w:r>
        <w:r w:rsidR="00262A67">
          <w:rPr>
            <w:noProof/>
            <w:webHidden/>
          </w:rPr>
          <w:fldChar w:fldCharType="separate"/>
        </w:r>
        <w:r w:rsidR="00903DCC">
          <w:rPr>
            <w:noProof/>
            <w:webHidden/>
          </w:rPr>
          <w:t>5</w:t>
        </w:r>
        <w:r w:rsidR="00262A67">
          <w:rPr>
            <w:noProof/>
            <w:webHidden/>
          </w:rPr>
          <w:fldChar w:fldCharType="end"/>
        </w:r>
      </w:hyperlink>
    </w:p>
    <w:p w14:paraId="6528BC08" w14:textId="571CEB5C" w:rsidR="00262A67" w:rsidRDefault="00E240A6" w:rsidP="00262A67">
      <w:pPr>
        <w:pStyle w:val="Tabladeilustraciones"/>
        <w:tabs>
          <w:tab w:val="right" w:leader="dot" w:pos="8494"/>
        </w:tabs>
        <w:spacing w:before="120" w:after="120" w:line="288" w:lineRule="auto"/>
        <w:rPr>
          <w:rFonts w:eastAsiaTheme="minorEastAsia"/>
          <w:noProof/>
          <w:lang w:eastAsia="es-PE"/>
        </w:rPr>
      </w:pPr>
      <w:hyperlink w:anchor="_Toc152615056" w:history="1">
        <w:r w:rsidR="00262A67" w:rsidRPr="0099385C">
          <w:rPr>
            <w:rStyle w:val="Hipervnculo"/>
            <w:b/>
            <w:bCs/>
            <w:noProof/>
          </w:rPr>
          <w:t>Figura 2</w:t>
        </w:r>
        <w:r w:rsidR="00262A67" w:rsidRPr="0099385C">
          <w:rPr>
            <w:rStyle w:val="Hipervnculo"/>
            <w:noProof/>
          </w:rPr>
          <w:t>: Ciclo de planeamiento estratégico</w:t>
        </w:r>
        <w:r w:rsidR="00262A67">
          <w:rPr>
            <w:noProof/>
            <w:webHidden/>
          </w:rPr>
          <w:tab/>
        </w:r>
        <w:r w:rsidR="00262A67">
          <w:rPr>
            <w:noProof/>
            <w:webHidden/>
          </w:rPr>
          <w:fldChar w:fldCharType="begin"/>
        </w:r>
        <w:r w:rsidR="00262A67">
          <w:rPr>
            <w:noProof/>
            <w:webHidden/>
          </w:rPr>
          <w:instrText xml:space="preserve"> PAGEREF _Toc152615056 \h </w:instrText>
        </w:r>
        <w:r w:rsidR="00262A67">
          <w:rPr>
            <w:noProof/>
            <w:webHidden/>
          </w:rPr>
        </w:r>
        <w:r w:rsidR="00262A67">
          <w:rPr>
            <w:noProof/>
            <w:webHidden/>
          </w:rPr>
          <w:fldChar w:fldCharType="separate"/>
        </w:r>
        <w:r w:rsidR="00903DCC">
          <w:rPr>
            <w:noProof/>
            <w:webHidden/>
          </w:rPr>
          <w:t>6</w:t>
        </w:r>
        <w:r w:rsidR="00262A67">
          <w:rPr>
            <w:noProof/>
            <w:webHidden/>
          </w:rPr>
          <w:fldChar w:fldCharType="end"/>
        </w:r>
      </w:hyperlink>
    </w:p>
    <w:p w14:paraId="66C25C6A" w14:textId="67477433" w:rsidR="00262A67" w:rsidRDefault="00E240A6" w:rsidP="00262A67">
      <w:pPr>
        <w:pStyle w:val="Tabladeilustraciones"/>
        <w:tabs>
          <w:tab w:val="right" w:leader="dot" w:pos="8494"/>
        </w:tabs>
        <w:spacing w:before="120" w:after="120" w:line="288" w:lineRule="auto"/>
        <w:rPr>
          <w:rFonts w:eastAsiaTheme="minorEastAsia"/>
          <w:noProof/>
          <w:lang w:eastAsia="es-PE"/>
        </w:rPr>
      </w:pPr>
      <w:hyperlink w:anchor="_Toc152615057" w:history="1">
        <w:r w:rsidR="00262A67" w:rsidRPr="0099385C">
          <w:rPr>
            <w:rStyle w:val="Hipervnculo"/>
            <w:b/>
            <w:bCs/>
            <w:noProof/>
          </w:rPr>
          <w:t>Figura 3</w:t>
        </w:r>
        <w:r w:rsidR="00262A67" w:rsidRPr="0099385C">
          <w:rPr>
            <w:rStyle w:val="Hipervnculo"/>
            <w:noProof/>
          </w:rPr>
          <w:t>: Cuestionarios desarrollados por expertos en los talleres descentralizados</w:t>
        </w:r>
        <w:r w:rsidR="00262A67">
          <w:rPr>
            <w:noProof/>
            <w:webHidden/>
          </w:rPr>
          <w:tab/>
        </w:r>
        <w:r w:rsidR="00262A67">
          <w:rPr>
            <w:noProof/>
            <w:webHidden/>
          </w:rPr>
          <w:fldChar w:fldCharType="begin"/>
        </w:r>
        <w:r w:rsidR="00262A67">
          <w:rPr>
            <w:noProof/>
            <w:webHidden/>
          </w:rPr>
          <w:instrText xml:space="preserve"> PAGEREF _Toc152615057 \h </w:instrText>
        </w:r>
        <w:r w:rsidR="00262A67">
          <w:rPr>
            <w:noProof/>
            <w:webHidden/>
          </w:rPr>
        </w:r>
        <w:r w:rsidR="00262A67">
          <w:rPr>
            <w:noProof/>
            <w:webHidden/>
          </w:rPr>
          <w:fldChar w:fldCharType="separate"/>
        </w:r>
        <w:r w:rsidR="00903DCC">
          <w:rPr>
            <w:noProof/>
            <w:webHidden/>
          </w:rPr>
          <w:t>7</w:t>
        </w:r>
        <w:r w:rsidR="00262A67">
          <w:rPr>
            <w:noProof/>
            <w:webHidden/>
          </w:rPr>
          <w:fldChar w:fldCharType="end"/>
        </w:r>
      </w:hyperlink>
    </w:p>
    <w:p w14:paraId="496042B9" w14:textId="139C0F6C" w:rsidR="00262A67" w:rsidRDefault="00E240A6" w:rsidP="00262A67">
      <w:pPr>
        <w:pStyle w:val="Tabladeilustraciones"/>
        <w:tabs>
          <w:tab w:val="right" w:leader="dot" w:pos="8494"/>
        </w:tabs>
        <w:spacing w:before="120" w:after="120" w:line="288" w:lineRule="auto"/>
        <w:rPr>
          <w:rFonts w:eastAsiaTheme="minorEastAsia"/>
          <w:noProof/>
          <w:lang w:eastAsia="es-PE"/>
        </w:rPr>
      </w:pPr>
      <w:hyperlink w:anchor="_Toc152615058" w:history="1">
        <w:r w:rsidR="00262A67" w:rsidRPr="0099385C">
          <w:rPr>
            <w:rStyle w:val="Hipervnculo"/>
            <w:b/>
            <w:bCs/>
            <w:noProof/>
          </w:rPr>
          <w:t>Figura 4</w:t>
        </w:r>
        <w:r w:rsidR="00262A67" w:rsidRPr="0099385C">
          <w:rPr>
            <w:rStyle w:val="Hipervnculo"/>
            <w:noProof/>
          </w:rPr>
          <w:t>: Mapa de priorización de tendencias</w:t>
        </w:r>
        <w:r w:rsidR="00262A67">
          <w:rPr>
            <w:noProof/>
            <w:webHidden/>
          </w:rPr>
          <w:tab/>
        </w:r>
        <w:r w:rsidR="00262A67">
          <w:rPr>
            <w:noProof/>
            <w:webHidden/>
          </w:rPr>
          <w:fldChar w:fldCharType="begin"/>
        </w:r>
        <w:r w:rsidR="00262A67">
          <w:rPr>
            <w:noProof/>
            <w:webHidden/>
          </w:rPr>
          <w:instrText xml:space="preserve"> PAGEREF _Toc152615058 \h </w:instrText>
        </w:r>
        <w:r w:rsidR="00262A67">
          <w:rPr>
            <w:noProof/>
            <w:webHidden/>
          </w:rPr>
        </w:r>
        <w:r w:rsidR="00262A67">
          <w:rPr>
            <w:noProof/>
            <w:webHidden/>
          </w:rPr>
          <w:fldChar w:fldCharType="separate"/>
        </w:r>
        <w:r w:rsidR="00903DCC">
          <w:rPr>
            <w:noProof/>
            <w:webHidden/>
          </w:rPr>
          <w:t>9</w:t>
        </w:r>
        <w:r w:rsidR="00262A67">
          <w:rPr>
            <w:noProof/>
            <w:webHidden/>
          </w:rPr>
          <w:fldChar w:fldCharType="end"/>
        </w:r>
      </w:hyperlink>
    </w:p>
    <w:p w14:paraId="0CEC827C" w14:textId="4B2A4CD1" w:rsidR="00262A67" w:rsidRDefault="00E240A6" w:rsidP="00262A67">
      <w:pPr>
        <w:pStyle w:val="Tabladeilustraciones"/>
        <w:tabs>
          <w:tab w:val="right" w:leader="dot" w:pos="8494"/>
        </w:tabs>
        <w:spacing w:before="120" w:after="120" w:line="288" w:lineRule="auto"/>
        <w:rPr>
          <w:rFonts w:eastAsiaTheme="minorEastAsia"/>
          <w:noProof/>
          <w:lang w:eastAsia="es-PE"/>
        </w:rPr>
      </w:pPr>
      <w:hyperlink w:anchor="_Toc152615059" w:history="1">
        <w:r w:rsidR="00262A67" w:rsidRPr="0099385C">
          <w:rPr>
            <w:rStyle w:val="Hipervnculo"/>
            <w:b/>
            <w:bCs/>
            <w:noProof/>
          </w:rPr>
          <w:t>Figura 5</w:t>
        </w:r>
        <w:r w:rsidR="00262A67" w:rsidRPr="0099385C">
          <w:rPr>
            <w:rStyle w:val="Hipervnculo"/>
            <w:noProof/>
          </w:rPr>
          <w:t>:</w:t>
        </w:r>
        <w:r w:rsidR="00262A67" w:rsidRPr="0099385C">
          <w:rPr>
            <w:rStyle w:val="Hipervnculo"/>
            <w:b/>
            <w:bCs/>
            <w:noProof/>
          </w:rPr>
          <w:t xml:space="preserve"> </w:t>
        </w:r>
        <w:r w:rsidR="00262A67" w:rsidRPr="0099385C">
          <w:rPr>
            <w:rStyle w:val="Hipervnculo"/>
            <w:noProof/>
          </w:rPr>
          <w:t>Identificación de tendencias priorizadas</w:t>
        </w:r>
        <w:r w:rsidR="00262A67">
          <w:rPr>
            <w:noProof/>
            <w:webHidden/>
          </w:rPr>
          <w:tab/>
        </w:r>
        <w:r w:rsidR="00262A67">
          <w:rPr>
            <w:noProof/>
            <w:webHidden/>
          </w:rPr>
          <w:fldChar w:fldCharType="begin"/>
        </w:r>
        <w:r w:rsidR="00262A67">
          <w:rPr>
            <w:noProof/>
            <w:webHidden/>
          </w:rPr>
          <w:instrText xml:space="preserve"> PAGEREF _Toc152615059 \h </w:instrText>
        </w:r>
        <w:r w:rsidR="00262A67">
          <w:rPr>
            <w:noProof/>
            <w:webHidden/>
          </w:rPr>
        </w:r>
        <w:r w:rsidR="00262A67">
          <w:rPr>
            <w:noProof/>
            <w:webHidden/>
          </w:rPr>
          <w:fldChar w:fldCharType="separate"/>
        </w:r>
        <w:r w:rsidR="00903DCC">
          <w:rPr>
            <w:noProof/>
            <w:webHidden/>
          </w:rPr>
          <w:t>10</w:t>
        </w:r>
        <w:r w:rsidR="00262A67">
          <w:rPr>
            <w:noProof/>
            <w:webHidden/>
          </w:rPr>
          <w:fldChar w:fldCharType="end"/>
        </w:r>
      </w:hyperlink>
    </w:p>
    <w:p w14:paraId="68568944" w14:textId="6DB28A92"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"_Toc152615060"</w:instrText>
      </w:r>
      <w:r>
        <w:rPr>
          <w:noProof/>
        </w:rPr>
      </w:r>
      <w:r>
        <w:rPr>
          <w:noProof/>
        </w:rPr>
        <w:fldChar w:fldCharType="separate"/>
      </w:r>
      <w:r w:rsidR="00262A67" w:rsidRPr="0099385C">
        <w:rPr>
          <w:rStyle w:val="Hipervnculo"/>
          <w:b/>
          <w:bCs/>
          <w:noProof/>
        </w:rPr>
        <w:t>Figura 6</w:t>
      </w:r>
      <w:r w:rsidR="00262A67" w:rsidRPr="0099385C">
        <w:rPr>
          <w:rStyle w:val="Hipervnculo"/>
          <w:noProof/>
        </w:rPr>
        <w:t>: Mapeo de riesgos identificados</w:t>
      </w:r>
      <w:r w:rsidR="00262A67">
        <w:rPr>
          <w:noProof/>
          <w:webHidden/>
        </w:rPr>
        <w:tab/>
      </w:r>
      <w:r w:rsidR="00262A67">
        <w:rPr>
          <w:noProof/>
          <w:webHidden/>
        </w:rPr>
        <w:fldChar w:fldCharType="begin"/>
      </w:r>
      <w:r w:rsidR="00262A67">
        <w:rPr>
          <w:noProof/>
          <w:webHidden/>
        </w:rPr>
        <w:instrText xml:space="preserve"> PAGEREF _Toc152615060 \h </w:instrText>
      </w:r>
      <w:r w:rsidR="00262A67">
        <w:rPr>
          <w:noProof/>
          <w:webHidden/>
        </w:rPr>
      </w:r>
      <w:r w:rsidR="00262A67">
        <w:rPr>
          <w:noProof/>
          <w:webHidden/>
        </w:rPr>
        <w:fldChar w:fldCharType="separate"/>
      </w:r>
      <w:ins w:id="234" w:author="Direccion General de Derechos Humanos 49" w:date="2023-12-19T16:52:00Z">
        <w:r w:rsidR="00903DCC">
          <w:rPr>
            <w:noProof/>
            <w:webHidden/>
          </w:rPr>
          <w:t>18</w:t>
        </w:r>
      </w:ins>
      <w:del w:id="235" w:author="Direccion General de Derechos Humanos 49" w:date="2023-12-19T16:52:00Z">
        <w:r w:rsidR="002D5FAB" w:rsidDel="00903DCC">
          <w:rPr>
            <w:noProof/>
            <w:webHidden/>
          </w:rPr>
          <w:delText>16</w:delText>
        </w:r>
      </w:del>
      <w:r w:rsidR="00262A67">
        <w:rPr>
          <w:noProof/>
          <w:webHidden/>
        </w:rPr>
        <w:fldChar w:fldCharType="end"/>
      </w:r>
      <w:r>
        <w:rPr>
          <w:noProof/>
        </w:rPr>
        <w:fldChar w:fldCharType="end"/>
      </w:r>
    </w:p>
    <w:p w14:paraId="5ADCD4B6" w14:textId="2C287D6D"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"_Toc152615061"</w:instrText>
      </w:r>
      <w:r>
        <w:rPr>
          <w:noProof/>
        </w:rPr>
      </w:r>
      <w:r>
        <w:rPr>
          <w:noProof/>
        </w:rPr>
        <w:fldChar w:fldCharType="separate"/>
      </w:r>
      <w:r w:rsidR="00262A67" w:rsidRPr="0099385C">
        <w:rPr>
          <w:rStyle w:val="Hipervnculo"/>
          <w:b/>
          <w:bCs/>
          <w:noProof/>
        </w:rPr>
        <w:t>Figura 7</w:t>
      </w:r>
      <w:r w:rsidR="00262A67" w:rsidRPr="0099385C">
        <w:rPr>
          <w:rStyle w:val="Hipervnculo"/>
          <w:noProof/>
        </w:rPr>
        <w:t>:</w:t>
      </w:r>
      <w:r w:rsidR="00262A67" w:rsidRPr="0099385C">
        <w:rPr>
          <w:rStyle w:val="Hipervnculo"/>
          <w:b/>
          <w:bCs/>
          <w:noProof/>
        </w:rPr>
        <w:t xml:space="preserve"> </w:t>
      </w:r>
      <w:r w:rsidR="00262A67" w:rsidRPr="0099385C">
        <w:rPr>
          <w:rStyle w:val="Hipervnculo"/>
          <w:noProof/>
        </w:rPr>
        <w:t>Identificación de riesgos priorizados</w:t>
      </w:r>
      <w:r w:rsidR="00262A67">
        <w:rPr>
          <w:noProof/>
          <w:webHidden/>
        </w:rPr>
        <w:tab/>
      </w:r>
      <w:r w:rsidR="00262A67">
        <w:rPr>
          <w:noProof/>
          <w:webHidden/>
        </w:rPr>
        <w:fldChar w:fldCharType="begin"/>
      </w:r>
      <w:r w:rsidR="00262A67">
        <w:rPr>
          <w:noProof/>
          <w:webHidden/>
        </w:rPr>
        <w:instrText xml:space="preserve"> PAGEREF _Toc152615061 \h </w:instrText>
      </w:r>
      <w:r w:rsidR="00262A67">
        <w:rPr>
          <w:noProof/>
          <w:webHidden/>
        </w:rPr>
      </w:r>
      <w:r w:rsidR="00262A67">
        <w:rPr>
          <w:noProof/>
          <w:webHidden/>
        </w:rPr>
        <w:fldChar w:fldCharType="separate"/>
      </w:r>
      <w:ins w:id="236" w:author="Direccion General de Derechos Humanos 49" w:date="2023-12-19T16:52:00Z">
        <w:r w:rsidR="00903DCC">
          <w:rPr>
            <w:noProof/>
            <w:webHidden/>
          </w:rPr>
          <w:t>19</w:t>
        </w:r>
      </w:ins>
      <w:del w:id="237" w:author="Direccion General de Derechos Humanos 49" w:date="2023-12-19T16:52:00Z">
        <w:r w:rsidR="002D5FAB" w:rsidDel="00903DCC">
          <w:rPr>
            <w:noProof/>
            <w:webHidden/>
          </w:rPr>
          <w:delText>17</w:delText>
        </w:r>
      </w:del>
      <w:r w:rsidR="00262A67">
        <w:rPr>
          <w:noProof/>
          <w:webHidden/>
        </w:rPr>
        <w:fldChar w:fldCharType="end"/>
      </w:r>
      <w:r>
        <w:rPr>
          <w:noProof/>
        </w:rPr>
        <w:fldChar w:fldCharType="end"/>
      </w:r>
    </w:p>
    <w:p w14:paraId="64D9303E" w14:textId="447B9A48"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"_Toc152615062"</w:instrText>
      </w:r>
      <w:r>
        <w:rPr>
          <w:noProof/>
        </w:rPr>
      </w:r>
      <w:r>
        <w:rPr>
          <w:noProof/>
        </w:rPr>
        <w:fldChar w:fldCharType="separate"/>
      </w:r>
      <w:r w:rsidR="00262A67" w:rsidRPr="0099385C">
        <w:rPr>
          <w:rStyle w:val="Hipervnculo"/>
          <w:b/>
          <w:bCs/>
          <w:noProof/>
        </w:rPr>
        <w:t>Figura 8</w:t>
      </w:r>
      <w:r w:rsidR="00262A67" w:rsidRPr="0099385C">
        <w:rPr>
          <w:rStyle w:val="Hipervnculo"/>
          <w:noProof/>
        </w:rPr>
        <w:t>: Mapeo de oportunidades identificadas</w:t>
      </w:r>
      <w:r w:rsidR="00262A67">
        <w:rPr>
          <w:noProof/>
          <w:webHidden/>
        </w:rPr>
        <w:tab/>
      </w:r>
      <w:r w:rsidR="00262A67">
        <w:rPr>
          <w:noProof/>
          <w:webHidden/>
        </w:rPr>
        <w:fldChar w:fldCharType="begin"/>
      </w:r>
      <w:r w:rsidR="00262A67">
        <w:rPr>
          <w:noProof/>
          <w:webHidden/>
        </w:rPr>
        <w:instrText xml:space="preserve"> PAGEREF _Toc152615062 \h </w:instrText>
      </w:r>
      <w:r w:rsidR="00262A67">
        <w:rPr>
          <w:noProof/>
          <w:webHidden/>
        </w:rPr>
      </w:r>
      <w:r w:rsidR="00262A67">
        <w:rPr>
          <w:noProof/>
          <w:webHidden/>
        </w:rPr>
        <w:fldChar w:fldCharType="separate"/>
      </w:r>
      <w:ins w:id="238" w:author="Direccion General de Derechos Humanos 49" w:date="2023-12-19T16:52:00Z">
        <w:r w:rsidR="00903DCC">
          <w:rPr>
            <w:noProof/>
            <w:webHidden/>
          </w:rPr>
          <w:t>27</w:t>
        </w:r>
      </w:ins>
      <w:del w:id="239" w:author="Direccion General de Derechos Humanos 49" w:date="2023-12-19T16:52:00Z">
        <w:r w:rsidR="002D5FAB" w:rsidDel="00903DCC">
          <w:rPr>
            <w:noProof/>
            <w:webHidden/>
          </w:rPr>
          <w:delText>23</w:delText>
        </w:r>
      </w:del>
      <w:r w:rsidR="00262A67">
        <w:rPr>
          <w:noProof/>
          <w:webHidden/>
        </w:rPr>
        <w:fldChar w:fldCharType="end"/>
      </w:r>
      <w:r>
        <w:rPr>
          <w:noProof/>
        </w:rPr>
        <w:fldChar w:fldCharType="end"/>
      </w:r>
    </w:p>
    <w:p w14:paraId="7B1CAA77" w14:textId="22A6FB78"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"_Toc152615063"</w:instrText>
      </w:r>
      <w:r>
        <w:rPr>
          <w:noProof/>
        </w:rPr>
      </w:r>
      <w:r>
        <w:rPr>
          <w:noProof/>
        </w:rPr>
        <w:fldChar w:fldCharType="separate"/>
      </w:r>
      <w:r w:rsidR="00262A67" w:rsidRPr="0099385C">
        <w:rPr>
          <w:rStyle w:val="Hipervnculo"/>
          <w:b/>
          <w:bCs/>
          <w:noProof/>
        </w:rPr>
        <w:t>Figura 9</w:t>
      </w:r>
      <w:r w:rsidR="00262A67" w:rsidRPr="0099385C">
        <w:rPr>
          <w:rStyle w:val="Hipervnculo"/>
          <w:noProof/>
        </w:rPr>
        <w:t>:</w:t>
      </w:r>
      <w:r w:rsidR="00262A67" w:rsidRPr="0099385C">
        <w:rPr>
          <w:rStyle w:val="Hipervnculo"/>
          <w:b/>
          <w:bCs/>
          <w:noProof/>
        </w:rPr>
        <w:t xml:space="preserve"> </w:t>
      </w:r>
      <w:r w:rsidR="00262A67" w:rsidRPr="0099385C">
        <w:rPr>
          <w:rStyle w:val="Hipervnculo"/>
          <w:noProof/>
        </w:rPr>
        <w:t>Identificación de oportunidades priorizadas</w:t>
      </w:r>
      <w:r w:rsidR="00262A67">
        <w:rPr>
          <w:noProof/>
          <w:webHidden/>
        </w:rPr>
        <w:tab/>
      </w:r>
      <w:r w:rsidR="00262A67">
        <w:rPr>
          <w:noProof/>
          <w:webHidden/>
        </w:rPr>
        <w:fldChar w:fldCharType="begin"/>
      </w:r>
      <w:r w:rsidR="00262A67">
        <w:rPr>
          <w:noProof/>
          <w:webHidden/>
        </w:rPr>
        <w:instrText xml:space="preserve"> PAGEREF _Toc152615063 \h </w:instrText>
      </w:r>
      <w:r w:rsidR="00262A67">
        <w:rPr>
          <w:noProof/>
          <w:webHidden/>
        </w:rPr>
      </w:r>
      <w:r w:rsidR="00262A67">
        <w:rPr>
          <w:noProof/>
          <w:webHidden/>
        </w:rPr>
        <w:fldChar w:fldCharType="separate"/>
      </w:r>
      <w:ins w:id="240" w:author="Direccion General de Derechos Humanos 49" w:date="2023-12-19T16:52:00Z">
        <w:r w:rsidR="00903DCC">
          <w:rPr>
            <w:noProof/>
            <w:webHidden/>
          </w:rPr>
          <w:t>27</w:t>
        </w:r>
      </w:ins>
      <w:del w:id="241" w:author="Direccion General de Derechos Humanos 49" w:date="2023-12-19T16:52:00Z">
        <w:r w:rsidR="002D5FAB" w:rsidDel="00903DCC">
          <w:rPr>
            <w:noProof/>
            <w:webHidden/>
          </w:rPr>
          <w:delText>23</w:delText>
        </w:r>
      </w:del>
      <w:r w:rsidR="00262A67">
        <w:rPr>
          <w:noProof/>
          <w:webHidden/>
        </w:rPr>
        <w:fldChar w:fldCharType="end"/>
      </w:r>
      <w:r>
        <w:rPr>
          <w:noProof/>
        </w:rPr>
        <w:fldChar w:fldCharType="end"/>
      </w:r>
    </w:p>
    <w:p w14:paraId="15C47F4F" w14:textId="075915ED"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"_Toc152615064"</w:instrText>
      </w:r>
      <w:r>
        <w:rPr>
          <w:noProof/>
        </w:rPr>
      </w:r>
      <w:r>
        <w:rPr>
          <w:noProof/>
        </w:rPr>
        <w:fldChar w:fldCharType="separate"/>
      </w:r>
      <w:r w:rsidR="00262A67" w:rsidRPr="0099385C">
        <w:rPr>
          <w:rStyle w:val="Hipervnculo"/>
          <w:b/>
          <w:bCs/>
          <w:noProof/>
        </w:rPr>
        <w:t>Figura 10</w:t>
      </w:r>
      <w:r w:rsidR="00262A67" w:rsidRPr="0099385C">
        <w:rPr>
          <w:rStyle w:val="Hipervnculo"/>
          <w:noProof/>
        </w:rPr>
        <w:t>: Mapa de determinación de incertidumbres críticas para la formulación de escenarios futuros</w:t>
      </w:r>
      <w:r w:rsidR="00262A67">
        <w:rPr>
          <w:noProof/>
          <w:webHidden/>
        </w:rPr>
        <w:tab/>
      </w:r>
      <w:r w:rsidR="00262A67">
        <w:rPr>
          <w:noProof/>
          <w:webHidden/>
        </w:rPr>
        <w:fldChar w:fldCharType="begin"/>
      </w:r>
      <w:r w:rsidR="00262A67">
        <w:rPr>
          <w:noProof/>
          <w:webHidden/>
        </w:rPr>
        <w:instrText xml:space="preserve"> PAGEREF _Toc152615064 \h </w:instrText>
      </w:r>
      <w:r w:rsidR="00262A67">
        <w:rPr>
          <w:noProof/>
          <w:webHidden/>
        </w:rPr>
      </w:r>
      <w:r w:rsidR="00262A67">
        <w:rPr>
          <w:noProof/>
          <w:webHidden/>
        </w:rPr>
        <w:fldChar w:fldCharType="separate"/>
      </w:r>
      <w:ins w:id="242" w:author="Direccion General de Derechos Humanos 49" w:date="2023-12-19T16:52:00Z">
        <w:r w:rsidR="00903DCC">
          <w:rPr>
            <w:noProof/>
            <w:webHidden/>
          </w:rPr>
          <w:t>35</w:t>
        </w:r>
      </w:ins>
      <w:del w:id="243" w:author="Direccion General de Derechos Humanos 49" w:date="2023-12-19T16:52:00Z">
        <w:r w:rsidR="002D5FAB" w:rsidDel="00903DCC">
          <w:rPr>
            <w:noProof/>
            <w:webHidden/>
          </w:rPr>
          <w:delText>28</w:delText>
        </w:r>
      </w:del>
      <w:r w:rsidR="00262A67">
        <w:rPr>
          <w:noProof/>
          <w:webHidden/>
        </w:rPr>
        <w:fldChar w:fldCharType="end"/>
      </w:r>
      <w:r>
        <w:rPr>
          <w:noProof/>
        </w:rPr>
        <w:fldChar w:fldCharType="end"/>
      </w:r>
    </w:p>
    <w:p w14:paraId="2E54B8B7" w14:textId="23F49049"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"_Toc152615065"</w:instrText>
      </w:r>
      <w:r>
        <w:rPr>
          <w:noProof/>
        </w:rPr>
      </w:r>
      <w:r>
        <w:rPr>
          <w:noProof/>
        </w:rPr>
        <w:fldChar w:fldCharType="separate"/>
      </w:r>
      <w:r w:rsidR="00262A67" w:rsidRPr="0099385C">
        <w:rPr>
          <w:rStyle w:val="Hipervnculo"/>
          <w:b/>
          <w:bCs/>
          <w:noProof/>
        </w:rPr>
        <w:t>Figura 11</w:t>
      </w:r>
      <w:r w:rsidR="00262A67" w:rsidRPr="0099385C">
        <w:rPr>
          <w:rStyle w:val="Hipervnculo"/>
          <w:noProof/>
        </w:rPr>
        <w:t>: Formulación de escenarios futuros.</w:t>
      </w:r>
      <w:r w:rsidR="00262A67">
        <w:rPr>
          <w:noProof/>
          <w:webHidden/>
        </w:rPr>
        <w:tab/>
      </w:r>
      <w:r w:rsidR="00262A67">
        <w:rPr>
          <w:noProof/>
          <w:webHidden/>
        </w:rPr>
        <w:fldChar w:fldCharType="begin"/>
      </w:r>
      <w:r w:rsidR="00262A67">
        <w:rPr>
          <w:noProof/>
          <w:webHidden/>
        </w:rPr>
        <w:instrText xml:space="preserve"> PAGEREF _Toc152615065 \h </w:instrText>
      </w:r>
      <w:r w:rsidR="00262A67">
        <w:rPr>
          <w:noProof/>
          <w:webHidden/>
        </w:rPr>
      </w:r>
      <w:r w:rsidR="00262A67">
        <w:rPr>
          <w:noProof/>
          <w:webHidden/>
        </w:rPr>
        <w:fldChar w:fldCharType="separate"/>
      </w:r>
      <w:ins w:id="244" w:author="Direccion General de Derechos Humanos 49" w:date="2023-12-19T16:52:00Z">
        <w:r w:rsidR="00903DCC">
          <w:rPr>
            <w:noProof/>
            <w:webHidden/>
          </w:rPr>
          <w:t>37</w:t>
        </w:r>
      </w:ins>
      <w:del w:id="245" w:author="Direccion General de Derechos Humanos 49" w:date="2023-12-19T16:52:00Z">
        <w:r w:rsidR="002D5FAB" w:rsidDel="00903DCC">
          <w:rPr>
            <w:noProof/>
            <w:webHidden/>
          </w:rPr>
          <w:delText>30</w:delText>
        </w:r>
      </w:del>
      <w:r w:rsidR="00262A67">
        <w:rPr>
          <w:noProof/>
          <w:webHidden/>
        </w:rPr>
        <w:fldChar w:fldCharType="end"/>
      </w:r>
      <w:r>
        <w:rPr>
          <w:noProof/>
        </w:rPr>
        <w:fldChar w:fldCharType="end"/>
      </w:r>
    </w:p>
    <w:p w14:paraId="033F151B" w14:textId="22AD828F"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"_Toc152615066"</w:instrText>
      </w:r>
      <w:r>
        <w:rPr>
          <w:noProof/>
        </w:rPr>
      </w:r>
      <w:r>
        <w:rPr>
          <w:noProof/>
        </w:rPr>
        <w:fldChar w:fldCharType="separate"/>
      </w:r>
      <w:r w:rsidR="00262A67" w:rsidRPr="0099385C">
        <w:rPr>
          <w:rStyle w:val="Hipervnculo"/>
          <w:b/>
          <w:bCs/>
          <w:noProof/>
        </w:rPr>
        <w:t>Figura 12</w:t>
      </w:r>
      <w:r w:rsidR="00262A67" w:rsidRPr="0099385C">
        <w:rPr>
          <w:rStyle w:val="Hipervnculo"/>
          <w:noProof/>
        </w:rPr>
        <w:t>: Problema público de la Política Nacional Multisectorial de Derechos Humanos.</w:t>
      </w:r>
      <w:r w:rsidR="00262A67">
        <w:rPr>
          <w:noProof/>
          <w:webHidden/>
        </w:rPr>
        <w:tab/>
      </w:r>
      <w:r w:rsidR="00262A67">
        <w:rPr>
          <w:noProof/>
          <w:webHidden/>
        </w:rPr>
        <w:fldChar w:fldCharType="begin"/>
      </w:r>
      <w:r w:rsidR="00262A67">
        <w:rPr>
          <w:noProof/>
          <w:webHidden/>
        </w:rPr>
        <w:instrText xml:space="preserve"> PAGEREF _Toc152615066 \h </w:instrText>
      </w:r>
      <w:r w:rsidR="00262A67">
        <w:rPr>
          <w:noProof/>
          <w:webHidden/>
        </w:rPr>
      </w:r>
      <w:r w:rsidR="00262A67">
        <w:rPr>
          <w:noProof/>
          <w:webHidden/>
        </w:rPr>
        <w:fldChar w:fldCharType="separate"/>
      </w:r>
      <w:ins w:id="246" w:author="Direccion General de Derechos Humanos 49" w:date="2023-12-19T16:52:00Z">
        <w:r w:rsidR="00903DCC">
          <w:rPr>
            <w:noProof/>
            <w:webHidden/>
          </w:rPr>
          <w:t>51</w:t>
        </w:r>
      </w:ins>
      <w:del w:id="247" w:author="Direccion General de Derechos Humanos 49" w:date="2023-12-19T16:52:00Z">
        <w:r w:rsidR="002D5FAB" w:rsidDel="00903DCC">
          <w:rPr>
            <w:noProof/>
            <w:webHidden/>
          </w:rPr>
          <w:delText>44</w:delText>
        </w:r>
      </w:del>
      <w:r w:rsidR="00262A67">
        <w:rPr>
          <w:noProof/>
          <w:webHidden/>
        </w:rPr>
        <w:fldChar w:fldCharType="end"/>
      </w:r>
      <w:r>
        <w:rPr>
          <w:noProof/>
        </w:rPr>
        <w:fldChar w:fldCharType="end"/>
      </w:r>
    </w:p>
    <w:p w14:paraId="2619715F" w14:textId="7EEDC647"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"_Toc152615067"</w:instrText>
      </w:r>
      <w:r>
        <w:rPr>
          <w:noProof/>
        </w:rPr>
      </w:r>
      <w:r>
        <w:rPr>
          <w:noProof/>
        </w:rPr>
        <w:fldChar w:fldCharType="separate"/>
      </w:r>
      <w:r w:rsidR="00262A67" w:rsidRPr="0099385C">
        <w:rPr>
          <w:rStyle w:val="Hipervnculo"/>
          <w:b/>
          <w:bCs/>
          <w:noProof/>
        </w:rPr>
        <w:t>Figura 13</w:t>
      </w:r>
      <w:r w:rsidR="00262A67" w:rsidRPr="0099385C">
        <w:rPr>
          <w:rStyle w:val="Hipervnculo"/>
          <w:noProof/>
        </w:rPr>
        <w:t>: Proyección del índice de igualdad y no discriminación en el ejercicio pleno de DDHH.</w:t>
      </w:r>
      <w:r w:rsidR="00262A67">
        <w:rPr>
          <w:noProof/>
          <w:webHidden/>
        </w:rPr>
        <w:tab/>
      </w:r>
      <w:r w:rsidR="00262A67">
        <w:rPr>
          <w:noProof/>
          <w:webHidden/>
        </w:rPr>
        <w:fldChar w:fldCharType="begin"/>
      </w:r>
      <w:r w:rsidR="00262A67">
        <w:rPr>
          <w:noProof/>
          <w:webHidden/>
        </w:rPr>
        <w:instrText xml:space="preserve"> PAGEREF _Toc152615067 \h </w:instrText>
      </w:r>
      <w:r w:rsidR="00262A67">
        <w:rPr>
          <w:noProof/>
          <w:webHidden/>
        </w:rPr>
      </w:r>
      <w:r w:rsidR="00262A67">
        <w:rPr>
          <w:noProof/>
          <w:webHidden/>
        </w:rPr>
        <w:fldChar w:fldCharType="separate"/>
      </w:r>
      <w:ins w:id="248" w:author="Direccion General de Derechos Humanos 49" w:date="2023-12-19T16:52:00Z">
        <w:r w:rsidR="00903DCC">
          <w:rPr>
            <w:noProof/>
            <w:webHidden/>
          </w:rPr>
          <w:t>58</w:t>
        </w:r>
      </w:ins>
      <w:del w:id="249" w:author="Direccion General de Derechos Humanos 49" w:date="2023-12-19T16:52:00Z">
        <w:r w:rsidR="002D5FAB" w:rsidDel="00903DCC">
          <w:rPr>
            <w:noProof/>
            <w:webHidden/>
          </w:rPr>
          <w:delText>51</w:delText>
        </w:r>
      </w:del>
      <w:r w:rsidR="00262A67">
        <w:rPr>
          <w:noProof/>
          <w:webHidden/>
        </w:rPr>
        <w:fldChar w:fldCharType="end"/>
      </w:r>
      <w:r>
        <w:rPr>
          <w:noProof/>
        </w:rPr>
        <w:fldChar w:fldCharType="end"/>
      </w:r>
    </w:p>
    <w:p w14:paraId="391F04B5" w14:textId="7C6D828A" w:rsidR="00262A67" w:rsidRDefault="00483B47" w:rsidP="00262A67">
      <w:pPr>
        <w:pStyle w:val="Tabladeilustraciones"/>
        <w:tabs>
          <w:tab w:val="right" w:leader="dot" w:pos="8494"/>
        </w:tabs>
        <w:spacing w:before="120" w:after="120" w:line="288" w:lineRule="auto"/>
        <w:rPr>
          <w:rFonts w:eastAsiaTheme="minorEastAsia"/>
          <w:noProof/>
          <w:lang w:eastAsia="es-PE"/>
        </w:rPr>
      </w:pPr>
      <w:r>
        <w:rPr>
          <w:noProof/>
        </w:rPr>
        <w:fldChar w:fldCharType="begin"/>
      </w:r>
      <w:r>
        <w:rPr>
          <w:noProof/>
        </w:rPr>
        <w:instrText>HYPERLINK \l "_Toc152615068"</w:instrText>
      </w:r>
      <w:r>
        <w:rPr>
          <w:noProof/>
        </w:rPr>
      </w:r>
      <w:r>
        <w:rPr>
          <w:noProof/>
        </w:rPr>
        <w:fldChar w:fldCharType="separate"/>
      </w:r>
      <w:r w:rsidR="00262A67" w:rsidRPr="0099385C">
        <w:rPr>
          <w:rStyle w:val="Hipervnculo"/>
          <w:b/>
          <w:bCs/>
          <w:noProof/>
        </w:rPr>
        <w:t>Figura 14</w:t>
      </w:r>
      <w:r w:rsidR="00262A67" w:rsidRPr="0099385C">
        <w:rPr>
          <w:rStyle w:val="Hipervnculo"/>
          <w:noProof/>
        </w:rPr>
        <w:t>: Selección de alternativas de solución.</w:t>
      </w:r>
      <w:r w:rsidR="00262A67">
        <w:rPr>
          <w:noProof/>
          <w:webHidden/>
        </w:rPr>
        <w:tab/>
      </w:r>
      <w:r w:rsidR="00262A67">
        <w:rPr>
          <w:noProof/>
          <w:webHidden/>
        </w:rPr>
        <w:fldChar w:fldCharType="begin"/>
      </w:r>
      <w:r w:rsidR="00262A67">
        <w:rPr>
          <w:noProof/>
          <w:webHidden/>
        </w:rPr>
        <w:instrText xml:space="preserve"> PAGEREF _Toc152615068 \h </w:instrText>
      </w:r>
      <w:r w:rsidR="00262A67">
        <w:rPr>
          <w:noProof/>
          <w:webHidden/>
        </w:rPr>
      </w:r>
      <w:r w:rsidR="00262A67">
        <w:rPr>
          <w:noProof/>
          <w:webHidden/>
        </w:rPr>
        <w:fldChar w:fldCharType="separate"/>
      </w:r>
      <w:ins w:id="250" w:author="Direccion General de Derechos Humanos 49" w:date="2023-12-19T16:52:00Z">
        <w:r w:rsidR="00903DCC">
          <w:rPr>
            <w:noProof/>
            <w:webHidden/>
          </w:rPr>
          <w:t>80</w:t>
        </w:r>
      </w:ins>
      <w:del w:id="251" w:author="Direccion General de Derechos Humanos 49" w:date="2023-12-19T16:52:00Z">
        <w:r w:rsidR="002D5FAB" w:rsidDel="00903DCC">
          <w:rPr>
            <w:noProof/>
            <w:webHidden/>
          </w:rPr>
          <w:delText>73</w:delText>
        </w:r>
      </w:del>
      <w:r w:rsidR="00262A67">
        <w:rPr>
          <w:noProof/>
          <w:webHidden/>
        </w:rPr>
        <w:fldChar w:fldCharType="end"/>
      </w:r>
      <w:r>
        <w:rPr>
          <w:noProof/>
        </w:rPr>
        <w:fldChar w:fldCharType="end"/>
      </w:r>
    </w:p>
    <w:p w14:paraId="50307F5E" w14:textId="76047143" w:rsidR="00941DCE" w:rsidRDefault="00941DCE" w:rsidP="00941DCE">
      <w:r>
        <w:fldChar w:fldCharType="end"/>
      </w:r>
    </w:p>
    <w:p w14:paraId="24A8644E" w14:textId="69CC31A9" w:rsidR="00262A67" w:rsidRPr="00262A67" w:rsidRDefault="00262A67" w:rsidP="00262A67">
      <w:pPr>
        <w:pStyle w:val="Tabladeilustraciones"/>
        <w:tabs>
          <w:tab w:val="right" w:leader="dot" w:pos="8494"/>
        </w:tabs>
        <w:jc w:val="center"/>
        <w:rPr>
          <w:b/>
          <w:bCs/>
          <w:u w:val="single"/>
        </w:rPr>
      </w:pPr>
      <w:r w:rsidRPr="00262A67">
        <w:rPr>
          <w:b/>
          <w:bCs/>
          <w:u w:val="single"/>
        </w:rPr>
        <w:t xml:space="preserve">Contenido de </w:t>
      </w:r>
      <w:r>
        <w:rPr>
          <w:b/>
          <w:bCs/>
          <w:u w:val="single"/>
        </w:rPr>
        <w:t>tablas</w:t>
      </w:r>
    </w:p>
    <w:p w14:paraId="79F5B270" w14:textId="77777777" w:rsidR="00941DCE" w:rsidRDefault="00941DCE" w:rsidP="00941DCE"/>
    <w:p w14:paraId="61AFEF4E" w14:textId="6FFDB5D4" w:rsidR="00262A67" w:rsidRDefault="00941DCE" w:rsidP="00262A67">
      <w:pPr>
        <w:pStyle w:val="Tabladeilustraciones"/>
        <w:tabs>
          <w:tab w:val="right" w:leader="dot" w:pos="8494"/>
        </w:tabs>
        <w:spacing w:before="120" w:line="264" w:lineRule="auto"/>
        <w:rPr>
          <w:rFonts w:eastAsiaTheme="minorEastAsia"/>
          <w:noProof/>
          <w:lang w:eastAsia="es-PE"/>
        </w:rPr>
      </w:pPr>
      <w:r>
        <w:fldChar w:fldCharType="begin"/>
      </w:r>
      <w:r>
        <w:instrText xml:space="preserve"> TOC \h \z \c "Tabla" </w:instrText>
      </w:r>
      <w:r>
        <w:fldChar w:fldCharType="separate"/>
      </w:r>
      <w:hyperlink w:anchor="_Toc152615069" w:history="1">
        <w:r w:rsidR="00262A67" w:rsidRPr="004375B2">
          <w:rPr>
            <w:rStyle w:val="Hipervnculo"/>
            <w:b/>
            <w:bCs/>
            <w:noProof/>
          </w:rPr>
          <w:t xml:space="preserve">Tabla 1: </w:t>
        </w:r>
        <w:r w:rsidR="00262A67" w:rsidRPr="004375B2">
          <w:rPr>
            <w:rStyle w:val="Hipervnculo"/>
            <w:noProof/>
          </w:rPr>
          <w:t>Matriz para evaluar las tendencias del problema público</w:t>
        </w:r>
        <w:r w:rsidR="00262A67">
          <w:rPr>
            <w:noProof/>
            <w:webHidden/>
          </w:rPr>
          <w:tab/>
        </w:r>
        <w:r w:rsidR="00262A67">
          <w:rPr>
            <w:noProof/>
            <w:webHidden/>
          </w:rPr>
          <w:fldChar w:fldCharType="begin"/>
        </w:r>
        <w:r w:rsidR="00262A67">
          <w:rPr>
            <w:noProof/>
            <w:webHidden/>
          </w:rPr>
          <w:instrText xml:space="preserve"> PAGEREF _Toc152615069 \h </w:instrText>
        </w:r>
        <w:r w:rsidR="00262A67">
          <w:rPr>
            <w:noProof/>
            <w:webHidden/>
          </w:rPr>
        </w:r>
        <w:r w:rsidR="00262A67">
          <w:rPr>
            <w:noProof/>
            <w:webHidden/>
          </w:rPr>
          <w:fldChar w:fldCharType="separate"/>
        </w:r>
        <w:r w:rsidR="00903DCC">
          <w:rPr>
            <w:noProof/>
            <w:webHidden/>
          </w:rPr>
          <w:t>8</w:t>
        </w:r>
        <w:r w:rsidR="00262A67">
          <w:rPr>
            <w:noProof/>
            <w:webHidden/>
          </w:rPr>
          <w:fldChar w:fldCharType="end"/>
        </w:r>
      </w:hyperlink>
    </w:p>
    <w:p w14:paraId="357C5C80" w14:textId="661911CC" w:rsidR="00262A67" w:rsidRDefault="00E240A6" w:rsidP="00262A67">
      <w:pPr>
        <w:pStyle w:val="Tabladeilustraciones"/>
        <w:tabs>
          <w:tab w:val="right" w:leader="dot" w:pos="8494"/>
        </w:tabs>
        <w:spacing w:before="120" w:line="264" w:lineRule="auto"/>
        <w:rPr>
          <w:rFonts w:eastAsiaTheme="minorEastAsia"/>
          <w:noProof/>
          <w:lang w:eastAsia="es-PE"/>
        </w:rPr>
      </w:pPr>
      <w:hyperlink w:anchor="_Toc152615070" w:history="1">
        <w:r w:rsidR="00262A67" w:rsidRPr="004375B2">
          <w:rPr>
            <w:rStyle w:val="Hipervnculo"/>
            <w:b/>
            <w:bCs/>
            <w:noProof/>
          </w:rPr>
          <w:t>Tabla 2:</w:t>
        </w:r>
        <w:r w:rsidR="00262A67" w:rsidRPr="004375B2">
          <w:rPr>
            <w:rStyle w:val="Hipervnculo"/>
            <w:noProof/>
          </w:rPr>
          <w:t xml:space="preserve"> Matriz de impactos de la tendencia de persistencia de la corrupción sobre el problema público</w:t>
        </w:r>
        <w:r w:rsidR="00262A67">
          <w:rPr>
            <w:noProof/>
            <w:webHidden/>
          </w:rPr>
          <w:tab/>
        </w:r>
        <w:r w:rsidR="00262A67">
          <w:rPr>
            <w:noProof/>
            <w:webHidden/>
          </w:rPr>
          <w:fldChar w:fldCharType="begin"/>
        </w:r>
        <w:r w:rsidR="00262A67">
          <w:rPr>
            <w:noProof/>
            <w:webHidden/>
          </w:rPr>
          <w:instrText xml:space="preserve"> PAGEREF _Toc152615070 \h </w:instrText>
        </w:r>
        <w:r w:rsidR="00262A67">
          <w:rPr>
            <w:noProof/>
            <w:webHidden/>
          </w:rPr>
        </w:r>
        <w:r w:rsidR="00262A67">
          <w:rPr>
            <w:noProof/>
            <w:webHidden/>
          </w:rPr>
          <w:fldChar w:fldCharType="separate"/>
        </w:r>
        <w:r w:rsidR="00903DCC">
          <w:rPr>
            <w:noProof/>
            <w:webHidden/>
          </w:rPr>
          <w:t>10</w:t>
        </w:r>
        <w:r w:rsidR="00262A67">
          <w:rPr>
            <w:noProof/>
            <w:webHidden/>
          </w:rPr>
          <w:fldChar w:fldCharType="end"/>
        </w:r>
      </w:hyperlink>
    </w:p>
    <w:p w14:paraId="7EF57A2E" w14:textId="2F985623" w:rsidR="00262A67" w:rsidRDefault="00E240A6" w:rsidP="00262A67">
      <w:pPr>
        <w:pStyle w:val="Tabladeilustraciones"/>
        <w:tabs>
          <w:tab w:val="right" w:leader="dot" w:pos="8494"/>
        </w:tabs>
        <w:spacing w:before="120" w:line="264" w:lineRule="auto"/>
        <w:rPr>
          <w:rFonts w:eastAsiaTheme="minorEastAsia"/>
          <w:noProof/>
          <w:lang w:eastAsia="es-PE"/>
        </w:rPr>
      </w:pPr>
      <w:hyperlink w:anchor="_Toc152615071" w:history="1">
        <w:r w:rsidR="00262A67" w:rsidRPr="004375B2">
          <w:rPr>
            <w:rStyle w:val="Hipervnculo"/>
            <w:b/>
            <w:bCs/>
            <w:noProof/>
          </w:rPr>
          <w:t>Tabla 3:</w:t>
        </w:r>
        <w:r w:rsidR="00262A67" w:rsidRPr="004375B2">
          <w:rPr>
            <w:rStyle w:val="Hipervnculo"/>
            <w:noProof/>
          </w:rPr>
          <w:t xml:space="preserve"> Matriz de impactos de la tendencia del incremento del desempleo sobre el problema público</w:t>
        </w:r>
        <w:r w:rsidR="00262A67">
          <w:rPr>
            <w:noProof/>
            <w:webHidden/>
          </w:rPr>
          <w:tab/>
        </w:r>
        <w:r w:rsidR="00262A67">
          <w:rPr>
            <w:noProof/>
            <w:webHidden/>
          </w:rPr>
          <w:fldChar w:fldCharType="begin"/>
        </w:r>
        <w:r w:rsidR="00262A67">
          <w:rPr>
            <w:noProof/>
            <w:webHidden/>
          </w:rPr>
          <w:instrText xml:space="preserve"> PAGEREF _Toc152615071 \h </w:instrText>
        </w:r>
        <w:r w:rsidR="00262A67">
          <w:rPr>
            <w:noProof/>
            <w:webHidden/>
          </w:rPr>
        </w:r>
        <w:r w:rsidR="00262A67">
          <w:rPr>
            <w:noProof/>
            <w:webHidden/>
          </w:rPr>
          <w:fldChar w:fldCharType="separate"/>
        </w:r>
        <w:r w:rsidR="00903DCC">
          <w:rPr>
            <w:noProof/>
            <w:webHidden/>
          </w:rPr>
          <w:t>11</w:t>
        </w:r>
        <w:r w:rsidR="00262A67">
          <w:rPr>
            <w:noProof/>
            <w:webHidden/>
          </w:rPr>
          <w:fldChar w:fldCharType="end"/>
        </w:r>
      </w:hyperlink>
    </w:p>
    <w:p w14:paraId="2A5D3531" w14:textId="4B033584"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"_Toc152615072"</w:instrText>
      </w:r>
      <w:r>
        <w:rPr>
          <w:noProof/>
        </w:rPr>
      </w:r>
      <w:r>
        <w:rPr>
          <w:noProof/>
        </w:rPr>
        <w:fldChar w:fldCharType="separate"/>
      </w:r>
      <w:r w:rsidR="00262A67" w:rsidRPr="004375B2">
        <w:rPr>
          <w:rStyle w:val="Hipervnculo"/>
          <w:b/>
          <w:bCs/>
          <w:noProof/>
        </w:rPr>
        <w:t xml:space="preserve">Tabla 4: </w:t>
      </w:r>
      <w:r w:rsidR="00262A67" w:rsidRPr="004375B2">
        <w:rPr>
          <w:rStyle w:val="Hipervnculo"/>
          <w:noProof/>
        </w:rPr>
        <w:t>Matriz de impactos de la tendencia de persistencia de la discriminación sobre el problema público</w:t>
      </w:r>
      <w:r w:rsidR="00262A67">
        <w:rPr>
          <w:noProof/>
          <w:webHidden/>
        </w:rPr>
        <w:tab/>
      </w:r>
      <w:r w:rsidR="00262A67">
        <w:rPr>
          <w:noProof/>
          <w:webHidden/>
        </w:rPr>
        <w:fldChar w:fldCharType="begin"/>
      </w:r>
      <w:r w:rsidR="00262A67">
        <w:rPr>
          <w:noProof/>
          <w:webHidden/>
        </w:rPr>
        <w:instrText xml:space="preserve"> PAGEREF _Toc152615072 \h </w:instrText>
      </w:r>
      <w:r w:rsidR="00262A67">
        <w:rPr>
          <w:noProof/>
          <w:webHidden/>
        </w:rPr>
      </w:r>
      <w:r w:rsidR="00262A67">
        <w:rPr>
          <w:noProof/>
          <w:webHidden/>
        </w:rPr>
        <w:fldChar w:fldCharType="separate"/>
      </w:r>
      <w:ins w:id="252" w:author="Direccion General de Derechos Humanos 49" w:date="2023-12-19T16:52:00Z">
        <w:r w:rsidR="00903DCC">
          <w:rPr>
            <w:noProof/>
            <w:webHidden/>
          </w:rPr>
          <w:t>13</w:t>
        </w:r>
      </w:ins>
      <w:del w:id="253" w:author="Direccion General de Derechos Humanos 49" w:date="2023-12-19T16:52:00Z">
        <w:r w:rsidR="002D5FAB" w:rsidDel="00903DCC">
          <w:rPr>
            <w:noProof/>
            <w:webHidden/>
          </w:rPr>
          <w:delText>12</w:delText>
        </w:r>
      </w:del>
      <w:r w:rsidR="00262A67">
        <w:rPr>
          <w:noProof/>
          <w:webHidden/>
        </w:rPr>
        <w:fldChar w:fldCharType="end"/>
      </w:r>
      <w:r>
        <w:rPr>
          <w:noProof/>
        </w:rPr>
        <w:fldChar w:fldCharType="end"/>
      </w:r>
    </w:p>
    <w:p w14:paraId="54CE63A7" w14:textId="41FA3E6B"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"_Toc152615073"</w:instrText>
      </w:r>
      <w:r>
        <w:rPr>
          <w:noProof/>
        </w:rPr>
      </w:r>
      <w:r>
        <w:rPr>
          <w:noProof/>
        </w:rPr>
        <w:fldChar w:fldCharType="separate"/>
      </w:r>
      <w:r w:rsidR="00262A67" w:rsidRPr="004375B2">
        <w:rPr>
          <w:rStyle w:val="Hipervnculo"/>
          <w:b/>
          <w:bCs/>
          <w:noProof/>
        </w:rPr>
        <w:t xml:space="preserve">Tabla 5: </w:t>
      </w:r>
      <w:r w:rsidR="00262A67" w:rsidRPr="004375B2">
        <w:rPr>
          <w:rStyle w:val="Hipervnculo"/>
          <w:noProof/>
        </w:rPr>
        <w:t>Matriz de impactos de la tendencia de la persistente desigualdad de género sobre el problema público</w:t>
      </w:r>
      <w:r w:rsidR="00262A67">
        <w:rPr>
          <w:noProof/>
          <w:webHidden/>
        </w:rPr>
        <w:tab/>
      </w:r>
      <w:r w:rsidR="00262A67">
        <w:rPr>
          <w:noProof/>
          <w:webHidden/>
        </w:rPr>
        <w:fldChar w:fldCharType="begin"/>
      </w:r>
      <w:r w:rsidR="00262A67">
        <w:rPr>
          <w:noProof/>
          <w:webHidden/>
        </w:rPr>
        <w:instrText xml:space="preserve"> PAGEREF _Toc152615073 \h </w:instrText>
      </w:r>
      <w:r w:rsidR="00262A67">
        <w:rPr>
          <w:noProof/>
          <w:webHidden/>
        </w:rPr>
      </w:r>
      <w:r w:rsidR="00262A67">
        <w:rPr>
          <w:noProof/>
          <w:webHidden/>
        </w:rPr>
        <w:fldChar w:fldCharType="separate"/>
      </w:r>
      <w:ins w:id="254" w:author="Direccion General de Derechos Humanos 49" w:date="2023-12-19T16:52:00Z">
        <w:r w:rsidR="00903DCC">
          <w:rPr>
            <w:noProof/>
            <w:webHidden/>
          </w:rPr>
          <w:t>14</w:t>
        </w:r>
      </w:ins>
      <w:del w:id="255" w:author="Direccion General de Derechos Humanos 49" w:date="2023-12-19T16:52:00Z">
        <w:r w:rsidR="002D5FAB" w:rsidDel="00903DCC">
          <w:rPr>
            <w:noProof/>
            <w:webHidden/>
          </w:rPr>
          <w:delText>13</w:delText>
        </w:r>
      </w:del>
      <w:r w:rsidR="00262A67">
        <w:rPr>
          <w:noProof/>
          <w:webHidden/>
        </w:rPr>
        <w:fldChar w:fldCharType="end"/>
      </w:r>
      <w:r>
        <w:rPr>
          <w:noProof/>
        </w:rPr>
        <w:fldChar w:fldCharType="end"/>
      </w:r>
    </w:p>
    <w:p w14:paraId="0CD1E91E" w14:textId="461FCA81"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"_Toc152615074"</w:instrText>
      </w:r>
      <w:r>
        <w:rPr>
          <w:noProof/>
        </w:rPr>
      </w:r>
      <w:r>
        <w:rPr>
          <w:noProof/>
        </w:rPr>
        <w:fldChar w:fldCharType="separate"/>
      </w:r>
      <w:r w:rsidR="00262A67" w:rsidRPr="004375B2">
        <w:rPr>
          <w:rStyle w:val="Hipervnculo"/>
          <w:b/>
          <w:bCs/>
          <w:noProof/>
        </w:rPr>
        <w:t>Tabla 6:</w:t>
      </w:r>
      <w:r w:rsidR="00262A67" w:rsidRPr="004375B2">
        <w:rPr>
          <w:rStyle w:val="Hipervnculo"/>
          <w:noProof/>
        </w:rPr>
        <w:t xml:space="preserve"> Matriz de impactos de la tendencia del incremento de la informalidad sobre el problema público</w:t>
      </w:r>
      <w:r w:rsidR="00262A67">
        <w:rPr>
          <w:noProof/>
          <w:webHidden/>
        </w:rPr>
        <w:tab/>
      </w:r>
      <w:r w:rsidR="00262A67">
        <w:rPr>
          <w:noProof/>
          <w:webHidden/>
        </w:rPr>
        <w:fldChar w:fldCharType="begin"/>
      </w:r>
      <w:r w:rsidR="00262A67">
        <w:rPr>
          <w:noProof/>
          <w:webHidden/>
        </w:rPr>
        <w:instrText xml:space="preserve"> PAGEREF _Toc152615074 \h </w:instrText>
      </w:r>
      <w:r w:rsidR="00262A67">
        <w:rPr>
          <w:noProof/>
          <w:webHidden/>
        </w:rPr>
      </w:r>
      <w:r w:rsidR="00262A67">
        <w:rPr>
          <w:noProof/>
          <w:webHidden/>
        </w:rPr>
        <w:fldChar w:fldCharType="separate"/>
      </w:r>
      <w:ins w:id="256" w:author="Direccion General de Derechos Humanos 49" w:date="2023-12-19T16:52:00Z">
        <w:r w:rsidR="00903DCC">
          <w:rPr>
            <w:noProof/>
            <w:webHidden/>
          </w:rPr>
          <w:t>15</w:t>
        </w:r>
      </w:ins>
      <w:del w:id="257" w:author="Direccion General de Derechos Humanos 49" w:date="2023-12-19T16:52:00Z">
        <w:r w:rsidR="002D5FAB" w:rsidDel="00903DCC">
          <w:rPr>
            <w:noProof/>
            <w:webHidden/>
          </w:rPr>
          <w:delText>14</w:delText>
        </w:r>
      </w:del>
      <w:r w:rsidR="00262A67">
        <w:rPr>
          <w:noProof/>
          <w:webHidden/>
        </w:rPr>
        <w:fldChar w:fldCharType="end"/>
      </w:r>
      <w:r>
        <w:rPr>
          <w:noProof/>
        </w:rPr>
        <w:fldChar w:fldCharType="end"/>
      </w:r>
    </w:p>
    <w:p w14:paraId="6BE8E981" w14:textId="631F04D6"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"_Toc152615075"</w:instrText>
      </w:r>
      <w:r>
        <w:rPr>
          <w:noProof/>
        </w:rPr>
      </w:r>
      <w:r>
        <w:rPr>
          <w:noProof/>
        </w:rPr>
        <w:fldChar w:fldCharType="separate"/>
      </w:r>
      <w:r w:rsidR="00262A67" w:rsidRPr="004375B2">
        <w:rPr>
          <w:rStyle w:val="Hipervnculo"/>
          <w:b/>
          <w:bCs/>
          <w:noProof/>
        </w:rPr>
        <w:t xml:space="preserve">Tabla 7: </w:t>
      </w:r>
      <w:r w:rsidR="00262A67" w:rsidRPr="004375B2">
        <w:rPr>
          <w:rStyle w:val="Hipervnculo"/>
          <w:noProof/>
        </w:rPr>
        <w:t>Matriz para evaluar los riesgos del problema público</w:t>
      </w:r>
      <w:r w:rsidR="00262A67">
        <w:rPr>
          <w:noProof/>
          <w:webHidden/>
        </w:rPr>
        <w:tab/>
      </w:r>
      <w:r w:rsidR="00262A67">
        <w:rPr>
          <w:noProof/>
          <w:webHidden/>
        </w:rPr>
        <w:fldChar w:fldCharType="begin"/>
      </w:r>
      <w:r w:rsidR="00262A67">
        <w:rPr>
          <w:noProof/>
          <w:webHidden/>
        </w:rPr>
        <w:instrText xml:space="preserve"> PAGEREF _Toc152615075 \h </w:instrText>
      </w:r>
      <w:r w:rsidR="00262A67">
        <w:rPr>
          <w:noProof/>
          <w:webHidden/>
        </w:rPr>
      </w:r>
      <w:r w:rsidR="00262A67">
        <w:rPr>
          <w:noProof/>
          <w:webHidden/>
        </w:rPr>
        <w:fldChar w:fldCharType="separate"/>
      </w:r>
      <w:ins w:id="258" w:author="Direccion General de Derechos Humanos 49" w:date="2023-12-19T16:52:00Z">
        <w:r w:rsidR="00903DCC">
          <w:rPr>
            <w:noProof/>
            <w:webHidden/>
          </w:rPr>
          <w:t>17</w:t>
        </w:r>
      </w:ins>
      <w:del w:id="259" w:author="Direccion General de Derechos Humanos 49" w:date="2023-12-19T16:52:00Z">
        <w:r w:rsidR="002D5FAB" w:rsidDel="00903DCC">
          <w:rPr>
            <w:noProof/>
            <w:webHidden/>
          </w:rPr>
          <w:delText>15</w:delText>
        </w:r>
      </w:del>
      <w:r w:rsidR="00262A67">
        <w:rPr>
          <w:noProof/>
          <w:webHidden/>
        </w:rPr>
        <w:fldChar w:fldCharType="end"/>
      </w:r>
      <w:r>
        <w:rPr>
          <w:noProof/>
        </w:rPr>
        <w:fldChar w:fldCharType="end"/>
      </w:r>
    </w:p>
    <w:p w14:paraId="6152F040" w14:textId="38F927D5"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"_Toc152615076"</w:instrText>
      </w:r>
      <w:r>
        <w:rPr>
          <w:noProof/>
        </w:rPr>
      </w:r>
      <w:r>
        <w:rPr>
          <w:noProof/>
        </w:rPr>
        <w:fldChar w:fldCharType="separate"/>
      </w:r>
      <w:r w:rsidR="00262A67" w:rsidRPr="004375B2">
        <w:rPr>
          <w:rStyle w:val="Hipervnculo"/>
          <w:b/>
          <w:bCs/>
          <w:noProof/>
        </w:rPr>
        <w:t xml:space="preserve">Tabla 8: </w:t>
      </w:r>
      <w:r w:rsidR="00262A67" w:rsidRPr="004375B2">
        <w:rPr>
          <w:rStyle w:val="Hipervnculo"/>
          <w:noProof/>
        </w:rPr>
        <w:t>Matriz de impactos del riesgo “crisis alimentaria” sobre el problema público</w:t>
      </w:r>
      <w:r w:rsidR="00262A67">
        <w:rPr>
          <w:noProof/>
          <w:webHidden/>
        </w:rPr>
        <w:tab/>
      </w:r>
      <w:r w:rsidR="00262A67">
        <w:rPr>
          <w:noProof/>
          <w:webHidden/>
        </w:rPr>
        <w:fldChar w:fldCharType="begin"/>
      </w:r>
      <w:r w:rsidR="00262A67">
        <w:rPr>
          <w:noProof/>
          <w:webHidden/>
        </w:rPr>
        <w:instrText xml:space="preserve"> PAGEREF _Toc152615076 \h </w:instrText>
      </w:r>
      <w:r w:rsidR="00262A67">
        <w:rPr>
          <w:noProof/>
          <w:webHidden/>
        </w:rPr>
      </w:r>
      <w:r w:rsidR="00262A67">
        <w:rPr>
          <w:noProof/>
          <w:webHidden/>
        </w:rPr>
        <w:fldChar w:fldCharType="separate"/>
      </w:r>
      <w:ins w:id="260" w:author="Direccion General de Derechos Humanos 49" w:date="2023-12-19T16:52:00Z">
        <w:r w:rsidR="00903DCC">
          <w:rPr>
            <w:noProof/>
            <w:webHidden/>
          </w:rPr>
          <w:t>19</w:t>
        </w:r>
      </w:ins>
      <w:del w:id="261" w:author="Direccion General de Derechos Humanos 49" w:date="2023-12-19T16:52:00Z">
        <w:r w:rsidR="002D5FAB" w:rsidDel="00903DCC">
          <w:rPr>
            <w:noProof/>
            <w:webHidden/>
          </w:rPr>
          <w:delText>17</w:delText>
        </w:r>
      </w:del>
      <w:r w:rsidR="00262A67">
        <w:rPr>
          <w:noProof/>
          <w:webHidden/>
        </w:rPr>
        <w:fldChar w:fldCharType="end"/>
      </w:r>
      <w:r>
        <w:rPr>
          <w:noProof/>
        </w:rPr>
        <w:fldChar w:fldCharType="end"/>
      </w:r>
    </w:p>
    <w:p w14:paraId="45D7A0CA" w14:textId="555029A1"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"_Toc152615077"</w:instrText>
      </w:r>
      <w:r>
        <w:rPr>
          <w:noProof/>
        </w:rPr>
      </w:r>
      <w:r>
        <w:rPr>
          <w:noProof/>
        </w:rPr>
        <w:fldChar w:fldCharType="separate"/>
      </w:r>
      <w:r w:rsidR="00262A67" w:rsidRPr="004375B2">
        <w:rPr>
          <w:rStyle w:val="Hipervnculo"/>
          <w:b/>
          <w:bCs/>
          <w:noProof/>
        </w:rPr>
        <w:t xml:space="preserve">Tabla 9: </w:t>
      </w:r>
      <w:r w:rsidR="00262A67" w:rsidRPr="004375B2">
        <w:rPr>
          <w:rStyle w:val="Hipervnculo"/>
          <w:noProof/>
        </w:rPr>
        <w:t>Matriz de impactos del riesgo “corrupción en el sistema de justicia” sobre el problema público</w:t>
      </w:r>
      <w:r w:rsidR="00262A67">
        <w:rPr>
          <w:noProof/>
          <w:webHidden/>
        </w:rPr>
        <w:tab/>
      </w:r>
      <w:r w:rsidR="00262A67">
        <w:rPr>
          <w:noProof/>
          <w:webHidden/>
        </w:rPr>
        <w:fldChar w:fldCharType="begin"/>
      </w:r>
      <w:r w:rsidR="00262A67">
        <w:rPr>
          <w:noProof/>
          <w:webHidden/>
        </w:rPr>
        <w:instrText xml:space="preserve"> PAGEREF _Toc152615077 \h </w:instrText>
      </w:r>
      <w:r w:rsidR="00262A67">
        <w:rPr>
          <w:noProof/>
          <w:webHidden/>
        </w:rPr>
      </w:r>
      <w:r w:rsidR="00262A67">
        <w:rPr>
          <w:noProof/>
          <w:webHidden/>
        </w:rPr>
        <w:fldChar w:fldCharType="separate"/>
      </w:r>
      <w:ins w:id="262" w:author="Direccion General de Derechos Humanos 49" w:date="2023-12-19T16:52:00Z">
        <w:r w:rsidR="00903DCC">
          <w:rPr>
            <w:noProof/>
            <w:webHidden/>
          </w:rPr>
          <w:t>20</w:t>
        </w:r>
      </w:ins>
      <w:del w:id="263" w:author="Direccion General de Derechos Humanos 49" w:date="2023-12-19T16:52:00Z">
        <w:r w:rsidR="002D5FAB" w:rsidDel="00903DCC">
          <w:rPr>
            <w:noProof/>
            <w:webHidden/>
          </w:rPr>
          <w:delText>18</w:delText>
        </w:r>
      </w:del>
      <w:r w:rsidR="00262A67">
        <w:rPr>
          <w:noProof/>
          <w:webHidden/>
        </w:rPr>
        <w:fldChar w:fldCharType="end"/>
      </w:r>
      <w:r>
        <w:rPr>
          <w:noProof/>
        </w:rPr>
        <w:fldChar w:fldCharType="end"/>
      </w:r>
    </w:p>
    <w:p w14:paraId="7C40418B" w14:textId="23DA70EC"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lastRenderedPageBreak/>
        <w:fldChar w:fldCharType="begin"/>
      </w:r>
      <w:r>
        <w:rPr>
          <w:noProof/>
        </w:rPr>
        <w:instrText>HYPERLINK \l "_Toc152615078"</w:instrText>
      </w:r>
      <w:r>
        <w:rPr>
          <w:noProof/>
        </w:rPr>
      </w:r>
      <w:r>
        <w:rPr>
          <w:noProof/>
        </w:rPr>
        <w:fldChar w:fldCharType="separate"/>
      </w:r>
      <w:r w:rsidR="00262A67" w:rsidRPr="004375B2">
        <w:rPr>
          <w:rStyle w:val="Hipervnculo"/>
          <w:b/>
          <w:bCs/>
          <w:noProof/>
        </w:rPr>
        <w:t xml:space="preserve">Tabla 10: </w:t>
      </w:r>
      <w:r w:rsidR="00262A67" w:rsidRPr="004375B2">
        <w:rPr>
          <w:rStyle w:val="Hipervnculo"/>
          <w:noProof/>
        </w:rPr>
        <w:t>Matriz de impactos del riesgo “exacerbación de la inseguridad ciudadana” sobre el problema público</w:t>
      </w:r>
      <w:r w:rsidR="00262A67">
        <w:rPr>
          <w:noProof/>
          <w:webHidden/>
        </w:rPr>
        <w:tab/>
      </w:r>
      <w:r w:rsidR="00262A67">
        <w:rPr>
          <w:noProof/>
          <w:webHidden/>
        </w:rPr>
        <w:fldChar w:fldCharType="begin"/>
      </w:r>
      <w:r w:rsidR="00262A67">
        <w:rPr>
          <w:noProof/>
          <w:webHidden/>
        </w:rPr>
        <w:instrText xml:space="preserve"> PAGEREF _Toc152615078 \h </w:instrText>
      </w:r>
      <w:r w:rsidR="00262A67">
        <w:rPr>
          <w:noProof/>
          <w:webHidden/>
        </w:rPr>
      </w:r>
      <w:r w:rsidR="00262A67">
        <w:rPr>
          <w:noProof/>
          <w:webHidden/>
        </w:rPr>
        <w:fldChar w:fldCharType="separate"/>
      </w:r>
      <w:ins w:id="264" w:author="Direccion General de Derechos Humanos 49" w:date="2023-12-19T16:52:00Z">
        <w:r w:rsidR="00903DCC">
          <w:rPr>
            <w:noProof/>
            <w:webHidden/>
          </w:rPr>
          <w:t>21</w:t>
        </w:r>
      </w:ins>
      <w:del w:id="265" w:author="Direccion General de Derechos Humanos 49" w:date="2023-12-19T16:52:00Z">
        <w:r w:rsidR="002D5FAB" w:rsidDel="00903DCC">
          <w:rPr>
            <w:noProof/>
            <w:webHidden/>
          </w:rPr>
          <w:delText>18</w:delText>
        </w:r>
      </w:del>
      <w:r w:rsidR="00262A67">
        <w:rPr>
          <w:noProof/>
          <w:webHidden/>
        </w:rPr>
        <w:fldChar w:fldCharType="end"/>
      </w:r>
      <w:r>
        <w:rPr>
          <w:noProof/>
        </w:rPr>
        <w:fldChar w:fldCharType="end"/>
      </w:r>
    </w:p>
    <w:p w14:paraId="481F5B5F" w14:textId="0792CB96"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"_Toc152615079"</w:instrText>
      </w:r>
      <w:r>
        <w:rPr>
          <w:noProof/>
        </w:rPr>
      </w:r>
      <w:r>
        <w:rPr>
          <w:noProof/>
        </w:rPr>
        <w:fldChar w:fldCharType="separate"/>
      </w:r>
      <w:r w:rsidR="00262A67" w:rsidRPr="004375B2">
        <w:rPr>
          <w:rStyle w:val="Hipervnculo"/>
          <w:b/>
          <w:bCs/>
          <w:noProof/>
        </w:rPr>
        <w:t xml:space="preserve">Tabla 11: </w:t>
      </w:r>
      <w:r w:rsidR="00262A67" w:rsidRPr="004375B2">
        <w:rPr>
          <w:rStyle w:val="Hipervnculo"/>
          <w:noProof/>
        </w:rPr>
        <w:t>Matriz de impactos del riesgo “colapso o crisis del Estado” sobre el problema público</w:t>
      </w:r>
      <w:r w:rsidR="00262A67">
        <w:rPr>
          <w:noProof/>
          <w:webHidden/>
        </w:rPr>
        <w:tab/>
      </w:r>
      <w:r w:rsidR="00262A67">
        <w:rPr>
          <w:noProof/>
          <w:webHidden/>
        </w:rPr>
        <w:fldChar w:fldCharType="begin"/>
      </w:r>
      <w:r w:rsidR="00262A67">
        <w:rPr>
          <w:noProof/>
          <w:webHidden/>
        </w:rPr>
        <w:instrText xml:space="preserve"> PAGEREF _Toc152615079 \h </w:instrText>
      </w:r>
      <w:r w:rsidR="00262A67">
        <w:rPr>
          <w:noProof/>
          <w:webHidden/>
        </w:rPr>
      </w:r>
      <w:r w:rsidR="00262A67">
        <w:rPr>
          <w:noProof/>
          <w:webHidden/>
        </w:rPr>
        <w:fldChar w:fldCharType="separate"/>
      </w:r>
      <w:ins w:id="266" w:author="Direccion General de Derechos Humanos 49" w:date="2023-12-19T16:52:00Z">
        <w:r w:rsidR="00903DCC">
          <w:rPr>
            <w:noProof/>
            <w:webHidden/>
          </w:rPr>
          <w:t>22</w:t>
        </w:r>
      </w:ins>
      <w:del w:id="267" w:author="Direccion General de Derechos Humanos 49" w:date="2023-12-19T16:52:00Z">
        <w:r w:rsidR="002D5FAB" w:rsidDel="00903DCC">
          <w:rPr>
            <w:noProof/>
            <w:webHidden/>
          </w:rPr>
          <w:delText>19</w:delText>
        </w:r>
      </w:del>
      <w:r w:rsidR="00262A67">
        <w:rPr>
          <w:noProof/>
          <w:webHidden/>
        </w:rPr>
        <w:fldChar w:fldCharType="end"/>
      </w:r>
      <w:r>
        <w:rPr>
          <w:noProof/>
        </w:rPr>
        <w:fldChar w:fldCharType="end"/>
      </w:r>
    </w:p>
    <w:p w14:paraId="7601184F" w14:textId="78F8A105"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"_Toc152615080"</w:instrText>
      </w:r>
      <w:r>
        <w:rPr>
          <w:noProof/>
        </w:rPr>
      </w:r>
      <w:r>
        <w:rPr>
          <w:noProof/>
        </w:rPr>
        <w:fldChar w:fldCharType="separate"/>
      </w:r>
      <w:r w:rsidR="00262A67" w:rsidRPr="004375B2">
        <w:rPr>
          <w:rStyle w:val="Hipervnculo"/>
          <w:b/>
          <w:bCs/>
          <w:noProof/>
        </w:rPr>
        <w:t xml:space="preserve">Tabla 12: </w:t>
      </w:r>
      <w:r w:rsidR="00262A67" w:rsidRPr="004375B2">
        <w:rPr>
          <w:rStyle w:val="Hipervnculo"/>
          <w:noProof/>
        </w:rPr>
        <w:t>Matriz de impactos del riesgo “colapso del sistema sanitario” sobre el problema público</w:t>
      </w:r>
      <w:r w:rsidR="00262A67">
        <w:rPr>
          <w:noProof/>
          <w:webHidden/>
        </w:rPr>
        <w:tab/>
      </w:r>
      <w:r w:rsidR="00262A67">
        <w:rPr>
          <w:noProof/>
          <w:webHidden/>
        </w:rPr>
        <w:fldChar w:fldCharType="begin"/>
      </w:r>
      <w:r w:rsidR="00262A67">
        <w:rPr>
          <w:noProof/>
          <w:webHidden/>
        </w:rPr>
        <w:instrText xml:space="preserve"> PAGEREF _Toc152615080 \h </w:instrText>
      </w:r>
      <w:r w:rsidR="00262A67">
        <w:rPr>
          <w:noProof/>
          <w:webHidden/>
        </w:rPr>
      </w:r>
      <w:r w:rsidR="00262A67">
        <w:rPr>
          <w:noProof/>
          <w:webHidden/>
        </w:rPr>
        <w:fldChar w:fldCharType="separate"/>
      </w:r>
      <w:ins w:id="268" w:author="Direccion General de Derechos Humanos 49" w:date="2023-12-19T16:52:00Z">
        <w:r w:rsidR="00903DCC">
          <w:rPr>
            <w:noProof/>
            <w:webHidden/>
          </w:rPr>
          <w:t>23</w:t>
        </w:r>
      </w:ins>
      <w:del w:id="269" w:author="Direccion General de Derechos Humanos 49" w:date="2023-12-19T16:52:00Z">
        <w:r w:rsidR="002D5FAB" w:rsidDel="00903DCC">
          <w:rPr>
            <w:noProof/>
            <w:webHidden/>
          </w:rPr>
          <w:delText>20</w:delText>
        </w:r>
      </w:del>
      <w:r w:rsidR="00262A67">
        <w:rPr>
          <w:noProof/>
          <w:webHidden/>
        </w:rPr>
        <w:fldChar w:fldCharType="end"/>
      </w:r>
      <w:r>
        <w:rPr>
          <w:noProof/>
        </w:rPr>
        <w:fldChar w:fldCharType="end"/>
      </w:r>
    </w:p>
    <w:p w14:paraId="230E95DF" w14:textId="028386C7"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"_Toc152615081"</w:instrText>
      </w:r>
      <w:r>
        <w:rPr>
          <w:noProof/>
        </w:rPr>
      </w:r>
      <w:r>
        <w:rPr>
          <w:noProof/>
        </w:rPr>
        <w:fldChar w:fldCharType="separate"/>
      </w:r>
      <w:r w:rsidR="00262A67" w:rsidRPr="004375B2">
        <w:rPr>
          <w:rStyle w:val="Hipervnculo"/>
          <w:b/>
          <w:bCs/>
          <w:noProof/>
        </w:rPr>
        <w:t xml:space="preserve">Tabla 13: </w:t>
      </w:r>
      <w:r w:rsidR="00262A67" w:rsidRPr="004375B2">
        <w:rPr>
          <w:rStyle w:val="Hipervnculo"/>
          <w:noProof/>
        </w:rPr>
        <w:t>Matriz de impactos del riesgo “desastres naturales y fenómenos meteorológicos extremos” sobre el problema público</w:t>
      </w:r>
      <w:r w:rsidR="00262A67">
        <w:rPr>
          <w:noProof/>
          <w:webHidden/>
        </w:rPr>
        <w:tab/>
      </w:r>
      <w:r w:rsidR="00262A67">
        <w:rPr>
          <w:noProof/>
          <w:webHidden/>
        </w:rPr>
        <w:fldChar w:fldCharType="begin"/>
      </w:r>
      <w:r w:rsidR="00262A67">
        <w:rPr>
          <w:noProof/>
          <w:webHidden/>
        </w:rPr>
        <w:instrText xml:space="preserve"> PAGEREF _Toc152615081 \h </w:instrText>
      </w:r>
      <w:r w:rsidR="00262A67">
        <w:rPr>
          <w:noProof/>
          <w:webHidden/>
        </w:rPr>
      </w:r>
      <w:r w:rsidR="00262A67">
        <w:rPr>
          <w:noProof/>
          <w:webHidden/>
        </w:rPr>
        <w:fldChar w:fldCharType="separate"/>
      </w:r>
      <w:ins w:id="270" w:author="Direccion General de Derechos Humanos 49" w:date="2023-12-19T16:52:00Z">
        <w:r w:rsidR="00903DCC">
          <w:rPr>
            <w:noProof/>
            <w:webHidden/>
          </w:rPr>
          <w:t>24</w:t>
        </w:r>
      </w:ins>
      <w:del w:id="271" w:author="Direccion General de Derechos Humanos 49" w:date="2023-12-19T16:52:00Z">
        <w:r w:rsidR="002D5FAB" w:rsidDel="00903DCC">
          <w:rPr>
            <w:noProof/>
            <w:webHidden/>
          </w:rPr>
          <w:delText>21</w:delText>
        </w:r>
      </w:del>
      <w:r w:rsidR="00262A67">
        <w:rPr>
          <w:noProof/>
          <w:webHidden/>
        </w:rPr>
        <w:fldChar w:fldCharType="end"/>
      </w:r>
      <w:r>
        <w:rPr>
          <w:noProof/>
        </w:rPr>
        <w:fldChar w:fldCharType="end"/>
      </w:r>
    </w:p>
    <w:p w14:paraId="01985991" w14:textId="30949D7E"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"_Toc152615082"</w:instrText>
      </w:r>
      <w:r>
        <w:rPr>
          <w:noProof/>
        </w:rPr>
      </w:r>
      <w:r>
        <w:rPr>
          <w:noProof/>
        </w:rPr>
        <w:fldChar w:fldCharType="separate"/>
      </w:r>
      <w:r w:rsidR="00262A67" w:rsidRPr="004375B2">
        <w:rPr>
          <w:rStyle w:val="Hipervnculo"/>
          <w:rFonts w:cstheme="minorHAnsi"/>
          <w:b/>
          <w:bCs/>
          <w:noProof/>
        </w:rPr>
        <w:t xml:space="preserve">Tabla 14: </w:t>
      </w:r>
      <w:r w:rsidR="00262A67" w:rsidRPr="004375B2">
        <w:rPr>
          <w:rStyle w:val="Hipervnculo"/>
          <w:rFonts w:cstheme="minorHAnsi"/>
          <w:noProof/>
        </w:rPr>
        <w:t>Matriz para evaluar las oportunidades del problema público</w:t>
      </w:r>
      <w:r w:rsidR="00262A67">
        <w:rPr>
          <w:noProof/>
          <w:webHidden/>
        </w:rPr>
        <w:tab/>
      </w:r>
      <w:r w:rsidR="00262A67">
        <w:rPr>
          <w:noProof/>
          <w:webHidden/>
        </w:rPr>
        <w:fldChar w:fldCharType="begin"/>
      </w:r>
      <w:r w:rsidR="00262A67">
        <w:rPr>
          <w:noProof/>
          <w:webHidden/>
        </w:rPr>
        <w:instrText xml:space="preserve"> PAGEREF _Toc152615082 \h </w:instrText>
      </w:r>
      <w:r w:rsidR="00262A67">
        <w:rPr>
          <w:noProof/>
          <w:webHidden/>
        </w:rPr>
      </w:r>
      <w:r w:rsidR="00262A67">
        <w:rPr>
          <w:noProof/>
          <w:webHidden/>
        </w:rPr>
        <w:fldChar w:fldCharType="separate"/>
      </w:r>
      <w:ins w:id="272" w:author="Direccion General de Derechos Humanos 49" w:date="2023-12-19T16:52:00Z">
        <w:r w:rsidR="00903DCC">
          <w:rPr>
            <w:noProof/>
            <w:webHidden/>
          </w:rPr>
          <w:t>26</w:t>
        </w:r>
      </w:ins>
      <w:del w:id="273" w:author="Direccion General de Derechos Humanos 49" w:date="2023-12-19T16:52:00Z">
        <w:r w:rsidR="002D5FAB" w:rsidDel="00903DCC">
          <w:rPr>
            <w:noProof/>
            <w:webHidden/>
          </w:rPr>
          <w:delText>22</w:delText>
        </w:r>
      </w:del>
      <w:r w:rsidR="00262A67">
        <w:rPr>
          <w:noProof/>
          <w:webHidden/>
        </w:rPr>
        <w:fldChar w:fldCharType="end"/>
      </w:r>
      <w:r>
        <w:rPr>
          <w:noProof/>
        </w:rPr>
        <w:fldChar w:fldCharType="end"/>
      </w:r>
    </w:p>
    <w:p w14:paraId="4CB0C313" w14:textId="0D6A4867"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"_Toc152615083"</w:instrText>
      </w:r>
      <w:r>
        <w:rPr>
          <w:noProof/>
        </w:rPr>
      </w:r>
      <w:r>
        <w:rPr>
          <w:noProof/>
        </w:rPr>
        <w:fldChar w:fldCharType="separate"/>
      </w:r>
      <w:r w:rsidR="00262A67" w:rsidRPr="004375B2">
        <w:rPr>
          <w:rStyle w:val="Hipervnculo"/>
          <w:b/>
          <w:bCs/>
          <w:noProof/>
        </w:rPr>
        <w:t xml:space="preserve">Tabla 15: </w:t>
      </w:r>
      <w:r w:rsidR="00262A67" w:rsidRPr="004375B2">
        <w:rPr>
          <w:rStyle w:val="Hipervnculo"/>
          <w:noProof/>
        </w:rPr>
        <w:t>Matriz de impactos de la oportunidad “Mejoramiento de la infraestructura vial y de telecomunicaciones a nivel nacional” sobre el problema público</w:t>
      </w:r>
      <w:r w:rsidR="00262A67">
        <w:rPr>
          <w:noProof/>
          <w:webHidden/>
        </w:rPr>
        <w:tab/>
      </w:r>
      <w:r w:rsidR="00262A67">
        <w:rPr>
          <w:noProof/>
          <w:webHidden/>
        </w:rPr>
        <w:fldChar w:fldCharType="begin"/>
      </w:r>
      <w:r w:rsidR="00262A67">
        <w:rPr>
          <w:noProof/>
          <w:webHidden/>
        </w:rPr>
        <w:instrText xml:space="preserve"> PAGEREF _Toc152615083 \h </w:instrText>
      </w:r>
      <w:r w:rsidR="00262A67">
        <w:rPr>
          <w:noProof/>
          <w:webHidden/>
        </w:rPr>
      </w:r>
      <w:r w:rsidR="00262A67">
        <w:rPr>
          <w:noProof/>
          <w:webHidden/>
        </w:rPr>
        <w:fldChar w:fldCharType="separate"/>
      </w:r>
      <w:ins w:id="274" w:author="Direccion General de Derechos Humanos 49" w:date="2023-12-19T16:52:00Z">
        <w:r w:rsidR="00903DCC">
          <w:rPr>
            <w:noProof/>
            <w:webHidden/>
          </w:rPr>
          <w:t>28</w:t>
        </w:r>
      </w:ins>
      <w:del w:id="275" w:author="Direccion General de Derechos Humanos 49" w:date="2023-12-19T16:52:00Z">
        <w:r w:rsidR="002D5FAB" w:rsidDel="00903DCC">
          <w:rPr>
            <w:noProof/>
            <w:webHidden/>
          </w:rPr>
          <w:delText>24</w:delText>
        </w:r>
      </w:del>
      <w:r w:rsidR="00262A67">
        <w:rPr>
          <w:noProof/>
          <w:webHidden/>
        </w:rPr>
        <w:fldChar w:fldCharType="end"/>
      </w:r>
      <w:r>
        <w:rPr>
          <w:noProof/>
        </w:rPr>
        <w:fldChar w:fldCharType="end"/>
      </w:r>
    </w:p>
    <w:p w14:paraId="3438A0F9" w14:textId="6406E6F6"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"_Toc152615084"</w:instrText>
      </w:r>
      <w:r>
        <w:rPr>
          <w:noProof/>
        </w:rPr>
      </w:r>
      <w:r>
        <w:rPr>
          <w:noProof/>
        </w:rPr>
        <w:fldChar w:fldCharType="separate"/>
      </w:r>
      <w:r w:rsidR="00262A67" w:rsidRPr="004375B2">
        <w:rPr>
          <w:rStyle w:val="Hipervnculo"/>
          <w:b/>
          <w:bCs/>
          <w:noProof/>
        </w:rPr>
        <w:t xml:space="preserve">Tabla 16: </w:t>
      </w:r>
      <w:r w:rsidR="00262A67" w:rsidRPr="004375B2">
        <w:rPr>
          <w:rStyle w:val="Hipervnculo"/>
          <w:noProof/>
        </w:rPr>
        <w:t>Matriz de impactos la oportunidad “aprovechamiento sostenible de los bosques” sobre el problema público</w:t>
      </w:r>
      <w:r w:rsidR="00262A67">
        <w:rPr>
          <w:noProof/>
          <w:webHidden/>
        </w:rPr>
        <w:tab/>
      </w:r>
      <w:r w:rsidR="00262A67">
        <w:rPr>
          <w:noProof/>
          <w:webHidden/>
        </w:rPr>
        <w:fldChar w:fldCharType="begin"/>
      </w:r>
      <w:r w:rsidR="00262A67">
        <w:rPr>
          <w:noProof/>
          <w:webHidden/>
        </w:rPr>
        <w:instrText xml:space="preserve"> PAGEREF _Toc152615084 \h </w:instrText>
      </w:r>
      <w:r w:rsidR="00262A67">
        <w:rPr>
          <w:noProof/>
          <w:webHidden/>
        </w:rPr>
      </w:r>
      <w:r w:rsidR="00262A67">
        <w:rPr>
          <w:noProof/>
          <w:webHidden/>
        </w:rPr>
        <w:fldChar w:fldCharType="separate"/>
      </w:r>
      <w:ins w:id="276" w:author="Direccion General de Derechos Humanos 49" w:date="2023-12-19T16:52:00Z">
        <w:r w:rsidR="00903DCC">
          <w:rPr>
            <w:noProof/>
            <w:webHidden/>
          </w:rPr>
          <w:t>29</w:t>
        </w:r>
      </w:ins>
      <w:del w:id="277" w:author="Direccion General de Derechos Humanos 49" w:date="2023-12-19T16:52:00Z">
        <w:r w:rsidR="002D5FAB" w:rsidDel="00903DCC">
          <w:rPr>
            <w:noProof/>
            <w:webHidden/>
          </w:rPr>
          <w:delText>24</w:delText>
        </w:r>
      </w:del>
      <w:r w:rsidR="00262A67">
        <w:rPr>
          <w:noProof/>
          <w:webHidden/>
        </w:rPr>
        <w:fldChar w:fldCharType="end"/>
      </w:r>
      <w:r>
        <w:rPr>
          <w:noProof/>
        </w:rPr>
        <w:fldChar w:fldCharType="end"/>
      </w:r>
    </w:p>
    <w:p w14:paraId="7B843311" w14:textId="78D687F0"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"_Toc152615085"</w:instrText>
      </w:r>
      <w:r>
        <w:rPr>
          <w:noProof/>
        </w:rPr>
      </w:r>
      <w:r>
        <w:rPr>
          <w:noProof/>
        </w:rPr>
        <w:fldChar w:fldCharType="separate"/>
      </w:r>
      <w:r w:rsidR="00262A67" w:rsidRPr="004375B2">
        <w:rPr>
          <w:rStyle w:val="Hipervnculo"/>
          <w:b/>
          <w:bCs/>
          <w:noProof/>
        </w:rPr>
        <w:t xml:space="preserve">Tabla 17: </w:t>
      </w:r>
      <w:r w:rsidR="00262A67" w:rsidRPr="004375B2">
        <w:rPr>
          <w:rStyle w:val="Hipervnculo"/>
          <w:noProof/>
        </w:rPr>
        <w:t>Matriz de impactos la oportunidad “mayor aprovechamiento de las energías renovables” sobre el problema público</w:t>
      </w:r>
      <w:r w:rsidR="00262A67">
        <w:rPr>
          <w:noProof/>
          <w:webHidden/>
        </w:rPr>
        <w:tab/>
      </w:r>
      <w:r w:rsidR="00262A67">
        <w:rPr>
          <w:noProof/>
          <w:webHidden/>
        </w:rPr>
        <w:fldChar w:fldCharType="begin"/>
      </w:r>
      <w:r w:rsidR="00262A67">
        <w:rPr>
          <w:noProof/>
          <w:webHidden/>
        </w:rPr>
        <w:instrText xml:space="preserve"> PAGEREF _Toc152615085 \h </w:instrText>
      </w:r>
      <w:r w:rsidR="00262A67">
        <w:rPr>
          <w:noProof/>
          <w:webHidden/>
        </w:rPr>
      </w:r>
      <w:r w:rsidR="00262A67">
        <w:rPr>
          <w:noProof/>
          <w:webHidden/>
        </w:rPr>
        <w:fldChar w:fldCharType="separate"/>
      </w:r>
      <w:ins w:id="278" w:author="Direccion General de Derechos Humanos 49" w:date="2023-12-19T16:52:00Z">
        <w:r w:rsidR="00903DCC">
          <w:rPr>
            <w:noProof/>
            <w:webHidden/>
          </w:rPr>
          <w:t>30</w:t>
        </w:r>
      </w:ins>
      <w:del w:id="279" w:author="Direccion General de Derechos Humanos 49" w:date="2023-12-19T16:52:00Z">
        <w:r w:rsidR="002D5FAB" w:rsidDel="00903DCC">
          <w:rPr>
            <w:noProof/>
            <w:webHidden/>
          </w:rPr>
          <w:delText>25</w:delText>
        </w:r>
      </w:del>
      <w:r w:rsidR="00262A67">
        <w:rPr>
          <w:noProof/>
          <w:webHidden/>
        </w:rPr>
        <w:fldChar w:fldCharType="end"/>
      </w:r>
      <w:r>
        <w:rPr>
          <w:noProof/>
        </w:rPr>
        <w:fldChar w:fldCharType="end"/>
      </w:r>
    </w:p>
    <w:p w14:paraId="19A7FF60" w14:textId="59BF44F4"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"_Toc152615086"</w:instrText>
      </w:r>
      <w:r>
        <w:rPr>
          <w:noProof/>
        </w:rPr>
      </w:r>
      <w:r>
        <w:rPr>
          <w:noProof/>
        </w:rPr>
        <w:fldChar w:fldCharType="separate"/>
      </w:r>
      <w:r w:rsidR="00262A67" w:rsidRPr="004375B2">
        <w:rPr>
          <w:rStyle w:val="Hipervnculo"/>
          <w:b/>
          <w:bCs/>
          <w:noProof/>
        </w:rPr>
        <w:t xml:space="preserve">Tabla 18: </w:t>
      </w:r>
      <w:r w:rsidR="00262A67" w:rsidRPr="004375B2">
        <w:rPr>
          <w:rStyle w:val="Hipervnculo"/>
          <w:noProof/>
        </w:rPr>
        <w:t>Matriz de impactos la oportunidad “universalización del uso de tecnología e innovación en educación” sobre el problema público</w:t>
      </w:r>
      <w:r w:rsidR="00262A67">
        <w:rPr>
          <w:noProof/>
          <w:webHidden/>
        </w:rPr>
        <w:tab/>
      </w:r>
      <w:r w:rsidR="00262A67">
        <w:rPr>
          <w:noProof/>
          <w:webHidden/>
        </w:rPr>
        <w:fldChar w:fldCharType="begin"/>
      </w:r>
      <w:r w:rsidR="00262A67">
        <w:rPr>
          <w:noProof/>
          <w:webHidden/>
        </w:rPr>
        <w:instrText xml:space="preserve"> PAGEREF _Toc152615086 \h </w:instrText>
      </w:r>
      <w:r w:rsidR="00262A67">
        <w:rPr>
          <w:noProof/>
          <w:webHidden/>
        </w:rPr>
      </w:r>
      <w:r w:rsidR="00262A67">
        <w:rPr>
          <w:noProof/>
          <w:webHidden/>
        </w:rPr>
        <w:fldChar w:fldCharType="separate"/>
      </w:r>
      <w:ins w:id="280" w:author="Direccion General de Derechos Humanos 49" w:date="2023-12-19T16:52:00Z">
        <w:r w:rsidR="00903DCC">
          <w:rPr>
            <w:noProof/>
            <w:webHidden/>
          </w:rPr>
          <w:t>31</w:t>
        </w:r>
      </w:ins>
      <w:del w:id="281" w:author="Direccion General de Derechos Humanos 49" w:date="2023-12-19T16:52:00Z">
        <w:r w:rsidR="002D5FAB" w:rsidDel="00903DCC">
          <w:rPr>
            <w:noProof/>
            <w:webHidden/>
          </w:rPr>
          <w:delText>25</w:delText>
        </w:r>
      </w:del>
      <w:r w:rsidR="00262A67">
        <w:rPr>
          <w:noProof/>
          <w:webHidden/>
        </w:rPr>
        <w:fldChar w:fldCharType="end"/>
      </w:r>
      <w:r>
        <w:rPr>
          <w:noProof/>
        </w:rPr>
        <w:fldChar w:fldCharType="end"/>
      </w:r>
    </w:p>
    <w:p w14:paraId="5CFCC470" w14:textId="74575F4D"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"_Toc152615087"</w:instrText>
      </w:r>
      <w:r>
        <w:rPr>
          <w:noProof/>
        </w:rPr>
      </w:r>
      <w:r>
        <w:rPr>
          <w:noProof/>
        </w:rPr>
        <w:fldChar w:fldCharType="separate"/>
      </w:r>
      <w:r w:rsidR="00262A67" w:rsidRPr="004375B2">
        <w:rPr>
          <w:rStyle w:val="Hipervnculo"/>
          <w:b/>
          <w:bCs/>
          <w:noProof/>
        </w:rPr>
        <w:t xml:space="preserve">Tabla 19: </w:t>
      </w:r>
      <w:r w:rsidR="00262A67" w:rsidRPr="004375B2">
        <w:rPr>
          <w:rStyle w:val="Hipervnculo"/>
          <w:noProof/>
        </w:rPr>
        <w:t>Matriz de impactos la oportunidad “fortalecimiento y modernización del Estado” sobre el problema público</w:t>
      </w:r>
      <w:r w:rsidR="00262A67">
        <w:rPr>
          <w:noProof/>
          <w:webHidden/>
        </w:rPr>
        <w:tab/>
      </w:r>
      <w:r w:rsidR="00262A67">
        <w:rPr>
          <w:noProof/>
          <w:webHidden/>
        </w:rPr>
        <w:fldChar w:fldCharType="begin"/>
      </w:r>
      <w:r w:rsidR="00262A67">
        <w:rPr>
          <w:noProof/>
          <w:webHidden/>
        </w:rPr>
        <w:instrText xml:space="preserve"> PAGEREF _Toc152615087 \h </w:instrText>
      </w:r>
      <w:r w:rsidR="00262A67">
        <w:rPr>
          <w:noProof/>
          <w:webHidden/>
        </w:rPr>
      </w:r>
      <w:r w:rsidR="00262A67">
        <w:rPr>
          <w:noProof/>
          <w:webHidden/>
        </w:rPr>
        <w:fldChar w:fldCharType="separate"/>
      </w:r>
      <w:ins w:id="282" w:author="Direccion General de Derechos Humanos 49" w:date="2023-12-19T16:52:00Z">
        <w:r w:rsidR="00903DCC">
          <w:rPr>
            <w:noProof/>
            <w:webHidden/>
          </w:rPr>
          <w:t>32</w:t>
        </w:r>
      </w:ins>
      <w:del w:id="283" w:author="Direccion General de Derechos Humanos 49" w:date="2023-12-19T16:52:00Z">
        <w:r w:rsidR="002D5FAB" w:rsidDel="00903DCC">
          <w:rPr>
            <w:noProof/>
            <w:webHidden/>
          </w:rPr>
          <w:delText>26</w:delText>
        </w:r>
      </w:del>
      <w:r w:rsidR="00262A67">
        <w:rPr>
          <w:noProof/>
          <w:webHidden/>
        </w:rPr>
        <w:fldChar w:fldCharType="end"/>
      </w:r>
      <w:r>
        <w:rPr>
          <w:noProof/>
        </w:rPr>
        <w:fldChar w:fldCharType="end"/>
      </w:r>
    </w:p>
    <w:p w14:paraId="6808F03A" w14:textId="2CDCD120"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"_Toc152615088"</w:instrText>
      </w:r>
      <w:r>
        <w:rPr>
          <w:noProof/>
        </w:rPr>
      </w:r>
      <w:r>
        <w:rPr>
          <w:noProof/>
        </w:rPr>
        <w:fldChar w:fldCharType="separate"/>
      </w:r>
      <w:r w:rsidR="00262A67" w:rsidRPr="004375B2">
        <w:rPr>
          <w:rStyle w:val="Hipervnculo"/>
          <w:b/>
          <w:bCs/>
          <w:noProof/>
        </w:rPr>
        <w:t xml:space="preserve">Tabla 20: </w:t>
      </w:r>
      <w:r w:rsidR="00262A67" w:rsidRPr="004375B2">
        <w:rPr>
          <w:rStyle w:val="Hipervnculo"/>
          <w:noProof/>
        </w:rPr>
        <w:t>Matriz de selección de eventos disruptivos</w:t>
      </w:r>
      <w:r w:rsidR="00262A67">
        <w:rPr>
          <w:noProof/>
          <w:webHidden/>
        </w:rPr>
        <w:tab/>
      </w:r>
      <w:r w:rsidR="00262A67">
        <w:rPr>
          <w:noProof/>
          <w:webHidden/>
        </w:rPr>
        <w:fldChar w:fldCharType="begin"/>
      </w:r>
      <w:r w:rsidR="00262A67">
        <w:rPr>
          <w:noProof/>
          <w:webHidden/>
        </w:rPr>
        <w:instrText xml:space="preserve"> PAGEREF _Toc152615088 \h </w:instrText>
      </w:r>
      <w:r w:rsidR="00262A67">
        <w:rPr>
          <w:noProof/>
          <w:webHidden/>
        </w:rPr>
      </w:r>
      <w:r w:rsidR="00262A67">
        <w:rPr>
          <w:noProof/>
          <w:webHidden/>
        </w:rPr>
        <w:fldChar w:fldCharType="separate"/>
      </w:r>
      <w:ins w:id="284" w:author="Direccion General de Derechos Humanos 49" w:date="2023-12-19T16:52:00Z">
        <w:r w:rsidR="00903DCC">
          <w:rPr>
            <w:noProof/>
            <w:webHidden/>
          </w:rPr>
          <w:t>33</w:t>
        </w:r>
      </w:ins>
      <w:del w:id="285" w:author="Direccion General de Derechos Humanos 49" w:date="2023-12-19T16:52:00Z">
        <w:r w:rsidR="002D5FAB" w:rsidDel="00903DCC">
          <w:rPr>
            <w:noProof/>
            <w:webHidden/>
          </w:rPr>
          <w:delText>27</w:delText>
        </w:r>
      </w:del>
      <w:r w:rsidR="00262A67">
        <w:rPr>
          <w:noProof/>
          <w:webHidden/>
        </w:rPr>
        <w:fldChar w:fldCharType="end"/>
      </w:r>
      <w:r>
        <w:rPr>
          <w:noProof/>
        </w:rPr>
        <w:fldChar w:fldCharType="end"/>
      </w:r>
    </w:p>
    <w:p w14:paraId="39F4BE5B" w14:textId="11A8C225"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"_Toc152615089"</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agrupamiento de eventos disruptivos</w:t>
      </w:r>
      <w:r w:rsidR="00262A67">
        <w:rPr>
          <w:noProof/>
          <w:webHidden/>
        </w:rPr>
        <w:tab/>
      </w:r>
      <w:r w:rsidR="00262A67">
        <w:rPr>
          <w:noProof/>
          <w:webHidden/>
        </w:rPr>
        <w:fldChar w:fldCharType="begin"/>
      </w:r>
      <w:r w:rsidR="00262A67">
        <w:rPr>
          <w:noProof/>
          <w:webHidden/>
        </w:rPr>
        <w:instrText xml:space="preserve"> PAGEREF _Toc152615089 \h </w:instrText>
      </w:r>
      <w:r w:rsidR="00262A67">
        <w:rPr>
          <w:noProof/>
          <w:webHidden/>
        </w:rPr>
      </w:r>
      <w:r w:rsidR="00262A67">
        <w:rPr>
          <w:noProof/>
          <w:webHidden/>
        </w:rPr>
        <w:fldChar w:fldCharType="separate"/>
      </w:r>
      <w:ins w:id="286" w:author="Direccion General de Derechos Humanos 49" w:date="2023-12-19T16:52:00Z">
        <w:r w:rsidR="00903DCC">
          <w:rPr>
            <w:noProof/>
            <w:webHidden/>
          </w:rPr>
          <w:t>36</w:t>
        </w:r>
      </w:ins>
      <w:del w:id="287" w:author="Direccion General de Derechos Humanos 49" w:date="2023-12-19T16:52:00Z">
        <w:r w:rsidR="002D5FAB" w:rsidDel="00903DCC">
          <w:rPr>
            <w:noProof/>
            <w:webHidden/>
          </w:rPr>
          <w:delText>29</w:delText>
        </w:r>
      </w:del>
      <w:r w:rsidR="00262A67">
        <w:rPr>
          <w:noProof/>
          <w:webHidden/>
        </w:rPr>
        <w:fldChar w:fldCharType="end"/>
      </w:r>
      <w:r>
        <w:rPr>
          <w:noProof/>
        </w:rPr>
        <w:fldChar w:fldCharType="end"/>
      </w:r>
    </w:p>
    <w:p w14:paraId="7D37885D" w14:textId="2FD23D8F"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"_Toc152615090"</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determinación de escenarios alternativos</w:t>
      </w:r>
      <w:r w:rsidR="00262A67">
        <w:rPr>
          <w:noProof/>
          <w:webHidden/>
        </w:rPr>
        <w:tab/>
      </w:r>
      <w:r w:rsidR="00262A67">
        <w:rPr>
          <w:noProof/>
          <w:webHidden/>
        </w:rPr>
        <w:fldChar w:fldCharType="begin"/>
      </w:r>
      <w:r w:rsidR="00262A67">
        <w:rPr>
          <w:noProof/>
          <w:webHidden/>
        </w:rPr>
        <w:instrText xml:space="preserve"> PAGEREF _Toc152615090 \h </w:instrText>
      </w:r>
      <w:r w:rsidR="00262A67">
        <w:rPr>
          <w:noProof/>
          <w:webHidden/>
        </w:rPr>
      </w:r>
      <w:r w:rsidR="00262A67">
        <w:rPr>
          <w:noProof/>
          <w:webHidden/>
        </w:rPr>
        <w:fldChar w:fldCharType="separate"/>
      </w:r>
      <w:ins w:id="288" w:author="Direccion General de Derechos Humanos 49" w:date="2023-12-19T16:52:00Z">
        <w:r w:rsidR="00903DCC">
          <w:rPr>
            <w:noProof/>
            <w:webHidden/>
          </w:rPr>
          <w:t>36</w:t>
        </w:r>
      </w:ins>
      <w:del w:id="289" w:author="Direccion General de Derechos Humanos 49" w:date="2023-12-19T16:52:00Z">
        <w:r w:rsidR="002D5FAB" w:rsidDel="00903DCC">
          <w:rPr>
            <w:noProof/>
            <w:webHidden/>
          </w:rPr>
          <w:delText>29</w:delText>
        </w:r>
      </w:del>
      <w:r w:rsidR="00262A67">
        <w:rPr>
          <w:noProof/>
          <w:webHidden/>
        </w:rPr>
        <w:fldChar w:fldCharType="end"/>
      </w:r>
      <w:r>
        <w:rPr>
          <w:noProof/>
        </w:rPr>
        <w:fldChar w:fldCharType="end"/>
      </w:r>
    </w:p>
    <w:p w14:paraId="567759C9" w14:textId="2FB42647"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"_Toc152615091"</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medidas anticipatorias relacionadas al escenario 1</w:t>
      </w:r>
      <w:r w:rsidR="00262A67">
        <w:rPr>
          <w:noProof/>
          <w:webHidden/>
        </w:rPr>
        <w:tab/>
      </w:r>
      <w:r w:rsidR="00262A67">
        <w:rPr>
          <w:noProof/>
          <w:webHidden/>
        </w:rPr>
        <w:fldChar w:fldCharType="begin"/>
      </w:r>
      <w:r w:rsidR="00262A67">
        <w:rPr>
          <w:noProof/>
          <w:webHidden/>
        </w:rPr>
        <w:instrText xml:space="preserve"> PAGEREF _Toc152615091 \h </w:instrText>
      </w:r>
      <w:r w:rsidR="00262A67">
        <w:rPr>
          <w:noProof/>
          <w:webHidden/>
        </w:rPr>
      </w:r>
      <w:r w:rsidR="00262A67">
        <w:rPr>
          <w:noProof/>
          <w:webHidden/>
        </w:rPr>
        <w:fldChar w:fldCharType="separate"/>
      </w:r>
      <w:ins w:id="290" w:author="Direccion General de Derechos Humanos 49" w:date="2023-12-19T16:52:00Z">
        <w:r w:rsidR="00903DCC">
          <w:rPr>
            <w:noProof/>
            <w:webHidden/>
          </w:rPr>
          <w:t>41</w:t>
        </w:r>
      </w:ins>
      <w:del w:id="291" w:author="Direccion General de Derechos Humanos 49" w:date="2023-12-19T16:52:00Z">
        <w:r w:rsidR="002D5FAB" w:rsidDel="00903DCC">
          <w:rPr>
            <w:noProof/>
            <w:webHidden/>
          </w:rPr>
          <w:delText>34</w:delText>
        </w:r>
      </w:del>
      <w:r w:rsidR="00262A67">
        <w:rPr>
          <w:noProof/>
          <w:webHidden/>
        </w:rPr>
        <w:fldChar w:fldCharType="end"/>
      </w:r>
      <w:r>
        <w:rPr>
          <w:noProof/>
        </w:rPr>
        <w:fldChar w:fldCharType="end"/>
      </w:r>
    </w:p>
    <w:p w14:paraId="3BBC538E" w14:textId="145E5015"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"_Toc152615092"</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medidas relacionadas al escenario 2</w:t>
      </w:r>
      <w:r w:rsidR="00262A67">
        <w:rPr>
          <w:noProof/>
          <w:webHidden/>
        </w:rPr>
        <w:tab/>
      </w:r>
      <w:r w:rsidR="00262A67">
        <w:rPr>
          <w:noProof/>
          <w:webHidden/>
        </w:rPr>
        <w:fldChar w:fldCharType="begin"/>
      </w:r>
      <w:r w:rsidR="00262A67">
        <w:rPr>
          <w:noProof/>
          <w:webHidden/>
        </w:rPr>
        <w:instrText xml:space="preserve"> PAGEREF _Toc152615092 \h </w:instrText>
      </w:r>
      <w:r w:rsidR="00262A67">
        <w:rPr>
          <w:noProof/>
          <w:webHidden/>
        </w:rPr>
      </w:r>
      <w:r w:rsidR="00262A67">
        <w:rPr>
          <w:noProof/>
          <w:webHidden/>
        </w:rPr>
        <w:fldChar w:fldCharType="separate"/>
      </w:r>
      <w:ins w:id="292" w:author="Direccion General de Derechos Humanos 49" w:date="2023-12-19T16:52:00Z">
        <w:r w:rsidR="00903DCC">
          <w:rPr>
            <w:noProof/>
            <w:webHidden/>
          </w:rPr>
          <w:t>44</w:t>
        </w:r>
      </w:ins>
      <w:del w:id="293" w:author="Direccion General de Derechos Humanos 49" w:date="2023-12-19T16:52:00Z">
        <w:r w:rsidR="002D5FAB" w:rsidDel="00903DCC">
          <w:rPr>
            <w:noProof/>
            <w:webHidden/>
          </w:rPr>
          <w:delText>37</w:delText>
        </w:r>
      </w:del>
      <w:r w:rsidR="00262A67">
        <w:rPr>
          <w:noProof/>
          <w:webHidden/>
        </w:rPr>
        <w:fldChar w:fldCharType="end"/>
      </w:r>
      <w:r>
        <w:rPr>
          <w:noProof/>
        </w:rPr>
        <w:fldChar w:fldCharType="end"/>
      </w:r>
    </w:p>
    <w:p w14:paraId="42DE38C4" w14:textId="5668D81D"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"_Toc152615093"</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medidas relacionadas al escenario 3</w:t>
      </w:r>
      <w:r w:rsidR="00262A67">
        <w:rPr>
          <w:noProof/>
          <w:webHidden/>
        </w:rPr>
        <w:tab/>
      </w:r>
      <w:r w:rsidR="00262A67">
        <w:rPr>
          <w:noProof/>
          <w:webHidden/>
        </w:rPr>
        <w:fldChar w:fldCharType="begin"/>
      </w:r>
      <w:r w:rsidR="00262A67">
        <w:rPr>
          <w:noProof/>
          <w:webHidden/>
        </w:rPr>
        <w:instrText xml:space="preserve"> PAGEREF _Toc152615093 \h </w:instrText>
      </w:r>
      <w:r w:rsidR="00262A67">
        <w:rPr>
          <w:noProof/>
          <w:webHidden/>
        </w:rPr>
      </w:r>
      <w:r w:rsidR="00262A67">
        <w:rPr>
          <w:noProof/>
          <w:webHidden/>
        </w:rPr>
        <w:fldChar w:fldCharType="separate"/>
      </w:r>
      <w:ins w:id="294" w:author="Direccion General de Derechos Humanos 49" w:date="2023-12-19T16:52:00Z">
        <w:r w:rsidR="00903DCC">
          <w:rPr>
            <w:noProof/>
            <w:webHidden/>
          </w:rPr>
          <w:t>47</w:t>
        </w:r>
      </w:ins>
      <w:del w:id="295" w:author="Direccion General de Derechos Humanos 49" w:date="2023-12-19T16:52:00Z">
        <w:r w:rsidR="002D5FAB" w:rsidDel="00903DCC">
          <w:rPr>
            <w:noProof/>
            <w:webHidden/>
          </w:rPr>
          <w:delText>40</w:delText>
        </w:r>
      </w:del>
      <w:r w:rsidR="00262A67">
        <w:rPr>
          <w:noProof/>
          <w:webHidden/>
        </w:rPr>
        <w:fldChar w:fldCharType="end"/>
      </w:r>
      <w:r>
        <w:rPr>
          <w:noProof/>
        </w:rPr>
        <w:fldChar w:fldCharType="end"/>
      </w:r>
    </w:p>
    <w:p w14:paraId="62348A4C" w14:textId="44B241A6"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"_Toc152615094"</w:instrText>
      </w:r>
      <w:r>
        <w:rPr>
          <w:noProof/>
        </w:rPr>
      </w:r>
      <w:r>
        <w:rPr>
          <w:noProof/>
        </w:rPr>
        <w:fldChar w:fldCharType="separate"/>
      </w:r>
      <w:r w:rsidR="00262A67" w:rsidRPr="004375B2">
        <w:rPr>
          <w:rStyle w:val="Hipervnculo"/>
          <w:b/>
          <w:bCs/>
          <w:noProof/>
        </w:rPr>
        <w:t xml:space="preserve">Tabla 21: </w:t>
      </w:r>
      <w:r w:rsidR="00262A67" w:rsidRPr="004375B2">
        <w:rPr>
          <w:rStyle w:val="Hipervnculo"/>
          <w:noProof/>
        </w:rPr>
        <w:t>Matriz de medidas relacionadas al escenario 4</w:t>
      </w:r>
      <w:r w:rsidR="00262A67">
        <w:rPr>
          <w:noProof/>
          <w:webHidden/>
        </w:rPr>
        <w:tab/>
      </w:r>
      <w:r w:rsidR="00262A67">
        <w:rPr>
          <w:noProof/>
          <w:webHidden/>
        </w:rPr>
        <w:fldChar w:fldCharType="begin"/>
      </w:r>
      <w:r w:rsidR="00262A67">
        <w:rPr>
          <w:noProof/>
          <w:webHidden/>
        </w:rPr>
        <w:instrText xml:space="preserve"> PAGEREF _Toc152615094 \h </w:instrText>
      </w:r>
      <w:r w:rsidR="00262A67">
        <w:rPr>
          <w:noProof/>
          <w:webHidden/>
        </w:rPr>
      </w:r>
      <w:r w:rsidR="00262A67">
        <w:rPr>
          <w:noProof/>
          <w:webHidden/>
        </w:rPr>
        <w:fldChar w:fldCharType="separate"/>
      </w:r>
      <w:ins w:id="296" w:author="Direccion General de Derechos Humanos 49" w:date="2023-12-19T16:52:00Z">
        <w:r w:rsidR="00903DCC">
          <w:rPr>
            <w:noProof/>
            <w:webHidden/>
          </w:rPr>
          <w:t>50</w:t>
        </w:r>
      </w:ins>
      <w:del w:id="297" w:author="Direccion General de Derechos Humanos 49" w:date="2023-12-19T16:52:00Z">
        <w:r w:rsidR="002D5FAB" w:rsidDel="00903DCC">
          <w:rPr>
            <w:noProof/>
            <w:webHidden/>
          </w:rPr>
          <w:delText>43</w:delText>
        </w:r>
      </w:del>
      <w:r w:rsidR="00262A67">
        <w:rPr>
          <w:noProof/>
          <w:webHidden/>
        </w:rPr>
        <w:fldChar w:fldCharType="end"/>
      </w:r>
      <w:r>
        <w:rPr>
          <w:noProof/>
        </w:rPr>
        <w:fldChar w:fldCharType="end"/>
      </w:r>
    </w:p>
    <w:p w14:paraId="14AA704F" w14:textId="6C8FCD76"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"_Toc152615095"</w:instrText>
      </w:r>
      <w:r>
        <w:rPr>
          <w:noProof/>
        </w:rPr>
      </w:r>
      <w:r>
        <w:rPr>
          <w:noProof/>
        </w:rPr>
        <w:fldChar w:fldCharType="separate"/>
      </w:r>
      <w:r w:rsidR="00262A67" w:rsidRPr="004375B2">
        <w:rPr>
          <w:rStyle w:val="Hipervnculo"/>
          <w:b/>
          <w:bCs/>
          <w:noProof/>
        </w:rPr>
        <w:t xml:space="preserve">Tabla 27: </w:t>
      </w:r>
      <w:r w:rsidR="00262A67" w:rsidRPr="004375B2">
        <w:rPr>
          <w:rStyle w:val="Hipervnculo"/>
          <w:noProof/>
        </w:rPr>
        <w:t>Matriz de determinación del indicador del problema público</w:t>
      </w:r>
      <w:r w:rsidR="00262A67">
        <w:rPr>
          <w:noProof/>
          <w:webHidden/>
        </w:rPr>
        <w:tab/>
      </w:r>
      <w:r w:rsidR="00262A67">
        <w:rPr>
          <w:noProof/>
          <w:webHidden/>
        </w:rPr>
        <w:fldChar w:fldCharType="begin"/>
      </w:r>
      <w:r w:rsidR="00262A67">
        <w:rPr>
          <w:noProof/>
          <w:webHidden/>
        </w:rPr>
        <w:instrText xml:space="preserve"> PAGEREF _Toc152615095 \h </w:instrText>
      </w:r>
      <w:r w:rsidR="00262A67">
        <w:rPr>
          <w:noProof/>
          <w:webHidden/>
        </w:rPr>
      </w:r>
      <w:r w:rsidR="00262A67">
        <w:rPr>
          <w:noProof/>
          <w:webHidden/>
        </w:rPr>
        <w:fldChar w:fldCharType="separate"/>
      </w:r>
      <w:ins w:id="298" w:author="Direccion General de Derechos Humanos 49" w:date="2023-12-19T16:52:00Z">
        <w:r w:rsidR="00903DCC">
          <w:rPr>
            <w:noProof/>
            <w:webHidden/>
          </w:rPr>
          <w:t>55</w:t>
        </w:r>
      </w:ins>
      <w:del w:id="299" w:author="Direccion General de Derechos Humanos 49" w:date="2023-12-19T16:52:00Z">
        <w:r w:rsidR="002D5FAB" w:rsidDel="00903DCC">
          <w:rPr>
            <w:noProof/>
            <w:webHidden/>
          </w:rPr>
          <w:delText>48</w:delText>
        </w:r>
      </w:del>
      <w:r w:rsidR="00262A67">
        <w:rPr>
          <w:noProof/>
          <w:webHidden/>
        </w:rPr>
        <w:fldChar w:fldCharType="end"/>
      </w:r>
      <w:r>
        <w:rPr>
          <w:noProof/>
        </w:rPr>
        <w:fldChar w:fldCharType="end"/>
      </w:r>
    </w:p>
    <w:p w14:paraId="69A35359" w14:textId="36AC3190"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"_Toc152615096"</w:instrText>
      </w:r>
      <w:r>
        <w:rPr>
          <w:noProof/>
        </w:rPr>
      </w:r>
      <w:r>
        <w:rPr>
          <w:noProof/>
        </w:rPr>
        <w:fldChar w:fldCharType="separate"/>
      </w:r>
      <w:r w:rsidR="00262A67" w:rsidRPr="004375B2">
        <w:rPr>
          <w:rStyle w:val="Hipervnculo"/>
          <w:b/>
          <w:bCs/>
          <w:noProof/>
        </w:rPr>
        <w:t xml:space="preserve">Tabla 28: </w:t>
      </w:r>
      <w:r w:rsidR="00262A67" w:rsidRPr="004375B2">
        <w:rPr>
          <w:rStyle w:val="Hipervnculo"/>
          <w:noProof/>
        </w:rPr>
        <w:t>Determinación de las proyecciones de la variable de ingreso promedio</w:t>
      </w:r>
      <w:r w:rsidR="00262A67">
        <w:rPr>
          <w:noProof/>
          <w:webHidden/>
        </w:rPr>
        <w:tab/>
      </w:r>
      <w:r w:rsidR="00262A67">
        <w:rPr>
          <w:noProof/>
          <w:webHidden/>
        </w:rPr>
        <w:fldChar w:fldCharType="begin"/>
      </w:r>
      <w:r w:rsidR="00262A67">
        <w:rPr>
          <w:noProof/>
          <w:webHidden/>
        </w:rPr>
        <w:instrText xml:space="preserve"> PAGEREF _Toc152615096 \h </w:instrText>
      </w:r>
      <w:r w:rsidR="00262A67">
        <w:rPr>
          <w:noProof/>
          <w:webHidden/>
        </w:rPr>
      </w:r>
      <w:r w:rsidR="00262A67">
        <w:rPr>
          <w:noProof/>
          <w:webHidden/>
        </w:rPr>
        <w:fldChar w:fldCharType="separate"/>
      </w:r>
      <w:ins w:id="300" w:author="Direccion General de Derechos Humanos 49" w:date="2023-12-19T16:52:00Z">
        <w:r w:rsidR="00903DCC">
          <w:rPr>
            <w:noProof/>
            <w:webHidden/>
          </w:rPr>
          <w:t>56</w:t>
        </w:r>
      </w:ins>
      <w:del w:id="301" w:author="Direccion General de Derechos Humanos 49" w:date="2023-12-19T16:52:00Z">
        <w:r w:rsidR="002D5FAB" w:rsidDel="00903DCC">
          <w:rPr>
            <w:noProof/>
            <w:webHidden/>
          </w:rPr>
          <w:delText>49</w:delText>
        </w:r>
      </w:del>
      <w:r w:rsidR="00262A67">
        <w:rPr>
          <w:noProof/>
          <w:webHidden/>
        </w:rPr>
        <w:fldChar w:fldCharType="end"/>
      </w:r>
      <w:r>
        <w:rPr>
          <w:noProof/>
        </w:rPr>
        <w:fldChar w:fldCharType="end"/>
      </w:r>
    </w:p>
    <w:p w14:paraId="39C17691" w14:textId="3B76CBE4"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"_Toc152615097"</w:instrText>
      </w:r>
      <w:r>
        <w:rPr>
          <w:noProof/>
        </w:rPr>
      </w:r>
      <w:r>
        <w:rPr>
          <w:noProof/>
        </w:rPr>
        <w:fldChar w:fldCharType="separate"/>
      </w:r>
      <w:r w:rsidR="00262A67" w:rsidRPr="004375B2">
        <w:rPr>
          <w:rStyle w:val="Hipervnculo"/>
          <w:b/>
          <w:bCs/>
          <w:noProof/>
        </w:rPr>
        <w:t xml:space="preserve">Tabla 29: </w:t>
      </w:r>
      <w:r w:rsidR="00262A67" w:rsidRPr="004375B2">
        <w:rPr>
          <w:rStyle w:val="Hipervnculo"/>
          <w:noProof/>
        </w:rPr>
        <w:t>Proyección del índice de igualdad y no discriminación en el ejercicio pleno de DDHH</w:t>
      </w:r>
      <w:r w:rsidR="00262A67">
        <w:rPr>
          <w:noProof/>
          <w:webHidden/>
        </w:rPr>
        <w:tab/>
      </w:r>
      <w:r w:rsidR="00262A67">
        <w:rPr>
          <w:noProof/>
          <w:webHidden/>
        </w:rPr>
        <w:fldChar w:fldCharType="begin"/>
      </w:r>
      <w:r w:rsidR="00262A67">
        <w:rPr>
          <w:noProof/>
          <w:webHidden/>
        </w:rPr>
        <w:instrText xml:space="preserve"> PAGEREF _Toc152615097 \h </w:instrText>
      </w:r>
      <w:r w:rsidR="00262A67">
        <w:rPr>
          <w:noProof/>
          <w:webHidden/>
        </w:rPr>
      </w:r>
      <w:r w:rsidR="00262A67">
        <w:rPr>
          <w:noProof/>
          <w:webHidden/>
        </w:rPr>
        <w:fldChar w:fldCharType="separate"/>
      </w:r>
      <w:ins w:id="302" w:author="Direccion General de Derechos Humanos 49" w:date="2023-12-19T16:52:00Z">
        <w:r w:rsidR="00903DCC">
          <w:rPr>
            <w:noProof/>
            <w:webHidden/>
          </w:rPr>
          <w:t>57</w:t>
        </w:r>
      </w:ins>
      <w:del w:id="303" w:author="Direccion General de Derechos Humanos 49" w:date="2023-12-19T16:52:00Z">
        <w:r w:rsidR="002D5FAB" w:rsidDel="00903DCC">
          <w:rPr>
            <w:noProof/>
            <w:webHidden/>
          </w:rPr>
          <w:delText>50</w:delText>
        </w:r>
      </w:del>
      <w:r w:rsidR="00262A67">
        <w:rPr>
          <w:noProof/>
          <w:webHidden/>
        </w:rPr>
        <w:fldChar w:fldCharType="end"/>
      </w:r>
      <w:r>
        <w:rPr>
          <w:noProof/>
        </w:rPr>
        <w:fldChar w:fldCharType="end"/>
      </w:r>
    </w:p>
    <w:p w14:paraId="4DEE6E78" w14:textId="1F36B41F"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"_Toc152615098"</w:instrText>
      </w:r>
      <w:r>
        <w:rPr>
          <w:noProof/>
        </w:rPr>
      </w:r>
      <w:r>
        <w:rPr>
          <w:noProof/>
        </w:rPr>
        <w:fldChar w:fldCharType="separate"/>
      </w:r>
      <w:r w:rsidR="00262A67" w:rsidRPr="004375B2">
        <w:rPr>
          <w:rStyle w:val="Hipervnculo"/>
          <w:b/>
          <w:bCs/>
          <w:noProof/>
        </w:rPr>
        <w:t xml:space="preserve">Tabla 30: </w:t>
      </w:r>
      <w:r w:rsidR="00262A67" w:rsidRPr="004375B2">
        <w:rPr>
          <w:rStyle w:val="Hipervnculo"/>
          <w:noProof/>
        </w:rPr>
        <w:t>Matriz de sistematización de alternativas de solución para la causa directa 1</w:t>
      </w:r>
      <w:r w:rsidR="00262A67">
        <w:rPr>
          <w:noProof/>
          <w:webHidden/>
        </w:rPr>
        <w:tab/>
      </w:r>
      <w:r w:rsidR="00262A67">
        <w:rPr>
          <w:noProof/>
          <w:webHidden/>
        </w:rPr>
        <w:fldChar w:fldCharType="begin"/>
      </w:r>
      <w:r w:rsidR="00262A67">
        <w:rPr>
          <w:noProof/>
          <w:webHidden/>
        </w:rPr>
        <w:instrText xml:space="preserve"> PAGEREF _Toc152615098 \h </w:instrText>
      </w:r>
      <w:r w:rsidR="00262A67">
        <w:rPr>
          <w:noProof/>
          <w:webHidden/>
        </w:rPr>
      </w:r>
      <w:r w:rsidR="00262A67">
        <w:rPr>
          <w:noProof/>
          <w:webHidden/>
        </w:rPr>
        <w:fldChar w:fldCharType="separate"/>
      </w:r>
      <w:ins w:id="304" w:author="Direccion General de Derechos Humanos 49" w:date="2023-12-19T16:52:00Z">
        <w:r w:rsidR="00903DCC">
          <w:rPr>
            <w:noProof/>
            <w:webHidden/>
          </w:rPr>
          <w:t>66</w:t>
        </w:r>
      </w:ins>
      <w:del w:id="305" w:author="Direccion General de Derechos Humanos 49" w:date="2023-12-19T16:52:00Z">
        <w:r w:rsidR="002D5FAB" w:rsidDel="00903DCC">
          <w:rPr>
            <w:noProof/>
            <w:webHidden/>
          </w:rPr>
          <w:delText>59</w:delText>
        </w:r>
      </w:del>
      <w:r w:rsidR="00262A67">
        <w:rPr>
          <w:noProof/>
          <w:webHidden/>
        </w:rPr>
        <w:fldChar w:fldCharType="end"/>
      </w:r>
      <w:r>
        <w:rPr>
          <w:noProof/>
        </w:rPr>
        <w:fldChar w:fldCharType="end"/>
      </w:r>
    </w:p>
    <w:p w14:paraId="4F10CA9C" w14:textId="657C5427"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"_Toc152615099"</w:instrText>
      </w:r>
      <w:r>
        <w:rPr>
          <w:noProof/>
        </w:rPr>
      </w:r>
      <w:r>
        <w:rPr>
          <w:noProof/>
        </w:rPr>
        <w:fldChar w:fldCharType="separate"/>
      </w:r>
      <w:r w:rsidR="00262A67" w:rsidRPr="004375B2">
        <w:rPr>
          <w:rStyle w:val="Hipervnculo"/>
          <w:b/>
          <w:bCs/>
          <w:noProof/>
        </w:rPr>
        <w:t xml:space="preserve">Tabla 31: </w:t>
      </w:r>
      <w:r w:rsidR="00262A67" w:rsidRPr="004375B2">
        <w:rPr>
          <w:rStyle w:val="Hipervnculo"/>
          <w:noProof/>
        </w:rPr>
        <w:t>Matriz de sistematización de alternativas de solución para la causa directa 2</w:t>
      </w:r>
      <w:r w:rsidR="00262A67">
        <w:rPr>
          <w:noProof/>
          <w:webHidden/>
        </w:rPr>
        <w:tab/>
      </w:r>
      <w:r w:rsidR="00262A67">
        <w:rPr>
          <w:noProof/>
          <w:webHidden/>
        </w:rPr>
        <w:fldChar w:fldCharType="begin"/>
      </w:r>
      <w:r w:rsidR="00262A67">
        <w:rPr>
          <w:noProof/>
          <w:webHidden/>
        </w:rPr>
        <w:instrText xml:space="preserve"> PAGEREF _Toc152615099 \h </w:instrText>
      </w:r>
      <w:r w:rsidR="00262A67">
        <w:rPr>
          <w:noProof/>
          <w:webHidden/>
        </w:rPr>
      </w:r>
      <w:r w:rsidR="00262A67">
        <w:rPr>
          <w:noProof/>
          <w:webHidden/>
        </w:rPr>
        <w:fldChar w:fldCharType="separate"/>
      </w:r>
      <w:ins w:id="306" w:author="Direccion General de Derechos Humanos 49" w:date="2023-12-19T16:52:00Z">
        <w:r w:rsidR="00903DCC">
          <w:rPr>
            <w:noProof/>
            <w:webHidden/>
          </w:rPr>
          <w:t>69</w:t>
        </w:r>
      </w:ins>
      <w:del w:id="307" w:author="Direccion General de Derechos Humanos 49" w:date="2023-12-19T16:52:00Z">
        <w:r w:rsidR="002D5FAB" w:rsidDel="00903DCC">
          <w:rPr>
            <w:noProof/>
            <w:webHidden/>
          </w:rPr>
          <w:delText>62</w:delText>
        </w:r>
      </w:del>
      <w:r w:rsidR="00262A67">
        <w:rPr>
          <w:noProof/>
          <w:webHidden/>
        </w:rPr>
        <w:fldChar w:fldCharType="end"/>
      </w:r>
      <w:r>
        <w:rPr>
          <w:noProof/>
        </w:rPr>
        <w:fldChar w:fldCharType="end"/>
      </w:r>
    </w:p>
    <w:p w14:paraId="5239946B" w14:textId="364506DD"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"_Toc152615100"</w:instrText>
      </w:r>
      <w:r>
        <w:rPr>
          <w:noProof/>
        </w:rPr>
      </w:r>
      <w:r>
        <w:rPr>
          <w:noProof/>
        </w:rPr>
        <w:fldChar w:fldCharType="separate"/>
      </w:r>
      <w:r w:rsidR="00262A67" w:rsidRPr="004375B2">
        <w:rPr>
          <w:rStyle w:val="Hipervnculo"/>
          <w:b/>
          <w:bCs/>
          <w:noProof/>
        </w:rPr>
        <w:t xml:space="preserve">Tabla 32: </w:t>
      </w:r>
      <w:r w:rsidR="00262A67" w:rsidRPr="004375B2">
        <w:rPr>
          <w:rStyle w:val="Hipervnculo"/>
          <w:noProof/>
        </w:rPr>
        <w:t>Matriz de sistematización de alternativas de solución para la causa directa 3</w:t>
      </w:r>
      <w:r w:rsidR="00262A67">
        <w:rPr>
          <w:noProof/>
          <w:webHidden/>
        </w:rPr>
        <w:tab/>
      </w:r>
      <w:r w:rsidR="00262A67">
        <w:rPr>
          <w:noProof/>
          <w:webHidden/>
        </w:rPr>
        <w:fldChar w:fldCharType="begin"/>
      </w:r>
      <w:r w:rsidR="00262A67">
        <w:rPr>
          <w:noProof/>
          <w:webHidden/>
        </w:rPr>
        <w:instrText xml:space="preserve"> PAGEREF _Toc152615100 \h </w:instrText>
      </w:r>
      <w:r w:rsidR="00262A67">
        <w:rPr>
          <w:noProof/>
          <w:webHidden/>
        </w:rPr>
      </w:r>
      <w:r w:rsidR="00262A67">
        <w:rPr>
          <w:noProof/>
          <w:webHidden/>
        </w:rPr>
        <w:fldChar w:fldCharType="separate"/>
      </w:r>
      <w:ins w:id="308" w:author="Direccion General de Derechos Humanos 49" w:date="2023-12-19T16:52:00Z">
        <w:r w:rsidR="00903DCC">
          <w:rPr>
            <w:noProof/>
            <w:webHidden/>
          </w:rPr>
          <w:t>71</w:t>
        </w:r>
      </w:ins>
      <w:del w:id="309" w:author="Direccion General de Derechos Humanos 49" w:date="2023-12-19T16:52:00Z">
        <w:r w:rsidR="002D5FAB" w:rsidDel="00903DCC">
          <w:rPr>
            <w:noProof/>
            <w:webHidden/>
          </w:rPr>
          <w:delText>64</w:delText>
        </w:r>
      </w:del>
      <w:r w:rsidR="00262A67">
        <w:rPr>
          <w:noProof/>
          <w:webHidden/>
        </w:rPr>
        <w:fldChar w:fldCharType="end"/>
      </w:r>
      <w:r>
        <w:rPr>
          <w:noProof/>
        </w:rPr>
        <w:fldChar w:fldCharType="end"/>
      </w:r>
    </w:p>
    <w:p w14:paraId="05FFAD3C" w14:textId="7CA25069"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"_Toc152615101"</w:instrText>
      </w:r>
      <w:r>
        <w:rPr>
          <w:noProof/>
        </w:rPr>
      </w:r>
      <w:r>
        <w:rPr>
          <w:noProof/>
        </w:rPr>
        <w:fldChar w:fldCharType="separate"/>
      </w:r>
      <w:r w:rsidR="00262A67" w:rsidRPr="004375B2">
        <w:rPr>
          <w:rStyle w:val="Hipervnculo"/>
          <w:b/>
          <w:bCs/>
          <w:noProof/>
        </w:rPr>
        <w:t xml:space="preserve">Tabla 33: </w:t>
      </w:r>
      <w:r w:rsidR="00262A67" w:rsidRPr="004375B2">
        <w:rPr>
          <w:rStyle w:val="Hipervnculo"/>
          <w:noProof/>
        </w:rPr>
        <w:t>Matriz de sistematización de alternativas de solución para la causa directa 4</w:t>
      </w:r>
      <w:r w:rsidR="00262A67">
        <w:rPr>
          <w:noProof/>
          <w:webHidden/>
        </w:rPr>
        <w:tab/>
      </w:r>
      <w:r w:rsidR="00262A67">
        <w:rPr>
          <w:noProof/>
          <w:webHidden/>
        </w:rPr>
        <w:fldChar w:fldCharType="begin"/>
      </w:r>
      <w:r w:rsidR="00262A67">
        <w:rPr>
          <w:noProof/>
          <w:webHidden/>
        </w:rPr>
        <w:instrText xml:space="preserve"> PAGEREF _Toc152615101 \h </w:instrText>
      </w:r>
      <w:r w:rsidR="00262A67">
        <w:rPr>
          <w:noProof/>
          <w:webHidden/>
        </w:rPr>
      </w:r>
      <w:r w:rsidR="00262A67">
        <w:rPr>
          <w:noProof/>
          <w:webHidden/>
        </w:rPr>
        <w:fldChar w:fldCharType="separate"/>
      </w:r>
      <w:ins w:id="310" w:author="Direccion General de Derechos Humanos 49" w:date="2023-12-19T16:52:00Z">
        <w:r w:rsidR="00903DCC">
          <w:rPr>
            <w:noProof/>
            <w:webHidden/>
          </w:rPr>
          <w:t>73</w:t>
        </w:r>
      </w:ins>
      <w:del w:id="311" w:author="Direccion General de Derechos Humanos 49" w:date="2023-12-19T16:52:00Z">
        <w:r w:rsidR="002D5FAB" w:rsidDel="00903DCC">
          <w:rPr>
            <w:noProof/>
            <w:webHidden/>
          </w:rPr>
          <w:delText>66</w:delText>
        </w:r>
      </w:del>
      <w:r w:rsidR="00262A67">
        <w:rPr>
          <w:noProof/>
          <w:webHidden/>
        </w:rPr>
        <w:fldChar w:fldCharType="end"/>
      </w:r>
      <w:r>
        <w:rPr>
          <w:noProof/>
        </w:rPr>
        <w:fldChar w:fldCharType="end"/>
      </w:r>
    </w:p>
    <w:p w14:paraId="3CA57A8A" w14:textId="149F0CC2" w:rsidR="00262A67" w:rsidRDefault="00483B47" w:rsidP="00262A67">
      <w:pPr>
        <w:pStyle w:val="Tabladeilustraciones"/>
        <w:tabs>
          <w:tab w:val="right" w:leader="dot" w:pos="8494"/>
        </w:tabs>
        <w:spacing w:before="120" w:line="264" w:lineRule="auto"/>
        <w:rPr>
          <w:rFonts w:eastAsiaTheme="minorEastAsia"/>
          <w:noProof/>
          <w:lang w:eastAsia="es-PE"/>
        </w:rPr>
      </w:pPr>
      <w:r>
        <w:rPr>
          <w:noProof/>
        </w:rPr>
        <w:fldChar w:fldCharType="begin"/>
      </w:r>
      <w:r>
        <w:rPr>
          <w:noProof/>
        </w:rPr>
        <w:instrText>HYPERLINK \l "_Toc152615102"</w:instrText>
      </w:r>
      <w:r>
        <w:rPr>
          <w:noProof/>
        </w:rPr>
      </w:r>
      <w:r>
        <w:rPr>
          <w:noProof/>
        </w:rPr>
        <w:fldChar w:fldCharType="separate"/>
      </w:r>
      <w:r w:rsidR="00262A67" w:rsidRPr="004375B2">
        <w:rPr>
          <w:rStyle w:val="Hipervnculo"/>
          <w:b/>
          <w:bCs/>
          <w:noProof/>
        </w:rPr>
        <w:t xml:space="preserve">Tabla 34: </w:t>
      </w:r>
      <w:r w:rsidR="00262A67" w:rsidRPr="004375B2">
        <w:rPr>
          <w:rStyle w:val="Hipervnculo"/>
          <w:noProof/>
        </w:rPr>
        <w:t>Matriz de selección de alternativas de solución</w:t>
      </w:r>
      <w:r w:rsidR="00262A67">
        <w:rPr>
          <w:noProof/>
          <w:webHidden/>
        </w:rPr>
        <w:tab/>
      </w:r>
      <w:r w:rsidR="00262A67">
        <w:rPr>
          <w:noProof/>
          <w:webHidden/>
        </w:rPr>
        <w:fldChar w:fldCharType="begin"/>
      </w:r>
      <w:r w:rsidR="00262A67">
        <w:rPr>
          <w:noProof/>
          <w:webHidden/>
        </w:rPr>
        <w:instrText xml:space="preserve"> PAGEREF _Toc152615102 \h </w:instrText>
      </w:r>
      <w:r w:rsidR="00262A67">
        <w:rPr>
          <w:noProof/>
          <w:webHidden/>
        </w:rPr>
      </w:r>
      <w:r w:rsidR="00262A67">
        <w:rPr>
          <w:noProof/>
          <w:webHidden/>
        </w:rPr>
        <w:fldChar w:fldCharType="separate"/>
      </w:r>
      <w:ins w:id="312" w:author="Direccion General de Derechos Humanos 49" w:date="2023-12-19T16:52:00Z">
        <w:r w:rsidR="00903DCC">
          <w:rPr>
            <w:noProof/>
            <w:webHidden/>
          </w:rPr>
          <w:t>78</w:t>
        </w:r>
      </w:ins>
      <w:del w:id="313" w:author="Direccion General de Derechos Humanos 49" w:date="2023-12-19T16:52:00Z">
        <w:r w:rsidR="002D5FAB" w:rsidDel="00903DCC">
          <w:rPr>
            <w:noProof/>
            <w:webHidden/>
          </w:rPr>
          <w:delText>71</w:delText>
        </w:r>
      </w:del>
      <w:r w:rsidR="00262A67">
        <w:rPr>
          <w:noProof/>
          <w:webHidden/>
        </w:rPr>
        <w:fldChar w:fldCharType="end"/>
      </w:r>
      <w:r>
        <w:rPr>
          <w:noProof/>
        </w:rPr>
        <w:fldChar w:fldCharType="end"/>
      </w:r>
    </w:p>
    <w:p w14:paraId="739B015C" w14:textId="4E8C59BF" w:rsidR="00941DCE" w:rsidRDefault="00941DCE" w:rsidP="00262A67">
      <w:pPr>
        <w:spacing w:before="120" w:after="0" w:line="276" w:lineRule="auto"/>
        <w:rPr>
          <w:rFonts w:eastAsiaTheme="majorEastAsia" w:cstheme="minorHAnsi"/>
          <w:b/>
          <w:kern w:val="0"/>
          <w:sz w:val="20"/>
          <w:szCs w:val="20"/>
        </w:rPr>
      </w:pPr>
      <w:r>
        <w:fldChar w:fldCharType="end"/>
      </w:r>
    </w:p>
    <w:p w14:paraId="5E6DF468" w14:textId="77777777" w:rsidR="00C37D8D" w:rsidRDefault="00C37D8D">
      <w:pPr>
        <w:rPr>
          <w:rFonts w:eastAsiaTheme="majorEastAsia" w:cstheme="minorHAnsi"/>
          <w:b/>
          <w:kern w:val="0"/>
          <w:sz w:val="28"/>
          <w:szCs w:val="28"/>
        </w:rPr>
      </w:pPr>
      <w:r>
        <w:br w:type="page"/>
      </w:r>
    </w:p>
    <w:p w14:paraId="558B9A64" w14:textId="5868AAB2" w:rsidR="00C37D8D" w:rsidRDefault="00C37D8D" w:rsidP="00C37D8D">
      <w:pPr>
        <w:pStyle w:val="Ttulo1"/>
      </w:pPr>
      <w:bookmarkStart w:id="314" w:name="_Toc154739276"/>
      <w:r>
        <w:lastRenderedPageBreak/>
        <w:t>INTRODUCCIÓN</w:t>
      </w:r>
      <w:bookmarkEnd w:id="314"/>
    </w:p>
    <w:p w14:paraId="47F0C721" w14:textId="440AD4B6" w:rsidR="00C37D8D" w:rsidRDefault="00C37D8D" w:rsidP="00C37D8D">
      <w:pPr>
        <w:spacing w:before="100" w:beforeAutospacing="1" w:after="100" w:afterAutospacing="1" w:line="288" w:lineRule="auto"/>
        <w:jc w:val="both"/>
        <w:rPr>
          <w:ins w:id="315" w:author="Direccion de Politicas y Gestion en Derechos Humanos 14" w:date="2023-12-29T09:53:00Z"/>
          <w:sz w:val="20"/>
        </w:rPr>
      </w:pPr>
      <w:r w:rsidRPr="00C37D8D">
        <w:rPr>
          <w:sz w:val="20"/>
          <w:rPrChange w:id="316" w:author="Direccion de Politicas y Gestion en Derechos Humanos 14" w:date="2023-12-29T09:46:00Z">
            <w:rPr/>
          </w:rPrChange>
        </w:rPr>
        <w:t xml:space="preserve">El presente documento representa el "Entregable 2" de la Política Nacional Multisectorial de Derechos Humanos (PNMDH), desempeñando un papel fundamental en el proceso metodológico de la formulación de esta política en el contexto peruano. Es esencial destacar que las propuestas presentadas en este documento son el producto de un proceso participativo y consultivo que ha involucrado a actores clave en la promoción y protección de los derechos fundamentales. Este proceso culminó con la </w:t>
      </w:r>
      <w:r w:rsidRPr="00C37D8D">
        <w:rPr>
          <w:b/>
          <w:bCs/>
          <w:sz w:val="20"/>
          <w:rPrChange w:id="317" w:author="Direccion de Politicas y Gestion en Derechos Humanos 14" w:date="2023-12-29T09:46:00Z">
            <w:rPr/>
          </w:rPrChange>
        </w:rPr>
        <w:t>APROBACIÓN</w:t>
      </w:r>
      <w:r w:rsidRPr="00C37D8D">
        <w:rPr>
          <w:sz w:val="20"/>
          <w:rPrChange w:id="318" w:author="Direccion de Politicas y Gestion en Derechos Humanos 14" w:date="2023-12-29T09:46:00Z">
            <w:rPr/>
          </w:rPrChange>
        </w:rPr>
        <w:t xml:space="preserve"> de este documento por el Grupo de Trabajo Multisectorial</w:t>
      </w:r>
      <w:ins w:id="319" w:author="Direccion de Politicas y Gestion en Derechos Humanos 14" w:date="2023-12-29T09:53:00Z">
        <w:r>
          <w:rPr>
            <w:sz w:val="20"/>
          </w:rPr>
          <w:t xml:space="preserve"> (GTM)</w:t>
        </w:r>
      </w:ins>
      <w:r w:rsidRPr="00C37D8D">
        <w:rPr>
          <w:sz w:val="20"/>
          <w:rPrChange w:id="320" w:author="Direccion de Politicas y Gestion en Derechos Humanos 14" w:date="2023-12-29T09:46:00Z">
            <w:rPr/>
          </w:rPrChange>
        </w:rPr>
        <w:t>,</w:t>
      </w:r>
      <w:ins w:id="321" w:author="Direccion de Politicas y Gestion en Derechos Humanos 14" w:date="2023-12-29T09:52:00Z">
        <w:r>
          <w:rPr>
            <w:sz w:val="20"/>
          </w:rPr>
          <w:t xml:space="preserve"> tal como se presenta en el Anexo 5.</w:t>
        </w:r>
      </w:ins>
      <w:del w:id="322" w:author="Direccion de Politicas y Gestion en Derechos Humanos 14" w:date="2023-12-29T09:52:00Z">
        <w:r w:rsidRPr="00C37D8D" w:rsidDel="00C37D8D">
          <w:rPr>
            <w:sz w:val="20"/>
            <w:rPrChange w:id="323" w:author="Direccion de Politicas y Gestion en Derechos Humanos 14" w:date="2023-12-29T09:46:00Z">
              <w:rPr/>
            </w:rPrChange>
          </w:rPr>
          <w:delText xml:space="preserve"> entidad temporal responsable de la formulación de la PNMDH.</w:delText>
        </w:r>
      </w:del>
    </w:p>
    <w:p w14:paraId="3034DBC8" w14:textId="77777777" w:rsidR="00C37D8D" w:rsidRPr="00C37D8D" w:rsidRDefault="00C37D8D" w:rsidP="00C37D8D">
      <w:pPr>
        <w:spacing w:before="100" w:beforeAutospacing="1" w:after="100" w:afterAutospacing="1" w:line="288" w:lineRule="auto"/>
        <w:jc w:val="both"/>
        <w:rPr>
          <w:ins w:id="324" w:author="Direccion de Politicas y Gestion en Derechos Humanos 14" w:date="2023-12-29T09:57:00Z"/>
          <w:sz w:val="20"/>
        </w:rPr>
      </w:pPr>
      <w:ins w:id="325" w:author="Direccion de Politicas y Gestion en Derechos Humanos 14" w:date="2023-12-29T09:57:00Z">
        <w:r w:rsidRPr="00C37D8D">
          <w:rPr>
            <w:sz w:val="20"/>
          </w:rPr>
          <w:t>El proceso de aprobación por parte del Grupo de Trabajo Multisectorial (GTM) se inició el 11 de octubre de 2023, con la presentación de la primera versión del documento. Tras la incorporación de los aportes y sugerencias proporcionados por los miembros del GTM, se generó una segunda versión actualizada que fue presentada el 21 de diciembre de 2023.</w:t>
        </w:r>
      </w:ins>
    </w:p>
    <w:p w14:paraId="66B61C82" w14:textId="1D09853E" w:rsidR="00C37D8D" w:rsidDel="00C37D8D" w:rsidRDefault="00C37D8D" w:rsidP="00C37D8D">
      <w:pPr>
        <w:spacing w:before="100" w:beforeAutospacing="1" w:after="100" w:afterAutospacing="1" w:line="288" w:lineRule="auto"/>
        <w:jc w:val="both"/>
        <w:rPr>
          <w:del w:id="326" w:author="Direccion de Politicas y Gestion en Derechos Humanos 14" w:date="2023-12-29T09:57:00Z"/>
          <w:sz w:val="20"/>
        </w:rPr>
      </w:pPr>
      <w:ins w:id="327" w:author="Direccion de Politicas y Gestion en Derechos Humanos 14" w:date="2023-12-29T09:57:00Z">
        <w:r w:rsidRPr="00C37D8D">
          <w:rPr>
            <w:sz w:val="20"/>
          </w:rPr>
          <w:t>La revisión y votación de la segunda versión se llevaron a cabo de manera asincrónica, permitiendo a los integrantes del GTM disponer del tiempo necesario para evaluar el contenido y brindar su conformidad. Esta modalidad se adoptó para asegurar una revisión exhaustiva y garantizar la participación activa de todos los miembros del grupo.</w:t>
        </w:r>
      </w:ins>
      <w:ins w:id="328" w:author="Direccion de Politicas y Gestion en Derechos Humanos 14" w:date="2023-12-29T09:58:00Z">
        <w:r>
          <w:rPr>
            <w:sz w:val="20"/>
          </w:rPr>
          <w:t xml:space="preserve"> </w:t>
        </w:r>
      </w:ins>
      <w:ins w:id="329" w:author="Direccion de Politicas y Gestion en Derechos Humanos 14" w:date="2023-12-29T09:57:00Z">
        <w:r w:rsidRPr="00C37D8D">
          <w:rPr>
            <w:sz w:val="20"/>
          </w:rPr>
          <w:t xml:space="preserve">Finalmente, el proceso culminó con la aprobación definitiva del documento el 28 de diciembre de 2023. </w:t>
        </w:r>
      </w:ins>
    </w:p>
    <w:p w14:paraId="472BB05C" w14:textId="77777777" w:rsidR="00C37D8D" w:rsidRDefault="00C37D8D" w:rsidP="00C37D8D">
      <w:pPr>
        <w:spacing w:before="100" w:beforeAutospacing="1" w:after="100" w:afterAutospacing="1" w:line="288" w:lineRule="auto"/>
        <w:jc w:val="both"/>
        <w:rPr>
          <w:ins w:id="330" w:author="Direccion de Politicas y Gestion en Derechos Humanos 14" w:date="2023-12-29T09:58:00Z"/>
          <w:sz w:val="20"/>
        </w:rPr>
      </w:pPr>
    </w:p>
    <w:p w14:paraId="4F8E143A" w14:textId="426371D1" w:rsidR="00C37D8D" w:rsidRPr="00C37D8D" w:rsidRDefault="00C37D8D" w:rsidP="00C37D8D">
      <w:pPr>
        <w:spacing w:before="100" w:beforeAutospacing="1" w:after="100" w:afterAutospacing="1" w:line="288" w:lineRule="auto"/>
        <w:jc w:val="both"/>
        <w:rPr>
          <w:sz w:val="20"/>
          <w:rPrChange w:id="331" w:author="Direccion de Politicas y Gestion en Derechos Humanos 14" w:date="2023-12-29T09:46:00Z">
            <w:rPr/>
          </w:rPrChange>
        </w:rPr>
        <w:pPrChange w:id="332" w:author="Direccion de Politicas y Gestion en Derechos Humanos 14" w:date="2023-12-29T09:46:00Z">
          <w:pPr>
            <w:pStyle w:val="Default"/>
          </w:pPr>
        </w:pPrChange>
      </w:pPr>
      <w:ins w:id="333" w:author="Direccion de Politicas y Gestion en Derechos Humanos 14" w:date="2023-12-29T09:58:00Z">
        <w:r>
          <w:rPr>
            <w:sz w:val="20"/>
          </w:rPr>
          <w:t xml:space="preserve">En cuanto al </w:t>
        </w:r>
      </w:ins>
      <w:del w:id="334" w:author="Direccion de Politicas y Gestion en Derechos Humanos 14" w:date="2023-12-29T09:58:00Z">
        <w:r w:rsidRPr="00C37D8D" w:rsidDel="00C37D8D">
          <w:rPr>
            <w:sz w:val="20"/>
            <w:rPrChange w:id="335" w:author="Direccion de Politicas y Gestion en Derechos Humanos 14" w:date="2023-12-29T09:46:00Z">
              <w:rPr/>
            </w:rPrChange>
          </w:rPr>
          <w:delText xml:space="preserve">El </w:delText>
        </w:r>
      </w:del>
      <w:r w:rsidRPr="00C37D8D">
        <w:rPr>
          <w:sz w:val="20"/>
          <w:rPrChange w:id="336" w:author="Direccion de Politicas y Gestion en Derechos Humanos 14" w:date="2023-12-29T09:46:00Z">
            <w:rPr/>
          </w:rPrChange>
        </w:rPr>
        <w:t>contenido del documento</w:t>
      </w:r>
      <w:ins w:id="337" w:author="Direccion de Politicas y Gestion en Derechos Humanos 14" w:date="2023-12-29T09:58:00Z">
        <w:r>
          <w:rPr>
            <w:sz w:val="20"/>
          </w:rPr>
          <w:t xml:space="preserve">, éste </w:t>
        </w:r>
      </w:ins>
      <w:del w:id="338" w:author="Direccion de Politicas y Gestion en Derechos Humanos 14" w:date="2023-12-29T09:58:00Z">
        <w:r w:rsidRPr="00C37D8D" w:rsidDel="00C37D8D">
          <w:rPr>
            <w:sz w:val="20"/>
            <w:rPrChange w:id="339" w:author="Direccion de Politicas y Gestion en Derechos Humanos 14" w:date="2023-12-29T09:46:00Z">
              <w:rPr/>
            </w:rPrChange>
          </w:rPr>
          <w:delText xml:space="preserve"> </w:delText>
        </w:r>
      </w:del>
      <w:r w:rsidRPr="00C37D8D">
        <w:rPr>
          <w:sz w:val="20"/>
          <w:rPrChange w:id="340" w:author="Direccion de Politicas y Gestion en Derechos Humanos 14" w:date="2023-12-29T09:46:00Z">
            <w:rPr/>
          </w:rPrChange>
        </w:rPr>
        <w:t>se organiza en tres partes fundamentales:</w:t>
      </w:r>
    </w:p>
    <w:p w14:paraId="6BF8D081" w14:textId="3FAEA012" w:rsidR="00C37D8D" w:rsidRPr="00C37D8D" w:rsidDel="00C37D8D" w:rsidRDefault="00C37D8D" w:rsidP="00C37D8D">
      <w:pPr>
        <w:spacing w:before="100" w:beforeAutospacing="1" w:after="100" w:afterAutospacing="1" w:line="288" w:lineRule="auto"/>
        <w:jc w:val="both"/>
        <w:rPr>
          <w:del w:id="341" w:author="Direccion de Politicas y Gestion en Derechos Humanos 14" w:date="2023-12-29T09:50:00Z"/>
          <w:sz w:val="20"/>
          <w:rPrChange w:id="342" w:author="Direccion de Politicas y Gestion en Derechos Humanos 14" w:date="2023-12-29T09:46:00Z">
            <w:rPr>
              <w:del w:id="343" w:author="Direccion de Politicas y Gestion en Derechos Humanos 14" w:date="2023-12-29T09:50:00Z"/>
            </w:rPr>
          </w:rPrChange>
        </w:rPr>
        <w:pPrChange w:id="344" w:author="Direccion de Politicas y Gestion en Derechos Humanos 14" w:date="2023-12-29T09:46:00Z">
          <w:pPr>
            <w:pStyle w:val="Default"/>
          </w:pPr>
        </w:pPrChange>
      </w:pPr>
      <w:ins w:id="345" w:author="Direccion de Politicas y Gestion en Derechos Humanos 14" w:date="2023-12-29T09:49:00Z">
        <w:r>
          <w:rPr>
            <w:sz w:val="20"/>
          </w:rPr>
          <w:t>La prime</w:t>
        </w:r>
      </w:ins>
      <w:ins w:id="346" w:author="Direccion de Politicas y Gestion en Derechos Humanos 14" w:date="2023-12-29T09:50:00Z">
        <w:r>
          <w:rPr>
            <w:sz w:val="20"/>
          </w:rPr>
          <w:t xml:space="preserve">ra parte, correspondiente a la </w:t>
        </w:r>
      </w:ins>
      <w:del w:id="347" w:author="Direccion de Politicas y Gestion en Derechos Humanos 14" w:date="2023-12-29T09:50:00Z">
        <w:r w:rsidRPr="00C37D8D" w:rsidDel="00C37D8D">
          <w:rPr>
            <w:sz w:val="20"/>
            <w:rPrChange w:id="348" w:author="Direccion de Politicas y Gestion en Derechos Humanos 14" w:date="2023-12-29T09:46:00Z">
              <w:rPr/>
            </w:rPrChange>
          </w:rPr>
          <w:delText xml:space="preserve">Parte 1: </w:delText>
        </w:r>
        <w:r w:rsidRPr="00C37D8D" w:rsidDel="00C37D8D">
          <w:rPr>
            <w:sz w:val="20"/>
          </w:rPr>
          <w:delText>D</w:delText>
        </w:r>
      </w:del>
      <w:ins w:id="349" w:author="Direccion de Politicas y Gestion en Derechos Humanos 14" w:date="2023-12-29T09:50:00Z">
        <w:r>
          <w:rPr>
            <w:sz w:val="20"/>
          </w:rPr>
          <w:t>d</w:t>
        </w:r>
      </w:ins>
      <w:r w:rsidRPr="00C37D8D">
        <w:rPr>
          <w:sz w:val="20"/>
        </w:rPr>
        <w:t>eterminación de la situación futura deseada</w:t>
      </w:r>
      <w:ins w:id="350" w:author="Direccion de Politicas y Gestion en Derechos Humanos 14" w:date="2023-12-29T09:50:00Z">
        <w:r>
          <w:rPr>
            <w:sz w:val="20"/>
          </w:rPr>
          <w:t xml:space="preserve">, </w:t>
        </w:r>
      </w:ins>
    </w:p>
    <w:p w14:paraId="4363D149" w14:textId="001FBC47" w:rsidR="00C37D8D" w:rsidRPr="00C37D8D" w:rsidRDefault="00C37D8D" w:rsidP="00C37D8D">
      <w:pPr>
        <w:spacing w:before="100" w:beforeAutospacing="1" w:after="100" w:afterAutospacing="1" w:line="288" w:lineRule="auto"/>
        <w:jc w:val="both"/>
        <w:rPr>
          <w:sz w:val="20"/>
          <w:rPrChange w:id="351" w:author="Direccion de Politicas y Gestion en Derechos Humanos 14" w:date="2023-12-29T09:46:00Z">
            <w:rPr/>
          </w:rPrChange>
        </w:rPr>
        <w:pPrChange w:id="352" w:author="Direccion de Politicas y Gestion en Derechos Humanos 14" w:date="2023-12-29T09:46:00Z">
          <w:pPr>
            <w:pStyle w:val="Default"/>
          </w:pPr>
        </w:pPrChange>
      </w:pPr>
      <w:del w:id="353" w:author="Direccion de Politicas y Gestion en Derechos Humanos 14" w:date="2023-12-29T09:50:00Z">
        <w:r w:rsidRPr="00C37D8D" w:rsidDel="00C37D8D">
          <w:rPr>
            <w:sz w:val="20"/>
            <w:rPrChange w:id="354" w:author="Direccion de Politicas y Gestion en Derechos Humanos 14" w:date="2023-12-29T09:46:00Z">
              <w:rPr/>
            </w:rPrChange>
          </w:rPr>
          <w:delText xml:space="preserve">Esta sección </w:delText>
        </w:r>
      </w:del>
      <w:r w:rsidRPr="00C37D8D">
        <w:rPr>
          <w:sz w:val="20"/>
          <w:rPrChange w:id="355" w:author="Direccion de Politicas y Gestion en Derechos Humanos 14" w:date="2023-12-29T09:46:00Z">
            <w:rPr/>
          </w:rPrChange>
        </w:rPr>
        <w:t>comprende un análisis prospectivo que abarca el análisis de tendencias, riesgos, oportunidades y la formulación de escenarios. Constituye una evaluación exhaustiva que sienta las bases para la formulación de metas y estrategias en la PNMDH.</w:t>
      </w:r>
    </w:p>
    <w:p w14:paraId="0375A0F6" w14:textId="18177CD7" w:rsidR="00C37D8D" w:rsidRPr="00C37D8D" w:rsidDel="00C37D8D" w:rsidRDefault="00C37D8D" w:rsidP="00C37D8D">
      <w:pPr>
        <w:spacing w:before="100" w:beforeAutospacing="1" w:after="100" w:afterAutospacing="1" w:line="288" w:lineRule="auto"/>
        <w:jc w:val="both"/>
        <w:rPr>
          <w:del w:id="356" w:author="Direccion de Politicas y Gestion en Derechos Humanos 14" w:date="2023-12-29T09:50:00Z"/>
          <w:sz w:val="20"/>
          <w:rPrChange w:id="357" w:author="Direccion de Politicas y Gestion en Derechos Humanos 14" w:date="2023-12-29T09:46:00Z">
            <w:rPr>
              <w:del w:id="358" w:author="Direccion de Politicas y Gestion en Derechos Humanos 14" w:date="2023-12-29T09:50:00Z"/>
            </w:rPr>
          </w:rPrChange>
        </w:rPr>
        <w:pPrChange w:id="359" w:author="Direccion de Politicas y Gestion en Derechos Humanos 14" w:date="2023-12-29T09:46:00Z">
          <w:pPr>
            <w:pStyle w:val="Default"/>
          </w:pPr>
        </w:pPrChange>
      </w:pPr>
      <w:ins w:id="360" w:author="Direccion de Politicas y Gestion en Derechos Humanos 14" w:date="2023-12-29T09:50:00Z">
        <w:r>
          <w:rPr>
            <w:sz w:val="20"/>
          </w:rPr>
          <w:t xml:space="preserve">La segunda parte, donde se presenta la </w:t>
        </w:r>
      </w:ins>
      <w:del w:id="361" w:author="Direccion de Politicas y Gestion en Derechos Humanos 14" w:date="2023-12-29T09:50:00Z">
        <w:r w:rsidRPr="00C37D8D" w:rsidDel="00C37D8D">
          <w:rPr>
            <w:sz w:val="20"/>
            <w:rPrChange w:id="362" w:author="Direccion de Politicas y Gestion en Derechos Humanos 14" w:date="2023-12-29T09:46:00Z">
              <w:rPr/>
            </w:rPrChange>
          </w:rPr>
          <w:delText xml:space="preserve">Parte 2: </w:delText>
        </w:r>
        <w:r w:rsidRPr="00C37D8D" w:rsidDel="00C37D8D">
          <w:rPr>
            <w:sz w:val="20"/>
          </w:rPr>
          <w:delText>D</w:delText>
        </w:r>
      </w:del>
      <w:ins w:id="363" w:author="Direccion de Politicas y Gestion en Derechos Humanos 14" w:date="2023-12-29T09:50:00Z">
        <w:r>
          <w:rPr>
            <w:sz w:val="20"/>
          </w:rPr>
          <w:t>d</w:t>
        </w:r>
      </w:ins>
      <w:r w:rsidRPr="00C37D8D">
        <w:rPr>
          <w:sz w:val="20"/>
        </w:rPr>
        <w:t>efinición del futuro deseado</w:t>
      </w:r>
      <w:ins w:id="364" w:author="Direccion de Politicas y Gestion en Derechos Humanos 14" w:date="2023-12-29T09:50:00Z">
        <w:r>
          <w:rPr>
            <w:sz w:val="20"/>
          </w:rPr>
          <w:t xml:space="preserve">, </w:t>
        </w:r>
      </w:ins>
    </w:p>
    <w:p w14:paraId="52ACB14B" w14:textId="5ECB8F20" w:rsidR="00C37D8D" w:rsidRPr="00C37D8D" w:rsidRDefault="00C37D8D" w:rsidP="00C37D8D">
      <w:pPr>
        <w:spacing w:before="100" w:beforeAutospacing="1" w:after="100" w:afterAutospacing="1" w:line="288" w:lineRule="auto"/>
        <w:jc w:val="both"/>
        <w:rPr>
          <w:sz w:val="20"/>
          <w:rPrChange w:id="365" w:author="Direccion de Politicas y Gestion en Derechos Humanos 14" w:date="2023-12-29T09:46:00Z">
            <w:rPr/>
          </w:rPrChange>
        </w:rPr>
        <w:pPrChange w:id="366" w:author="Direccion de Politicas y Gestion en Derechos Humanos 14" w:date="2023-12-29T09:46:00Z">
          <w:pPr>
            <w:pStyle w:val="Default"/>
          </w:pPr>
        </w:pPrChange>
      </w:pPr>
      <w:del w:id="367" w:author="Direccion de Politicas y Gestion en Derechos Humanos 14" w:date="2023-12-29T09:50:00Z">
        <w:r w:rsidRPr="00C37D8D" w:rsidDel="00C37D8D">
          <w:rPr>
            <w:sz w:val="20"/>
            <w:rPrChange w:id="368" w:author="Direccion de Politicas y Gestion en Derechos Humanos 14" w:date="2023-12-29T09:46:00Z">
              <w:rPr/>
            </w:rPrChange>
          </w:rPr>
          <w:delText xml:space="preserve">En esta etapa, </w:delText>
        </w:r>
      </w:del>
      <w:r w:rsidRPr="00C37D8D">
        <w:rPr>
          <w:sz w:val="20"/>
          <w:rPrChange w:id="369" w:author="Direccion de Politicas y Gestion en Derechos Humanos 14" w:date="2023-12-29T09:46:00Z">
            <w:rPr/>
          </w:rPrChange>
        </w:rPr>
        <w:t>se aborda la determinación del indicador para la variable central del problema público, destacando el Índice de igualdad y no discriminación en el ejercicio pleno de derechos humanos (Índice DDHH). La narrativa del futuro deseado proyecta una visión al año 2030, donde las personas en su diversidad, especialmente aquellos en situación de vulnerabilidad y pobreza, ejercen sus derechos humanos en condiciones mejoradas de igualdad y no discriminación estructural. Se proporciona un contexto estadístico detallado que respalda esta visión, evidenciando el progreso a través de un aumento significativo del Índice DDHH.</w:t>
      </w:r>
    </w:p>
    <w:p w14:paraId="7CC959CF" w14:textId="1F262464" w:rsidR="00C37D8D" w:rsidRPr="00C37D8D" w:rsidDel="00C37D8D" w:rsidRDefault="00C37D8D" w:rsidP="00C37D8D">
      <w:pPr>
        <w:spacing w:before="100" w:beforeAutospacing="1" w:after="100" w:afterAutospacing="1" w:line="288" w:lineRule="auto"/>
        <w:jc w:val="both"/>
        <w:rPr>
          <w:del w:id="370" w:author="Direccion de Politicas y Gestion en Derechos Humanos 14" w:date="2023-12-29T09:51:00Z"/>
          <w:sz w:val="20"/>
          <w:rPrChange w:id="371" w:author="Direccion de Politicas y Gestion en Derechos Humanos 14" w:date="2023-12-29T09:46:00Z">
            <w:rPr>
              <w:del w:id="372" w:author="Direccion de Politicas y Gestion en Derechos Humanos 14" w:date="2023-12-29T09:51:00Z"/>
            </w:rPr>
          </w:rPrChange>
        </w:rPr>
        <w:pPrChange w:id="373" w:author="Direccion de Politicas y Gestion en Derechos Humanos 14" w:date="2023-12-29T09:46:00Z">
          <w:pPr>
            <w:pStyle w:val="Default"/>
          </w:pPr>
        </w:pPrChange>
      </w:pPr>
      <w:ins w:id="374" w:author="Direccion de Politicas y Gestion en Derechos Humanos 14" w:date="2023-12-29T09:50:00Z">
        <w:r>
          <w:rPr>
            <w:sz w:val="20"/>
          </w:rPr>
          <w:t>En la tercera parte, se presenta</w:t>
        </w:r>
      </w:ins>
      <w:ins w:id="375" w:author="Direccion de Politicas y Gestion en Derechos Humanos 14" w:date="2023-12-29T09:51:00Z">
        <w:r>
          <w:rPr>
            <w:sz w:val="20"/>
          </w:rPr>
          <w:t xml:space="preserve">n las </w:t>
        </w:r>
      </w:ins>
      <w:del w:id="376" w:author="Direccion de Politicas y Gestion en Derechos Humanos 14" w:date="2023-12-29T09:51:00Z">
        <w:r w:rsidRPr="00C37D8D" w:rsidDel="00C37D8D">
          <w:rPr>
            <w:sz w:val="20"/>
            <w:rPrChange w:id="377" w:author="Direccion de Politicas y Gestion en Derechos Humanos 14" w:date="2023-12-29T09:46:00Z">
              <w:rPr/>
            </w:rPrChange>
          </w:rPr>
          <w:delText xml:space="preserve">Parte 3: </w:delText>
        </w:r>
        <w:r w:rsidRPr="00C37D8D" w:rsidDel="00C37D8D">
          <w:rPr>
            <w:sz w:val="20"/>
          </w:rPr>
          <w:delText>A</w:delText>
        </w:r>
      </w:del>
      <w:ins w:id="378" w:author="Direccion de Politicas y Gestion en Derechos Humanos 14" w:date="2023-12-29T09:51:00Z">
        <w:r>
          <w:rPr>
            <w:sz w:val="20"/>
          </w:rPr>
          <w:t>a</w:t>
        </w:r>
      </w:ins>
      <w:r w:rsidRPr="00C37D8D">
        <w:rPr>
          <w:sz w:val="20"/>
        </w:rPr>
        <w:t>lternativas de solución para abordar el problema público</w:t>
      </w:r>
      <w:ins w:id="379" w:author="Direccion de Politicas y Gestion en Derechos Humanos 14" w:date="2023-12-29T09:51:00Z">
        <w:r>
          <w:rPr>
            <w:sz w:val="20"/>
          </w:rPr>
          <w:t xml:space="preserve">, </w:t>
        </w:r>
      </w:ins>
    </w:p>
    <w:p w14:paraId="53875109" w14:textId="23779CDB" w:rsidR="00C37D8D" w:rsidRPr="00C37D8D" w:rsidRDefault="00C37D8D" w:rsidP="00C37D8D">
      <w:pPr>
        <w:spacing w:before="100" w:beforeAutospacing="1" w:after="100" w:afterAutospacing="1" w:line="288" w:lineRule="auto"/>
        <w:jc w:val="both"/>
        <w:rPr>
          <w:sz w:val="20"/>
          <w:rPrChange w:id="380" w:author="Direccion de Politicas y Gestion en Derechos Humanos 14" w:date="2023-12-29T09:46:00Z">
            <w:rPr/>
          </w:rPrChange>
        </w:rPr>
        <w:pPrChange w:id="381" w:author="Direccion de Politicas y Gestion en Derechos Humanos 14" w:date="2023-12-29T09:46:00Z">
          <w:pPr>
            <w:pStyle w:val="Default"/>
          </w:pPr>
        </w:pPrChange>
      </w:pPr>
      <w:del w:id="382" w:author="Direccion de Politicas y Gestion en Derechos Humanos 14" w:date="2023-12-29T09:51:00Z">
        <w:r w:rsidRPr="00C37D8D" w:rsidDel="00C37D8D">
          <w:rPr>
            <w:sz w:val="20"/>
            <w:rPrChange w:id="383" w:author="Direccion de Politicas y Gestion en Derechos Humanos 14" w:date="2023-12-29T09:46:00Z">
              <w:rPr/>
            </w:rPrChange>
          </w:rPr>
          <w:delText xml:space="preserve">Esta sección </w:delText>
        </w:r>
      </w:del>
      <w:ins w:id="384" w:author="Direccion de Politicas y Gestion en Derechos Humanos 14" w:date="2023-12-29T09:51:00Z">
        <w:r>
          <w:rPr>
            <w:sz w:val="20"/>
          </w:rPr>
          <w:t xml:space="preserve">donde se desarrolla </w:t>
        </w:r>
      </w:ins>
      <w:del w:id="385" w:author="Direccion de Politicas y Gestion en Derechos Humanos 14" w:date="2023-12-29T09:51:00Z">
        <w:r w:rsidRPr="00C37D8D" w:rsidDel="00C37D8D">
          <w:rPr>
            <w:sz w:val="20"/>
            <w:rPrChange w:id="386" w:author="Direccion de Politicas y Gestion en Derechos Humanos 14" w:date="2023-12-29T09:46:00Z">
              <w:rPr/>
            </w:rPrChange>
          </w:rPr>
          <w:delText xml:space="preserve">se dedica a </w:delText>
        </w:r>
      </w:del>
      <w:r w:rsidRPr="00C37D8D">
        <w:rPr>
          <w:sz w:val="20"/>
          <w:rPrChange w:id="387" w:author="Direccion de Politicas y Gestion en Derechos Humanos 14" w:date="2023-12-29T09:46:00Z">
            <w:rPr/>
          </w:rPrChange>
        </w:rPr>
        <w:t>la identificación, evaluación y selección de alternativas de solución para abordar el problema público planteado. Se sigue un proceso sistemático que garantiza la consideración adecuada de diversas opciones y la elección de las más viables y efectivas.</w:t>
      </w:r>
    </w:p>
    <w:p w14:paraId="4DA1220C" w14:textId="7AF1F2F3" w:rsidR="00C37D8D" w:rsidRPr="00C37D8D" w:rsidRDefault="00C37D8D" w:rsidP="00C37D8D">
      <w:pPr>
        <w:spacing w:before="100" w:beforeAutospacing="1" w:after="100" w:afterAutospacing="1" w:line="288" w:lineRule="auto"/>
        <w:jc w:val="both"/>
        <w:rPr>
          <w:sz w:val="20"/>
        </w:rPr>
        <w:pPrChange w:id="388" w:author="Direccion de Politicas y Gestion en Derechos Humanos 14" w:date="2023-12-29T09:46:00Z">
          <w:pPr>
            <w:pStyle w:val="Default"/>
          </w:pPr>
        </w:pPrChange>
      </w:pPr>
      <w:r>
        <w:rPr>
          <w:sz w:val="20"/>
        </w:rPr>
        <w:t xml:space="preserve">Finalmente, el documento </w:t>
      </w:r>
      <w:r w:rsidRPr="00C37D8D">
        <w:rPr>
          <w:sz w:val="20"/>
        </w:rPr>
        <w:t>se complementa con anexos que fortalecen la robustez del contenido presentado. Estos anexos incluyen una ficha técnica del indicador para la variable central del problema público, la metodología para el análisis prospectivo, el proceso de consulta y socialización del indicador propuesto por el sector, y la metodología de selección de alternativas de solución. Estos elementos adicionales brindan transparencia y respaldo técnico a cada fase del proceso metodológico.</w:t>
      </w:r>
    </w:p>
    <w:p w14:paraId="64662DA9" w14:textId="731010C7" w:rsidR="00C37D8D" w:rsidRPr="00C37D8D" w:rsidRDefault="00C37D8D" w:rsidP="00C37D8D">
      <w:pPr>
        <w:spacing w:before="100" w:beforeAutospacing="1" w:after="100" w:afterAutospacing="1" w:line="288" w:lineRule="auto"/>
        <w:jc w:val="both"/>
        <w:rPr>
          <w:sz w:val="20"/>
        </w:rPr>
      </w:pPr>
      <w:r w:rsidRPr="00C37D8D">
        <w:rPr>
          <w:sz w:val="20"/>
        </w:rPr>
        <w:lastRenderedPageBreak/>
        <w:t xml:space="preserve">En síntesis, este "Entregable 2" de la PNMDH se </w:t>
      </w:r>
      <w:del w:id="389" w:author="Direccion de Politicas y Gestion en Derechos Humanos 14" w:date="2023-12-29T09:48:00Z">
        <w:r w:rsidRPr="00C37D8D" w:rsidDel="00C37D8D">
          <w:rPr>
            <w:sz w:val="20"/>
          </w:rPr>
          <w:delText>erige</w:delText>
        </w:r>
      </w:del>
      <w:ins w:id="390" w:author="Direccion de Politicas y Gestion en Derechos Humanos 14" w:date="2023-12-29T09:48:00Z">
        <w:r w:rsidRPr="00C37D8D">
          <w:rPr>
            <w:sz w:val="20"/>
          </w:rPr>
          <w:t>establece</w:t>
        </w:r>
      </w:ins>
      <w:r w:rsidRPr="00C37D8D">
        <w:rPr>
          <w:sz w:val="20"/>
        </w:rPr>
        <w:t xml:space="preserve"> como un documento integral y </w:t>
      </w:r>
      <w:del w:id="391" w:author="Direccion de Politicas y Gestion en Derechos Humanos 14" w:date="2023-12-29T09:49:00Z">
        <w:r w:rsidRPr="00C37D8D" w:rsidDel="00C37D8D">
          <w:rPr>
            <w:sz w:val="20"/>
          </w:rPr>
          <w:delText xml:space="preserve">meticulosamente </w:delText>
        </w:r>
      </w:del>
      <w:ins w:id="392" w:author="Direccion de Politicas y Gestion en Derechos Humanos 14" w:date="2023-12-29T09:49:00Z">
        <w:r>
          <w:rPr>
            <w:sz w:val="20"/>
          </w:rPr>
          <w:t>cuidadosamente</w:t>
        </w:r>
        <w:r w:rsidRPr="00C37D8D">
          <w:rPr>
            <w:sz w:val="20"/>
          </w:rPr>
          <w:t xml:space="preserve"> </w:t>
        </w:r>
      </w:ins>
      <w:r w:rsidRPr="00C37D8D">
        <w:rPr>
          <w:sz w:val="20"/>
        </w:rPr>
        <w:t>elaborado, respaldado por un proceso participativo y consultivo, que establece una visión clara, fundamenta sus propuestas en datos sólidos y sigue un enfoque sistemático en la identificación y evaluación de alternativas de solución. Los anexos proporcionan información adicional para respaldar la solidez y la transparencia del proceso metodológico.</w:t>
      </w:r>
    </w:p>
    <w:p w14:paraId="3EF2A8B3" w14:textId="77777777" w:rsidR="00C37D8D" w:rsidRDefault="00C37D8D" w:rsidP="00C37D8D">
      <w:pPr>
        <w:pStyle w:val="Default"/>
      </w:pPr>
    </w:p>
    <w:p w14:paraId="7E3EC1FA" w14:textId="77777777" w:rsidR="00C37D8D" w:rsidRDefault="00C37D8D" w:rsidP="00C37D8D">
      <w:pPr>
        <w:pStyle w:val="Default"/>
      </w:pPr>
    </w:p>
    <w:p w14:paraId="48A483B0" w14:textId="77777777" w:rsidR="00C37D8D" w:rsidRDefault="00C37D8D" w:rsidP="00C37D8D">
      <w:pPr>
        <w:pStyle w:val="Default"/>
      </w:pPr>
    </w:p>
    <w:p w14:paraId="6A5CD81E" w14:textId="77777777" w:rsidR="00C37D8D" w:rsidRDefault="00C37D8D" w:rsidP="00C37D8D">
      <w:pPr>
        <w:pStyle w:val="Default"/>
      </w:pPr>
    </w:p>
    <w:p w14:paraId="06DBE74B" w14:textId="77777777" w:rsidR="00C37D8D" w:rsidRDefault="00C37D8D" w:rsidP="00C37D8D">
      <w:pPr>
        <w:pStyle w:val="Default"/>
      </w:pPr>
    </w:p>
    <w:p w14:paraId="5CFAEEB0" w14:textId="77777777" w:rsidR="00C37D8D" w:rsidRPr="00C37D8D" w:rsidRDefault="00C37D8D" w:rsidP="00C37D8D">
      <w:pPr>
        <w:pStyle w:val="Default"/>
        <w:pPrChange w:id="393" w:author="Direccion de Politicas y Gestion en Derechos Humanos 14" w:date="2023-12-29T09:45:00Z">
          <w:pPr>
            <w:pStyle w:val="Ttulo1"/>
          </w:pPr>
        </w:pPrChange>
      </w:pPr>
    </w:p>
    <w:p w14:paraId="6B750EC0" w14:textId="77777777" w:rsidR="00C37D8D" w:rsidRDefault="00C37D8D">
      <w:pPr>
        <w:rPr>
          <w:rFonts w:eastAsiaTheme="majorEastAsia" w:cstheme="minorHAnsi"/>
          <w:b/>
          <w:kern w:val="0"/>
          <w:sz w:val="28"/>
          <w:szCs w:val="28"/>
        </w:rPr>
      </w:pPr>
      <w:r>
        <w:br w:type="page"/>
      </w:r>
    </w:p>
    <w:p w14:paraId="37A07373" w14:textId="4A6DA58E" w:rsidR="00070C7F" w:rsidRPr="00070C7F" w:rsidRDefault="00070C7F" w:rsidP="00C37D8D">
      <w:pPr>
        <w:pStyle w:val="Ttulo1"/>
      </w:pPr>
      <w:bookmarkStart w:id="394" w:name="_Toc154739277"/>
      <w:r w:rsidRPr="00070C7F">
        <w:lastRenderedPageBreak/>
        <w:t>DETERMINACIÓN DE LA SITUACIÓN FUTURA DESEADA</w:t>
      </w:r>
      <w:bookmarkEnd w:id="394"/>
    </w:p>
    <w:p w14:paraId="067B88BB" w14:textId="1B569D8E" w:rsidR="00070C7F" w:rsidRPr="00864098" w:rsidRDefault="00070C7F" w:rsidP="00754952">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395" w:name="_Toc154739278"/>
      <w:r w:rsidRPr="00864098">
        <w:rPr>
          <w:rFonts w:asciiTheme="minorHAnsi" w:hAnsiTheme="minorHAnsi" w:cstheme="minorHAnsi"/>
          <w:b/>
          <w:bCs/>
          <w:color w:val="auto"/>
          <w:sz w:val="24"/>
          <w:szCs w:val="24"/>
        </w:rPr>
        <w:t>Análisis de futuro</w:t>
      </w:r>
      <w:bookmarkEnd w:id="395"/>
    </w:p>
    <w:p w14:paraId="0A313240" w14:textId="3260FA0A" w:rsidR="001314BF" w:rsidRPr="00392F68" w:rsidRDefault="001314BF" w:rsidP="00070C7F">
      <w:pPr>
        <w:spacing w:before="100" w:beforeAutospacing="1" w:after="100" w:afterAutospacing="1" w:line="288" w:lineRule="auto"/>
        <w:jc w:val="both"/>
        <w:rPr>
          <w:sz w:val="20"/>
        </w:rPr>
      </w:pPr>
      <w:r w:rsidRPr="00392F68">
        <w:rPr>
          <w:sz w:val="20"/>
        </w:rPr>
        <w:t>El análisis prospectivo es una metodología y enfoque de análisis que se utiliza para anticipar posibles escenarios futuros y sus implica</w:t>
      </w:r>
      <w:r w:rsidR="00E17737">
        <w:rPr>
          <w:sz w:val="20"/>
        </w:rPr>
        <w:t>ncias</w:t>
      </w:r>
      <w:r w:rsidRPr="00392F68">
        <w:rPr>
          <w:sz w:val="20"/>
        </w:rPr>
        <w:t>. Su objetivo principal es comprender y evaluar las tendencias, cambios y factores que pueden influir en el futuro de una organización, proyecto, sector o sociedad en general.</w:t>
      </w:r>
    </w:p>
    <w:p w14:paraId="1C61649E" w14:textId="51B785EF" w:rsidR="001314BF" w:rsidRPr="00392F68" w:rsidRDefault="001314BF" w:rsidP="00070C7F">
      <w:pPr>
        <w:spacing w:before="100" w:beforeAutospacing="1" w:after="100" w:afterAutospacing="1" w:line="288" w:lineRule="auto"/>
        <w:jc w:val="both"/>
        <w:rPr>
          <w:sz w:val="20"/>
        </w:rPr>
      </w:pPr>
      <w:r w:rsidRPr="00392F68">
        <w:rPr>
          <w:sz w:val="20"/>
        </w:rPr>
        <w:t>Este tipo de análisis se basa en el examen sistemático</w:t>
      </w:r>
      <w:r w:rsidRPr="00E17737">
        <w:rPr>
          <w:color w:val="FF0000"/>
          <w:sz w:val="20"/>
        </w:rPr>
        <w:t xml:space="preserve"> </w:t>
      </w:r>
      <w:r w:rsidRPr="00392F68">
        <w:rPr>
          <w:sz w:val="20"/>
        </w:rPr>
        <w:t>de diversas fuentes de información, como datos estadísticos, estudios, investigaciones, tendencias socioeconómicas, tecnológicas, políticas y ambientales, entre otros. A partir de esta información, se identifican y analizan los factores clave que podrían dar forma a futuros posibles.</w:t>
      </w:r>
    </w:p>
    <w:p w14:paraId="5F5DD10C" w14:textId="7EE39CF5" w:rsidR="001314BF" w:rsidRPr="00392F68" w:rsidRDefault="001314BF" w:rsidP="00070C7F">
      <w:pPr>
        <w:spacing w:before="100" w:beforeAutospacing="1" w:after="100" w:afterAutospacing="1" w:line="288" w:lineRule="auto"/>
        <w:jc w:val="both"/>
        <w:rPr>
          <w:sz w:val="20"/>
        </w:rPr>
      </w:pPr>
      <w:r w:rsidRPr="00392F68">
        <w:rPr>
          <w:sz w:val="20"/>
        </w:rPr>
        <w:t xml:space="preserve">El análisis prospectivo busca </w:t>
      </w:r>
      <w:r w:rsidRPr="007C0228">
        <w:rPr>
          <w:sz w:val="20"/>
        </w:rPr>
        <w:t xml:space="preserve">proporcionar una visión más completa </w:t>
      </w:r>
      <w:r w:rsidR="007C0228" w:rsidRPr="007C0228">
        <w:rPr>
          <w:sz w:val="20"/>
        </w:rPr>
        <w:t>e integral</w:t>
      </w:r>
      <w:r w:rsidRPr="007C0228">
        <w:rPr>
          <w:sz w:val="20"/>
        </w:rPr>
        <w:t xml:space="preserve"> del futuro, </w:t>
      </w:r>
      <w:r w:rsidRPr="00392F68">
        <w:rPr>
          <w:sz w:val="20"/>
        </w:rPr>
        <w:t>permitiendo identificar riesgos y oportunidades, y facilitando la toma de decisiones estratégicas informadas. Es una herramienta valiosa para la planificación a largo plazo, la elaboración de políticas, la gestión de riesgos y la adaptación a un entorno en constante cambio.</w:t>
      </w:r>
    </w:p>
    <w:p w14:paraId="2D29966C" w14:textId="77777777" w:rsidR="001314BF" w:rsidRDefault="001314BF" w:rsidP="00070C7F">
      <w:pPr>
        <w:spacing w:before="100" w:beforeAutospacing="1" w:after="100" w:afterAutospacing="1" w:line="288" w:lineRule="auto"/>
        <w:jc w:val="both"/>
        <w:rPr>
          <w:sz w:val="20"/>
        </w:rPr>
      </w:pPr>
      <w:r w:rsidRPr="00392F68">
        <w:rPr>
          <w:sz w:val="20"/>
        </w:rPr>
        <w:t xml:space="preserve">El análisis prospectivo desempeña un papel fundamental en la elaboración de la Política Nacional Multisectorial de Derechos Humanos en el contexto del problema público </w:t>
      </w:r>
      <w:r w:rsidRPr="0097694F">
        <w:rPr>
          <w:sz w:val="20"/>
        </w:rPr>
        <w:t xml:space="preserve">identificado: la </w:t>
      </w:r>
      <w:r w:rsidRPr="00392F68">
        <w:rPr>
          <w:sz w:val="20"/>
        </w:rPr>
        <w:t>Desigualdad y discriminación estructural en el ejercicio pleno de los derechos humanos de las personas en su diversidad.</w:t>
      </w:r>
    </w:p>
    <w:p w14:paraId="2F7C77A4" w14:textId="54360AF8" w:rsidR="001314BF" w:rsidRPr="00885FD7" w:rsidRDefault="00941DCE" w:rsidP="00070C7F">
      <w:pPr>
        <w:pStyle w:val="Descripcin"/>
        <w:jc w:val="center"/>
        <w:rPr>
          <w:i w:val="0"/>
          <w:iCs w:val="0"/>
          <w:color w:val="auto"/>
          <w:sz w:val="20"/>
          <w:szCs w:val="22"/>
        </w:rPr>
      </w:pPr>
      <w:bookmarkStart w:id="396" w:name="_Toc141714211"/>
      <w:bookmarkStart w:id="397" w:name="_Toc152615055"/>
      <w:bookmarkStart w:id="398" w:name="_Hlk141713690"/>
      <w:r w:rsidRPr="00941DCE">
        <w:rPr>
          <w:b/>
          <w:bCs/>
          <w:i w:val="0"/>
          <w:iCs w:val="0"/>
          <w:color w:val="auto"/>
          <w:sz w:val="20"/>
          <w:szCs w:val="22"/>
        </w:rPr>
        <w:t xml:space="preserve">Figura </w:t>
      </w:r>
      <w:r w:rsidRPr="00941DCE">
        <w:rPr>
          <w:b/>
          <w:bCs/>
          <w:i w:val="0"/>
          <w:iCs w:val="0"/>
          <w:color w:val="auto"/>
          <w:sz w:val="20"/>
          <w:szCs w:val="22"/>
        </w:rPr>
        <w:fldChar w:fldCharType="begin"/>
      </w:r>
      <w:r w:rsidRPr="00941DCE">
        <w:rPr>
          <w:b/>
          <w:bCs/>
          <w:i w:val="0"/>
          <w:iCs w:val="0"/>
          <w:color w:val="auto"/>
          <w:sz w:val="20"/>
          <w:szCs w:val="22"/>
        </w:rPr>
        <w:instrText xml:space="preserve"> SEQ Figura \* ARABIC </w:instrText>
      </w:r>
      <w:r w:rsidRPr="00941DCE">
        <w:rPr>
          <w:b/>
          <w:bCs/>
          <w:i w:val="0"/>
          <w:iCs w:val="0"/>
          <w:color w:val="auto"/>
          <w:sz w:val="20"/>
          <w:szCs w:val="22"/>
        </w:rPr>
        <w:fldChar w:fldCharType="separate"/>
      </w:r>
      <w:r w:rsidR="002D5FAB">
        <w:rPr>
          <w:b/>
          <w:bCs/>
          <w:i w:val="0"/>
          <w:iCs w:val="0"/>
          <w:noProof/>
          <w:color w:val="auto"/>
          <w:sz w:val="20"/>
          <w:szCs w:val="22"/>
        </w:rPr>
        <w:t>1</w:t>
      </w:r>
      <w:r w:rsidRPr="00941DCE">
        <w:rPr>
          <w:b/>
          <w:bCs/>
          <w:i w:val="0"/>
          <w:iCs w:val="0"/>
          <w:color w:val="auto"/>
          <w:sz w:val="20"/>
          <w:szCs w:val="22"/>
        </w:rPr>
        <w:fldChar w:fldCharType="end"/>
      </w:r>
      <w:r>
        <w:rPr>
          <w:b/>
          <w:bCs/>
          <w:i w:val="0"/>
          <w:iCs w:val="0"/>
          <w:color w:val="auto"/>
          <w:sz w:val="20"/>
          <w:szCs w:val="22"/>
        </w:rPr>
        <w:t>:</w:t>
      </w:r>
      <w:r w:rsidR="001314BF" w:rsidRPr="00885FD7">
        <w:rPr>
          <w:i w:val="0"/>
          <w:iCs w:val="0"/>
          <w:color w:val="auto"/>
          <w:sz w:val="20"/>
          <w:szCs w:val="22"/>
        </w:rPr>
        <w:t xml:space="preserve"> </w:t>
      </w:r>
      <w:r w:rsidR="001314BF">
        <w:rPr>
          <w:i w:val="0"/>
          <w:iCs w:val="0"/>
          <w:color w:val="auto"/>
          <w:sz w:val="20"/>
          <w:szCs w:val="22"/>
        </w:rPr>
        <w:t xml:space="preserve">Problema de la </w:t>
      </w:r>
      <w:r w:rsidR="001314BF" w:rsidRPr="00175B68">
        <w:rPr>
          <w:i w:val="0"/>
          <w:iCs w:val="0"/>
          <w:color w:val="auto"/>
          <w:sz w:val="20"/>
          <w:szCs w:val="22"/>
        </w:rPr>
        <w:t>Política Nacional Multisectorial de Derechos Humanos</w:t>
      </w:r>
      <w:bookmarkEnd w:id="396"/>
      <w:bookmarkEnd w:id="397"/>
    </w:p>
    <w:bookmarkEnd w:id="398"/>
    <w:p w14:paraId="55069037" w14:textId="77777777" w:rsidR="001314BF" w:rsidRDefault="001314BF" w:rsidP="00070C7F">
      <w:pPr>
        <w:spacing w:before="100" w:beforeAutospacing="1" w:after="0" w:line="240" w:lineRule="auto"/>
        <w:jc w:val="center"/>
        <w:rPr>
          <w:sz w:val="20"/>
        </w:rPr>
      </w:pPr>
      <w:r>
        <w:rPr>
          <w:noProof/>
        </w:rPr>
        <w:drawing>
          <wp:inline distT="0" distB="0" distL="0" distR="0" wp14:anchorId="5584548D" wp14:editId="18DFE23A">
            <wp:extent cx="4437380" cy="1941816"/>
            <wp:effectExtent l="0" t="0" r="0" b="1905"/>
            <wp:docPr id="17987739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4474134" cy="1957900"/>
                    </a:xfrm>
                    <a:prstGeom prst="rect">
                      <a:avLst/>
                    </a:prstGeom>
                    <a:noFill/>
                    <a:ln>
                      <a:noFill/>
                    </a:ln>
                    <a:extLst>
                      <a:ext uri="{53640926-AAD7-44D8-BBD7-CCE9431645EC}">
                        <a14:shadowObscured xmlns:a14="http://schemas.microsoft.com/office/drawing/2010/main"/>
                      </a:ext>
                    </a:extLst>
                  </pic:spPr>
                </pic:pic>
              </a:graphicData>
            </a:graphic>
          </wp:inline>
        </w:drawing>
      </w:r>
    </w:p>
    <w:p w14:paraId="77D76C50" w14:textId="77777777" w:rsidR="001314BF" w:rsidRPr="00175B68" w:rsidRDefault="001314BF" w:rsidP="00070C7F">
      <w:pPr>
        <w:spacing w:after="0" w:line="240" w:lineRule="auto"/>
        <w:jc w:val="right"/>
        <w:rPr>
          <w:sz w:val="16"/>
        </w:rPr>
      </w:pPr>
      <w:r w:rsidRPr="00175B68">
        <w:rPr>
          <w:sz w:val="16"/>
        </w:rPr>
        <w:t>Fuente: MINJUSDH</w:t>
      </w:r>
    </w:p>
    <w:p w14:paraId="1E632D34" w14:textId="77777777" w:rsidR="001314BF" w:rsidRPr="00175B68" w:rsidRDefault="001314BF" w:rsidP="00070C7F">
      <w:pPr>
        <w:spacing w:before="100" w:beforeAutospacing="1" w:after="100" w:afterAutospacing="1" w:line="288" w:lineRule="auto"/>
        <w:jc w:val="both"/>
        <w:rPr>
          <w:sz w:val="20"/>
        </w:rPr>
      </w:pPr>
      <w:r w:rsidRPr="00175B68">
        <w:rPr>
          <w:sz w:val="20"/>
        </w:rPr>
        <w:t>El análisis prospectivo es una parte fundamental del proceso de planeamiento estratégico, como lo establece la metodología del Centro Nacional de Planeamiento Estratégico (CEPLAN). Esta metodología busca determinar el futuro deseado, que es el horizonte al cual se aspira llegar al 2030, que es el horizonte de la PNMDH.</w:t>
      </w:r>
    </w:p>
    <w:p w14:paraId="5DC9EC58" w14:textId="066EAB60" w:rsidR="001314BF" w:rsidRPr="00175B68" w:rsidRDefault="001314BF" w:rsidP="00070C7F">
      <w:pPr>
        <w:spacing w:before="100" w:beforeAutospacing="1" w:after="100" w:afterAutospacing="1" w:line="288" w:lineRule="auto"/>
        <w:jc w:val="both"/>
        <w:rPr>
          <w:sz w:val="20"/>
        </w:rPr>
      </w:pPr>
      <w:r w:rsidRPr="00175B68">
        <w:rPr>
          <w:sz w:val="20"/>
        </w:rPr>
        <w:t>El proceso de planeamiento estratégico consta de varias etapas, y el análisis prospectivo es una de ellas. A continuación, se describen las etapas principales que se relacionan con el análisis prospectivo:</w:t>
      </w:r>
    </w:p>
    <w:p w14:paraId="267CDE9C" w14:textId="0A628242" w:rsidR="001314BF" w:rsidRPr="00175B68" w:rsidRDefault="007C0228" w:rsidP="00070C7F">
      <w:pPr>
        <w:spacing w:before="100" w:beforeAutospacing="1" w:after="100" w:afterAutospacing="1" w:line="288" w:lineRule="auto"/>
        <w:jc w:val="both"/>
        <w:rPr>
          <w:sz w:val="20"/>
        </w:rPr>
      </w:pPr>
      <w:r w:rsidRPr="00E91B36">
        <w:rPr>
          <w:sz w:val="20"/>
        </w:rPr>
        <w:t>A</w:t>
      </w:r>
      <w:r w:rsidR="001314BF" w:rsidRPr="00E91B36">
        <w:rPr>
          <w:sz w:val="20"/>
        </w:rPr>
        <w:t>spiraciones</w:t>
      </w:r>
      <w:r w:rsidRPr="00E91B36">
        <w:rPr>
          <w:sz w:val="20"/>
        </w:rPr>
        <w:t xml:space="preserve"> de la población</w:t>
      </w:r>
      <w:r w:rsidR="001314BF" w:rsidRPr="00E91B36">
        <w:rPr>
          <w:sz w:val="20"/>
        </w:rPr>
        <w:t xml:space="preserve">: En </w:t>
      </w:r>
      <w:r w:rsidR="001314BF" w:rsidRPr="00175B68">
        <w:rPr>
          <w:sz w:val="20"/>
        </w:rPr>
        <w:t xml:space="preserve">esta etapa, se recogen las aspiraciones y objetivos que la sociedad, las organizaciones o las personas tienen para el futuro. Esto puede realizarse mediante la participación de </w:t>
      </w:r>
      <w:r w:rsidR="001314BF" w:rsidRPr="00175B68">
        <w:rPr>
          <w:sz w:val="20"/>
        </w:rPr>
        <w:lastRenderedPageBreak/>
        <w:t>diferentes actores y grupos interesados, incluyendo encuestas, consultas públicas o diálogos con la comunidad.</w:t>
      </w:r>
    </w:p>
    <w:p w14:paraId="1F74DD11" w14:textId="19DCC06B" w:rsidR="001314BF" w:rsidRPr="00175B68" w:rsidRDefault="001314BF" w:rsidP="00070C7F">
      <w:pPr>
        <w:spacing w:before="100" w:beforeAutospacing="1" w:after="100" w:afterAutospacing="1" w:line="288" w:lineRule="auto"/>
        <w:jc w:val="both"/>
        <w:rPr>
          <w:sz w:val="20"/>
        </w:rPr>
      </w:pPr>
      <w:r w:rsidRPr="00175B68">
        <w:rPr>
          <w:sz w:val="20"/>
        </w:rPr>
        <w:t xml:space="preserve">Análisis de futuro: En esta fase, se realiza </w:t>
      </w:r>
      <w:r w:rsidRPr="007C0228">
        <w:rPr>
          <w:sz w:val="20"/>
        </w:rPr>
        <w:t xml:space="preserve">un análisis de </w:t>
      </w:r>
      <w:r w:rsidRPr="00175B68">
        <w:rPr>
          <w:sz w:val="20"/>
        </w:rPr>
        <w:t>las tendencias, cambios y factores que podrían influir en el futuro deseado. Se revisan diversas fuentes de información, estudios prospectivos, tendencias socioeconómicas, políticas, tecnológicas, entre otros, para identificar los escenarios futuros posibles.</w:t>
      </w:r>
    </w:p>
    <w:p w14:paraId="61519935" w14:textId="77777777" w:rsidR="001314BF" w:rsidRPr="00175B68" w:rsidRDefault="001314BF" w:rsidP="00070C7F">
      <w:pPr>
        <w:spacing w:before="100" w:beforeAutospacing="1" w:after="100" w:afterAutospacing="1" w:line="288" w:lineRule="auto"/>
        <w:jc w:val="both"/>
        <w:rPr>
          <w:sz w:val="20"/>
        </w:rPr>
      </w:pPr>
      <w:r w:rsidRPr="00175B68">
        <w:rPr>
          <w:sz w:val="20"/>
        </w:rPr>
        <w:t>Definición de la imagen de territorio deseado: Con base en el análisis prospectivo y las aspiraciones recogidas, se define una imagen clara y concreta del territorio o ámbito de estudio deseado en el futuro. Esta imagen representa el horizonte al que se aspira llegar y sirve como guía para la formulación de estrategias y políticas.</w:t>
      </w:r>
    </w:p>
    <w:p w14:paraId="126F83C3" w14:textId="77777777" w:rsidR="001314BF" w:rsidRDefault="001314BF" w:rsidP="00070C7F">
      <w:pPr>
        <w:spacing w:before="100" w:beforeAutospacing="1" w:after="100" w:afterAutospacing="1" w:line="288" w:lineRule="auto"/>
        <w:jc w:val="both"/>
        <w:rPr>
          <w:sz w:val="20"/>
        </w:rPr>
      </w:pPr>
      <w:r w:rsidRPr="00175B68">
        <w:rPr>
          <w:sz w:val="20"/>
        </w:rPr>
        <w:t>El análisis prospectivo permite fundamentar la visión de futuro y la imagen de territorio deseado con información sólida y objetiva, lo que facilita la toma de decisiones informadas y la elaboración de planes estratégicos efectivos. Esta metodología busca garantizar que el planeamiento sea realista, sostenible y alineado con las necesidades y expectativas de la sociedad en el futuro.</w:t>
      </w:r>
    </w:p>
    <w:p w14:paraId="5B1E8CD5" w14:textId="40C3F76B" w:rsidR="001314BF" w:rsidRPr="00175B68" w:rsidRDefault="001314BF" w:rsidP="00070C7F">
      <w:pPr>
        <w:pStyle w:val="Descripcin"/>
        <w:jc w:val="center"/>
        <w:rPr>
          <w:i w:val="0"/>
          <w:iCs w:val="0"/>
          <w:color w:val="auto"/>
          <w:sz w:val="20"/>
          <w:szCs w:val="22"/>
        </w:rPr>
      </w:pPr>
      <w:bookmarkStart w:id="399" w:name="_Toc141714212"/>
      <w:bookmarkStart w:id="400" w:name="_Toc152615056"/>
      <w:r w:rsidRPr="008B1424">
        <w:rPr>
          <w:b/>
          <w:bCs/>
          <w:i w:val="0"/>
          <w:iCs w:val="0"/>
          <w:color w:val="auto"/>
          <w:sz w:val="20"/>
          <w:szCs w:val="22"/>
        </w:rPr>
        <w:t xml:space="preserve">Figura </w:t>
      </w:r>
      <w:r w:rsidRPr="008B1424">
        <w:rPr>
          <w:b/>
          <w:bCs/>
          <w:i w:val="0"/>
          <w:iCs w:val="0"/>
          <w:color w:val="auto"/>
          <w:sz w:val="20"/>
          <w:szCs w:val="22"/>
        </w:rPr>
        <w:fldChar w:fldCharType="begin"/>
      </w:r>
      <w:r w:rsidRPr="008B1424">
        <w:rPr>
          <w:b/>
          <w:bCs/>
          <w:i w:val="0"/>
          <w:iCs w:val="0"/>
          <w:color w:val="auto"/>
          <w:sz w:val="20"/>
          <w:szCs w:val="22"/>
        </w:rPr>
        <w:instrText xml:space="preserve"> SEQ Figura \* ARABIC </w:instrText>
      </w:r>
      <w:r w:rsidRPr="008B1424">
        <w:rPr>
          <w:b/>
          <w:bCs/>
          <w:i w:val="0"/>
          <w:iCs w:val="0"/>
          <w:color w:val="auto"/>
          <w:sz w:val="20"/>
          <w:szCs w:val="22"/>
        </w:rPr>
        <w:fldChar w:fldCharType="separate"/>
      </w:r>
      <w:r w:rsidR="002D5FAB">
        <w:rPr>
          <w:b/>
          <w:bCs/>
          <w:i w:val="0"/>
          <w:iCs w:val="0"/>
          <w:noProof/>
          <w:color w:val="auto"/>
          <w:sz w:val="20"/>
          <w:szCs w:val="22"/>
        </w:rPr>
        <w:t>2</w:t>
      </w:r>
      <w:r w:rsidRPr="008B1424">
        <w:rPr>
          <w:b/>
          <w:bCs/>
          <w:i w:val="0"/>
          <w:iCs w:val="0"/>
          <w:color w:val="auto"/>
          <w:sz w:val="20"/>
          <w:szCs w:val="22"/>
        </w:rPr>
        <w:fldChar w:fldCharType="end"/>
      </w:r>
      <w:r w:rsidRPr="00885FD7">
        <w:rPr>
          <w:i w:val="0"/>
          <w:iCs w:val="0"/>
          <w:color w:val="auto"/>
          <w:sz w:val="20"/>
          <w:szCs w:val="22"/>
        </w:rPr>
        <w:t xml:space="preserve">: </w:t>
      </w:r>
      <w:r>
        <w:rPr>
          <w:i w:val="0"/>
          <w:iCs w:val="0"/>
          <w:color w:val="auto"/>
          <w:sz w:val="20"/>
          <w:szCs w:val="22"/>
        </w:rPr>
        <w:t>Ciclo de planeamiento estratégico</w:t>
      </w:r>
      <w:bookmarkEnd w:id="399"/>
      <w:bookmarkEnd w:id="400"/>
    </w:p>
    <w:p w14:paraId="3E0D9BAC" w14:textId="77777777" w:rsidR="001314BF" w:rsidRDefault="001314BF" w:rsidP="00070C7F">
      <w:pPr>
        <w:spacing w:after="0" w:line="240" w:lineRule="auto"/>
        <w:jc w:val="center"/>
        <w:rPr>
          <w:sz w:val="20"/>
        </w:rPr>
      </w:pPr>
      <w:r>
        <w:rPr>
          <w:noProof/>
        </w:rPr>
        <w:drawing>
          <wp:inline distT="0" distB="0" distL="0" distR="0" wp14:anchorId="05A74E13" wp14:editId="41A58E02">
            <wp:extent cx="4428162" cy="2117839"/>
            <wp:effectExtent l="0" t="0" r="0" b="0"/>
            <wp:docPr id="428247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8912" cy="2127763"/>
                    </a:xfrm>
                    <a:prstGeom prst="rect">
                      <a:avLst/>
                    </a:prstGeom>
                    <a:noFill/>
                  </pic:spPr>
                </pic:pic>
              </a:graphicData>
            </a:graphic>
          </wp:inline>
        </w:drawing>
      </w:r>
    </w:p>
    <w:p w14:paraId="2B19FC96" w14:textId="77777777" w:rsidR="001314BF" w:rsidRPr="00175B68" w:rsidRDefault="001314BF" w:rsidP="00070C7F">
      <w:pPr>
        <w:spacing w:after="0" w:line="240" w:lineRule="auto"/>
        <w:jc w:val="right"/>
        <w:rPr>
          <w:sz w:val="16"/>
        </w:rPr>
      </w:pPr>
      <w:r w:rsidRPr="00175B68">
        <w:rPr>
          <w:sz w:val="16"/>
        </w:rPr>
        <w:t xml:space="preserve">Fuente: </w:t>
      </w:r>
      <w:proofErr w:type="spellStart"/>
      <w:r w:rsidRPr="00175B68">
        <w:rPr>
          <w:sz w:val="16"/>
        </w:rPr>
        <w:t>Ceplan</w:t>
      </w:r>
      <w:proofErr w:type="spellEnd"/>
    </w:p>
    <w:p w14:paraId="3E41FB9B" w14:textId="7A3BCE92" w:rsidR="001314BF" w:rsidRDefault="001314BF" w:rsidP="00070C7F">
      <w:pPr>
        <w:spacing w:before="100" w:beforeAutospacing="1" w:after="100" w:afterAutospacing="1" w:line="288" w:lineRule="auto"/>
        <w:jc w:val="both"/>
        <w:rPr>
          <w:sz w:val="20"/>
        </w:rPr>
      </w:pPr>
      <w:bookmarkStart w:id="401" w:name="_Hlk141714718"/>
      <w:r w:rsidRPr="00175B68">
        <w:rPr>
          <w:sz w:val="20"/>
        </w:rPr>
        <w:t>El análisis prospectivo permitirá proyectar una visión de futuro en relación con los derechos humanos, identificando posibles escenarios y tendencias que podrían afectar el ejercicio pleno de estos derechos.</w:t>
      </w:r>
      <w:bookmarkEnd w:id="401"/>
      <w:r w:rsidR="00070C7F">
        <w:rPr>
          <w:sz w:val="20"/>
        </w:rPr>
        <w:t xml:space="preserve"> E</w:t>
      </w:r>
      <w:r w:rsidRPr="00175B68">
        <w:rPr>
          <w:sz w:val="20"/>
        </w:rPr>
        <w:t>l análisis proporcionará una dirección clara y basada en evidencia para la elaboración de la Política Nacional Multisectorial de Derechos Humanos, asegurando que esta política sea efectiva y orientada hacia el logro de una sociedad más justa e inclusiva en el ejercicio pleno de los derechos humanos para todas las personas en su diversidad.</w:t>
      </w:r>
    </w:p>
    <w:p w14:paraId="045E31D8" w14:textId="50A38825" w:rsidR="001314BF" w:rsidRPr="00A0497E" w:rsidRDefault="001314BF" w:rsidP="00070C7F">
      <w:pPr>
        <w:spacing w:before="100" w:beforeAutospacing="1" w:after="100" w:afterAutospacing="1" w:line="288" w:lineRule="auto"/>
        <w:jc w:val="both"/>
        <w:rPr>
          <w:sz w:val="20"/>
        </w:rPr>
      </w:pPr>
      <w:bookmarkStart w:id="402" w:name="_Hlk141714760"/>
      <w:r w:rsidRPr="00A0497E">
        <w:rPr>
          <w:sz w:val="20"/>
        </w:rPr>
        <w:t>En el proceso de análisis prospectivo, se ha utilizado la metodología Delphi para recopilar información de expertos sobre tres elementos clave: tendencias, riesgos y oportunidades. La metodología Delphi es una técnica que permite obtener el consenso de un grupo de expertos a través de rondas de preguntas y retroalimentación</w:t>
      </w:r>
      <w:ins w:id="403" w:author="Direccion de Politicas y Gestion en Derechos Humanos 14" w:date="2023-12-18T11:44:00Z">
        <w:r w:rsidR="00722DDB">
          <w:rPr>
            <w:sz w:val="20"/>
          </w:rPr>
          <w:t>, cuyo proceso se detalla en el A</w:t>
        </w:r>
      </w:ins>
      <w:ins w:id="404" w:author="Direccion de Politicas y Gestion en Derechos Humanos 14" w:date="2023-12-18T11:45:00Z">
        <w:r w:rsidR="00722DDB">
          <w:rPr>
            <w:sz w:val="20"/>
          </w:rPr>
          <w:t>nexo 2 del presente documento.</w:t>
        </w:r>
      </w:ins>
      <w:del w:id="405" w:author="Direccion de Politicas y Gestion en Derechos Humanos 14" w:date="2023-12-18T11:44:00Z">
        <w:r w:rsidRPr="00A0497E" w:rsidDel="00722DDB">
          <w:rPr>
            <w:sz w:val="20"/>
          </w:rPr>
          <w:delText>.</w:delText>
        </w:r>
      </w:del>
    </w:p>
    <w:p w14:paraId="5756D844" w14:textId="3F6F2021" w:rsidR="00D20E19" w:rsidRPr="00A0497E" w:rsidRDefault="00D20E19" w:rsidP="00070C7F">
      <w:pPr>
        <w:spacing w:before="100" w:beforeAutospacing="1" w:after="100" w:afterAutospacing="1" w:line="288" w:lineRule="auto"/>
        <w:jc w:val="both"/>
        <w:rPr>
          <w:sz w:val="20"/>
        </w:rPr>
      </w:pPr>
      <w:commentRangeStart w:id="406"/>
      <w:commentRangeStart w:id="407"/>
      <w:r>
        <w:rPr>
          <w:sz w:val="20"/>
        </w:rPr>
        <w:t xml:space="preserve">En este caso, se realizaron ocho (8) talleres descentralizados </w:t>
      </w:r>
      <w:r w:rsidR="006E2407">
        <w:rPr>
          <w:sz w:val="20"/>
        </w:rPr>
        <w:t>en las regiones de Puno,</w:t>
      </w:r>
      <w:r w:rsidR="006E2407" w:rsidRPr="00A0497E">
        <w:rPr>
          <w:sz w:val="20"/>
        </w:rPr>
        <w:t xml:space="preserve"> Ucayali, Loreto, Piura, San Martín, Madre de Dios, Huánuco y Amazonas</w:t>
      </w:r>
      <w:r w:rsidR="006E2407">
        <w:rPr>
          <w:sz w:val="20"/>
        </w:rPr>
        <w:t xml:space="preserve">, </w:t>
      </w:r>
      <w:r>
        <w:rPr>
          <w:sz w:val="20"/>
        </w:rPr>
        <w:t>que congregaron un total de 154 expertos</w:t>
      </w:r>
      <w:ins w:id="408" w:author="Direccion de Politicas y Gestion en Derechos Humanos 14" w:date="2023-12-18T11:05:00Z">
        <w:r w:rsidR="001C62B5">
          <w:rPr>
            <w:sz w:val="20"/>
          </w:rPr>
          <w:t xml:space="preserve"> (en anexos se adjunta la </w:t>
        </w:r>
      </w:ins>
      <w:ins w:id="409" w:author="Direccion de Politicas y Gestion en Derechos Humanos 14" w:date="2023-12-18T11:07:00Z">
        <w:r w:rsidR="001C62B5">
          <w:rPr>
            <w:sz w:val="20"/>
          </w:rPr>
          <w:t>lista</w:t>
        </w:r>
      </w:ins>
      <w:ins w:id="410" w:author="Direccion de Politicas y Gestion en Derechos Humanos 14" w:date="2023-12-18T11:05:00Z">
        <w:r w:rsidR="001C62B5">
          <w:rPr>
            <w:sz w:val="20"/>
          </w:rPr>
          <w:t xml:space="preserve"> de </w:t>
        </w:r>
      </w:ins>
      <w:ins w:id="411" w:author="Direccion de Politicas y Gestion en Derechos Humanos 14" w:date="2023-12-18T11:06:00Z">
        <w:r w:rsidR="001C62B5">
          <w:rPr>
            <w:sz w:val="20"/>
          </w:rPr>
          <w:t>participantes</w:t>
        </w:r>
      </w:ins>
      <w:ins w:id="412" w:author="Direccion de Politicas y Gestion en Derechos Humanos 14" w:date="2023-12-18T11:07:00Z">
        <w:r w:rsidR="001C62B5">
          <w:rPr>
            <w:sz w:val="20"/>
          </w:rPr>
          <w:t xml:space="preserve"> de los talleres)</w:t>
        </w:r>
      </w:ins>
      <w:r w:rsidR="006E2407">
        <w:rPr>
          <w:sz w:val="20"/>
        </w:rPr>
        <w:t>.</w:t>
      </w:r>
      <w:r>
        <w:rPr>
          <w:sz w:val="20"/>
        </w:rPr>
        <w:t xml:space="preserve"> </w:t>
      </w:r>
      <w:r w:rsidR="006E2407">
        <w:rPr>
          <w:sz w:val="20"/>
        </w:rPr>
        <w:t>D</w:t>
      </w:r>
      <w:r>
        <w:rPr>
          <w:sz w:val="20"/>
        </w:rPr>
        <w:t xml:space="preserve">e este total, </w:t>
      </w:r>
      <w:r w:rsidR="00682520">
        <w:rPr>
          <w:sz w:val="20"/>
        </w:rPr>
        <w:t>8</w:t>
      </w:r>
      <w:r w:rsidR="00A50422">
        <w:rPr>
          <w:sz w:val="20"/>
        </w:rPr>
        <w:t>2</w:t>
      </w:r>
      <w:r>
        <w:rPr>
          <w:sz w:val="20"/>
        </w:rPr>
        <w:t xml:space="preserve"> </w:t>
      </w:r>
      <w:r w:rsidR="006E2407">
        <w:rPr>
          <w:sz w:val="20"/>
        </w:rPr>
        <w:t xml:space="preserve">completaron dos rondas de preguntas </w:t>
      </w:r>
      <w:r w:rsidR="006E2407">
        <w:rPr>
          <w:sz w:val="20"/>
        </w:rPr>
        <w:lastRenderedPageBreak/>
        <w:t xml:space="preserve">a través de cuestionarios que recogieron </w:t>
      </w:r>
      <w:r w:rsidR="006E2407" w:rsidRPr="00A0497E">
        <w:rPr>
          <w:sz w:val="20"/>
        </w:rPr>
        <w:t xml:space="preserve">sus perspectivas y conocimientos sobre las tendencias, riesgos y oportunidades que afectan el </w:t>
      </w:r>
      <w:r w:rsidR="006E2407">
        <w:rPr>
          <w:sz w:val="20"/>
        </w:rPr>
        <w:t>problema público</w:t>
      </w:r>
      <w:r w:rsidR="006E2407" w:rsidRPr="00A0497E">
        <w:rPr>
          <w:sz w:val="20"/>
        </w:rPr>
        <w:t>.</w:t>
      </w:r>
      <w:commentRangeEnd w:id="406"/>
      <w:r w:rsidR="001A360E">
        <w:rPr>
          <w:rStyle w:val="Refdecomentario"/>
          <w:kern w:val="0"/>
          <w14:ligatures w14:val="none"/>
        </w:rPr>
        <w:commentReference w:id="406"/>
      </w:r>
      <w:commentRangeEnd w:id="407"/>
      <w:r w:rsidR="00F01757">
        <w:rPr>
          <w:rStyle w:val="Refdecomentario"/>
          <w:kern w:val="0"/>
          <w14:ligatures w14:val="none"/>
        </w:rPr>
        <w:commentReference w:id="407"/>
      </w:r>
    </w:p>
    <w:p w14:paraId="313AC6F8" w14:textId="77777777" w:rsidR="001314BF" w:rsidRDefault="001314BF" w:rsidP="00070C7F">
      <w:pPr>
        <w:spacing w:before="100" w:beforeAutospacing="1" w:after="100" w:afterAutospacing="1" w:line="288" w:lineRule="auto"/>
        <w:jc w:val="both"/>
        <w:rPr>
          <w:sz w:val="20"/>
        </w:rPr>
      </w:pPr>
      <w:r w:rsidRPr="00A0497E">
        <w:rPr>
          <w:sz w:val="20"/>
        </w:rPr>
        <w:t>El uso de la metodología Delphi y la participación de un grupo diverso de expertos permiten obtener una visión integral y fundamentada sobre el futuro deseado y los desafíos a enfrentar. La información recopilada en estas rondas de preguntas es valiosa para la elaboración de estrategias y políticas que aborden los problemas públicos identificados y aprovechen las oportunidades para avanzar hacia el futuro deseado.</w:t>
      </w:r>
    </w:p>
    <w:bookmarkEnd w:id="402"/>
    <w:p w14:paraId="2AEB147C" w14:textId="43063312" w:rsidR="001314BF" w:rsidRDefault="00A50422" w:rsidP="00070C7F">
      <w:pPr>
        <w:spacing w:after="0" w:line="240" w:lineRule="auto"/>
        <w:ind w:hanging="425"/>
        <w:jc w:val="right"/>
      </w:pPr>
      <w:r>
        <w:rPr>
          <w:noProof/>
        </w:rPr>
        <w:drawing>
          <wp:inline distT="0" distB="0" distL="0" distR="0" wp14:anchorId="5FE20A29" wp14:editId="12FAA809">
            <wp:extent cx="5400040" cy="2667000"/>
            <wp:effectExtent l="0" t="0" r="0" b="0"/>
            <wp:docPr id="343532588" name="Gráfico 1">
              <a:extLst xmlns:a="http://schemas.openxmlformats.org/drawingml/2006/main">
                <a:ext uri="{FF2B5EF4-FFF2-40B4-BE49-F238E27FC236}">
                  <a16:creationId xmlns:a16="http://schemas.microsoft.com/office/drawing/2014/main" id="{279B0D10-0381-3621-5609-9754963146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36D6CF" w14:textId="4F983F93" w:rsidR="00070C7F" w:rsidRDefault="00070C7F" w:rsidP="00070C7F">
      <w:pPr>
        <w:spacing w:after="0" w:line="288" w:lineRule="auto"/>
        <w:rPr>
          <w:sz w:val="20"/>
        </w:rPr>
      </w:pPr>
      <w:bookmarkStart w:id="413" w:name="_Toc152615057"/>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3</w:t>
      </w:r>
      <w:r w:rsidRPr="008B1424">
        <w:rPr>
          <w:b/>
          <w:bCs/>
          <w:i/>
          <w:iCs/>
          <w:sz w:val="20"/>
        </w:rPr>
        <w:fldChar w:fldCharType="end"/>
      </w:r>
      <w:r w:rsidRPr="00454A7C">
        <w:rPr>
          <w:sz w:val="20"/>
        </w:rPr>
        <w:t>:</w:t>
      </w:r>
      <w:r w:rsidRPr="00885FD7">
        <w:rPr>
          <w:sz w:val="20"/>
        </w:rPr>
        <w:t xml:space="preserve"> </w:t>
      </w:r>
      <w:r w:rsidRPr="00070C7F">
        <w:rPr>
          <w:sz w:val="20"/>
        </w:rPr>
        <w:t>Cuestionarios desarrollados por expertos en los talleres descentralizados</w:t>
      </w:r>
      <w:bookmarkEnd w:id="413"/>
    </w:p>
    <w:p w14:paraId="4C6F50CA" w14:textId="38F28470" w:rsidR="004C0F7F" w:rsidRPr="004C0F7F" w:rsidRDefault="00070C7F" w:rsidP="004C0F7F">
      <w:pPr>
        <w:spacing w:after="0" w:line="240" w:lineRule="auto"/>
        <w:rPr>
          <w:sz w:val="16"/>
          <w:szCs w:val="18"/>
        </w:rPr>
      </w:pPr>
      <w:r w:rsidRPr="00FA7FF4">
        <w:rPr>
          <w:sz w:val="16"/>
          <w:szCs w:val="18"/>
        </w:rPr>
        <w:t xml:space="preserve">Fuente: </w:t>
      </w:r>
      <w:del w:id="414" w:author="Direccion de Politicas y Gestion en Derechos Humanos 14" w:date="2023-12-14T10:31:00Z">
        <w:r w:rsidRPr="00FA7FF4" w:rsidDel="00DC3106">
          <w:rPr>
            <w:sz w:val="16"/>
            <w:szCs w:val="18"/>
          </w:rPr>
          <w:delText>Estudio prospectivo: “El futuro de los derechos humanos en el Perú”</w:delText>
        </w:r>
      </w:del>
      <w:bookmarkStart w:id="415" w:name="_Toc141714187"/>
      <w:ins w:id="416" w:author="Direccion de Politicas y Gestion en Derechos Humanos 14" w:date="2023-12-14T10:31:00Z">
        <w:r w:rsidR="00DC3106">
          <w:rPr>
            <w:sz w:val="16"/>
            <w:szCs w:val="18"/>
          </w:rPr>
          <w:t>Estudio prospectivo sobre los derechos humanos en el Perú</w:t>
        </w:r>
      </w:ins>
    </w:p>
    <w:p w14:paraId="0BE49D5B" w14:textId="77777777" w:rsidR="00F0179F" w:rsidRDefault="00F0179F">
      <w:pPr>
        <w:rPr>
          <w:rFonts w:eastAsiaTheme="majorEastAsia" w:cstheme="minorHAnsi"/>
          <w:b/>
          <w:bCs/>
        </w:rPr>
      </w:pPr>
      <w:r>
        <w:rPr>
          <w:rFonts w:cstheme="minorHAnsi"/>
          <w:b/>
          <w:bCs/>
        </w:rPr>
        <w:br w:type="page"/>
      </w:r>
    </w:p>
    <w:p w14:paraId="3A3F6049" w14:textId="4C12E4E9" w:rsidR="001314BF" w:rsidRPr="00864098" w:rsidRDefault="004C0F7F" w:rsidP="00754952">
      <w:pPr>
        <w:pStyle w:val="Ttulo3"/>
        <w:numPr>
          <w:ilvl w:val="0"/>
          <w:numId w:val="29"/>
        </w:numPr>
        <w:spacing w:before="100" w:beforeAutospacing="1" w:after="100" w:afterAutospacing="1" w:line="240" w:lineRule="auto"/>
        <w:ind w:left="334" w:hanging="357"/>
        <w:rPr>
          <w:rFonts w:asciiTheme="minorHAnsi" w:hAnsiTheme="minorHAnsi" w:cstheme="minorHAnsi"/>
          <w:b/>
          <w:bCs/>
          <w:color w:val="auto"/>
          <w:sz w:val="22"/>
          <w:szCs w:val="22"/>
        </w:rPr>
      </w:pPr>
      <w:bookmarkStart w:id="417" w:name="_Toc154739279"/>
      <w:r w:rsidRPr="00864098">
        <w:rPr>
          <w:rFonts w:asciiTheme="minorHAnsi" w:hAnsiTheme="minorHAnsi" w:cstheme="minorHAnsi"/>
          <w:b/>
          <w:bCs/>
          <w:color w:val="auto"/>
          <w:sz w:val="22"/>
          <w:szCs w:val="22"/>
        </w:rPr>
        <w:lastRenderedPageBreak/>
        <w:t>Análisis de t</w:t>
      </w:r>
      <w:r w:rsidR="001314BF" w:rsidRPr="00864098">
        <w:rPr>
          <w:rFonts w:asciiTheme="minorHAnsi" w:hAnsiTheme="minorHAnsi" w:cstheme="minorHAnsi"/>
          <w:b/>
          <w:bCs/>
          <w:color w:val="auto"/>
          <w:sz w:val="22"/>
          <w:szCs w:val="22"/>
        </w:rPr>
        <w:t>endencias</w:t>
      </w:r>
      <w:bookmarkEnd w:id="415"/>
      <w:bookmarkEnd w:id="417"/>
    </w:p>
    <w:p w14:paraId="36503B35" w14:textId="77777777" w:rsidR="003B65EB" w:rsidRPr="003B65EB" w:rsidRDefault="003B65EB" w:rsidP="004C0F7F">
      <w:pPr>
        <w:spacing w:before="100" w:beforeAutospacing="1" w:after="100" w:afterAutospacing="1" w:line="288" w:lineRule="auto"/>
        <w:jc w:val="both"/>
        <w:rPr>
          <w:sz w:val="20"/>
        </w:rPr>
      </w:pPr>
      <w:r w:rsidRPr="003B65EB">
        <w:rPr>
          <w:sz w:val="20"/>
        </w:rPr>
        <w:t>Las tendencias, como indicadores de cambio, adquieren una relevancia fundamental al revelar comportamientos que proyectan hacia el futuro y su relación con el problema público de la Política Nacional Multisectorial de Derechos Humanos. Estos fenómenos acumulativos ofrecen valiosa información sobre los eventos más probables de ocurrir en los próximos años.</w:t>
      </w:r>
    </w:p>
    <w:p w14:paraId="6B5C32C3" w14:textId="495A00D0" w:rsidR="003B65EB" w:rsidRPr="003B65EB" w:rsidRDefault="003B65EB" w:rsidP="004C0F7F">
      <w:pPr>
        <w:spacing w:before="100" w:beforeAutospacing="1" w:after="100" w:afterAutospacing="1" w:line="288" w:lineRule="auto"/>
        <w:jc w:val="both"/>
        <w:rPr>
          <w:sz w:val="20"/>
        </w:rPr>
      </w:pPr>
      <w:r w:rsidRPr="003B65EB">
        <w:rPr>
          <w:sz w:val="20"/>
        </w:rPr>
        <w:t xml:space="preserve">El </w:t>
      </w:r>
      <w:ins w:id="418" w:author="Direccion General de Derechos Humanos 49" w:date="2023-12-19T12:33:00Z">
        <w:r w:rsidR="00201165" w:rsidRPr="00201165">
          <w:rPr>
            <w:sz w:val="20"/>
            <w:szCs w:val="20"/>
          </w:rPr>
          <w:t>“</w:t>
        </w:r>
      </w:ins>
      <w:ins w:id="419" w:author="Direccion General de Derechos Humanos 49" w:date="2023-12-19T12:32:00Z">
        <w:r w:rsidR="00201165" w:rsidRPr="00201165">
          <w:rPr>
            <w:sz w:val="20"/>
            <w:szCs w:val="20"/>
            <w:rPrChange w:id="420" w:author="Direccion General de Derechos Humanos 49" w:date="2023-12-19T12:33:00Z">
              <w:rPr>
                <w:sz w:val="16"/>
                <w:szCs w:val="18"/>
              </w:rPr>
            </w:rPrChange>
          </w:rPr>
          <w:t>Estudio prospectivo sobre los derechos humanos en el Perú</w:t>
        </w:r>
      </w:ins>
      <w:ins w:id="421" w:author="Direccion General de Derechos Humanos 49" w:date="2023-12-19T12:33:00Z">
        <w:r w:rsidR="00201165" w:rsidRPr="00201165">
          <w:rPr>
            <w:sz w:val="20"/>
            <w:szCs w:val="20"/>
            <w:rPrChange w:id="422" w:author="Direccion General de Derechos Humanos 49" w:date="2023-12-19T12:33:00Z">
              <w:rPr>
                <w:sz w:val="16"/>
                <w:szCs w:val="18"/>
              </w:rPr>
            </w:rPrChange>
          </w:rPr>
          <w:t>”</w:t>
        </w:r>
      </w:ins>
      <w:del w:id="423" w:author="Direccion General de Derechos Humanos 49" w:date="2023-12-19T12:32:00Z">
        <w:r w:rsidRPr="003B65EB" w:rsidDel="00201165">
          <w:rPr>
            <w:sz w:val="20"/>
          </w:rPr>
          <w:delText>estudio prospectivo "El Futuro de los Derechos Humanos en el Perú"</w:delText>
        </w:r>
      </w:del>
      <w:r w:rsidRPr="003B65EB">
        <w:rPr>
          <w:sz w:val="20"/>
        </w:rPr>
        <w:t xml:space="preserve"> ha identificado un total de 16 tendencias, las cuales han sido evaluadas en talleres participativos con expertos. Este proceso de evaluación se ha basado en criterios de pertinencia y evidencia, donde la pertinencia se mide por el grado de vinculación de cada tendencia con el problema público en cuestión. En cuanto a la evidencia, se hace referencia a la solidez de los datos cualitativos o cuantitativos que respaldan la existencia de cada tendencia.</w:t>
      </w:r>
    </w:p>
    <w:p w14:paraId="65B2EAFD" w14:textId="77777777" w:rsidR="003B65EB" w:rsidRPr="003B65EB" w:rsidRDefault="003B65EB" w:rsidP="004C0F7F">
      <w:pPr>
        <w:spacing w:before="100" w:beforeAutospacing="1" w:after="100" w:afterAutospacing="1" w:line="288" w:lineRule="auto"/>
        <w:jc w:val="both"/>
        <w:rPr>
          <w:sz w:val="20"/>
        </w:rPr>
      </w:pPr>
      <w:r w:rsidRPr="003B65EB">
        <w:rPr>
          <w:sz w:val="20"/>
        </w:rPr>
        <w:t>Durante estos talleres participativos, los expertos utilizaron cuestionarios diseñados específicamente para establecer el nivel de relación y evidencia de cada tendencia en relación con el problema público en consideración. La información recopilada a partir de estas respuestas fue sometida a un análisis detallado para determinar la intensidad de cada tendencia.</w:t>
      </w:r>
    </w:p>
    <w:p w14:paraId="0EBC266A" w14:textId="77777777" w:rsidR="003B65EB" w:rsidRPr="003B65EB" w:rsidRDefault="003B65EB" w:rsidP="004C0F7F">
      <w:pPr>
        <w:spacing w:before="100" w:beforeAutospacing="1" w:after="100" w:afterAutospacing="1" w:line="288" w:lineRule="auto"/>
        <w:jc w:val="both"/>
        <w:rPr>
          <w:sz w:val="20"/>
        </w:rPr>
      </w:pPr>
      <w:r w:rsidRPr="003B65EB">
        <w:rPr>
          <w:sz w:val="20"/>
        </w:rPr>
        <w:t>El análisis de tendencias va más allá de una simple descripción, buscando entender el impacto potencial que estas pueden tener sobre el problema público. Se reflexiona sobre las posibles afectaciones, tanto positivas como negativas, que las tendencias priorizadas pueden ejercer. Con base en este análisis, se proponen medidas preventivas y proactivas destinadas a capitalizar los impactos positivos o a mitigar y prevenir los impactos negativos.</w:t>
      </w:r>
    </w:p>
    <w:p w14:paraId="048C8938" w14:textId="32811FC4" w:rsidR="00460F5B" w:rsidRPr="00885FD7" w:rsidRDefault="003B65EB" w:rsidP="004C0F7F">
      <w:pPr>
        <w:spacing w:before="100" w:beforeAutospacing="1" w:after="100" w:afterAutospacing="1" w:line="288" w:lineRule="auto"/>
        <w:jc w:val="both"/>
        <w:rPr>
          <w:sz w:val="20"/>
        </w:rPr>
      </w:pPr>
      <w:r w:rsidRPr="003B65EB">
        <w:rPr>
          <w:sz w:val="20"/>
        </w:rPr>
        <w:t xml:space="preserve">La </w:t>
      </w:r>
      <w:r w:rsidR="00C24B5F">
        <w:rPr>
          <w:sz w:val="20"/>
        </w:rPr>
        <w:t xml:space="preserve">siguiente </w:t>
      </w:r>
      <w:r w:rsidRPr="003B65EB">
        <w:rPr>
          <w:sz w:val="20"/>
        </w:rPr>
        <w:t xml:space="preserve">tabla resultante refleja </w:t>
      </w:r>
      <w:r w:rsidR="00C24B5F">
        <w:rPr>
          <w:sz w:val="20"/>
        </w:rPr>
        <w:t>los resultados del proceso de priorización</w:t>
      </w:r>
      <w:r w:rsidRPr="003B65EB">
        <w:rPr>
          <w:sz w:val="20"/>
        </w:rPr>
        <w:t>.</w:t>
      </w:r>
      <w:r w:rsidR="00C24B5F">
        <w:rPr>
          <w:sz w:val="20"/>
        </w:rPr>
        <w:t xml:space="preserve"> </w:t>
      </w:r>
      <w:r w:rsidRPr="003B65EB">
        <w:rPr>
          <w:sz w:val="20"/>
        </w:rPr>
        <w:t xml:space="preserve">Con esta información, se está en camino de desarrollar medidas preventivas y proactivas para afrontar los posibles efectos de estas tendencias y </w:t>
      </w:r>
      <w:r w:rsidR="00C24B5F">
        <w:rPr>
          <w:sz w:val="20"/>
        </w:rPr>
        <w:t>consolidar</w:t>
      </w:r>
      <w:r w:rsidRPr="003B65EB">
        <w:rPr>
          <w:sz w:val="20"/>
        </w:rPr>
        <w:t xml:space="preserve"> un futuro más sólido en materia de derechos humanos.</w:t>
      </w:r>
    </w:p>
    <w:p w14:paraId="1345557E" w14:textId="76693F4D" w:rsidR="00C24B5F" w:rsidRPr="00C24B5F" w:rsidRDefault="00C24B5F" w:rsidP="004C0F7F">
      <w:pPr>
        <w:spacing w:before="100" w:beforeAutospacing="1" w:after="100" w:afterAutospacing="1" w:line="288" w:lineRule="auto"/>
        <w:jc w:val="center"/>
        <w:rPr>
          <w:b/>
          <w:bCs/>
          <w:sz w:val="20"/>
        </w:rPr>
      </w:pPr>
      <w:bookmarkStart w:id="424" w:name="_Hlk152255021"/>
      <w:bookmarkStart w:id="425" w:name="_Toc152615069"/>
      <w:bookmarkStart w:id="426" w:name="_Toc141714218"/>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w:t>
      </w:r>
      <w:r w:rsidRPr="00C24B5F">
        <w:rPr>
          <w:b/>
          <w:bCs/>
          <w:sz w:val="20"/>
        </w:rPr>
        <w:fldChar w:fldCharType="end"/>
      </w:r>
      <w:r w:rsidRPr="00C24B5F">
        <w:rPr>
          <w:b/>
          <w:bCs/>
          <w:sz w:val="20"/>
        </w:rPr>
        <w:t>:</w:t>
      </w:r>
      <w:bookmarkEnd w:id="424"/>
      <w:r w:rsidRPr="00C24B5F">
        <w:rPr>
          <w:b/>
          <w:bCs/>
          <w:sz w:val="20"/>
        </w:rPr>
        <w:t xml:space="preserve"> </w:t>
      </w:r>
      <w:r w:rsidRPr="00C24B5F">
        <w:rPr>
          <w:sz w:val="20"/>
        </w:rPr>
        <w:t>Matriz para evaluar las tendencias del problema público</w:t>
      </w:r>
      <w:bookmarkEnd w:id="425"/>
    </w:p>
    <w:tbl>
      <w:tblPr>
        <w:tblW w:w="8430" w:type="dxa"/>
        <w:tblCellMar>
          <w:left w:w="70" w:type="dxa"/>
          <w:right w:w="70" w:type="dxa"/>
        </w:tblCellMar>
        <w:tblLook w:val="04A0" w:firstRow="1" w:lastRow="0" w:firstColumn="1" w:lastColumn="0" w:noHBand="0" w:noVBand="1"/>
      </w:tblPr>
      <w:tblGrid>
        <w:gridCol w:w="327"/>
        <w:gridCol w:w="5153"/>
        <w:gridCol w:w="968"/>
        <w:gridCol w:w="1063"/>
        <w:gridCol w:w="919"/>
      </w:tblGrid>
      <w:tr w:rsidR="004C5948" w:rsidRPr="004C5948" w14:paraId="11246532" w14:textId="77777777" w:rsidTr="00A50422">
        <w:trPr>
          <w:trHeight w:val="260"/>
        </w:trPr>
        <w:tc>
          <w:tcPr>
            <w:tcW w:w="5480" w:type="dxa"/>
            <w:gridSpan w:val="2"/>
            <w:tcBorders>
              <w:top w:val="nil"/>
              <w:left w:val="nil"/>
              <w:bottom w:val="nil"/>
              <w:right w:val="nil"/>
            </w:tcBorders>
            <w:shd w:val="clear" w:color="000000" w:fill="002060"/>
            <w:vAlign w:val="center"/>
            <w:hideMark/>
          </w:tcPr>
          <w:p w14:paraId="6FC44CB5" w14:textId="77777777" w:rsidR="004C5948" w:rsidRPr="004C5948" w:rsidRDefault="004C5948" w:rsidP="004C0F7F">
            <w:pPr>
              <w:spacing w:after="0" w:line="240" w:lineRule="auto"/>
              <w:jc w:val="center"/>
              <w:rPr>
                <w:rFonts w:ascii="Calibri" w:eastAsia="Times New Roman" w:hAnsi="Calibri" w:cs="Calibri"/>
                <w:b/>
                <w:bCs/>
                <w:color w:val="FFFFFF"/>
                <w:kern w:val="0"/>
                <w:sz w:val="16"/>
                <w:szCs w:val="16"/>
                <w:lang w:eastAsia="es-PE"/>
                <w14:ligatures w14:val="none"/>
              </w:rPr>
            </w:pPr>
            <w:bookmarkStart w:id="427" w:name="_Hlk153790381"/>
            <w:bookmarkEnd w:id="426"/>
            <w:r w:rsidRPr="004C5948">
              <w:rPr>
                <w:rFonts w:ascii="Calibri" w:eastAsia="Times New Roman" w:hAnsi="Calibri" w:cs="Calibri"/>
                <w:b/>
                <w:bCs/>
                <w:color w:val="FFFFFF"/>
                <w:kern w:val="0"/>
                <w:sz w:val="16"/>
                <w:szCs w:val="16"/>
                <w:lang w:eastAsia="es-PE"/>
                <w14:ligatures w14:val="none"/>
              </w:rPr>
              <w:t>Tendencias evaluadas</w:t>
            </w:r>
          </w:p>
        </w:tc>
        <w:tc>
          <w:tcPr>
            <w:tcW w:w="968" w:type="dxa"/>
            <w:tcBorders>
              <w:top w:val="nil"/>
              <w:left w:val="nil"/>
              <w:bottom w:val="nil"/>
              <w:right w:val="nil"/>
            </w:tcBorders>
            <w:shd w:val="clear" w:color="000000" w:fill="002060"/>
            <w:vAlign w:val="center"/>
            <w:hideMark/>
          </w:tcPr>
          <w:p w14:paraId="58BFA673" w14:textId="77777777" w:rsidR="004C5948" w:rsidRPr="004C5948" w:rsidRDefault="004C5948" w:rsidP="004C0F7F">
            <w:pPr>
              <w:spacing w:after="0" w:line="240" w:lineRule="auto"/>
              <w:jc w:val="center"/>
              <w:rPr>
                <w:rFonts w:ascii="Calibri" w:eastAsia="Times New Roman" w:hAnsi="Calibri" w:cs="Calibri"/>
                <w:b/>
                <w:bCs/>
                <w:color w:val="FFFFFF"/>
                <w:kern w:val="0"/>
                <w:sz w:val="16"/>
                <w:szCs w:val="16"/>
                <w:lang w:eastAsia="es-PE"/>
                <w14:ligatures w14:val="none"/>
              </w:rPr>
            </w:pPr>
            <w:r w:rsidRPr="004C5948">
              <w:rPr>
                <w:rFonts w:ascii="Calibri" w:eastAsia="Times New Roman" w:hAnsi="Calibri" w:cs="Calibri"/>
                <w:b/>
                <w:bCs/>
                <w:color w:val="FFFFFF"/>
                <w:kern w:val="0"/>
                <w:sz w:val="16"/>
                <w:szCs w:val="16"/>
                <w:lang w:eastAsia="es-PE"/>
                <w14:ligatures w14:val="none"/>
              </w:rPr>
              <w:t>Nivel de pertinencia</w:t>
            </w:r>
          </w:p>
        </w:tc>
        <w:tc>
          <w:tcPr>
            <w:tcW w:w="1063" w:type="dxa"/>
            <w:tcBorders>
              <w:top w:val="nil"/>
              <w:left w:val="nil"/>
              <w:bottom w:val="nil"/>
              <w:right w:val="nil"/>
            </w:tcBorders>
            <w:shd w:val="clear" w:color="000000" w:fill="002060"/>
            <w:vAlign w:val="center"/>
            <w:hideMark/>
          </w:tcPr>
          <w:p w14:paraId="4B617CCB" w14:textId="77777777" w:rsidR="004C5948" w:rsidRPr="004C5948" w:rsidRDefault="004C5948" w:rsidP="004C0F7F">
            <w:pPr>
              <w:spacing w:after="0" w:line="240" w:lineRule="auto"/>
              <w:jc w:val="center"/>
              <w:rPr>
                <w:rFonts w:ascii="Calibri" w:eastAsia="Times New Roman" w:hAnsi="Calibri" w:cs="Calibri"/>
                <w:b/>
                <w:bCs/>
                <w:color w:val="FFFFFF"/>
                <w:kern w:val="0"/>
                <w:sz w:val="16"/>
                <w:szCs w:val="16"/>
                <w:lang w:eastAsia="es-PE"/>
                <w14:ligatures w14:val="none"/>
              </w:rPr>
            </w:pPr>
            <w:r w:rsidRPr="004C5948">
              <w:rPr>
                <w:rFonts w:ascii="Calibri" w:eastAsia="Times New Roman" w:hAnsi="Calibri" w:cs="Calibri"/>
                <w:b/>
                <w:bCs/>
                <w:color w:val="FFFFFF"/>
                <w:kern w:val="0"/>
                <w:sz w:val="16"/>
                <w:szCs w:val="16"/>
                <w:lang w:eastAsia="es-PE"/>
                <w14:ligatures w14:val="none"/>
              </w:rPr>
              <w:t>Nivel de evidencia</w:t>
            </w:r>
          </w:p>
        </w:tc>
        <w:tc>
          <w:tcPr>
            <w:tcW w:w="919" w:type="dxa"/>
            <w:tcBorders>
              <w:top w:val="nil"/>
              <w:left w:val="nil"/>
              <w:bottom w:val="nil"/>
              <w:right w:val="nil"/>
            </w:tcBorders>
            <w:shd w:val="clear" w:color="000000" w:fill="002060"/>
            <w:vAlign w:val="center"/>
            <w:hideMark/>
          </w:tcPr>
          <w:p w14:paraId="75FD4A9D" w14:textId="77777777" w:rsidR="004C5948" w:rsidRPr="004C5948" w:rsidRDefault="004C5948" w:rsidP="004C0F7F">
            <w:pPr>
              <w:spacing w:after="0" w:line="240" w:lineRule="auto"/>
              <w:jc w:val="center"/>
              <w:rPr>
                <w:rFonts w:ascii="Calibri" w:eastAsia="Times New Roman" w:hAnsi="Calibri" w:cs="Calibri"/>
                <w:b/>
                <w:bCs/>
                <w:color w:val="FFFFFF"/>
                <w:kern w:val="0"/>
                <w:sz w:val="16"/>
                <w:szCs w:val="16"/>
                <w:lang w:eastAsia="es-PE"/>
                <w14:ligatures w14:val="none"/>
              </w:rPr>
            </w:pPr>
            <w:r w:rsidRPr="004C5948">
              <w:rPr>
                <w:rFonts w:ascii="Calibri" w:eastAsia="Times New Roman" w:hAnsi="Calibri" w:cs="Calibri"/>
                <w:b/>
                <w:bCs/>
                <w:color w:val="FFFFFF"/>
                <w:kern w:val="0"/>
                <w:sz w:val="16"/>
                <w:szCs w:val="16"/>
                <w:lang w:eastAsia="es-PE"/>
                <w14:ligatures w14:val="none"/>
              </w:rPr>
              <w:t>Promedio</w:t>
            </w:r>
          </w:p>
        </w:tc>
      </w:tr>
      <w:tr w:rsidR="00956E60" w:rsidRPr="004C5948" w14:paraId="089F5983" w14:textId="77777777" w:rsidTr="00A50422">
        <w:trPr>
          <w:trHeight w:val="260"/>
        </w:trPr>
        <w:tc>
          <w:tcPr>
            <w:tcW w:w="327" w:type="dxa"/>
            <w:tcBorders>
              <w:top w:val="nil"/>
              <w:left w:val="nil"/>
              <w:bottom w:val="nil"/>
              <w:right w:val="nil"/>
            </w:tcBorders>
            <w:shd w:val="clear" w:color="000000" w:fill="C5D9F1"/>
            <w:vAlign w:val="center"/>
            <w:hideMark/>
          </w:tcPr>
          <w:p w14:paraId="3C4AE1E4"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w:t>
            </w:r>
          </w:p>
        </w:tc>
        <w:tc>
          <w:tcPr>
            <w:tcW w:w="5153" w:type="dxa"/>
            <w:tcBorders>
              <w:top w:val="nil"/>
              <w:left w:val="nil"/>
              <w:bottom w:val="nil"/>
              <w:right w:val="nil"/>
            </w:tcBorders>
            <w:shd w:val="clear" w:color="000000" w:fill="C5D9F1"/>
            <w:vAlign w:val="center"/>
            <w:hideMark/>
          </w:tcPr>
          <w:p w14:paraId="1FC8C08C"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Persistencia de la corrupción</w:t>
            </w:r>
          </w:p>
        </w:tc>
        <w:tc>
          <w:tcPr>
            <w:tcW w:w="968" w:type="dxa"/>
            <w:tcBorders>
              <w:top w:val="nil"/>
              <w:left w:val="nil"/>
              <w:bottom w:val="nil"/>
              <w:right w:val="nil"/>
            </w:tcBorders>
            <w:shd w:val="clear" w:color="000000" w:fill="C5D9F1"/>
            <w:vAlign w:val="center"/>
            <w:hideMark/>
          </w:tcPr>
          <w:p w14:paraId="738F70BB" w14:textId="4CDE0D2D"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4.37</w:t>
            </w:r>
          </w:p>
        </w:tc>
        <w:tc>
          <w:tcPr>
            <w:tcW w:w="1063" w:type="dxa"/>
            <w:tcBorders>
              <w:top w:val="nil"/>
              <w:left w:val="nil"/>
              <w:bottom w:val="nil"/>
              <w:right w:val="nil"/>
            </w:tcBorders>
            <w:shd w:val="clear" w:color="000000" w:fill="C5D9F1"/>
            <w:vAlign w:val="center"/>
            <w:hideMark/>
          </w:tcPr>
          <w:p w14:paraId="60E4A6C6" w14:textId="56D5EE8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3.76</w:t>
            </w:r>
          </w:p>
        </w:tc>
        <w:tc>
          <w:tcPr>
            <w:tcW w:w="919" w:type="dxa"/>
            <w:tcBorders>
              <w:top w:val="nil"/>
              <w:left w:val="nil"/>
              <w:bottom w:val="nil"/>
              <w:right w:val="nil"/>
            </w:tcBorders>
            <w:shd w:val="clear" w:color="000000" w:fill="C5D9F1"/>
            <w:vAlign w:val="center"/>
            <w:hideMark/>
          </w:tcPr>
          <w:p w14:paraId="3EDEE90C" w14:textId="3C21D3B6"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4.07</w:t>
            </w:r>
          </w:p>
        </w:tc>
      </w:tr>
      <w:tr w:rsidR="00956E60" w:rsidRPr="004C5948" w14:paraId="7A752DCD" w14:textId="77777777" w:rsidTr="00A50422">
        <w:trPr>
          <w:trHeight w:val="260"/>
        </w:trPr>
        <w:tc>
          <w:tcPr>
            <w:tcW w:w="327" w:type="dxa"/>
            <w:tcBorders>
              <w:top w:val="nil"/>
              <w:left w:val="nil"/>
              <w:bottom w:val="nil"/>
              <w:right w:val="nil"/>
            </w:tcBorders>
            <w:shd w:val="clear" w:color="auto" w:fill="auto"/>
            <w:vAlign w:val="center"/>
            <w:hideMark/>
          </w:tcPr>
          <w:p w14:paraId="6439BC7F"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2</w:t>
            </w:r>
          </w:p>
        </w:tc>
        <w:tc>
          <w:tcPr>
            <w:tcW w:w="5153" w:type="dxa"/>
            <w:tcBorders>
              <w:top w:val="nil"/>
              <w:left w:val="nil"/>
              <w:bottom w:val="nil"/>
              <w:right w:val="nil"/>
            </w:tcBorders>
            <w:shd w:val="clear" w:color="auto" w:fill="auto"/>
            <w:vAlign w:val="center"/>
            <w:hideMark/>
          </w:tcPr>
          <w:p w14:paraId="16014009"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del desempleo</w:t>
            </w:r>
          </w:p>
        </w:tc>
        <w:tc>
          <w:tcPr>
            <w:tcW w:w="968" w:type="dxa"/>
            <w:tcBorders>
              <w:top w:val="nil"/>
              <w:left w:val="nil"/>
              <w:bottom w:val="nil"/>
              <w:right w:val="nil"/>
            </w:tcBorders>
            <w:shd w:val="clear" w:color="auto" w:fill="auto"/>
            <w:vAlign w:val="center"/>
            <w:hideMark/>
          </w:tcPr>
          <w:p w14:paraId="49026253" w14:textId="0B8621BA"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3.97</w:t>
            </w:r>
          </w:p>
        </w:tc>
        <w:tc>
          <w:tcPr>
            <w:tcW w:w="1063" w:type="dxa"/>
            <w:tcBorders>
              <w:top w:val="nil"/>
              <w:left w:val="nil"/>
              <w:bottom w:val="nil"/>
              <w:right w:val="nil"/>
            </w:tcBorders>
            <w:shd w:val="clear" w:color="auto" w:fill="auto"/>
            <w:vAlign w:val="center"/>
            <w:hideMark/>
          </w:tcPr>
          <w:p w14:paraId="7B82E7CF" w14:textId="33A9473C"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3.52</w:t>
            </w:r>
          </w:p>
        </w:tc>
        <w:tc>
          <w:tcPr>
            <w:tcW w:w="919" w:type="dxa"/>
            <w:tcBorders>
              <w:top w:val="nil"/>
              <w:left w:val="nil"/>
              <w:bottom w:val="nil"/>
              <w:right w:val="nil"/>
            </w:tcBorders>
            <w:shd w:val="clear" w:color="auto" w:fill="auto"/>
            <w:vAlign w:val="center"/>
            <w:hideMark/>
          </w:tcPr>
          <w:p w14:paraId="6803F259" w14:textId="30F368AA"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3.75</w:t>
            </w:r>
          </w:p>
        </w:tc>
      </w:tr>
      <w:tr w:rsidR="00956E60" w:rsidRPr="004C5948" w14:paraId="69EB4F49" w14:textId="77777777" w:rsidTr="00A50422">
        <w:trPr>
          <w:trHeight w:val="260"/>
        </w:trPr>
        <w:tc>
          <w:tcPr>
            <w:tcW w:w="327" w:type="dxa"/>
            <w:tcBorders>
              <w:top w:val="nil"/>
              <w:left w:val="nil"/>
              <w:bottom w:val="nil"/>
              <w:right w:val="nil"/>
            </w:tcBorders>
            <w:shd w:val="clear" w:color="000000" w:fill="C5D9F1"/>
            <w:vAlign w:val="center"/>
            <w:hideMark/>
          </w:tcPr>
          <w:p w14:paraId="7C6AF9C5"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3</w:t>
            </w:r>
          </w:p>
        </w:tc>
        <w:tc>
          <w:tcPr>
            <w:tcW w:w="5153" w:type="dxa"/>
            <w:tcBorders>
              <w:top w:val="nil"/>
              <w:left w:val="nil"/>
              <w:bottom w:val="nil"/>
              <w:right w:val="nil"/>
            </w:tcBorders>
            <w:shd w:val="clear" w:color="000000" w:fill="C5D9F1"/>
            <w:vAlign w:val="center"/>
            <w:hideMark/>
          </w:tcPr>
          <w:p w14:paraId="2EFCF4C7"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Persistencia de la discriminación</w:t>
            </w:r>
          </w:p>
        </w:tc>
        <w:tc>
          <w:tcPr>
            <w:tcW w:w="968" w:type="dxa"/>
            <w:tcBorders>
              <w:top w:val="nil"/>
              <w:left w:val="nil"/>
              <w:bottom w:val="nil"/>
              <w:right w:val="nil"/>
            </w:tcBorders>
            <w:shd w:val="clear" w:color="000000" w:fill="C5D9F1"/>
            <w:vAlign w:val="center"/>
            <w:hideMark/>
          </w:tcPr>
          <w:p w14:paraId="394733A9" w14:textId="63D0966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4.10</w:t>
            </w:r>
          </w:p>
        </w:tc>
        <w:tc>
          <w:tcPr>
            <w:tcW w:w="1063" w:type="dxa"/>
            <w:tcBorders>
              <w:top w:val="nil"/>
              <w:left w:val="nil"/>
              <w:bottom w:val="nil"/>
              <w:right w:val="nil"/>
            </w:tcBorders>
            <w:shd w:val="clear" w:color="000000" w:fill="C5D9F1"/>
            <w:vAlign w:val="center"/>
            <w:hideMark/>
          </w:tcPr>
          <w:p w14:paraId="7B95AB2A" w14:textId="1B05C255"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3.37</w:t>
            </w:r>
          </w:p>
        </w:tc>
        <w:tc>
          <w:tcPr>
            <w:tcW w:w="919" w:type="dxa"/>
            <w:tcBorders>
              <w:top w:val="nil"/>
              <w:left w:val="nil"/>
              <w:bottom w:val="nil"/>
              <w:right w:val="nil"/>
            </w:tcBorders>
            <w:shd w:val="clear" w:color="000000" w:fill="C5D9F1"/>
            <w:vAlign w:val="center"/>
            <w:hideMark/>
          </w:tcPr>
          <w:p w14:paraId="37D4631E" w14:textId="704CF001"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3.74</w:t>
            </w:r>
          </w:p>
        </w:tc>
      </w:tr>
      <w:tr w:rsidR="00956E60" w:rsidRPr="004C5948" w14:paraId="19BCDD36" w14:textId="77777777" w:rsidTr="00A50422">
        <w:trPr>
          <w:trHeight w:val="260"/>
        </w:trPr>
        <w:tc>
          <w:tcPr>
            <w:tcW w:w="327" w:type="dxa"/>
            <w:tcBorders>
              <w:top w:val="nil"/>
              <w:left w:val="nil"/>
              <w:bottom w:val="nil"/>
              <w:right w:val="nil"/>
            </w:tcBorders>
            <w:shd w:val="clear" w:color="auto" w:fill="auto"/>
            <w:vAlign w:val="center"/>
            <w:hideMark/>
          </w:tcPr>
          <w:p w14:paraId="034D981D"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4</w:t>
            </w:r>
          </w:p>
        </w:tc>
        <w:tc>
          <w:tcPr>
            <w:tcW w:w="5153" w:type="dxa"/>
            <w:tcBorders>
              <w:top w:val="nil"/>
              <w:left w:val="nil"/>
              <w:bottom w:val="nil"/>
              <w:right w:val="nil"/>
            </w:tcBorders>
            <w:shd w:val="clear" w:color="auto" w:fill="auto"/>
            <w:vAlign w:val="center"/>
            <w:hideMark/>
          </w:tcPr>
          <w:p w14:paraId="52D135EC"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Persistente desigualdad de género</w:t>
            </w:r>
          </w:p>
        </w:tc>
        <w:tc>
          <w:tcPr>
            <w:tcW w:w="968" w:type="dxa"/>
            <w:tcBorders>
              <w:top w:val="nil"/>
              <w:left w:val="nil"/>
              <w:bottom w:val="nil"/>
              <w:right w:val="nil"/>
            </w:tcBorders>
            <w:shd w:val="clear" w:color="auto" w:fill="auto"/>
            <w:vAlign w:val="center"/>
            <w:hideMark/>
          </w:tcPr>
          <w:p w14:paraId="3F0E9114" w14:textId="68B631F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3.79</w:t>
            </w:r>
          </w:p>
        </w:tc>
        <w:tc>
          <w:tcPr>
            <w:tcW w:w="1063" w:type="dxa"/>
            <w:tcBorders>
              <w:top w:val="nil"/>
              <w:left w:val="nil"/>
              <w:bottom w:val="nil"/>
              <w:right w:val="nil"/>
            </w:tcBorders>
            <w:shd w:val="clear" w:color="auto" w:fill="auto"/>
            <w:vAlign w:val="center"/>
            <w:hideMark/>
          </w:tcPr>
          <w:p w14:paraId="2CE07DCA" w14:textId="5981C046"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3.61</w:t>
            </w:r>
          </w:p>
        </w:tc>
        <w:tc>
          <w:tcPr>
            <w:tcW w:w="919" w:type="dxa"/>
            <w:tcBorders>
              <w:top w:val="nil"/>
              <w:left w:val="nil"/>
              <w:bottom w:val="nil"/>
              <w:right w:val="nil"/>
            </w:tcBorders>
            <w:shd w:val="clear" w:color="auto" w:fill="auto"/>
            <w:vAlign w:val="center"/>
            <w:hideMark/>
          </w:tcPr>
          <w:p w14:paraId="3B4679D6" w14:textId="3F51733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3.70</w:t>
            </w:r>
          </w:p>
        </w:tc>
      </w:tr>
      <w:tr w:rsidR="00956E60" w:rsidRPr="004C5948" w14:paraId="6C813FD8" w14:textId="77777777" w:rsidTr="00A50422">
        <w:trPr>
          <w:trHeight w:val="260"/>
        </w:trPr>
        <w:tc>
          <w:tcPr>
            <w:tcW w:w="327" w:type="dxa"/>
            <w:tcBorders>
              <w:top w:val="nil"/>
              <w:left w:val="nil"/>
              <w:bottom w:val="nil"/>
              <w:right w:val="nil"/>
            </w:tcBorders>
            <w:shd w:val="clear" w:color="000000" w:fill="C5D9F1"/>
            <w:vAlign w:val="center"/>
            <w:hideMark/>
          </w:tcPr>
          <w:p w14:paraId="7D7F2B9E"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5</w:t>
            </w:r>
          </w:p>
        </w:tc>
        <w:tc>
          <w:tcPr>
            <w:tcW w:w="5153" w:type="dxa"/>
            <w:tcBorders>
              <w:top w:val="nil"/>
              <w:left w:val="nil"/>
              <w:bottom w:val="nil"/>
              <w:right w:val="nil"/>
            </w:tcBorders>
            <w:shd w:val="clear" w:color="000000" w:fill="C5D9F1"/>
            <w:vAlign w:val="center"/>
            <w:hideMark/>
          </w:tcPr>
          <w:p w14:paraId="12B945C9" w14:textId="350A5B34"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 xml:space="preserve">Incremento de la </w:t>
            </w:r>
            <w:r>
              <w:rPr>
                <w:rFonts w:ascii="Arial" w:eastAsia="Times New Roman" w:hAnsi="Arial" w:cs="Arial"/>
                <w:color w:val="333333"/>
                <w:kern w:val="0"/>
                <w:sz w:val="16"/>
                <w:szCs w:val="16"/>
                <w:lang w:eastAsia="es-PE"/>
                <w14:ligatures w14:val="none"/>
              </w:rPr>
              <w:t>i</w:t>
            </w:r>
            <w:r w:rsidRPr="004C5948">
              <w:rPr>
                <w:rFonts w:ascii="Arial" w:eastAsia="Times New Roman" w:hAnsi="Arial" w:cs="Arial"/>
                <w:color w:val="333333"/>
                <w:kern w:val="0"/>
                <w:sz w:val="16"/>
                <w:szCs w:val="16"/>
                <w:lang w:eastAsia="es-PE"/>
                <w14:ligatures w14:val="none"/>
              </w:rPr>
              <w:t>nformalidad</w:t>
            </w:r>
          </w:p>
        </w:tc>
        <w:tc>
          <w:tcPr>
            <w:tcW w:w="968" w:type="dxa"/>
            <w:tcBorders>
              <w:top w:val="nil"/>
              <w:left w:val="nil"/>
              <w:bottom w:val="nil"/>
              <w:right w:val="nil"/>
            </w:tcBorders>
            <w:shd w:val="clear" w:color="000000" w:fill="C5D9F1"/>
            <w:vAlign w:val="center"/>
            <w:hideMark/>
          </w:tcPr>
          <w:p w14:paraId="68B6ED62" w14:textId="5FA613FC"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3.85</w:t>
            </w:r>
          </w:p>
        </w:tc>
        <w:tc>
          <w:tcPr>
            <w:tcW w:w="1063" w:type="dxa"/>
            <w:tcBorders>
              <w:top w:val="nil"/>
              <w:left w:val="nil"/>
              <w:bottom w:val="nil"/>
              <w:right w:val="nil"/>
            </w:tcBorders>
            <w:shd w:val="clear" w:color="000000" w:fill="C5D9F1"/>
            <w:vAlign w:val="center"/>
            <w:hideMark/>
          </w:tcPr>
          <w:p w14:paraId="4CBDBFBD" w14:textId="636C2DCC"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3.43</w:t>
            </w:r>
          </w:p>
        </w:tc>
        <w:tc>
          <w:tcPr>
            <w:tcW w:w="919" w:type="dxa"/>
            <w:tcBorders>
              <w:top w:val="nil"/>
              <w:left w:val="nil"/>
              <w:bottom w:val="nil"/>
              <w:right w:val="nil"/>
            </w:tcBorders>
            <w:shd w:val="clear" w:color="000000" w:fill="C5D9F1"/>
            <w:vAlign w:val="center"/>
            <w:hideMark/>
          </w:tcPr>
          <w:p w14:paraId="26718828" w14:textId="6ED8BAB1"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3.64</w:t>
            </w:r>
          </w:p>
        </w:tc>
      </w:tr>
      <w:tr w:rsidR="00956E60" w:rsidRPr="004C5948" w14:paraId="172A17D0" w14:textId="77777777" w:rsidTr="00A50422">
        <w:trPr>
          <w:trHeight w:val="260"/>
        </w:trPr>
        <w:tc>
          <w:tcPr>
            <w:tcW w:w="327" w:type="dxa"/>
            <w:tcBorders>
              <w:top w:val="nil"/>
              <w:left w:val="nil"/>
              <w:bottom w:val="nil"/>
              <w:right w:val="nil"/>
            </w:tcBorders>
            <w:shd w:val="clear" w:color="auto" w:fill="auto"/>
            <w:vAlign w:val="center"/>
            <w:hideMark/>
          </w:tcPr>
          <w:p w14:paraId="357B2F17"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6</w:t>
            </w:r>
          </w:p>
        </w:tc>
        <w:tc>
          <w:tcPr>
            <w:tcW w:w="5153" w:type="dxa"/>
            <w:tcBorders>
              <w:top w:val="nil"/>
              <w:left w:val="nil"/>
              <w:bottom w:val="nil"/>
              <w:right w:val="nil"/>
            </w:tcBorders>
            <w:shd w:val="clear" w:color="auto" w:fill="auto"/>
            <w:vAlign w:val="center"/>
            <w:hideMark/>
          </w:tcPr>
          <w:p w14:paraId="51CA554E"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Mayor insatisfacción con el funcionamiento de la democracia</w:t>
            </w:r>
          </w:p>
        </w:tc>
        <w:tc>
          <w:tcPr>
            <w:tcW w:w="968" w:type="dxa"/>
            <w:tcBorders>
              <w:top w:val="nil"/>
              <w:left w:val="nil"/>
              <w:bottom w:val="nil"/>
              <w:right w:val="nil"/>
            </w:tcBorders>
            <w:shd w:val="clear" w:color="auto" w:fill="auto"/>
            <w:vAlign w:val="center"/>
            <w:hideMark/>
          </w:tcPr>
          <w:p w14:paraId="5A3763E8" w14:textId="239178FF"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3.78</w:t>
            </w:r>
          </w:p>
        </w:tc>
        <w:tc>
          <w:tcPr>
            <w:tcW w:w="1063" w:type="dxa"/>
            <w:tcBorders>
              <w:top w:val="nil"/>
              <w:left w:val="nil"/>
              <w:bottom w:val="nil"/>
              <w:right w:val="nil"/>
            </w:tcBorders>
            <w:shd w:val="clear" w:color="auto" w:fill="auto"/>
            <w:vAlign w:val="center"/>
            <w:hideMark/>
          </w:tcPr>
          <w:p w14:paraId="1A009B91" w14:textId="6696FEA5"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3.49</w:t>
            </w:r>
          </w:p>
        </w:tc>
        <w:tc>
          <w:tcPr>
            <w:tcW w:w="919" w:type="dxa"/>
            <w:tcBorders>
              <w:top w:val="nil"/>
              <w:left w:val="nil"/>
              <w:bottom w:val="nil"/>
              <w:right w:val="nil"/>
            </w:tcBorders>
            <w:shd w:val="clear" w:color="auto" w:fill="auto"/>
            <w:vAlign w:val="center"/>
            <w:hideMark/>
          </w:tcPr>
          <w:p w14:paraId="245CCCD0" w14:textId="15D5E6E3"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3.63</w:t>
            </w:r>
          </w:p>
        </w:tc>
      </w:tr>
      <w:tr w:rsidR="00956E60" w:rsidRPr="004C5948" w14:paraId="0E36E789" w14:textId="77777777" w:rsidTr="00A50422">
        <w:trPr>
          <w:trHeight w:val="260"/>
        </w:trPr>
        <w:tc>
          <w:tcPr>
            <w:tcW w:w="327" w:type="dxa"/>
            <w:tcBorders>
              <w:top w:val="nil"/>
              <w:left w:val="nil"/>
              <w:bottom w:val="nil"/>
              <w:right w:val="nil"/>
            </w:tcBorders>
            <w:shd w:val="clear" w:color="000000" w:fill="C5D9F1"/>
            <w:vAlign w:val="center"/>
            <w:hideMark/>
          </w:tcPr>
          <w:p w14:paraId="44E04EA5"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7</w:t>
            </w:r>
          </w:p>
        </w:tc>
        <w:tc>
          <w:tcPr>
            <w:tcW w:w="5153" w:type="dxa"/>
            <w:tcBorders>
              <w:top w:val="nil"/>
              <w:left w:val="nil"/>
              <w:bottom w:val="nil"/>
              <w:right w:val="nil"/>
            </w:tcBorders>
            <w:shd w:val="clear" w:color="000000" w:fill="C5D9F1"/>
            <w:vAlign w:val="center"/>
            <w:hideMark/>
          </w:tcPr>
          <w:p w14:paraId="6C35DFBD"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la contaminación</w:t>
            </w:r>
          </w:p>
        </w:tc>
        <w:tc>
          <w:tcPr>
            <w:tcW w:w="968" w:type="dxa"/>
            <w:tcBorders>
              <w:top w:val="nil"/>
              <w:left w:val="nil"/>
              <w:bottom w:val="nil"/>
              <w:right w:val="nil"/>
            </w:tcBorders>
            <w:shd w:val="clear" w:color="000000" w:fill="C5D9F1"/>
            <w:vAlign w:val="center"/>
            <w:hideMark/>
          </w:tcPr>
          <w:p w14:paraId="69D540A8" w14:textId="1803F2D5"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3.64</w:t>
            </w:r>
          </w:p>
        </w:tc>
        <w:tc>
          <w:tcPr>
            <w:tcW w:w="1063" w:type="dxa"/>
            <w:tcBorders>
              <w:top w:val="nil"/>
              <w:left w:val="nil"/>
              <w:bottom w:val="nil"/>
              <w:right w:val="nil"/>
            </w:tcBorders>
            <w:shd w:val="clear" w:color="000000" w:fill="C5D9F1"/>
            <w:vAlign w:val="center"/>
            <w:hideMark/>
          </w:tcPr>
          <w:p w14:paraId="351E558F" w14:textId="6E3AD87A"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3.55</w:t>
            </w:r>
          </w:p>
        </w:tc>
        <w:tc>
          <w:tcPr>
            <w:tcW w:w="919" w:type="dxa"/>
            <w:tcBorders>
              <w:top w:val="nil"/>
              <w:left w:val="nil"/>
              <w:bottom w:val="nil"/>
              <w:right w:val="nil"/>
            </w:tcBorders>
            <w:shd w:val="clear" w:color="000000" w:fill="C5D9F1"/>
            <w:vAlign w:val="center"/>
            <w:hideMark/>
          </w:tcPr>
          <w:p w14:paraId="67C51155" w14:textId="3C786D6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3.60</w:t>
            </w:r>
          </w:p>
        </w:tc>
      </w:tr>
      <w:tr w:rsidR="00956E60" w:rsidRPr="004C5948" w14:paraId="1F1E0903" w14:textId="77777777" w:rsidTr="00A50422">
        <w:trPr>
          <w:trHeight w:val="260"/>
        </w:trPr>
        <w:tc>
          <w:tcPr>
            <w:tcW w:w="327" w:type="dxa"/>
            <w:tcBorders>
              <w:top w:val="nil"/>
              <w:left w:val="nil"/>
              <w:bottom w:val="nil"/>
              <w:right w:val="nil"/>
            </w:tcBorders>
            <w:shd w:val="clear" w:color="auto" w:fill="auto"/>
            <w:vAlign w:val="center"/>
            <w:hideMark/>
          </w:tcPr>
          <w:p w14:paraId="6B5D3DB2"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8</w:t>
            </w:r>
          </w:p>
        </w:tc>
        <w:tc>
          <w:tcPr>
            <w:tcW w:w="5153" w:type="dxa"/>
            <w:tcBorders>
              <w:top w:val="nil"/>
              <w:left w:val="nil"/>
              <w:bottom w:val="nil"/>
              <w:right w:val="nil"/>
            </w:tcBorders>
            <w:shd w:val="clear" w:color="auto" w:fill="auto"/>
            <w:vAlign w:val="center"/>
            <w:hideMark/>
          </w:tcPr>
          <w:p w14:paraId="7314C814"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violencia legítima ejercida por el Estado</w:t>
            </w:r>
          </w:p>
        </w:tc>
        <w:tc>
          <w:tcPr>
            <w:tcW w:w="968" w:type="dxa"/>
            <w:tcBorders>
              <w:top w:val="nil"/>
              <w:left w:val="nil"/>
              <w:bottom w:val="nil"/>
              <w:right w:val="nil"/>
            </w:tcBorders>
            <w:shd w:val="clear" w:color="auto" w:fill="auto"/>
            <w:vAlign w:val="center"/>
            <w:hideMark/>
          </w:tcPr>
          <w:p w14:paraId="7F4C8F30" w14:textId="03A934F8"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3.55</w:t>
            </w:r>
          </w:p>
        </w:tc>
        <w:tc>
          <w:tcPr>
            <w:tcW w:w="1063" w:type="dxa"/>
            <w:tcBorders>
              <w:top w:val="nil"/>
              <w:left w:val="nil"/>
              <w:bottom w:val="nil"/>
              <w:right w:val="nil"/>
            </w:tcBorders>
            <w:shd w:val="clear" w:color="auto" w:fill="auto"/>
            <w:vAlign w:val="center"/>
            <w:hideMark/>
          </w:tcPr>
          <w:p w14:paraId="371E223E" w14:textId="7BEF7CD3"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3.39</w:t>
            </w:r>
          </w:p>
        </w:tc>
        <w:tc>
          <w:tcPr>
            <w:tcW w:w="919" w:type="dxa"/>
            <w:tcBorders>
              <w:top w:val="nil"/>
              <w:left w:val="nil"/>
              <w:bottom w:val="nil"/>
              <w:right w:val="nil"/>
            </w:tcBorders>
            <w:shd w:val="clear" w:color="auto" w:fill="auto"/>
            <w:vAlign w:val="center"/>
            <w:hideMark/>
          </w:tcPr>
          <w:p w14:paraId="1A147D77" w14:textId="3D2BD122"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3.47</w:t>
            </w:r>
          </w:p>
        </w:tc>
      </w:tr>
      <w:tr w:rsidR="00956E60" w:rsidRPr="004C5948" w14:paraId="5F6122F5" w14:textId="77777777" w:rsidTr="00A50422">
        <w:trPr>
          <w:trHeight w:val="260"/>
        </w:trPr>
        <w:tc>
          <w:tcPr>
            <w:tcW w:w="327" w:type="dxa"/>
            <w:tcBorders>
              <w:top w:val="nil"/>
              <w:left w:val="nil"/>
              <w:bottom w:val="nil"/>
              <w:right w:val="nil"/>
            </w:tcBorders>
            <w:shd w:val="clear" w:color="000000" w:fill="C5D9F1"/>
            <w:vAlign w:val="center"/>
            <w:hideMark/>
          </w:tcPr>
          <w:p w14:paraId="5E4C7634"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9</w:t>
            </w:r>
          </w:p>
        </w:tc>
        <w:tc>
          <w:tcPr>
            <w:tcW w:w="5153" w:type="dxa"/>
            <w:tcBorders>
              <w:top w:val="nil"/>
              <w:left w:val="nil"/>
              <w:bottom w:val="nil"/>
              <w:right w:val="nil"/>
            </w:tcBorders>
            <w:shd w:val="clear" w:color="000000" w:fill="C5D9F1"/>
            <w:vAlign w:val="center"/>
            <w:hideMark/>
          </w:tcPr>
          <w:p w14:paraId="365F98FC"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la desigualdad de ingresos</w:t>
            </w:r>
          </w:p>
        </w:tc>
        <w:tc>
          <w:tcPr>
            <w:tcW w:w="968" w:type="dxa"/>
            <w:tcBorders>
              <w:top w:val="nil"/>
              <w:left w:val="nil"/>
              <w:bottom w:val="nil"/>
              <w:right w:val="nil"/>
            </w:tcBorders>
            <w:shd w:val="clear" w:color="000000" w:fill="C5D9F1"/>
            <w:vAlign w:val="center"/>
            <w:hideMark/>
          </w:tcPr>
          <w:p w14:paraId="0C7CCB33" w14:textId="66D7F366"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3.66</w:t>
            </w:r>
          </w:p>
        </w:tc>
        <w:tc>
          <w:tcPr>
            <w:tcW w:w="1063" w:type="dxa"/>
            <w:tcBorders>
              <w:top w:val="nil"/>
              <w:left w:val="nil"/>
              <w:bottom w:val="nil"/>
              <w:right w:val="nil"/>
            </w:tcBorders>
            <w:shd w:val="clear" w:color="000000" w:fill="C5D9F1"/>
            <w:vAlign w:val="center"/>
            <w:hideMark/>
          </w:tcPr>
          <w:p w14:paraId="2A8C1A3A" w14:textId="1E42928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3.27</w:t>
            </w:r>
          </w:p>
        </w:tc>
        <w:tc>
          <w:tcPr>
            <w:tcW w:w="919" w:type="dxa"/>
            <w:tcBorders>
              <w:top w:val="nil"/>
              <w:left w:val="nil"/>
              <w:bottom w:val="nil"/>
              <w:right w:val="nil"/>
            </w:tcBorders>
            <w:shd w:val="clear" w:color="000000" w:fill="C5D9F1"/>
            <w:vAlign w:val="center"/>
            <w:hideMark/>
          </w:tcPr>
          <w:p w14:paraId="5BD6ED79" w14:textId="30FDE688"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3.46</w:t>
            </w:r>
          </w:p>
        </w:tc>
      </w:tr>
      <w:tr w:rsidR="00956E60" w:rsidRPr="004C5948" w14:paraId="1981AD5D" w14:textId="77777777" w:rsidTr="00A50422">
        <w:trPr>
          <w:trHeight w:val="260"/>
        </w:trPr>
        <w:tc>
          <w:tcPr>
            <w:tcW w:w="327" w:type="dxa"/>
            <w:tcBorders>
              <w:top w:val="nil"/>
              <w:left w:val="nil"/>
              <w:bottom w:val="nil"/>
              <w:right w:val="nil"/>
            </w:tcBorders>
            <w:shd w:val="clear" w:color="auto" w:fill="auto"/>
            <w:vAlign w:val="center"/>
            <w:hideMark/>
          </w:tcPr>
          <w:p w14:paraId="2C86EF57"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10</w:t>
            </w:r>
          </w:p>
        </w:tc>
        <w:tc>
          <w:tcPr>
            <w:tcW w:w="5153" w:type="dxa"/>
            <w:tcBorders>
              <w:top w:val="nil"/>
              <w:left w:val="nil"/>
              <w:bottom w:val="nil"/>
              <w:right w:val="nil"/>
            </w:tcBorders>
            <w:shd w:val="clear" w:color="auto" w:fill="auto"/>
            <w:vAlign w:val="center"/>
            <w:hideMark/>
          </w:tcPr>
          <w:p w14:paraId="4F98AA61"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del acceso a la educación por el uso de la tecnología</w:t>
            </w:r>
          </w:p>
        </w:tc>
        <w:tc>
          <w:tcPr>
            <w:tcW w:w="968" w:type="dxa"/>
            <w:tcBorders>
              <w:top w:val="nil"/>
              <w:left w:val="nil"/>
              <w:bottom w:val="nil"/>
              <w:right w:val="nil"/>
            </w:tcBorders>
            <w:shd w:val="clear" w:color="auto" w:fill="auto"/>
            <w:vAlign w:val="center"/>
            <w:hideMark/>
          </w:tcPr>
          <w:p w14:paraId="2ECD39E9" w14:textId="66212971"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3.49</w:t>
            </w:r>
          </w:p>
        </w:tc>
        <w:tc>
          <w:tcPr>
            <w:tcW w:w="1063" w:type="dxa"/>
            <w:tcBorders>
              <w:top w:val="nil"/>
              <w:left w:val="nil"/>
              <w:bottom w:val="nil"/>
              <w:right w:val="nil"/>
            </w:tcBorders>
            <w:shd w:val="clear" w:color="auto" w:fill="auto"/>
            <w:vAlign w:val="center"/>
            <w:hideMark/>
          </w:tcPr>
          <w:p w14:paraId="12335DFD" w14:textId="23C24CB5"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3.37</w:t>
            </w:r>
          </w:p>
        </w:tc>
        <w:tc>
          <w:tcPr>
            <w:tcW w:w="919" w:type="dxa"/>
            <w:tcBorders>
              <w:top w:val="nil"/>
              <w:left w:val="nil"/>
              <w:bottom w:val="nil"/>
              <w:right w:val="nil"/>
            </w:tcBorders>
            <w:shd w:val="clear" w:color="auto" w:fill="auto"/>
            <w:vAlign w:val="center"/>
            <w:hideMark/>
          </w:tcPr>
          <w:p w14:paraId="57A96B2E" w14:textId="1F770ED8"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3.43</w:t>
            </w:r>
          </w:p>
        </w:tc>
      </w:tr>
      <w:tr w:rsidR="00956E60" w:rsidRPr="004C5948" w14:paraId="21D95B9C" w14:textId="77777777" w:rsidTr="00A50422">
        <w:trPr>
          <w:trHeight w:val="260"/>
        </w:trPr>
        <w:tc>
          <w:tcPr>
            <w:tcW w:w="327" w:type="dxa"/>
            <w:tcBorders>
              <w:top w:val="nil"/>
              <w:left w:val="nil"/>
              <w:bottom w:val="nil"/>
              <w:right w:val="nil"/>
            </w:tcBorders>
            <w:shd w:val="clear" w:color="000000" w:fill="C5D9F1"/>
            <w:vAlign w:val="center"/>
            <w:hideMark/>
          </w:tcPr>
          <w:p w14:paraId="1EE4809C"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11</w:t>
            </w:r>
          </w:p>
        </w:tc>
        <w:tc>
          <w:tcPr>
            <w:tcW w:w="5153" w:type="dxa"/>
            <w:tcBorders>
              <w:top w:val="nil"/>
              <w:left w:val="nil"/>
              <w:bottom w:val="nil"/>
              <w:right w:val="nil"/>
            </w:tcBorders>
            <w:shd w:val="clear" w:color="000000" w:fill="C5D9F1"/>
            <w:vAlign w:val="center"/>
            <w:hideMark/>
          </w:tcPr>
          <w:p w14:paraId="3F26A083"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la ciberdelincuencia</w:t>
            </w:r>
          </w:p>
        </w:tc>
        <w:tc>
          <w:tcPr>
            <w:tcW w:w="968" w:type="dxa"/>
            <w:tcBorders>
              <w:top w:val="nil"/>
              <w:left w:val="nil"/>
              <w:bottom w:val="nil"/>
              <w:right w:val="nil"/>
            </w:tcBorders>
            <w:shd w:val="clear" w:color="000000" w:fill="C5D9F1"/>
            <w:vAlign w:val="center"/>
            <w:hideMark/>
          </w:tcPr>
          <w:p w14:paraId="47E89223" w14:textId="392526B9"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3.57</w:t>
            </w:r>
          </w:p>
        </w:tc>
        <w:tc>
          <w:tcPr>
            <w:tcW w:w="1063" w:type="dxa"/>
            <w:tcBorders>
              <w:top w:val="nil"/>
              <w:left w:val="nil"/>
              <w:bottom w:val="nil"/>
              <w:right w:val="nil"/>
            </w:tcBorders>
            <w:shd w:val="clear" w:color="000000" w:fill="C5D9F1"/>
            <w:vAlign w:val="center"/>
            <w:hideMark/>
          </w:tcPr>
          <w:p w14:paraId="403B2CAB" w14:textId="20FCBBE2"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3.28</w:t>
            </w:r>
          </w:p>
        </w:tc>
        <w:tc>
          <w:tcPr>
            <w:tcW w:w="919" w:type="dxa"/>
            <w:tcBorders>
              <w:top w:val="nil"/>
              <w:left w:val="nil"/>
              <w:bottom w:val="nil"/>
              <w:right w:val="nil"/>
            </w:tcBorders>
            <w:shd w:val="clear" w:color="000000" w:fill="C5D9F1"/>
            <w:vAlign w:val="center"/>
            <w:hideMark/>
          </w:tcPr>
          <w:p w14:paraId="392D81CD" w14:textId="67A3ED54"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3.43</w:t>
            </w:r>
          </w:p>
        </w:tc>
      </w:tr>
      <w:tr w:rsidR="00956E60" w:rsidRPr="004C5948" w14:paraId="46BE7E70" w14:textId="77777777" w:rsidTr="00A50422">
        <w:trPr>
          <w:trHeight w:val="260"/>
        </w:trPr>
        <w:tc>
          <w:tcPr>
            <w:tcW w:w="327" w:type="dxa"/>
            <w:tcBorders>
              <w:top w:val="nil"/>
              <w:left w:val="nil"/>
              <w:bottom w:val="nil"/>
              <w:right w:val="nil"/>
            </w:tcBorders>
            <w:shd w:val="clear" w:color="auto" w:fill="auto"/>
            <w:vAlign w:val="center"/>
            <w:hideMark/>
          </w:tcPr>
          <w:p w14:paraId="2A9C23C0"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12</w:t>
            </w:r>
          </w:p>
        </w:tc>
        <w:tc>
          <w:tcPr>
            <w:tcW w:w="5153" w:type="dxa"/>
            <w:tcBorders>
              <w:top w:val="nil"/>
              <w:left w:val="nil"/>
              <w:bottom w:val="nil"/>
              <w:right w:val="nil"/>
            </w:tcBorders>
            <w:shd w:val="clear" w:color="auto" w:fill="auto"/>
            <w:vAlign w:val="center"/>
            <w:hideMark/>
          </w:tcPr>
          <w:p w14:paraId="43143971"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Mayor escasez hídrica</w:t>
            </w:r>
          </w:p>
        </w:tc>
        <w:tc>
          <w:tcPr>
            <w:tcW w:w="968" w:type="dxa"/>
            <w:tcBorders>
              <w:top w:val="nil"/>
              <w:left w:val="nil"/>
              <w:bottom w:val="nil"/>
              <w:right w:val="nil"/>
            </w:tcBorders>
            <w:shd w:val="clear" w:color="auto" w:fill="auto"/>
            <w:vAlign w:val="center"/>
            <w:hideMark/>
          </w:tcPr>
          <w:p w14:paraId="79EC82D5" w14:textId="781B3AE0"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3.37</w:t>
            </w:r>
          </w:p>
        </w:tc>
        <w:tc>
          <w:tcPr>
            <w:tcW w:w="1063" w:type="dxa"/>
            <w:tcBorders>
              <w:top w:val="nil"/>
              <w:left w:val="nil"/>
              <w:bottom w:val="nil"/>
              <w:right w:val="nil"/>
            </w:tcBorders>
            <w:shd w:val="clear" w:color="auto" w:fill="auto"/>
            <w:vAlign w:val="center"/>
            <w:hideMark/>
          </w:tcPr>
          <w:p w14:paraId="01641CF8" w14:textId="10844500"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3.25</w:t>
            </w:r>
          </w:p>
        </w:tc>
        <w:tc>
          <w:tcPr>
            <w:tcW w:w="919" w:type="dxa"/>
            <w:tcBorders>
              <w:top w:val="nil"/>
              <w:left w:val="nil"/>
              <w:bottom w:val="nil"/>
              <w:right w:val="nil"/>
            </w:tcBorders>
            <w:shd w:val="clear" w:color="auto" w:fill="auto"/>
            <w:vAlign w:val="center"/>
            <w:hideMark/>
          </w:tcPr>
          <w:p w14:paraId="78B805AC" w14:textId="6C4160AB"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3.31</w:t>
            </w:r>
          </w:p>
        </w:tc>
      </w:tr>
      <w:tr w:rsidR="00956E60" w:rsidRPr="004C5948" w14:paraId="055223FA" w14:textId="77777777" w:rsidTr="00A50422">
        <w:trPr>
          <w:trHeight w:val="260"/>
        </w:trPr>
        <w:tc>
          <w:tcPr>
            <w:tcW w:w="327" w:type="dxa"/>
            <w:tcBorders>
              <w:top w:val="nil"/>
              <w:left w:val="nil"/>
              <w:bottom w:val="nil"/>
              <w:right w:val="nil"/>
            </w:tcBorders>
            <w:shd w:val="clear" w:color="000000" w:fill="C5D9F1"/>
            <w:vAlign w:val="center"/>
            <w:hideMark/>
          </w:tcPr>
          <w:p w14:paraId="150563BC"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13</w:t>
            </w:r>
          </w:p>
        </w:tc>
        <w:tc>
          <w:tcPr>
            <w:tcW w:w="5153" w:type="dxa"/>
            <w:tcBorders>
              <w:top w:val="nil"/>
              <w:left w:val="nil"/>
              <w:bottom w:val="nil"/>
              <w:right w:val="nil"/>
            </w:tcBorders>
            <w:shd w:val="clear" w:color="000000" w:fill="C5D9F1"/>
            <w:vAlign w:val="center"/>
            <w:hideMark/>
          </w:tcPr>
          <w:p w14:paraId="0ACFDCFF"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del individualismo</w:t>
            </w:r>
          </w:p>
        </w:tc>
        <w:tc>
          <w:tcPr>
            <w:tcW w:w="968" w:type="dxa"/>
            <w:tcBorders>
              <w:top w:val="nil"/>
              <w:left w:val="nil"/>
              <w:bottom w:val="nil"/>
              <w:right w:val="nil"/>
            </w:tcBorders>
            <w:shd w:val="clear" w:color="000000" w:fill="C5D9F1"/>
            <w:vAlign w:val="center"/>
            <w:hideMark/>
          </w:tcPr>
          <w:p w14:paraId="635DD0DE" w14:textId="16A5A6DF"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3.49</w:t>
            </w:r>
          </w:p>
        </w:tc>
        <w:tc>
          <w:tcPr>
            <w:tcW w:w="1063" w:type="dxa"/>
            <w:tcBorders>
              <w:top w:val="nil"/>
              <w:left w:val="nil"/>
              <w:bottom w:val="nil"/>
              <w:right w:val="nil"/>
            </w:tcBorders>
            <w:shd w:val="clear" w:color="000000" w:fill="C5D9F1"/>
            <w:vAlign w:val="center"/>
            <w:hideMark/>
          </w:tcPr>
          <w:p w14:paraId="2122B143" w14:textId="41F75D50"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3.12</w:t>
            </w:r>
          </w:p>
        </w:tc>
        <w:tc>
          <w:tcPr>
            <w:tcW w:w="919" w:type="dxa"/>
            <w:tcBorders>
              <w:top w:val="nil"/>
              <w:left w:val="nil"/>
              <w:bottom w:val="nil"/>
              <w:right w:val="nil"/>
            </w:tcBorders>
            <w:shd w:val="clear" w:color="000000" w:fill="C5D9F1"/>
            <w:vAlign w:val="center"/>
            <w:hideMark/>
          </w:tcPr>
          <w:p w14:paraId="4AF71E4C" w14:textId="7216645C"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3.31</w:t>
            </w:r>
          </w:p>
        </w:tc>
      </w:tr>
      <w:tr w:rsidR="00956E60" w:rsidRPr="004C5948" w14:paraId="59F62F8E" w14:textId="77777777" w:rsidTr="00A50422">
        <w:trPr>
          <w:trHeight w:val="260"/>
        </w:trPr>
        <w:tc>
          <w:tcPr>
            <w:tcW w:w="327" w:type="dxa"/>
            <w:tcBorders>
              <w:top w:val="nil"/>
              <w:left w:val="nil"/>
              <w:bottom w:val="nil"/>
              <w:right w:val="nil"/>
            </w:tcBorders>
            <w:shd w:val="clear" w:color="auto" w:fill="auto"/>
            <w:vAlign w:val="center"/>
            <w:hideMark/>
          </w:tcPr>
          <w:p w14:paraId="3B3AE38B"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14</w:t>
            </w:r>
          </w:p>
        </w:tc>
        <w:tc>
          <w:tcPr>
            <w:tcW w:w="5153" w:type="dxa"/>
            <w:tcBorders>
              <w:top w:val="nil"/>
              <w:left w:val="nil"/>
              <w:bottom w:val="nil"/>
              <w:right w:val="nil"/>
            </w:tcBorders>
            <w:shd w:val="clear" w:color="auto" w:fill="auto"/>
            <w:vAlign w:val="center"/>
            <w:hideMark/>
          </w:tcPr>
          <w:p w14:paraId="5D382E66"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del acceso a la salud por el uso de la tecnología</w:t>
            </w:r>
          </w:p>
        </w:tc>
        <w:tc>
          <w:tcPr>
            <w:tcW w:w="968" w:type="dxa"/>
            <w:tcBorders>
              <w:top w:val="nil"/>
              <w:left w:val="nil"/>
              <w:bottom w:val="nil"/>
              <w:right w:val="nil"/>
            </w:tcBorders>
            <w:shd w:val="clear" w:color="auto" w:fill="auto"/>
            <w:vAlign w:val="center"/>
            <w:hideMark/>
          </w:tcPr>
          <w:p w14:paraId="4F58F644" w14:textId="261B497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3.19</w:t>
            </w:r>
          </w:p>
        </w:tc>
        <w:tc>
          <w:tcPr>
            <w:tcW w:w="1063" w:type="dxa"/>
            <w:tcBorders>
              <w:top w:val="nil"/>
              <w:left w:val="nil"/>
              <w:bottom w:val="nil"/>
              <w:right w:val="nil"/>
            </w:tcBorders>
            <w:shd w:val="clear" w:color="auto" w:fill="auto"/>
            <w:vAlign w:val="center"/>
            <w:hideMark/>
          </w:tcPr>
          <w:p w14:paraId="22EC682B" w14:textId="311DCB76"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3.30</w:t>
            </w:r>
          </w:p>
        </w:tc>
        <w:tc>
          <w:tcPr>
            <w:tcW w:w="919" w:type="dxa"/>
            <w:tcBorders>
              <w:top w:val="nil"/>
              <w:left w:val="nil"/>
              <w:bottom w:val="nil"/>
              <w:right w:val="nil"/>
            </w:tcBorders>
            <w:shd w:val="clear" w:color="auto" w:fill="auto"/>
            <w:vAlign w:val="center"/>
            <w:hideMark/>
          </w:tcPr>
          <w:p w14:paraId="62650ED0" w14:textId="7F349922"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3.25</w:t>
            </w:r>
          </w:p>
        </w:tc>
      </w:tr>
      <w:tr w:rsidR="00956E60" w:rsidRPr="004C5948" w14:paraId="7EB6B8BE" w14:textId="77777777" w:rsidTr="00A50422">
        <w:trPr>
          <w:trHeight w:val="260"/>
        </w:trPr>
        <w:tc>
          <w:tcPr>
            <w:tcW w:w="327" w:type="dxa"/>
            <w:tcBorders>
              <w:top w:val="nil"/>
              <w:left w:val="nil"/>
              <w:bottom w:val="nil"/>
              <w:right w:val="nil"/>
            </w:tcBorders>
            <w:shd w:val="clear" w:color="000000" w:fill="C5D9F1"/>
            <w:vAlign w:val="center"/>
            <w:hideMark/>
          </w:tcPr>
          <w:p w14:paraId="548B4D4D"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15</w:t>
            </w:r>
          </w:p>
        </w:tc>
        <w:tc>
          <w:tcPr>
            <w:tcW w:w="5153" w:type="dxa"/>
            <w:tcBorders>
              <w:top w:val="nil"/>
              <w:left w:val="nil"/>
              <w:bottom w:val="nil"/>
              <w:right w:val="nil"/>
            </w:tcBorders>
            <w:shd w:val="clear" w:color="000000" w:fill="C5D9F1"/>
            <w:vAlign w:val="center"/>
            <w:hideMark/>
          </w:tcPr>
          <w:p w14:paraId="7F216054"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la conectividad</w:t>
            </w:r>
          </w:p>
        </w:tc>
        <w:tc>
          <w:tcPr>
            <w:tcW w:w="968" w:type="dxa"/>
            <w:tcBorders>
              <w:top w:val="nil"/>
              <w:left w:val="nil"/>
              <w:bottom w:val="nil"/>
              <w:right w:val="nil"/>
            </w:tcBorders>
            <w:shd w:val="clear" w:color="000000" w:fill="C5D9F1"/>
            <w:vAlign w:val="center"/>
            <w:hideMark/>
          </w:tcPr>
          <w:p w14:paraId="3E798328" w14:textId="7B947D31"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3.06</w:t>
            </w:r>
          </w:p>
        </w:tc>
        <w:tc>
          <w:tcPr>
            <w:tcW w:w="1063" w:type="dxa"/>
            <w:tcBorders>
              <w:top w:val="nil"/>
              <w:left w:val="nil"/>
              <w:bottom w:val="nil"/>
              <w:right w:val="nil"/>
            </w:tcBorders>
            <w:shd w:val="clear" w:color="000000" w:fill="C5D9F1"/>
            <w:vAlign w:val="center"/>
            <w:hideMark/>
          </w:tcPr>
          <w:p w14:paraId="56A96D1F" w14:textId="627CA861"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3.06</w:t>
            </w:r>
          </w:p>
        </w:tc>
        <w:tc>
          <w:tcPr>
            <w:tcW w:w="919" w:type="dxa"/>
            <w:tcBorders>
              <w:top w:val="nil"/>
              <w:left w:val="nil"/>
              <w:bottom w:val="nil"/>
              <w:right w:val="nil"/>
            </w:tcBorders>
            <w:shd w:val="clear" w:color="000000" w:fill="C5D9F1"/>
            <w:vAlign w:val="center"/>
            <w:hideMark/>
          </w:tcPr>
          <w:p w14:paraId="3CCC2510" w14:textId="3CBBA07A"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3.06</w:t>
            </w:r>
          </w:p>
        </w:tc>
      </w:tr>
      <w:tr w:rsidR="00956E60" w:rsidRPr="004C5948" w14:paraId="4FF7B7F9" w14:textId="77777777" w:rsidTr="00A50422">
        <w:trPr>
          <w:trHeight w:val="260"/>
        </w:trPr>
        <w:tc>
          <w:tcPr>
            <w:tcW w:w="327" w:type="dxa"/>
            <w:tcBorders>
              <w:top w:val="nil"/>
              <w:left w:val="nil"/>
              <w:bottom w:val="nil"/>
              <w:right w:val="nil"/>
            </w:tcBorders>
            <w:shd w:val="clear" w:color="auto" w:fill="auto"/>
            <w:vAlign w:val="center"/>
            <w:hideMark/>
          </w:tcPr>
          <w:p w14:paraId="42DA3A5F" w14:textId="77777777"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sidRPr="004C5948">
              <w:rPr>
                <w:rFonts w:ascii="Calibri" w:eastAsia="Times New Roman" w:hAnsi="Calibri" w:cs="Calibri"/>
                <w:color w:val="000000"/>
                <w:kern w:val="0"/>
                <w:sz w:val="16"/>
                <w:szCs w:val="16"/>
                <w:lang w:eastAsia="es-PE"/>
                <w14:ligatures w14:val="none"/>
              </w:rPr>
              <w:t>16</w:t>
            </w:r>
          </w:p>
        </w:tc>
        <w:tc>
          <w:tcPr>
            <w:tcW w:w="5153" w:type="dxa"/>
            <w:tcBorders>
              <w:top w:val="nil"/>
              <w:left w:val="nil"/>
              <w:bottom w:val="nil"/>
              <w:right w:val="nil"/>
            </w:tcBorders>
            <w:shd w:val="clear" w:color="auto" w:fill="auto"/>
            <w:vAlign w:val="center"/>
            <w:hideMark/>
          </w:tcPr>
          <w:p w14:paraId="48FE3756" w14:textId="77777777" w:rsidR="00956E60" w:rsidRPr="004C5948" w:rsidRDefault="00956E60" w:rsidP="004C0F7F">
            <w:pPr>
              <w:spacing w:after="0" w:line="240" w:lineRule="auto"/>
              <w:rPr>
                <w:rFonts w:ascii="Arial" w:eastAsia="Times New Roman" w:hAnsi="Arial" w:cs="Arial"/>
                <w:color w:val="333333"/>
                <w:kern w:val="0"/>
                <w:sz w:val="16"/>
                <w:szCs w:val="16"/>
                <w:lang w:eastAsia="es-PE"/>
                <w14:ligatures w14:val="none"/>
              </w:rPr>
            </w:pPr>
            <w:r w:rsidRPr="004C5948">
              <w:rPr>
                <w:rFonts w:ascii="Arial" w:eastAsia="Times New Roman" w:hAnsi="Arial" w:cs="Arial"/>
                <w:color w:val="333333"/>
                <w:kern w:val="0"/>
                <w:sz w:val="16"/>
                <w:szCs w:val="16"/>
                <w:lang w:eastAsia="es-PE"/>
                <w14:ligatures w14:val="none"/>
              </w:rPr>
              <w:t>Incremento de la población en condición de refugiados</w:t>
            </w:r>
          </w:p>
        </w:tc>
        <w:tc>
          <w:tcPr>
            <w:tcW w:w="968" w:type="dxa"/>
            <w:tcBorders>
              <w:top w:val="nil"/>
              <w:left w:val="nil"/>
              <w:bottom w:val="nil"/>
              <w:right w:val="nil"/>
            </w:tcBorders>
            <w:shd w:val="clear" w:color="auto" w:fill="auto"/>
            <w:vAlign w:val="center"/>
            <w:hideMark/>
          </w:tcPr>
          <w:p w14:paraId="5B9DBC80" w14:textId="265DED68"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2.97</w:t>
            </w:r>
          </w:p>
        </w:tc>
        <w:tc>
          <w:tcPr>
            <w:tcW w:w="1063" w:type="dxa"/>
            <w:tcBorders>
              <w:top w:val="nil"/>
              <w:left w:val="nil"/>
              <w:bottom w:val="nil"/>
              <w:right w:val="nil"/>
            </w:tcBorders>
            <w:shd w:val="clear" w:color="auto" w:fill="auto"/>
            <w:vAlign w:val="center"/>
            <w:hideMark/>
          </w:tcPr>
          <w:p w14:paraId="4D5567AC" w14:textId="7757B12E"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2.78</w:t>
            </w:r>
          </w:p>
        </w:tc>
        <w:tc>
          <w:tcPr>
            <w:tcW w:w="919" w:type="dxa"/>
            <w:tcBorders>
              <w:top w:val="nil"/>
              <w:left w:val="nil"/>
              <w:bottom w:val="nil"/>
              <w:right w:val="nil"/>
            </w:tcBorders>
            <w:shd w:val="clear" w:color="auto" w:fill="auto"/>
            <w:vAlign w:val="center"/>
            <w:hideMark/>
          </w:tcPr>
          <w:p w14:paraId="6076FDE9" w14:textId="6663E8C5" w:rsidR="00956E60" w:rsidRPr="004C5948" w:rsidRDefault="00956E60" w:rsidP="004C0F7F">
            <w:pPr>
              <w:spacing w:after="0" w:line="240" w:lineRule="auto"/>
              <w:jc w:val="center"/>
              <w:rPr>
                <w:rFonts w:ascii="Calibri" w:eastAsia="Times New Roman" w:hAnsi="Calibri" w:cs="Calibri"/>
                <w:color w:val="000000"/>
                <w:kern w:val="0"/>
                <w:sz w:val="16"/>
                <w:szCs w:val="16"/>
                <w:lang w:eastAsia="es-PE"/>
                <w14:ligatures w14:val="none"/>
              </w:rPr>
            </w:pPr>
            <w:r>
              <w:rPr>
                <w:rFonts w:ascii="Calibri" w:hAnsi="Calibri" w:cs="Calibri"/>
                <w:color w:val="000000"/>
                <w:sz w:val="16"/>
                <w:szCs w:val="16"/>
              </w:rPr>
              <w:t>2.87</w:t>
            </w:r>
          </w:p>
        </w:tc>
      </w:tr>
    </w:tbl>
    <w:bookmarkEnd w:id="427"/>
    <w:p w14:paraId="6A394CAD" w14:textId="4ACF7DCD" w:rsidR="00976F0A" w:rsidRDefault="00976F0A" w:rsidP="004C0F7F">
      <w:pPr>
        <w:jc w:val="right"/>
      </w:pPr>
      <w:r w:rsidRPr="00FA7FF4">
        <w:rPr>
          <w:sz w:val="16"/>
          <w:szCs w:val="18"/>
        </w:rPr>
        <w:t xml:space="preserve">Fuente: </w:t>
      </w:r>
      <w:del w:id="428" w:author="Direccion de Politicas y Gestion en Derechos Humanos 14" w:date="2023-12-14T10:31:00Z">
        <w:r w:rsidRPr="00FA7FF4" w:rsidDel="00DC3106">
          <w:rPr>
            <w:sz w:val="16"/>
            <w:szCs w:val="18"/>
          </w:rPr>
          <w:delText>Estudio prospectivo: “El futuro de los derechos humanos en el Perú”</w:delText>
        </w:r>
      </w:del>
      <w:ins w:id="429" w:author="Direccion de Politicas y Gestion en Derechos Humanos 14" w:date="2023-12-14T10:31:00Z">
        <w:r w:rsidR="00DC3106">
          <w:rPr>
            <w:sz w:val="16"/>
            <w:szCs w:val="18"/>
          </w:rPr>
          <w:t>Estudio prospectivo sobre los derechos humanos en el Perú</w:t>
        </w:r>
      </w:ins>
    </w:p>
    <w:p w14:paraId="23527FB1" w14:textId="57DCB295" w:rsidR="003B65EB" w:rsidRDefault="003B65EB" w:rsidP="004C0F7F">
      <w:pPr>
        <w:spacing w:before="100" w:beforeAutospacing="1" w:after="100" w:afterAutospacing="1" w:line="288" w:lineRule="auto"/>
        <w:jc w:val="both"/>
        <w:rPr>
          <w:sz w:val="20"/>
        </w:rPr>
      </w:pPr>
      <w:r w:rsidRPr="003B65EB">
        <w:rPr>
          <w:sz w:val="20"/>
        </w:rPr>
        <w:lastRenderedPageBreak/>
        <w:t>Para brindar una representación gráfica de las tendencias identificadas y destacar visualmente aquellas con un mayor nivel de evidencia y vinculación con los Derechos Humanos (DDHH), se realizó un mapeo detallado. La siguiente figura presenta de manera visual las tendencias, resaltando aquellas con un alto nivel de evidencia y pertinencia</w:t>
      </w:r>
      <w:r>
        <w:rPr>
          <w:sz w:val="20"/>
        </w:rPr>
        <w:t>.</w:t>
      </w:r>
    </w:p>
    <w:p w14:paraId="5D9A42A3" w14:textId="6709D213" w:rsidR="00507C8D" w:rsidRDefault="00507C8D" w:rsidP="004C0F7F">
      <w:pPr>
        <w:spacing w:before="100" w:beforeAutospacing="1" w:after="100" w:afterAutospacing="1" w:line="288" w:lineRule="auto"/>
        <w:jc w:val="both"/>
        <w:rPr>
          <w:sz w:val="20"/>
        </w:rPr>
      </w:pPr>
      <w:r>
        <w:rPr>
          <w:noProof/>
          <w:sz w:val="20"/>
        </w:rPr>
        <w:drawing>
          <wp:inline distT="0" distB="0" distL="0" distR="0" wp14:anchorId="1F464466" wp14:editId="53140235">
            <wp:extent cx="5474948" cy="4031311"/>
            <wp:effectExtent l="0" t="0" r="0" b="7620"/>
            <wp:docPr id="6977313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email">
                      <a:extLst>
                        <a:ext uri="{28A0092B-C50C-407E-A947-70E740481C1C}">
                          <a14:useLocalDpi xmlns:a14="http://schemas.microsoft.com/office/drawing/2010/main" val="0"/>
                        </a:ext>
                      </a:extLst>
                    </a:blip>
                    <a:srcRect/>
                    <a:stretch>
                      <a:fillRect/>
                    </a:stretch>
                  </pic:blipFill>
                  <pic:spPr bwMode="auto">
                    <a:xfrm>
                      <a:off x="0" y="0"/>
                      <a:ext cx="5487040" cy="4040215"/>
                    </a:xfrm>
                    <a:prstGeom prst="rect">
                      <a:avLst/>
                    </a:prstGeom>
                    <a:noFill/>
                  </pic:spPr>
                </pic:pic>
              </a:graphicData>
            </a:graphic>
          </wp:inline>
        </w:drawing>
      </w:r>
    </w:p>
    <w:p w14:paraId="1A2EEF79" w14:textId="19F8CE7D" w:rsidR="00283E7F" w:rsidRDefault="00C24B5F" w:rsidP="004C0F7F">
      <w:pPr>
        <w:spacing w:after="0" w:line="288" w:lineRule="auto"/>
        <w:rPr>
          <w:sz w:val="20"/>
        </w:rPr>
      </w:pPr>
      <w:bookmarkStart w:id="430" w:name="_Toc152615058"/>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4</w:t>
      </w:r>
      <w:r w:rsidRPr="008B1424">
        <w:rPr>
          <w:b/>
          <w:bCs/>
          <w:i/>
          <w:iCs/>
          <w:sz w:val="20"/>
        </w:rPr>
        <w:fldChar w:fldCharType="end"/>
      </w:r>
      <w:r w:rsidRPr="00454A7C">
        <w:rPr>
          <w:sz w:val="20"/>
        </w:rPr>
        <w:t>:</w:t>
      </w:r>
      <w:r w:rsidR="00283E7F" w:rsidRPr="00885FD7">
        <w:rPr>
          <w:sz w:val="20"/>
        </w:rPr>
        <w:t xml:space="preserve"> Mapa de priorización de tendencias</w:t>
      </w:r>
      <w:bookmarkEnd w:id="430"/>
    </w:p>
    <w:p w14:paraId="2DA6B3E1" w14:textId="1519F565" w:rsidR="00D27918" w:rsidRDefault="00D27918" w:rsidP="004C0F7F">
      <w:pPr>
        <w:spacing w:after="0" w:line="240" w:lineRule="auto"/>
        <w:rPr>
          <w:sz w:val="16"/>
          <w:szCs w:val="18"/>
        </w:rPr>
      </w:pPr>
      <w:r w:rsidRPr="00FA7FF4">
        <w:rPr>
          <w:sz w:val="16"/>
          <w:szCs w:val="18"/>
        </w:rPr>
        <w:t xml:space="preserve">Fuente: </w:t>
      </w:r>
      <w:del w:id="431"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432" w:author="Direccion de Politicas y Gestion en Derechos Humanos 14" w:date="2023-12-14T10:31:00Z">
        <w:r w:rsidR="00DC3106">
          <w:rPr>
            <w:sz w:val="16"/>
            <w:szCs w:val="18"/>
          </w:rPr>
          <w:t>Estudio prospectivo sobre los derechos humanos en el Perú</w:t>
        </w:r>
      </w:ins>
    </w:p>
    <w:p w14:paraId="2059BA7D" w14:textId="1FE7E7F4" w:rsidR="00460F5B" w:rsidRDefault="00460F5B" w:rsidP="004C0F7F">
      <w:pPr>
        <w:spacing w:before="100" w:beforeAutospacing="1" w:after="100" w:afterAutospacing="1" w:line="288" w:lineRule="auto"/>
        <w:jc w:val="both"/>
        <w:rPr>
          <w:sz w:val="20"/>
        </w:rPr>
      </w:pPr>
      <w:r w:rsidRPr="008040A8">
        <w:rPr>
          <w:sz w:val="20"/>
        </w:rPr>
        <w:t xml:space="preserve">La siguiente </w:t>
      </w:r>
      <w:r w:rsidR="003B65EB">
        <w:rPr>
          <w:sz w:val="20"/>
        </w:rPr>
        <w:t>figura</w:t>
      </w:r>
      <w:r w:rsidRPr="008040A8">
        <w:rPr>
          <w:sz w:val="20"/>
        </w:rPr>
        <w:t xml:space="preserve"> muestra las tendencias que han sido priorizadas</w:t>
      </w:r>
      <w:r w:rsidR="003B65EB">
        <w:rPr>
          <w:sz w:val="20"/>
        </w:rPr>
        <w:t xml:space="preserve"> </w:t>
      </w:r>
      <w:r w:rsidR="00E91B36">
        <w:rPr>
          <w:sz w:val="20"/>
        </w:rPr>
        <w:t xml:space="preserve">en el </w:t>
      </w:r>
      <w:del w:id="433" w:author="Direccion de Politicas y Gestion en Derechos Humanos 14" w:date="2023-12-14T10:31:00Z">
        <w:r w:rsidR="00E91B36" w:rsidDel="00DC3106">
          <w:rPr>
            <w:sz w:val="20"/>
          </w:rPr>
          <w:delText>e</w:delText>
        </w:r>
        <w:r w:rsidR="003B65EB" w:rsidRPr="003B65EB" w:rsidDel="00DC3106">
          <w:rPr>
            <w:sz w:val="20"/>
          </w:rPr>
          <w:delText>studio prospectivo: “</w:delText>
        </w:r>
        <w:r w:rsidR="003B65EB" w:rsidDel="00DC3106">
          <w:rPr>
            <w:sz w:val="20"/>
          </w:rPr>
          <w:delText>E</w:delText>
        </w:r>
        <w:r w:rsidR="003B65EB" w:rsidRPr="003B65EB" w:rsidDel="00DC3106">
          <w:rPr>
            <w:sz w:val="20"/>
          </w:rPr>
          <w:delText>l futuro de los derechos humanos en el Perú”</w:delText>
        </w:r>
      </w:del>
      <w:ins w:id="434" w:author="Direccion de Politicas y Gestion en Derechos Humanos 14" w:date="2023-12-14T10:31:00Z">
        <w:r w:rsidR="00DC3106">
          <w:rPr>
            <w:sz w:val="20"/>
          </w:rPr>
          <w:t>Estudio prospectivo sobre los derechos humanos en el Perú</w:t>
        </w:r>
      </w:ins>
      <w:r w:rsidRPr="008040A8">
        <w:rPr>
          <w:sz w:val="20"/>
        </w:rPr>
        <w:t xml:space="preserve">. Cabe destacar que estas priorizaciones se han realizado con </w:t>
      </w:r>
      <w:r w:rsidR="00E91B36">
        <w:rPr>
          <w:sz w:val="20"/>
        </w:rPr>
        <w:t>los aportes</w:t>
      </w:r>
      <w:r w:rsidRPr="008040A8">
        <w:rPr>
          <w:sz w:val="20"/>
        </w:rPr>
        <w:t xml:space="preserve"> de expertos</w:t>
      </w:r>
      <w:r w:rsidR="00E91B36">
        <w:rPr>
          <w:sz w:val="20"/>
        </w:rPr>
        <w:t xml:space="preserve"> y expertas</w:t>
      </w:r>
      <w:r w:rsidRPr="008040A8">
        <w:rPr>
          <w:sz w:val="20"/>
        </w:rPr>
        <w:t xml:space="preserve"> en el tema a través de la metodología Delphi, lo que permite enfocar los esfuerzos y recursos hacia aquellas áreas que tienen un mayor impacto en la sociedad y su bienestar.</w:t>
      </w:r>
    </w:p>
    <w:p w14:paraId="565AF199" w14:textId="7C6F16B2" w:rsidR="00AF79FE" w:rsidRDefault="00AF79FE" w:rsidP="004C0F7F">
      <w:pPr>
        <w:spacing w:before="100" w:beforeAutospacing="1" w:after="100" w:afterAutospacing="1" w:line="288" w:lineRule="auto"/>
        <w:ind w:left="708"/>
        <w:rPr>
          <w:sz w:val="20"/>
        </w:rPr>
      </w:pPr>
      <w:del w:id="435" w:author="Nilton Marcelo Quiñones Huayna" w:date="2023-12-13T13:31:00Z">
        <w:r w:rsidRPr="00AF79FE">
          <w:rPr>
            <w:noProof/>
            <w:sz w:val="20"/>
          </w:rPr>
          <w:lastRenderedPageBreak/>
          <mc:AlternateContent>
            <mc:Choice Requires="wpg">
              <w:drawing>
                <wp:inline distT="0" distB="0" distL="0" distR="0" wp14:anchorId="1EA34DFB" wp14:editId="1FE75DA3">
                  <wp:extent cx="4059534" cy="3778005"/>
                  <wp:effectExtent l="0" t="0" r="0" b="0"/>
                  <wp:docPr id="1" name="Grupo 33"/>
                  <wp:cNvGraphicFramePr/>
                  <a:graphic xmlns:a="http://schemas.openxmlformats.org/drawingml/2006/main">
                    <a:graphicData uri="http://schemas.microsoft.com/office/word/2010/wordprocessingGroup">
                      <wpg:wgp>
                        <wpg:cNvGrpSpPr/>
                        <wpg:grpSpPr>
                          <a:xfrm>
                            <a:off x="0" y="0"/>
                            <a:ext cx="4059534" cy="3778005"/>
                            <a:chOff x="0" y="-56687"/>
                            <a:chExt cx="6323881" cy="5884273"/>
                          </a:xfrm>
                        </wpg:grpSpPr>
                        <wps:wsp>
                          <wps:cNvPr id="2" name="Rectángulo 2"/>
                          <wps:cNvSpPr/>
                          <wps:spPr>
                            <a:xfrm>
                              <a:off x="719" y="0"/>
                              <a:ext cx="1164566" cy="1164566"/>
                            </a:xfrm>
                            <a:prstGeom prst="rect">
                              <a:avLst/>
                            </a:prstGeom>
                            <a:solidFill>
                              <a:srgbClr val="FDC82C"/>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 name="Rectángulo 3"/>
                          <wps:cNvSpPr/>
                          <wps:spPr>
                            <a:xfrm>
                              <a:off x="1165284" y="0"/>
                              <a:ext cx="3994031" cy="1164566"/>
                            </a:xfrm>
                            <a:prstGeom prst="rect">
                              <a:avLst/>
                            </a:prstGeom>
                            <a:solidFill>
                              <a:srgbClr val="F2B3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 name="Rectángulo 4"/>
                          <wps:cNvSpPr/>
                          <wps:spPr>
                            <a:xfrm>
                              <a:off x="5159315" y="0"/>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 name="Rectángulo 5"/>
                          <wps:cNvSpPr/>
                          <wps:spPr>
                            <a:xfrm>
                              <a:off x="5159315" y="1164566"/>
                              <a:ext cx="1164566" cy="1164566"/>
                            </a:xfrm>
                            <a:prstGeom prst="rect">
                              <a:avLst/>
                            </a:prstGeom>
                            <a:solidFill>
                              <a:srgbClr val="45AFA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 name="Rectángulo 6"/>
                          <wps:cNvSpPr/>
                          <wps:spPr>
                            <a:xfrm>
                              <a:off x="3994749" y="1164566"/>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 name="Rectángulo 7"/>
                          <wps:cNvSpPr/>
                          <wps:spPr>
                            <a:xfrm>
                              <a:off x="0" y="1164566"/>
                              <a:ext cx="3994031" cy="1164566"/>
                            </a:xfrm>
                            <a:prstGeom prst="rect">
                              <a:avLst/>
                            </a:prstGeom>
                            <a:solidFill>
                              <a:srgbClr val="25939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 name="Rectángulo 8"/>
                          <wps:cNvSpPr/>
                          <wps:spPr>
                            <a:xfrm>
                              <a:off x="1165284" y="2329132"/>
                              <a:ext cx="1164566" cy="1164566"/>
                            </a:xfrm>
                            <a:prstGeom prst="rect">
                              <a:avLst/>
                            </a:prstGeom>
                            <a:solidFill>
                              <a:srgbClr val="3D4F6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 name="Rectángulo 9"/>
                          <wps:cNvSpPr/>
                          <wps:spPr>
                            <a:xfrm>
                              <a:off x="718" y="2329132"/>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 name="Rectángulo 10"/>
                          <wps:cNvSpPr/>
                          <wps:spPr>
                            <a:xfrm>
                              <a:off x="2329561" y="2321130"/>
                              <a:ext cx="3994031" cy="1196898"/>
                            </a:xfrm>
                            <a:prstGeom prst="rect">
                              <a:avLst/>
                            </a:prstGeom>
                            <a:solidFill>
                              <a:srgbClr val="304155"/>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 name="Rectángulo 11"/>
                          <wps:cNvSpPr/>
                          <wps:spPr>
                            <a:xfrm>
                              <a:off x="5159315" y="3493698"/>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 name="Rectángulo 12"/>
                          <wps:cNvSpPr/>
                          <wps:spPr>
                            <a:xfrm>
                              <a:off x="3994749" y="3493698"/>
                              <a:ext cx="1164566" cy="1164566"/>
                            </a:xfrm>
                            <a:prstGeom prst="rect">
                              <a:avLst/>
                            </a:prstGeom>
                            <a:solidFill>
                              <a:srgbClr val="E33A59"/>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 name="Rectángulo 13"/>
                          <wps:cNvSpPr/>
                          <wps:spPr>
                            <a:xfrm>
                              <a:off x="0" y="3493698"/>
                              <a:ext cx="3994031" cy="1164566"/>
                            </a:xfrm>
                            <a:prstGeom prst="rect">
                              <a:avLst/>
                            </a:prstGeom>
                            <a:solidFill>
                              <a:srgbClr val="CC325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 name="Rectángulo 14"/>
                          <wps:cNvSpPr/>
                          <wps:spPr>
                            <a:xfrm>
                              <a:off x="719" y="4663020"/>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 name="Rectángulo 15"/>
                          <wps:cNvSpPr/>
                          <wps:spPr>
                            <a:xfrm>
                              <a:off x="1165139" y="4640972"/>
                              <a:ext cx="3994031" cy="1186162"/>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 name="Rectángulo 16"/>
                          <wps:cNvSpPr/>
                          <wps:spPr>
                            <a:xfrm>
                              <a:off x="5158674" y="4640612"/>
                              <a:ext cx="1164566" cy="1186523"/>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 name="CuadroTexto 21"/>
                          <wps:cNvSpPr txBox="1"/>
                          <wps:spPr>
                            <a:xfrm>
                              <a:off x="168035" y="-56687"/>
                              <a:ext cx="871219" cy="987424"/>
                            </a:xfrm>
                            <a:prstGeom prst="rect">
                              <a:avLst/>
                            </a:prstGeom>
                            <a:noFill/>
                          </wps:spPr>
                          <wps:txbx>
                            <w:txbxContent>
                              <w:p w14:paraId="61137EEB" w14:textId="77777777" w:rsidR="00AF79FE" w:rsidRPr="00AF79FE" w:rsidRDefault="00AF79FE" w:rsidP="00AF79FE">
                                <w:pPr>
                                  <w:jc w:val="center"/>
                                  <w:rPr>
                                    <w:del w:id="436"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37"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1</w:delText>
                                  </w:r>
                                </w:del>
                              </w:p>
                            </w:txbxContent>
                          </wps:txbx>
                          <wps:bodyPr wrap="square" rtlCol="0">
                            <a:noAutofit/>
                          </wps:bodyPr>
                        </wps:wsp>
                        <wps:wsp>
                          <wps:cNvPr id="18" name="CuadroTexto 22"/>
                          <wps:cNvSpPr txBox="1"/>
                          <wps:spPr>
                            <a:xfrm>
                              <a:off x="5304886" y="1130528"/>
                              <a:ext cx="871219" cy="987424"/>
                            </a:xfrm>
                            <a:prstGeom prst="rect">
                              <a:avLst/>
                            </a:prstGeom>
                            <a:noFill/>
                          </wps:spPr>
                          <wps:txbx>
                            <w:txbxContent>
                              <w:p w14:paraId="43F8DCAE" w14:textId="77777777" w:rsidR="00AF79FE" w:rsidRPr="00AF79FE" w:rsidRDefault="00AF79FE" w:rsidP="00AF79FE">
                                <w:pPr>
                                  <w:jc w:val="center"/>
                                  <w:rPr>
                                    <w:del w:id="438"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39"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2</w:delText>
                                  </w:r>
                                </w:del>
                              </w:p>
                            </w:txbxContent>
                          </wps:txbx>
                          <wps:bodyPr wrap="square" rtlCol="0">
                            <a:noAutofit/>
                          </wps:bodyPr>
                        </wps:wsp>
                        <wps:wsp>
                          <wps:cNvPr id="19" name="CuadroTexto 23"/>
                          <wps:cNvSpPr txBox="1"/>
                          <wps:spPr>
                            <a:xfrm>
                              <a:off x="5306013" y="4584294"/>
                              <a:ext cx="871219" cy="987424"/>
                            </a:xfrm>
                            <a:prstGeom prst="rect">
                              <a:avLst/>
                            </a:prstGeom>
                            <a:noFill/>
                          </wps:spPr>
                          <wps:txbx>
                            <w:txbxContent>
                              <w:p w14:paraId="3D36DAD9" w14:textId="77777777" w:rsidR="00AF79FE" w:rsidRPr="00AF79FE" w:rsidRDefault="00AF79FE" w:rsidP="00AF79FE">
                                <w:pPr>
                                  <w:jc w:val="center"/>
                                  <w:rPr>
                                    <w:del w:id="440"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41"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5</w:delText>
                                  </w:r>
                                </w:del>
                              </w:p>
                            </w:txbxContent>
                          </wps:txbx>
                          <wps:bodyPr wrap="square" rtlCol="0">
                            <a:noAutofit/>
                          </wps:bodyPr>
                        </wps:wsp>
                        <wps:wsp>
                          <wps:cNvPr id="20" name="CuadroTexto 24"/>
                          <wps:cNvSpPr txBox="1"/>
                          <wps:spPr>
                            <a:xfrm>
                              <a:off x="4124666" y="3458797"/>
                              <a:ext cx="871219" cy="987424"/>
                            </a:xfrm>
                            <a:prstGeom prst="rect">
                              <a:avLst/>
                            </a:prstGeom>
                            <a:noFill/>
                          </wps:spPr>
                          <wps:txbx>
                            <w:txbxContent>
                              <w:p w14:paraId="7C76964A" w14:textId="77777777" w:rsidR="00AF79FE" w:rsidRPr="00AF79FE" w:rsidRDefault="00AF79FE" w:rsidP="00AF79FE">
                                <w:pPr>
                                  <w:jc w:val="center"/>
                                  <w:rPr>
                                    <w:del w:id="442"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43"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4</w:delText>
                                  </w:r>
                                </w:del>
                              </w:p>
                            </w:txbxContent>
                          </wps:txbx>
                          <wps:bodyPr wrap="square" rtlCol="0">
                            <a:noAutofit/>
                          </wps:bodyPr>
                        </wps:wsp>
                        <wps:wsp>
                          <wps:cNvPr id="21" name="CuadroTexto 25"/>
                          <wps:cNvSpPr txBox="1"/>
                          <wps:spPr>
                            <a:xfrm>
                              <a:off x="1327473" y="2305059"/>
                              <a:ext cx="871219" cy="987424"/>
                            </a:xfrm>
                            <a:prstGeom prst="rect">
                              <a:avLst/>
                            </a:prstGeom>
                            <a:noFill/>
                          </wps:spPr>
                          <wps:txbx>
                            <w:txbxContent>
                              <w:p w14:paraId="6C707E74" w14:textId="77777777" w:rsidR="00AF79FE" w:rsidRPr="00AF79FE" w:rsidRDefault="00AF79FE" w:rsidP="00AF79FE">
                                <w:pPr>
                                  <w:jc w:val="center"/>
                                  <w:rPr>
                                    <w:del w:id="444"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45"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3</w:delText>
                                  </w:r>
                                </w:del>
                              </w:p>
                            </w:txbxContent>
                          </wps:txbx>
                          <wps:bodyPr wrap="square" rtlCol="0">
                            <a:noAutofit/>
                          </wps:bodyPr>
                        </wps:wsp>
                        <wps:wsp>
                          <wps:cNvPr id="22" name="CuadroTexto 27"/>
                          <wps:cNvSpPr txBox="1"/>
                          <wps:spPr>
                            <a:xfrm>
                              <a:off x="1148106" y="359957"/>
                              <a:ext cx="3993516" cy="493626"/>
                            </a:xfrm>
                            <a:prstGeom prst="rect">
                              <a:avLst/>
                            </a:prstGeom>
                            <a:noFill/>
                          </wps:spPr>
                          <wps:txbx>
                            <w:txbxContent>
                              <w:p w14:paraId="32B025CC" w14:textId="77777777" w:rsidR="00AF79FE" w:rsidRPr="00507C8D" w:rsidRDefault="00AF79FE" w:rsidP="00AF79FE">
                                <w:pPr>
                                  <w:rPr>
                                    <w:del w:id="446"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47"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Persistencia de la corrupción</w:delText>
                                  </w:r>
                                </w:del>
                              </w:p>
                            </w:txbxContent>
                          </wps:txbx>
                          <wps:bodyPr wrap="square">
                            <a:noAutofit/>
                          </wps:bodyPr>
                        </wps:wsp>
                        <wps:wsp>
                          <wps:cNvPr id="23" name="CuadroTexto 28"/>
                          <wps:cNvSpPr txBox="1"/>
                          <wps:spPr>
                            <a:xfrm>
                              <a:off x="65590" y="1519548"/>
                              <a:ext cx="3994150" cy="561340"/>
                            </a:xfrm>
                            <a:prstGeom prst="rect">
                              <a:avLst/>
                            </a:prstGeom>
                            <a:noFill/>
                          </wps:spPr>
                          <wps:txbx>
                            <w:txbxContent>
                              <w:p w14:paraId="2AA6CE1D" w14:textId="77777777" w:rsidR="00AF79FE" w:rsidRPr="00507C8D" w:rsidRDefault="00AF79FE" w:rsidP="00AF79FE">
                                <w:pPr>
                                  <w:rPr>
                                    <w:del w:id="448"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49"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Incremento del desempleo</w:delText>
                                  </w:r>
                                </w:del>
                              </w:p>
                            </w:txbxContent>
                          </wps:txbx>
                          <wps:bodyPr wrap="square">
                            <a:noAutofit/>
                          </wps:bodyPr>
                        </wps:wsp>
                        <wps:wsp>
                          <wps:cNvPr id="24" name="CuadroTexto 29"/>
                          <wps:cNvSpPr txBox="1"/>
                          <wps:spPr>
                            <a:xfrm>
                              <a:off x="2327887" y="2738817"/>
                              <a:ext cx="3993516" cy="459071"/>
                            </a:xfrm>
                            <a:prstGeom prst="rect">
                              <a:avLst/>
                            </a:prstGeom>
                            <a:noFill/>
                          </wps:spPr>
                          <wps:txbx>
                            <w:txbxContent>
                              <w:p w14:paraId="5C3E018E" w14:textId="77777777" w:rsidR="00AF79FE" w:rsidRPr="00507C8D" w:rsidRDefault="00AF79FE" w:rsidP="00AF79FE">
                                <w:pPr>
                                  <w:rPr>
                                    <w:del w:id="450"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51"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Persistencia de la discriminación</w:delText>
                                  </w:r>
                                </w:del>
                              </w:p>
                            </w:txbxContent>
                          </wps:txbx>
                          <wps:bodyPr wrap="square">
                            <a:noAutofit/>
                          </wps:bodyPr>
                        </wps:wsp>
                        <wps:wsp>
                          <wps:cNvPr id="25" name="CuadroTexto 30"/>
                          <wps:cNvSpPr txBox="1"/>
                          <wps:spPr>
                            <a:xfrm>
                              <a:off x="49901" y="3834146"/>
                              <a:ext cx="3994150" cy="547962"/>
                            </a:xfrm>
                            <a:prstGeom prst="rect">
                              <a:avLst/>
                            </a:prstGeom>
                            <a:noFill/>
                          </wps:spPr>
                          <wps:txbx>
                            <w:txbxContent>
                              <w:p w14:paraId="51CE8851" w14:textId="77777777" w:rsidR="00AF79FE" w:rsidRPr="00507C8D" w:rsidRDefault="00AF79FE" w:rsidP="00AF79FE">
                                <w:pPr>
                                  <w:rPr>
                                    <w:del w:id="452"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53"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Persistente desigualdad de género</w:delText>
                                  </w:r>
                                </w:del>
                              </w:p>
                            </w:txbxContent>
                          </wps:txbx>
                          <wps:bodyPr wrap="square">
                            <a:noAutofit/>
                          </wps:bodyPr>
                        </wps:wsp>
                        <wps:wsp>
                          <wps:cNvPr id="27" name="CuadroTexto 31"/>
                          <wps:cNvSpPr txBox="1"/>
                          <wps:spPr>
                            <a:xfrm>
                              <a:off x="1163760" y="5008123"/>
                              <a:ext cx="3993516" cy="515828"/>
                            </a:xfrm>
                            <a:prstGeom prst="rect">
                              <a:avLst/>
                            </a:prstGeom>
                            <a:noFill/>
                          </wps:spPr>
                          <wps:txbx>
                            <w:txbxContent>
                              <w:p w14:paraId="7B505C32" w14:textId="77777777" w:rsidR="00AF79FE" w:rsidRPr="00507C8D" w:rsidRDefault="00AF79FE" w:rsidP="00AF79FE">
                                <w:pPr>
                                  <w:rPr>
                                    <w:del w:id="454"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55"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Incremento de la Informalidad</w:delText>
                                  </w:r>
                                </w:del>
                              </w:p>
                            </w:txbxContent>
                          </wps:txbx>
                          <wps:bodyPr wrap="square">
                            <a:noAutofit/>
                          </wps:bodyPr>
                        </wps:wsp>
                        <pic:pic xmlns:pic="http://schemas.openxmlformats.org/drawingml/2006/picture">
                          <pic:nvPicPr>
                            <pic:cNvPr id="28" name="Picture 2" descr="Corrupción - Iconos gratis de negocios y finanzas"/>
                            <pic:cNvPicPr>
                              <a:picLocks noChangeAspect="1" noChangeArrowheads="1"/>
                            </pic:cNvPicPr>
                          </pic:nvPicPr>
                          <pic:blipFill>
                            <a:blip r:embed="rId16" cstate="email">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304885" y="169141"/>
                              <a:ext cx="872347" cy="8723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4" descr="Desempleo - Iconos gratis de profesiones y trabajos"/>
                            <pic:cNvPicPr>
                              <a:picLocks noChangeAspect="1" noChangeArrowheads="1"/>
                            </pic:cNvPicPr>
                          </pic:nvPicPr>
                          <pic:blipFill>
                            <a:blip r:embed="rId1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158111" y="1365028"/>
                              <a:ext cx="871268" cy="8712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8" descr="Discriminación - Iconos gratis de personas"/>
                            <pic:cNvPicPr>
                              <a:picLocks noChangeAspect="1" noChangeArrowheads="1"/>
                            </pic:cNvPicPr>
                          </pic:nvPicPr>
                          <pic:blipFill>
                            <a:blip r:embed="rId18"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68035" y="2510017"/>
                              <a:ext cx="829214" cy="8292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0" descr="Desigualdad - Iconos gratis de diverso"/>
                            <pic:cNvPicPr>
                              <a:picLocks noChangeAspect="1" noChangeArrowheads="1"/>
                            </pic:cNvPicPr>
                          </pic:nvPicPr>
                          <pic:blipFill>
                            <a:blip r:embed="rId19"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62113" y="3536191"/>
                              <a:ext cx="957531" cy="957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2" descr="Vida laboral - Iconos gratis de personas"/>
                            <pic:cNvPicPr>
                              <a:picLocks noChangeAspect="1" noChangeArrowheads="1"/>
                            </pic:cNvPicPr>
                          </pic:nvPicPr>
                          <pic:blipFill>
                            <a:blip r:embed="rId20" cstate="print">
                              <a:duotone>
                                <a:schemeClr val="accent3">
                                  <a:shade val="45000"/>
                                  <a:satMod val="135000"/>
                                </a:schemeClr>
                                <a:prstClr val="white"/>
                              </a:duotone>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107829" y="4753596"/>
                              <a:ext cx="983411" cy="9834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EA34DFB" id="Grupo 33" o:spid="_x0000_s1026" style="width:319.65pt;height:297.5pt;mso-position-horizontal-relative:char;mso-position-vertical-relative:line" coordorigin=",-566" coordsize="63238,588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">
                  <v:rect id="Rectángulo 2" o:spid="_x0000_s1027" style="position:absolute;left:7;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" fillcolor="#fdc82c" stroked="f" strokeweight="1pt"/>
                  <v:rect id="Rectángulo 3" o:spid="_x0000_s1028" style="position:absolute;left:11652;width:39941;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" fillcolor="#f2b318" stroked="f" strokeweight="1pt"/>
                  <v:rect id="Rectángulo 4" o:spid="_x0000_s1029" style="position:absolute;left:51593;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" fillcolor="#f2f2f2" stroked="f" strokeweight="1pt"/>
                  <v:rect id="Rectángulo 5" o:spid="_x0000_s1030" style="position:absolute;left:51593;top:11645;width:11645;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" fillcolor="#45afaf" stroked="f" strokeweight="1pt"/>
                  <v:rect id="Rectángulo 6" o:spid="_x0000_s1031" style="position:absolute;left:39947;top:11645;width:11646;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" fillcolor="#f2f2f2" stroked="f" strokeweight="1pt"/>
                  <v:rect id="Rectángulo 7" o:spid="_x0000_s1032" style="position:absolute;top:11645;width:39940;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" fillcolor="#259390" stroked="f" strokeweight="1pt"/>
                  <v:rect id="Rectángulo 8" o:spid="_x0000_s1033" style="position:absolute;left:11652;top:23291;width:11646;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" fillcolor="#3d4f6b" stroked="f" strokeweight="1pt"/>
                  <v:rect id="Rectángulo 9" o:spid="_x0000_s1034" style="position:absolute;left:7;top:23291;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" fillcolor="#f2f2f2" stroked="f" strokeweight="1pt"/>
                  <v:rect id="Rectángulo 10" o:spid="_x0000_s1035" style="position:absolute;left:23295;top:23211;width:39940;height:1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" fillcolor="#304155" stroked="f" strokeweight="1pt"/>
                  <v:rect id="Rectángulo 11" o:spid="_x0000_s1036" style="position:absolute;left:51593;top:34936;width:11645;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" fillcolor="#f2f2f2" stroked="f" strokeweight="1pt"/>
                  <v:rect id="Rectángulo 12" o:spid="_x0000_s1037" style="position:absolute;left:39947;top:34936;width:11646;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" fillcolor="#e33a59" stroked="f" strokeweight="1pt"/>
                  <v:rect id="Rectángulo 13" o:spid="_x0000_s1038" style="position:absolute;top:34936;width:39940;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" fillcolor="#cc3254" stroked="f" strokeweight="1pt"/>
                  <v:rect id="Rectángulo 14" o:spid="_x0000_s1039" style="position:absolute;left:7;top:46630;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" fillcolor="#f2f2f2" stroked="f" strokeweight="1pt"/>
                  <v:rect id="Rectángulo 15" o:spid="_x0000_s1040" style="position:absolute;left:11651;top:46409;width:39940;height:1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" fillcolor="#002060" stroked="f" strokeweight="1pt"/>
                  <v:rect id="Rectángulo 16" o:spid="_x0000_s1041" style="position:absolute;left:51586;top:46406;width:11646;height:1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" fillcolor="#2f5496 [2404]" stroked="f" strokeweight="1pt"/>
                  <v:shapetype id="_x0000_t202" coordsize="21600,21600" o:spt="202" path="m,l,21600r21600,l21600,xe">
                    <v:stroke joinstyle="miter"/>
                    <v:path gradientshapeok="t" o:connecttype="rect"/>
                  </v:shapetype>
                  <v:shape id="CuadroTexto 21" o:spid="_x0000_s1042" type="#_x0000_t202" style="position:absolute;left:1680;top:-566;width:8712;height:9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61137EEB" w14:textId="77777777" w:rsidR="00AF79FE" w:rsidRPr="00AF79FE" w:rsidRDefault="00AF79FE" w:rsidP="00AF79FE">
                          <w:pPr>
                            <w:jc w:val="center"/>
                            <w:rPr>
                              <w:del w:id="456"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57"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1</w:delText>
                            </w:r>
                          </w:del>
                        </w:p>
                      </w:txbxContent>
                    </v:textbox>
                  </v:shape>
                  <v:shape id="CuadroTexto 22" o:spid="_x0000_s1043" type="#_x0000_t202" style="position:absolute;left:53048;top:11305;width:8713;height:9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3F8DCAE" w14:textId="77777777" w:rsidR="00AF79FE" w:rsidRPr="00AF79FE" w:rsidRDefault="00AF79FE" w:rsidP="00AF79FE">
                          <w:pPr>
                            <w:jc w:val="center"/>
                            <w:rPr>
                              <w:del w:id="458"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59"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2</w:delText>
                            </w:r>
                          </w:del>
                        </w:p>
                      </w:txbxContent>
                    </v:textbox>
                  </v:shape>
                  <v:shape id="CuadroTexto 23" o:spid="_x0000_s1044" type="#_x0000_t202" style="position:absolute;left:53060;top:45842;width:8712;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3D36DAD9" w14:textId="77777777" w:rsidR="00AF79FE" w:rsidRPr="00AF79FE" w:rsidRDefault="00AF79FE" w:rsidP="00AF79FE">
                          <w:pPr>
                            <w:jc w:val="center"/>
                            <w:rPr>
                              <w:del w:id="460"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61"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5</w:delText>
                            </w:r>
                          </w:del>
                        </w:p>
                      </w:txbxContent>
                    </v:textbox>
                  </v:shape>
                  <v:shape id="CuadroTexto 24" o:spid="_x0000_s1045" type="#_x0000_t202" style="position:absolute;left:41246;top:34587;width:8712;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7C76964A" w14:textId="77777777" w:rsidR="00AF79FE" w:rsidRPr="00AF79FE" w:rsidRDefault="00AF79FE" w:rsidP="00AF79FE">
                          <w:pPr>
                            <w:jc w:val="center"/>
                            <w:rPr>
                              <w:del w:id="462"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63"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4</w:delText>
                            </w:r>
                          </w:del>
                        </w:p>
                      </w:txbxContent>
                    </v:textbox>
                  </v:shape>
                  <v:shape id="CuadroTexto 25" o:spid="_x0000_s1046" type="#_x0000_t202" style="position:absolute;left:13274;top:23050;width:8712;height:9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6C707E74" w14:textId="77777777" w:rsidR="00AF79FE" w:rsidRPr="00AF79FE" w:rsidRDefault="00AF79FE" w:rsidP="00AF79FE">
                          <w:pPr>
                            <w:jc w:val="center"/>
                            <w:rPr>
                              <w:del w:id="464"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del w:id="465"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delText>3</w:delText>
                            </w:r>
                          </w:del>
                        </w:p>
                      </w:txbxContent>
                    </v:textbox>
                  </v:shape>
                  <v:shape id="CuadroTexto 27" o:spid="_x0000_s1047" type="#_x0000_t202" style="position:absolute;left:11481;top:3599;width:3993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32B025CC" w14:textId="77777777" w:rsidR="00AF79FE" w:rsidRPr="00507C8D" w:rsidRDefault="00AF79FE" w:rsidP="00AF79FE">
                          <w:pPr>
                            <w:rPr>
                              <w:del w:id="466"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67"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Persistencia de la corrupción</w:delText>
                            </w:r>
                          </w:del>
                        </w:p>
                      </w:txbxContent>
                    </v:textbox>
                  </v:shape>
                  <v:shape id="CuadroTexto 28" o:spid="_x0000_s1048" type="#_x0000_t202" style="position:absolute;left:655;top:15195;width:3994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AA6CE1D" w14:textId="77777777" w:rsidR="00AF79FE" w:rsidRPr="00507C8D" w:rsidRDefault="00AF79FE" w:rsidP="00AF79FE">
                          <w:pPr>
                            <w:rPr>
                              <w:del w:id="468"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69"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Incremento del desempleo</w:delText>
                            </w:r>
                          </w:del>
                        </w:p>
                      </w:txbxContent>
                    </v:textbox>
                  </v:shape>
                  <v:shape id="CuadroTexto 29" o:spid="_x0000_s1049" type="#_x0000_t202" style="position:absolute;left:23278;top:27388;width:39936;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5C3E018E" w14:textId="77777777" w:rsidR="00AF79FE" w:rsidRPr="00507C8D" w:rsidRDefault="00AF79FE" w:rsidP="00AF79FE">
                          <w:pPr>
                            <w:rPr>
                              <w:del w:id="470"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71"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Persistencia de la discriminación</w:delText>
                            </w:r>
                          </w:del>
                        </w:p>
                      </w:txbxContent>
                    </v:textbox>
                  </v:shape>
                  <v:shape id="CuadroTexto 30" o:spid="_x0000_s1050" type="#_x0000_t202" style="position:absolute;left:499;top:38341;width:39941;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CE8851" w14:textId="77777777" w:rsidR="00AF79FE" w:rsidRPr="00507C8D" w:rsidRDefault="00AF79FE" w:rsidP="00AF79FE">
                          <w:pPr>
                            <w:rPr>
                              <w:del w:id="472"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73"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Persistente desigualdad de género</w:delText>
                            </w:r>
                          </w:del>
                        </w:p>
                      </w:txbxContent>
                    </v:textbox>
                  </v:shape>
                  <v:shape id="CuadroTexto 31" o:spid="_x0000_s1051" type="#_x0000_t202" style="position:absolute;left:11637;top:50081;width:39935;height:5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B505C32" w14:textId="77777777" w:rsidR="00AF79FE" w:rsidRPr="00507C8D" w:rsidRDefault="00AF79FE" w:rsidP="00AF79FE">
                          <w:pPr>
                            <w:rPr>
                              <w:del w:id="474"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del w:id="475"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delText>Incremento de la Informalidad</w:delText>
                            </w:r>
                          </w:del>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2" type="#_x0000_t75" alt="Corrupción - Iconos gratis de negocios y finanzas" style="position:absolute;left:53048;top:1691;width:8724;height: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">
                    <v:imagedata r:id="rId22" o:title="Corrupción - Iconos gratis de negocios y finanzas" recolortarget="#494949 [1446]"/>
                  </v:shape>
                  <v:shape id="Picture 4" o:spid="_x0000_s1053" type="#_x0000_t75" alt="Desempleo - Iconos gratis de profesiones y trabajos" style="position:absolute;left:41581;top:13650;width:871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">
                    <v:imagedata r:id="rId23" o:title="Desempleo - Iconos gratis de profesiones y trabajos" recolortarget="#494949 [1446]"/>
                  </v:shape>
                  <v:shape id="Picture 8" o:spid="_x0000_s1054" type="#_x0000_t75" alt="Discriminación - Iconos gratis de personas" style="position:absolute;left:1680;top:25100;width:8292;height: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">
                    <v:imagedata r:id="rId24" o:title="Discriminación - Iconos gratis de personas" recolortarget="#696565 [1454]"/>
                  </v:shape>
                  <v:shape id="Picture 10" o:spid="_x0000_s1055" type="#_x0000_t75" alt="Desigualdad - Iconos gratis de diverso" style="position:absolute;left:52621;top:35361;width:9575;height:9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">
                    <v:imagedata r:id="rId25" o:title="Desigualdad - Iconos gratis de diverso" recolortarget="#696565 [1454]"/>
                  </v:shape>
                  <v:shape id="Picture 12" o:spid="_x0000_s1056" type="#_x0000_t75" alt="Vida laboral - Iconos gratis de personas" style="position:absolute;left:1078;top:47535;width:9834;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">
                    <v:imagedata r:id="rId26" o:title="Vida laboral - Iconos gratis de personas" recolortarget="#494949 [1446]"/>
                  </v:shape>
                  <w10:anchorlock/>
                </v:group>
              </w:pict>
            </mc:Fallback>
          </mc:AlternateContent>
        </w:r>
      </w:del>
      <w:ins w:id="476" w:author="Nilton Marcelo Quiñones Huayna" w:date="2023-12-13T13:31:00Z">
        <w:r w:rsidRPr="00AF79FE">
          <w:rPr>
            <w:noProof/>
            <w:sz w:val="20"/>
          </w:rPr>
          <mc:AlternateContent>
            <mc:Choice Requires="wpg">
              <w:drawing>
                <wp:inline distT="0" distB="0" distL="0" distR="0" wp14:anchorId="1EA34DFB" wp14:editId="1FE75DA3">
                  <wp:extent cx="4059534" cy="3778005"/>
                  <wp:effectExtent l="0" t="0" r="0" b="0"/>
                  <wp:docPr id="34" name="Grupo 33">
                    <a:extLst xmlns:a="http://schemas.openxmlformats.org/drawingml/2006/main">
                      <a:ext uri="{FF2B5EF4-FFF2-40B4-BE49-F238E27FC236}">
                        <a16:creationId xmlns:a16="http://schemas.microsoft.com/office/drawing/2014/main" id="{0AF7BFAC-884A-ED78-1FC2-C357FA36D28E}"/>
                      </a:ext>
                    </a:extLst>
                  </wp:docPr>
                  <wp:cNvGraphicFramePr/>
                  <a:graphic xmlns:a="http://schemas.openxmlformats.org/drawingml/2006/main">
                    <a:graphicData uri="http://schemas.microsoft.com/office/word/2010/wordprocessingGroup">
                      <wpg:wgp>
                        <wpg:cNvGrpSpPr/>
                        <wpg:grpSpPr>
                          <a:xfrm>
                            <a:off x="0" y="0"/>
                            <a:ext cx="4059534" cy="3778005"/>
                            <a:chOff x="0" y="-56687"/>
                            <a:chExt cx="6323881" cy="5884273"/>
                          </a:xfrm>
                        </wpg:grpSpPr>
                        <wps:wsp>
                          <wps:cNvPr id="1493891148" name="Rectángulo 1493891148">
                            <a:extLst>
                              <a:ext uri="{FF2B5EF4-FFF2-40B4-BE49-F238E27FC236}">
                                <a16:creationId xmlns:a16="http://schemas.microsoft.com/office/drawing/2014/main" id="{54130272-0202-1236-B071-85A146DE4C8D}"/>
                              </a:ext>
                            </a:extLst>
                          </wps:cNvPr>
                          <wps:cNvSpPr/>
                          <wps:spPr>
                            <a:xfrm>
                              <a:off x="719" y="0"/>
                              <a:ext cx="1164566" cy="1164566"/>
                            </a:xfrm>
                            <a:prstGeom prst="rect">
                              <a:avLst/>
                            </a:prstGeom>
                            <a:solidFill>
                              <a:srgbClr val="FDC82C"/>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86653309" name="Rectángulo 486653309">
                            <a:extLst>
                              <a:ext uri="{FF2B5EF4-FFF2-40B4-BE49-F238E27FC236}">
                                <a16:creationId xmlns:a16="http://schemas.microsoft.com/office/drawing/2014/main" id="{493D5028-44E0-D462-1574-D4FFCD1D8C07}"/>
                              </a:ext>
                            </a:extLst>
                          </wps:cNvPr>
                          <wps:cNvSpPr/>
                          <wps:spPr>
                            <a:xfrm>
                              <a:off x="1165284" y="0"/>
                              <a:ext cx="3994031" cy="1164566"/>
                            </a:xfrm>
                            <a:prstGeom prst="rect">
                              <a:avLst/>
                            </a:prstGeom>
                            <a:solidFill>
                              <a:srgbClr val="F2B318"/>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6806380" name="Rectángulo 186806380">
                            <a:extLst>
                              <a:ext uri="{FF2B5EF4-FFF2-40B4-BE49-F238E27FC236}">
                                <a16:creationId xmlns:a16="http://schemas.microsoft.com/office/drawing/2014/main" id="{69B7FAE2-C929-935A-E7E8-9D2CC94D9669}"/>
                              </a:ext>
                            </a:extLst>
                          </wps:cNvPr>
                          <wps:cNvSpPr/>
                          <wps:spPr>
                            <a:xfrm>
                              <a:off x="5159315" y="0"/>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90381222" name="Rectángulo 1590381222">
                            <a:extLst>
                              <a:ext uri="{FF2B5EF4-FFF2-40B4-BE49-F238E27FC236}">
                                <a16:creationId xmlns:a16="http://schemas.microsoft.com/office/drawing/2014/main" id="{858150EF-A5E1-AE11-9A07-2375978B8EE7}"/>
                              </a:ext>
                            </a:extLst>
                          </wps:cNvPr>
                          <wps:cNvSpPr/>
                          <wps:spPr>
                            <a:xfrm>
                              <a:off x="5159315" y="1164566"/>
                              <a:ext cx="1164566" cy="1164566"/>
                            </a:xfrm>
                            <a:prstGeom prst="rect">
                              <a:avLst/>
                            </a:prstGeom>
                            <a:solidFill>
                              <a:srgbClr val="45AFAF"/>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20815458" name="Rectángulo 1220815458">
                            <a:extLst>
                              <a:ext uri="{FF2B5EF4-FFF2-40B4-BE49-F238E27FC236}">
                                <a16:creationId xmlns:a16="http://schemas.microsoft.com/office/drawing/2014/main" id="{99D41A3E-1414-03B0-7522-C3B57571165A}"/>
                              </a:ext>
                            </a:extLst>
                          </wps:cNvPr>
                          <wps:cNvSpPr/>
                          <wps:spPr>
                            <a:xfrm>
                              <a:off x="3994749" y="1164566"/>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8578381" name="Rectángulo 458578381">
                            <a:extLst>
                              <a:ext uri="{FF2B5EF4-FFF2-40B4-BE49-F238E27FC236}">
                                <a16:creationId xmlns:a16="http://schemas.microsoft.com/office/drawing/2014/main" id="{67A00641-3BDC-9A3E-683E-187B69E016B5}"/>
                              </a:ext>
                            </a:extLst>
                          </wps:cNvPr>
                          <wps:cNvSpPr/>
                          <wps:spPr>
                            <a:xfrm>
                              <a:off x="0" y="1164566"/>
                              <a:ext cx="3994031" cy="1164566"/>
                            </a:xfrm>
                            <a:prstGeom prst="rect">
                              <a:avLst/>
                            </a:prstGeom>
                            <a:solidFill>
                              <a:srgbClr val="25939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87236148" name="Rectángulo 1787236148">
                            <a:extLst>
                              <a:ext uri="{FF2B5EF4-FFF2-40B4-BE49-F238E27FC236}">
                                <a16:creationId xmlns:a16="http://schemas.microsoft.com/office/drawing/2014/main" id="{B28C8842-9BFA-0DD6-B186-7553128B69D0}"/>
                              </a:ext>
                            </a:extLst>
                          </wps:cNvPr>
                          <wps:cNvSpPr/>
                          <wps:spPr>
                            <a:xfrm>
                              <a:off x="1165284" y="2329132"/>
                              <a:ext cx="1164566" cy="1164566"/>
                            </a:xfrm>
                            <a:prstGeom prst="rect">
                              <a:avLst/>
                            </a:prstGeom>
                            <a:solidFill>
                              <a:srgbClr val="3D4F6B"/>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3531690" name="Rectángulo 1423531690">
                            <a:extLst>
                              <a:ext uri="{FF2B5EF4-FFF2-40B4-BE49-F238E27FC236}">
                                <a16:creationId xmlns:a16="http://schemas.microsoft.com/office/drawing/2014/main" id="{5E5C1330-8B93-2CB2-2B89-3E474CE5FF28}"/>
                              </a:ext>
                            </a:extLst>
                          </wps:cNvPr>
                          <wps:cNvSpPr/>
                          <wps:spPr>
                            <a:xfrm>
                              <a:off x="718" y="2329132"/>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3383187" name="Rectángulo 173383187">
                            <a:extLst>
                              <a:ext uri="{FF2B5EF4-FFF2-40B4-BE49-F238E27FC236}">
                                <a16:creationId xmlns:a16="http://schemas.microsoft.com/office/drawing/2014/main" id="{9B4329AC-294F-ECDF-9765-98BCFD11E93C}"/>
                              </a:ext>
                            </a:extLst>
                          </wps:cNvPr>
                          <wps:cNvSpPr/>
                          <wps:spPr>
                            <a:xfrm>
                              <a:off x="2329561" y="2321130"/>
                              <a:ext cx="3994031" cy="1196898"/>
                            </a:xfrm>
                            <a:prstGeom prst="rect">
                              <a:avLst/>
                            </a:prstGeom>
                            <a:solidFill>
                              <a:srgbClr val="304155"/>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57043324" name="Rectángulo 557043324">
                            <a:extLst>
                              <a:ext uri="{FF2B5EF4-FFF2-40B4-BE49-F238E27FC236}">
                                <a16:creationId xmlns:a16="http://schemas.microsoft.com/office/drawing/2014/main" id="{4614B217-49E7-1573-F394-66EC04EF4E83}"/>
                              </a:ext>
                            </a:extLst>
                          </wps:cNvPr>
                          <wps:cNvSpPr/>
                          <wps:spPr>
                            <a:xfrm>
                              <a:off x="5159315" y="3493698"/>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86555885" name="Rectángulo 986555885">
                            <a:extLst>
                              <a:ext uri="{FF2B5EF4-FFF2-40B4-BE49-F238E27FC236}">
                                <a16:creationId xmlns:a16="http://schemas.microsoft.com/office/drawing/2014/main" id="{91B91573-25E0-696D-9DEA-E0F29700A94D}"/>
                              </a:ext>
                            </a:extLst>
                          </wps:cNvPr>
                          <wps:cNvSpPr/>
                          <wps:spPr>
                            <a:xfrm>
                              <a:off x="3994749" y="3493698"/>
                              <a:ext cx="1164566" cy="1164566"/>
                            </a:xfrm>
                            <a:prstGeom prst="rect">
                              <a:avLst/>
                            </a:prstGeom>
                            <a:solidFill>
                              <a:srgbClr val="E33A59"/>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65441487" name="Rectángulo 1265441487">
                            <a:extLst>
                              <a:ext uri="{FF2B5EF4-FFF2-40B4-BE49-F238E27FC236}">
                                <a16:creationId xmlns:a16="http://schemas.microsoft.com/office/drawing/2014/main" id="{9227111E-6BF4-ED08-305C-8EC51545072A}"/>
                              </a:ext>
                            </a:extLst>
                          </wps:cNvPr>
                          <wps:cNvSpPr/>
                          <wps:spPr>
                            <a:xfrm>
                              <a:off x="0" y="3493698"/>
                              <a:ext cx="3994031" cy="1164566"/>
                            </a:xfrm>
                            <a:prstGeom prst="rect">
                              <a:avLst/>
                            </a:prstGeom>
                            <a:solidFill>
                              <a:srgbClr val="CC3254"/>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71247528" name="Rectángulo 1571247528">
                            <a:extLst>
                              <a:ext uri="{FF2B5EF4-FFF2-40B4-BE49-F238E27FC236}">
                                <a16:creationId xmlns:a16="http://schemas.microsoft.com/office/drawing/2014/main" id="{546EC4C6-672D-8C63-5C7A-054DCE55FEC6}"/>
                              </a:ext>
                            </a:extLst>
                          </wps:cNvPr>
                          <wps:cNvSpPr/>
                          <wps:spPr>
                            <a:xfrm>
                              <a:off x="719" y="4663020"/>
                              <a:ext cx="1164566" cy="1164566"/>
                            </a:xfrm>
                            <a:prstGeom prst="rect">
                              <a:avLst/>
                            </a:prstGeom>
                            <a:solidFill>
                              <a:srgbClr val="F2F2F2"/>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7904003" name="Rectángulo 457904003">
                            <a:extLst>
                              <a:ext uri="{FF2B5EF4-FFF2-40B4-BE49-F238E27FC236}">
                                <a16:creationId xmlns:a16="http://schemas.microsoft.com/office/drawing/2014/main" id="{A0D99EA7-9715-7ABA-8CB3-13759B53343C}"/>
                              </a:ext>
                            </a:extLst>
                          </wps:cNvPr>
                          <wps:cNvSpPr/>
                          <wps:spPr>
                            <a:xfrm>
                              <a:off x="1165139" y="4640972"/>
                              <a:ext cx="3994031" cy="1186162"/>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37253041" name="Rectángulo 1037253041">
                            <a:extLst>
                              <a:ext uri="{FF2B5EF4-FFF2-40B4-BE49-F238E27FC236}">
                                <a16:creationId xmlns:a16="http://schemas.microsoft.com/office/drawing/2014/main" id="{74ABCCD6-7754-BA6E-FA15-8DF6B16D3EE5}"/>
                              </a:ext>
                            </a:extLst>
                          </wps:cNvPr>
                          <wps:cNvSpPr/>
                          <wps:spPr>
                            <a:xfrm>
                              <a:off x="5158674" y="4640612"/>
                              <a:ext cx="1164566" cy="1186523"/>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49679189" name="CuadroTexto 21">
                            <a:extLst>
                              <a:ext uri="{FF2B5EF4-FFF2-40B4-BE49-F238E27FC236}">
                                <a16:creationId xmlns:a16="http://schemas.microsoft.com/office/drawing/2014/main" id="{D0F72153-C08A-74B4-9D36-38985CE4B9E4}"/>
                              </a:ext>
                            </a:extLst>
                          </wps:cNvPr>
                          <wps:cNvSpPr txBox="1"/>
                          <wps:spPr>
                            <a:xfrm>
                              <a:off x="168035" y="-56687"/>
                              <a:ext cx="871219" cy="987424"/>
                            </a:xfrm>
                            <a:prstGeom prst="rect">
                              <a:avLst/>
                            </a:prstGeom>
                            <a:noFill/>
                          </wps:spPr>
                          <wps:txbx>
                            <w:txbxContent>
                              <w:p w14:paraId="040FE8AF" w14:textId="77777777" w:rsidR="00AF79FE" w:rsidRPr="00AF79FE" w:rsidRDefault="00AF79FE" w:rsidP="00AF79FE">
                                <w:pPr>
                                  <w:jc w:val="center"/>
                                  <w:rPr>
                                    <w:ins w:id="477"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78"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1</w:t>
                                  </w:r>
                                </w:ins>
                              </w:p>
                            </w:txbxContent>
                          </wps:txbx>
                          <wps:bodyPr wrap="square" rtlCol="0">
                            <a:noAutofit/>
                          </wps:bodyPr>
                        </wps:wsp>
                        <wps:wsp>
                          <wps:cNvPr id="156892863" name="CuadroTexto 22">
                            <a:extLst>
                              <a:ext uri="{FF2B5EF4-FFF2-40B4-BE49-F238E27FC236}">
                                <a16:creationId xmlns:a16="http://schemas.microsoft.com/office/drawing/2014/main" id="{0BD3BFD4-09B4-DAC1-0537-BE70644BCE9B}"/>
                              </a:ext>
                            </a:extLst>
                          </wps:cNvPr>
                          <wps:cNvSpPr txBox="1"/>
                          <wps:spPr>
                            <a:xfrm>
                              <a:off x="5304886" y="1130528"/>
                              <a:ext cx="871219" cy="987424"/>
                            </a:xfrm>
                            <a:prstGeom prst="rect">
                              <a:avLst/>
                            </a:prstGeom>
                            <a:noFill/>
                          </wps:spPr>
                          <wps:txbx>
                            <w:txbxContent>
                              <w:p w14:paraId="715E2EAE" w14:textId="77777777" w:rsidR="00AF79FE" w:rsidRPr="00AF79FE" w:rsidRDefault="00AF79FE" w:rsidP="00AF79FE">
                                <w:pPr>
                                  <w:jc w:val="center"/>
                                  <w:rPr>
                                    <w:ins w:id="479"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80"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2</w:t>
                                  </w:r>
                                </w:ins>
                              </w:p>
                            </w:txbxContent>
                          </wps:txbx>
                          <wps:bodyPr wrap="square" rtlCol="0">
                            <a:noAutofit/>
                          </wps:bodyPr>
                        </wps:wsp>
                        <wps:wsp>
                          <wps:cNvPr id="818125526" name="CuadroTexto 23">
                            <a:extLst>
                              <a:ext uri="{FF2B5EF4-FFF2-40B4-BE49-F238E27FC236}">
                                <a16:creationId xmlns:a16="http://schemas.microsoft.com/office/drawing/2014/main" id="{81B7EF61-CAF5-AC60-EFDF-B6E882775533}"/>
                              </a:ext>
                            </a:extLst>
                          </wps:cNvPr>
                          <wps:cNvSpPr txBox="1"/>
                          <wps:spPr>
                            <a:xfrm>
                              <a:off x="5306013" y="4584294"/>
                              <a:ext cx="871219" cy="987424"/>
                            </a:xfrm>
                            <a:prstGeom prst="rect">
                              <a:avLst/>
                            </a:prstGeom>
                            <a:noFill/>
                          </wps:spPr>
                          <wps:txbx>
                            <w:txbxContent>
                              <w:p w14:paraId="4531B063" w14:textId="77777777" w:rsidR="00AF79FE" w:rsidRPr="00AF79FE" w:rsidRDefault="00AF79FE" w:rsidP="00AF79FE">
                                <w:pPr>
                                  <w:jc w:val="center"/>
                                  <w:rPr>
                                    <w:ins w:id="481"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82"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5</w:t>
                                  </w:r>
                                </w:ins>
                              </w:p>
                            </w:txbxContent>
                          </wps:txbx>
                          <wps:bodyPr wrap="square" rtlCol="0">
                            <a:noAutofit/>
                          </wps:bodyPr>
                        </wps:wsp>
                        <wps:wsp>
                          <wps:cNvPr id="2049084423" name="CuadroTexto 24">
                            <a:extLst>
                              <a:ext uri="{FF2B5EF4-FFF2-40B4-BE49-F238E27FC236}">
                                <a16:creationId xmlns:a16="http://schemas.microsoft.com/office/drawing/2014/main" id="{46DA4BE6-EDF1-8FA5-07D5-DCA0731A67AF}"/>
                              </a:ext>
                            </a:extLst>
                          </wps:cNvPr>
                          <wps:cNvSpPr txBox="1"/>
                          <wps:spPr>
                            <a:xfrm>
                              <a:off x="4124666" y="3458797"/>
                              <a:ext cx="871219" cy="987424"/>
                            </a:xfrm>
                            <a:prstGeom prst="rect">
                              <a:avLst/>
                            </a:prstGeom>
                            <a:noFill/>
                          </wps:spPr>
                          <wps:txbx>
                            <w:txbxContent>
                              <w:p w14:paraId="1E48A474" w14:textId="77777777" w:rsidR="00AF79FE" w:rsidRPr="00AF79FE" w:rsidRDefault="00AF79FE" w:rsidP="00AF79FE">
                                <w:pPr>
                                  <w:jc w:val="center"/>
                                  <w:rPr>
                                    <w:ins w:id="483"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84"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4</w:t>
                                  </w:r>
                                </w:ins>
                              </w:p>
                            </w:txbxContent>
                          </wps:txbx>
                          <wps:bodyPr wrap="square" rtlCol="0">
                            <a:noAutofit/>
                          </wps:bodyPr>
                        </wps:wsp>
                        <wps:wsp>
                          <wps:cNvPr id="1509476433" name="CuadroTexto 25">
                            <a:extLst>
                              <a:ext uri="{FF2B5EF4-FFF2-40B4-BE49-F238E27FC236}">
                                <a16:creationId xmlns:a16="http://schemas.microsoft.com/office/drawing/2014/main" id="{87F18972-D85C-A613-8D2E-B2252984EB58}"/>
                              </a:ext>
                            </a:extLst>
                          </wps:cNvPr>
                          <wps:cNvSpPr txBox="1"/>
                          <wps:spPr>
                            <a:xfrm>
                              <a:off x="1327473" y="2305059"/>
                              <a:ext cx="871219" cy="987424"/>
                            </a:xfrm>
                            <a:prstGeom prst="rect">
                              <a:avLst/>
                            </a:prstGeom>
                            <a:noFill/>
                          </wps:spPr>
                          <wps:txbx>
                            <w:txbxContent>
                              <w:p w14:paraId="3094C0D7" w14:textId="77777777" w:rsidR="00AF79FE" w:rsidRPr="00AF79FE" w:rsidRDefault="00AF79FE" w:rsidP="00AF79FE">
                                <w:pPr>
                                  <w:jc w:val="center"/>
                                  <w:rPr>
                                    <w:ins w:id="485"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86"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3</w:t>
                                  </w:r>
                                </w:ins>
                              </w:p>
                            </w:txbxContent>
                          </wps:txbx>
                          <wps:bodyPr wrap="square" rtlCol="0">
                            <a:noAutofit/>
                          </wps:bodyPr>
                        </wps:wsp>
                        <wps:wsp>
                          <wps:cNvPr id="158107940" name="CuadroTexto 27">
                            <a:extLst>
                              <a:ext uri="{FF2B5EF4-FFF2-40B4-BE49-F238E27FC236}">
                                <a16:creationId xmlns:a16="http://schemas.microsoft.com/office/drawing/2014/main" id="{8496C6F1-BC77-0C36-473D-74B856BDEF6B}"/>
                              </a:ext>
                            </a:extLst>
                          </wps:cNvPr>
                          <wps:cNvSpPr txBox="1"/>
                          <wps:spPr>
                            <a:xfrm>
                              <a:off x="1148106" y="359957"/>
                              <a:ext cx="3993516" cy="493626"/>
                            </a:xfrm>
                            <a:prstGeom prst="rect">
                              <a:avLst/>
                            </a:prstGeom>
                            <a:noFill/>
                          </wps:spPr>
                          <wps:txbx>
                            <w:txbxContent>
                              <w:p w14:paraId="5D9ED0C1" w14:textId="77777777" w:rsidR="00AF79FE" w:rsidRPr="00507C8D" w:rsidRDefault="00AF79FE" w:rsidP="00AF79FE">
                                <w:pPr>
                                  <w:rPr>
                                    <w:ins w:id="487"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488"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Persistencia de la corrupción</w:t>
                                  </w:r>
                                </w:ins>
                              </w:p>
                            </w:txbxContent>
                          </wps:txbx>
                          <wps:bodyPr wrap="square">
                            <a:noAutofit/>
                          </wps:bodyPr>
                        </wps:wsp>
                        <wps:wsp>
                          <wps:cNvPr id="231513936" name="CuadroTexto 28">
                            <a:extLst>
                              <a:ext uri="{FF2B5EF4-FFF2-40B4-BE49-F238E27FC236}">
                                <a16:creationId xmlns:a16="http://schemas.microsoft.com/office/drawing/2014/main" id="{26AF37E7-3F13-5CE3-2CD9-24F25686E61A}"/>
                              </a:ext>
                            </a:extLst>
                          </wps:cNvPr>
                          <wps:cNvSpPr txBox="1"/>
                          <wps:spPr>
                            <a:xfrm>
                              <a:off x="65590" y="1519548"/>
                              <a:ext cx="3994150" cy="561340"/>
                            </a:xfrm>
                            <a:prstGeom prst="rect">
                              <a:avLst/>
                            </a:prstGeom>
                            <a:noFill/>
                          </wps:spPr>
                          <wps:txbx>
                            <w:txbxContent>
                              <w:p w14:paraId="1FCE8CF1" w14:textId="77777777" w:rsidR="00AF79FE" w:rsidRPr="00507C8D" w:rsidRDefault="00AF79FE" w:rsidP="00AF79FE">
                                <w:pPr>
                                  <w:rPr>
                                    <w:ins w:id="489"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490"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Incremento del desempleo</w:t>
                                  </w:r>
                                </w:ins>
                              </w:p>
                            </w:txbxContent>
                          </wps:txbx>
                          <wps:bodyPr wrap="square">
                            <a:noAutofit/>
                          </wps:bodyPr>
                        </wps:wsp>
                        <wps:wsp>
                          <wps:cNvPr id="1306846413" name="CuadroTexto 29">
                            <a:extLst>
                              <a:ext uri="{FF2B5EF4-FFF2-40B4-BE49-F238E27FC236}">
                                <a16:creationId xmlns:a16="http://schemas.microsoft.com/office/drawing/2014/main" id="{4C7F5327-8BC4-8841-2697-0C8E77F4D3CA}"/>
                              </a:ext>
                            </a:extLst>
                          </wps:cNvPr>
                          <wps:cNvSpPr txBox="1"/>
                          <wps:spPr>
                            <a:xfrm>
                              <a:off x="2327887" y="2738817"/>
                              <a:ext cx="3993516" cy="459071"/>
                            </a:xfrm>
                            <a:prstGeom prst="rect">
                              <a:avLst/>
                            </a:prstGeom>
                            <a:noFill/>
                          </wps:spPr>
                          <wps:txbx>
                            <w:txbxContent>
                              <w:p w14:paraId="27AABC72" w14:textId="77777777" w:rsidR="00AF79FE" w:rsidRPr="00507C8D" w:rsidRDefault="00AF79FE" w:rsidP="00AF79FE">
                                <w:pPr>
                                  <w:rPr>
                                    <w:ins w:id="491"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492"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Persistencia de la discriminación</w:t>
                                  </w:r>
                                </w:ins>
                              </w:p>
                            </w:txbxContent>
                          </wps:txbx>
                          <wps:bodyPr wrap="square">
                            <a:noAutofit/>
                          </wps:bodyPr>
                        </wps:wsp>
                        <wps:wsp>
                          <wps:cNvPr id="2126273994" name="CuadroTexto 30">
                            <a:extLst>
                              <a:ext uri="{FF2B5EF4-FFF2-40B4-BE49-F238E27FC236}">
                                <a16:creationId xmlns:a16="http://schemas.microsoft.com/office/drawing/2014/main" id="{664F64FD-446D-2099-C115-2D64122AFDB4}"/>
                              </a:ext>
                            </a:extLst>
                          </wps:cNvPr>
                          <wps:cNvSpPr txBox="1"/>
                          <wps:spPr>
                            <a:xfrm>
                              <a:off x="49901" y="3834146"/>
                              <a:ext cx="3994150" cy="547962"/>
                            </a:xfrm>
                            <a:prstGeom prst="rect">
                              <a:avLst/>
                            </a:prstGeom>
                            <a:noFill/>
                          </wps:spPr>
                          <wps:txbx>
                            <w:txbxContent>
                              <w:p w14:paraId="5ADCEEB5" w14:textId="77777777" w:rsidR="00AF79FE" w:rsidRPr="00507C8D" w:rsidRDefault="00AF79FE" w:rsidP="00AF79FE">
                                <w:pPr>
                                  <w:rPr>
                                    <w:ins w:id="493"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494"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Persistente desigualdad de género</w:t>
                                  </w:r>
                                </w:ins>
                              </w:p>
                            </w:txbxContent>
                          </wps:txbx>
                          <wps:bodyPr wrap="square">
                            <a:noAutofit/>
                          </wps:bodyPr>
                        </wps:wsp>
                        <wps:wsp>
                          <wps:cNvPr id="1047269845" name="CuadroTexto 31">
                            <a:extLst>
                              <a:ext uri="{FF2B5EF4-FFF2-40B4-BE49-F238E27FC236}">
                                <a16:creationId xmlns:a16="http://schemas.microsoft.com/office/drawing/2014/main" id="{99CE277B-3975-9595-96FA-CFB89755B0DC}"/>
                              </a:ext>
                            </a:extLst>
                          </wps:cNvPr>
                          <wps:cNvSpPr txBox="1"/>
                          <wps:spPr>
                            <a:xfrm>
                              <a:off x="1163760" y="5008123"/>
                              <a:ext cx="3993516" cy="515828"/>
                            </a:xfrm>
                            <a:prstGeom prst="rect">
                              <a:avLst/>
                            </a:prstGeom>
                            <a:noFill/>
                          </wps:spPr>
                          <wps:txbx>
                            <w:txbxContent>
                              <w:p w14:paraId="706C621E" w14:textId="77777777" w:rsidR="00AF79FE" w:rsidRPr="00507C8D" w:rsidRDefault="00AF79FE" w:rsidP="00AF79FE">
                                <w:pPr>
                                  <w:rPr>
                                    <w:ins w:id="495"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496"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Incremento de la Informalidad</w:t>
                                  </w:r>
                                </w:ins>
                              </w:p>
                            </w:txbxContent>
                          </wps:txbx>
                          <wps:bodyPr wrap="square">
                            <a:noAutofit/>
                          </wps:bodyPr>
                        </wps:wsp>
                        <pic:pic xmlns:pic="http://schemas.openxmlformats.org/drawingml/2006/picture">
                          <pic:nvPicPr>
                            <pic:cNvPr id="875438991" name="Picture 2" descr="Corrupción - Iconos gratis de negocios y finanzas">
                              <a:extLst>
                                <a:ext uri="{FF2B5EF4-FFF2-40B4-BE49-F238E27FC236}">
                                  <a16:creationId xmlns:a16="http://schemas.microsoft.com/office/drawing/2014/main" id="{45C22DB6-8262-2863-8DFB-15A2F1E159C9}"/>
                                </a:ext>
                              </a:extLst>
                            </pic:cNvPr>
                            <pic:cNvPicPr>
                              <a:picLocks noChangeAspect="1" noChangeArrowheads="1"/>
                            </pic:cNvPicPr>
                          </pic:nvPicPr>
                          <pic:blipFill>
                            <a:blip r:embed="rId16" cstate="email">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304885" y="169141"/>
                              <a:ext cx="872347" cy="8723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6327218" name="Picture 4" descr="Desempleo - Iconos gratis de profesiones y trabajos">
                              <a:extLst>
                                <a:ext uri="{FF2B5EF4-FFF2-40B4-BE49-F238E27FC236}">
                                  <a16:creationId xmlns:a16="http://schemas.microsoft.com/office/drawing/2014/main" id="{EB7AF430-8236-E864-B686-62625227EDFE}"/>
                                </a:ext>
                              </a:extLst>
                            </pic:cNvPr>
                            <pic:cNvPicPr>
                              <a:picLocks noChangeAspect="1" noChangeArrowheads="1"/>
                            </pic:cNvPicPr>
                          </pic:nvPicPr>
                          <pic:blipFill>
                            <a:blip r:embed="rId1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158111" y="1365028"/>
                              <a:ext cx="871268" cy="8712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9645164" name="Picture 8" descr="Discriminación - Iconos gratis de personas">
                              <a:extLst>
                                <a:ext uri="{FF2B5EF4-FFF2-40B4-BE49-F238E27FC236}">
                                  <a16:creationId xmlns:a16="http://schemas.microsoft.com/office/drawing/2014/main" id="{543217DF-4CFD-1662-070D-F7F95436189D}"/>
                                </a:ext>
                              </a:extLst>
                            </pic:cNvPr>
                            <pic:cNvPicPr>
                              <a:picLocks noChangeAspect="1" noChangeArrowheads="1"/>
                            </pic:cNvPicPr>
                          </pic:nvPicPr>
                          <pic:blipFill>
                            <a:blip r:embed="rId18"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68035" y="2510017"/>
                              <a:ext cx="829214" cy="8292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4267131" name="Picture 10" descr="Desigualdad - Iconos gratis de diverso">
                              <a:extLst>
                                <a:ext uri="{FF2B5EF4-FFF2-40B4-BE49-F238E27FC236}">
                                  <a16:creationId xmlns:a16="http://schemas.microsoft.com/office/drawing/2014/main" id="{A41029CB-4125-293D-8850-5E56552C5735}"/>
                                </a:ext>
                              </a:extLst>
                            </pic:cNvPr>
                            <pic:cNvPicPr>
                              <a:picLocks noChangeAspect="1" noChangeArrowheads="1"/>
                            </pic:cNvPicPr>
                          </pic:nvPicPr>
                          <pic:blipFill>
                            <a:blip r:embed="rId19"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262113" y="3536191"/>
                              <a:ext cx="957531" cy="9575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363914" name="Picture 12" descr="Vida laboral - Iconos gratis de personas">
                              <a:extLst>
                                <a:ext uri="{FF2B5EF4-FFF2-40B4-BE49-F238E27FC236}">
                                  <a16:creationId xmlns:a16="http://schemas.microsoft.com/office/drawing/2014/main" id="{7A8D6ED9-E3CF-B841-16BA-2695597445D3}"/>
                                </a:ext>
                              </a:extLst>
                            </pic:cNvPr>
                            <pic:cNvPicPr>
                              <a:picLocks noChangeAspect="1" noChangeArrowheads="1"/>
                            </pic:cNvPicPr>
                          </pic:nvPicPr>
                          <pic:blipFill>
                            <a:blip r:embed="rId20" cstate="print">
                              <a:duotone>
                                <a:schemeClr val="accent3">
                                  <a:shade val="45000"/>
                                  <a:satMod val="135000"/>
                                </a:schemeClr>
                                <a:prstClr val="white"/>
                              </a:duotone>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107829" y="4753596"/>
                              <a:ext cx="983411" cy="9834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EA34DFB" id="_x0000_s1057" style="width:319.65pt;height:297.5pt;mso-position-horizontal-relative:char;mso-position-vertical-relative:line" coordorigin=",-566" coordsize="63238,588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">
                  <v:rect id="Rectángulo 1493891148" o:spid="_x0000_s1058" style="position:absolute;left:7;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" fillcolor="#fdc82c" stroked="f" strokeweight="1pt"/>
                  <v:rect id="Rectángulo 486653309" o:spid="_x0000_s1059" style="position:absolute;left:11652;width:39941;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" fillcolor="#f2b318" stroked="f" strokeweight="1pt"/>
                  <v:rect id="Rectángulo 186806380" o:spid="_x0000_s1060" style="position:absolute;left:51593;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" fillcolor="#f2f2f2" stroked="f" strokeweight="1pt"/>
                  <v:rect id="Rectángulo 1590381222" o:spid="_x0000_s1061" style="position:absolute;left:51593;top:11645;width:11645;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" fillcolor="#45afaf" stroked="f" strokeweight="1pt"/>
                  <v:rect id="Rectángulo 1220815458" o:spid="_x0000_s1062" style="position:absolute;left:39947;top:11645;width:11646;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" fillcolor="#f2f2f2" stroked="f" strokeweight="1pt"/>
                  <v:rect id="Rectángulo 458578381" o:spid="_x0000_s1063" style="position:absolute;top:11645;width:39940;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" fillcolor="#259390" stroked="f" strokeweight="1pt"/>
                  <v:rect id="Rectángulo 1787236148" o:spid="_x0000_s1064" style="position:absolute;left:11652;top:23291;width:11646;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" fillcolor="#3d4f6b" stroked="f" strokeweight="1pt"/>
                  <v:rect id="Rectángulo 1423531690" o:spid="_x0000_s1065" style="position:absolute;left:7;top:23291;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" fillcolor="#f2f2f2" stroked="f" strokeweight="1pt"/>
                  <v:rect id="Rectángulo 173383187" o:spid="_x0000_s1066" style="position:absolute;left:23295;top:23211;width:39940;height:1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" fillcolor="#304155" stroked="f" strokeweight="1pt"/>
                  <v:rect id="Rectángulo 557043324" o:spid="_x0000_s1067" style="position:absolute;left:51593;top:34936;width:11645;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" fillcolor="#f2f2f2" stroked="f" strokeweight="1pt"/>
                  <v:rect id="Rectángulo 986555885" o:spid="_x0000_s1068" style="position:absolute;left:39947;top:34936;width:11646;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" fillcolor="#e33a59" stroked="f" strokeweight="1pt"/>
                  <v:rect id="Rectángulo 1265441487" o:spid="_x0000_s1069" style="position:absolute;top:34936;width:39940;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" fillcolor="#cc3254" stroked="f" strokeweight="1pt"/>
                  <v:rect id="Rectángulo 1571247528" o:spid="_x0000_s1070" style="position:absolute;left:7;top:46630;width:11645;height:1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" fillcolor="#f2f2f2" stroked="f" strokeweight="1pt"/>
                  <v:rect id="Rectángulo 457904003" o:spid="_x0000_s1071" style="position:absolute;left:11651;top:46409;width:39940;height:1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" fillcolor="#002060" stroked="f" strokeweight="1pt"/>
                  <v:rect id="Rectángulo 1037253041" o:spid="_x0000_s1072" style="position:absolute;left:51586;top:46406;width:11646;height:1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" fillcolor="#2f5496 [2404]" stroked="f" strokeweight="1pt"/>
                  <v:shape id="CuadroTexto 21" o:spid="_x0000_s1073" type="#_x0000_t202" style="position:absolute;left:1680;top:-566;width:8712;height:9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" filled="f" stroked="f">
                    <v:textbox>
                      <w:txbxContent>
                        <w:p w14:paraId="040FE8AF" w14:textId="77777777" w:rsidR="00AF79FE" w:rsidRPr="00AF79FE" w:rsidRDefault="00AF79FE" w:rsidP="00AF79FE">
                          <w:pPr>
                            <w:jc w:val="center"/>
                            <w:rPr>
                              <w:ins w:id="497"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498"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1</w:t>
                            </w:r>
                          </w:ins>
                        </w:p>
                      </w:txbxContent>
                    </v:textbox>
                  </v:shape>
                  <v:shape id="CuadroTexto 22" o:spid="_x0000_s1074" type="#_x0000_t202" style="position:absolute;left:53048;top:11305;width:8713;height:9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" filled="f" stroked="f">
                    <v:textbox>
                      <w:txbxContent>
                        <w:p w14:paraId="715E2EAE" w14:textId="77777777" w:rsidR="00AF79FE" w:rsidRPr="00AF79FE" w:rsidRDefault="00AF79FE" w:rsidP="00AF79FE">
                          <w:pPr>
                            <w:jc w:val="center"/>
                            <w:rPr>
                              <w:ins w:id="499"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500"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2</w:t>
                            </w:r>
                          </w:ins>
                        </w:p>
                      </w:txbxContent>
                    </v:textbox>
                  </v:shape>
                  <v:shape id="CuadroTexto 23" o:spid="_x0000_s1075" type="#_x0000_t202" style="position:absolute;left:53060;top:45842;width:8712;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" filled="f" stroked="f">
                    <v:textbox>
                      <w:txbxContent>
                        <w:p w14:paraId="4531B063" w14:textId="77777777" w:rsidR="00AF79FE" w:rsidRPr="00AF79FE" w:rsidRDefault="00AF79FE" w:rsidP="00AF79FE">
                          <w:pPr>
                            <w:jc w:val="center"/>
                            <w:rPr>
                              <w:ins w:id="501"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502"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5</w:t>
                            </w:r>
                          </w:ins>
                        </w:p>
                      </w:txbxContent>
                    </v:textbox>
                  </v:shape>
                  <v:shape id="CuadroTexto 24" o:spid="_x0000_s1076" type="#_x0000_t202" style="position:absolute;left:41246;top:34587;width:8712;height:9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" filled="f" stroked="f">
                    <v:textbox>
                      <w:txbxContent>
                        <w:p w14:paraId="1E48A474" w14:textId="77777777" w:rsidR="00AF79FE" w:rsidRPr="00AF79FE" w:rsidRDefault="00AF79FE" w:rsidP="00AF79FE">
                          <w:pPr>
                            <w:jc w:val="center"/>
                            <w:rPr>
                              <w:ins w:id="503"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504"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4</w:t>
                            </w:r>
                          </w:ins>
                        </w:p>
                      </w:txbxContent>
                    </v:textbox>
                  </v:shape>
                  <v:shape id="CuadroTexto 25" o:spid="_x0000_s1077" type="#_x0000_t202" style="position:absolute;left:13274;top:23050;width:8712;height:9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" filled="f" stroked="f">
                    <v:textbox>
                      <w:txbxContent>
                        <w:p w14:paraId="3094C0D7" w14:textId="77777777" w:rsidR="00AF79FE" w:rsidRPr="00AF79FE" w:rsidRDefault="00AF79FE" w:rsidP="00AF79FE">
                          <w:pPr>
                            <w:jc w:val="center"/>
                            <w:rPr>
                              <w:ins w:id="505" w:author="Nilton Marcelo Quiñones Huayna" w:date="2023-12-13T13:31:00Z"/>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14:ligatures w14:val="none"/>
                            </w:rPr>
                          </w:pPr>
                          <w:ins w:id="506" w:author="Nilton Marcelo Quiñones Huayna" w:date="2023-12-13T13:31:00Z">
                            <w:r w:rsidRPr="00AF79FE">
                              <w:rPr>
                                <w:rFonts w:hAnsi="Calibri"/>
                                <w:b/>
                                <w:bCs/>
                                <w:color w:val="FFFFFF" w:themeColor="background1"/>
                                <w:kern w:val="24"/>
                                <w:sz w:val="88"/>
                                <w:szCs w:val="88"/>
                                <w:lang w:val="es-ES"/>
                                <w14:shadow w14:blurRad="38100" w14:dist="38100" w14:dir="2700000" w14:sx="100000" w14:sy="100000" w14:kx="0" w14:ky="0" w14:algn="tl">
                                  <w14:srgbClr w14:val="000000">
                                    <w14:alpha w14:val="57000"/>
                                  </w14:srgbClr>
                                </w14:shadow>
                              </w:rPr>
                              <w:t>3</w:t>
                            </w:r>
                          </w:ins>
                        </w:p>
                      </w:txbxContent>
                    </v:textbox>
                  </v:shape>
                  <v:shape id="CuadroTexto 27" o:spid="_x0000_s1078" type="#_x0000_t202" style="position:absolute;left:11481;top:3599;width:3993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" filled="f" stroked="f">
                    <v:textbox>
                      <w:txbxContent>
                        <w:p w14:paraId="5D9ED0C1" w14:textId="77777777" w:rsidR="00AF79FE" w:rsidRPr="00507C8D" w:rsidRDefault="00AF79FE" w:rsidP="00AF79FE">
                          <w:pPr>
                            <w:rPr>
                              <w:ins w:id="507"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508"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Persistencia de la corrupción</w:t>
                            </w:r>
                          </w:ins>
                        </w:p>
                      </w:txbxContent>
                    </v:textbox>
                  </v:shape>
                  <v:shape id="CuadroTexto 28" o:spid="_x0000_s1079" type="#_x0000_t202" style="position:absolute;left:655;top:15195;width:3994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" filled="f" stroked="f">
                    <v:textbox>
                      <w:txbxContent>
                        <w:p w14:paraId="1FCE8CF1" w14:textId="77777777" w:rsidR="00AF79FE" w:rsidRPr="00507C8D" w:rsidRDefault="00AF79FE" w:rsidP="00AF79FE">
                          <w:pPr>
                            <w:rPr>
                              <w:ins w:id="509"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510"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Incremento del desempleo</w:t>
                            </w:r>
                          </w:ins>
                        </w:p>
                      </w:txbxContent>
                    </v:textbox>
                  </v:shape>
                  <v:shape id="CuadroTexto 29" o:spid="_x0000_s1080" type="#_x0000_t202" style="position:absolute;left:23278;top:27388;width:39936;height: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" filled="f" stroked="f">
                    <v:textbox>
                      <w:txbxContent>
                        <w:p w14:paraId="27AABC72" w14:textId="77777777" w:rsidR="00AF79FE" w:rsidRPr="00507C8D" w:rsidRDefault="00AF79FE" w:rsidP="00AF79FE">
                          <w:pPr>
                            <w:rPr>
                              <w:ins w:id="511"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512"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Persistencia de la discriminación</w:t>
                            </w:r>
                          </w:ins>
                        </w:p>
                      </w:txbxContent>
                    </v:textbox>
                  </v:shape>
                  <v:shape id="CuadroTexto 30" o:spid="_x0000_s1081" type="#_x0000_t202" style="position:absolute;left:499;top:38341;width:39941;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" filled="f" stroked="f">
                    <v:textbox>
                      <w:txbxContent>
                        <w:p w14:paraId="5ADCEEB5" w14:textId="77777777" w:rsidR="00AF79FE" w:rsidRPr="00507C8D" w:rsidRDefault="00AF79FE" w:rsidP="00AF79FE">
                          <w:pPr>
                            <w:rPr>
                              <w:ins w:id="513"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514"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Persistente desigualdad de género</w:t>
                            </w:r>
                          </w:ins>
                        </w:p>
                      </w:txbxContent>
                    </v:textbox>
                  </v:shape>
                  <v:shape id="CuadroTexto 31" o:spid="_x0000_s1082" type="#_x0000_t202" style="position:absolute;left:11637;top:50081;width:39935;height:5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" filled="f" stroked="f">
                    <v:textbox>
                      <w:txbxContent>
                        <w:p w14:paraId="706C621E" w14:textId="77777777" w:rsidR="00AF79FE" w:rsidRPr="00507C8D" w:rsidRDefault="00AF79FE" w:rsidP="00AF79FE">
                          <w:pPr>
                            <w:rPr>
                              <w:ins w:id="515" w:author="Nilton Marcelo Quiñones Huayna" w:date="2023-12-13T13:31:00Z"/>
                              <w:rFonts w:hAnsi="Calibri"/>
                              <w:b/>
                              <w:bCs/>
                              <w:color w:val="FFFFFF" w:themeColor="background1"/>
                              <w:kern w:val="24"/>
                              <w:sz w:val="24"/>
                              <w:szCs w:val="24"/>
                              <w14:shadow w14:blurRad="38100" w14:dist="38100" w14:dir="2700000" w14:sx="100000" w14:sy="100000" w14:kx="0" w14:ky="0" w14:algn="tl">
                                <w14:srgbClr w14:val="000000">
                                  <w14:alpha w14:val="57000"/>
                                </w14:srgbClr>
                              </w14:shadow>
                              <w14:ligatures w14:val="none"/>
                            </w:rPr>
                          </w:pPr>
                          <w:ins w:id="516" w:author="Nilton Marcelo Quiñones Huayna" w:date="2023-12-13T13:31:00Z">
                            <w:r w:rsidRPr="00507C8D">
                              <w:rPr>
                                <w:rFonts w:hAnsi="Calibri"/>
                                <w:b/>
                                <w:bCs/>
                                <w:color w:val="FFFFFF" w:themeColor="background1"/>
                                <w:kern w:val="24"/>
                                <w:sz w:val="24"/>
                                <w:szCs w:val="24"/>
                                <w14:shadow w14:blurRad="38100" w14:dist="38100" w14:dir="2700000" w14:sx="100000" w14:sy="100000" w14:kx="0" w14:ky="0" w14:algn="tl">
                                  <w14:srgbClr w14:val="000000">
                                    <w14:alpha w14:val="57000"/>
                                  </w14:srgbClr>
                                </w14:shadow>
                              </w:rPr>
                              <w:t>Incremento de la Informalidad</w:t>
                            </w:r>
                          </w:ins>
                        </w:p>
                      </w:txbxContent>
                    </v:textbox>
                  </v:shape>
                  <v:shape id="Picture 2" o:spid="_x0000_s1083" type="#_x0000_t75" alt="Corrupción - Iconos gratis de negocios y finanzas" style="position:absolute;left:53048;top:1691;width:8724;height: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">
                    <v:imagedata r:id="rId22" o:title="Corrupción - Iconos gratis de negocios y finanzas" recolortarget="#494949 [1446]"/>
                  </v:shape>
                  <v:shape id="Picture 4" o:spid="_x0000_s1084" type="#_x0000_t75" alt="Desempleo - Iconos gratis de profesiones y trabajos" style="position:absolute;left:41581;top:13650;width:871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">
                    <v:imagedata r:id="rId23" o:title="Desempleo - Iconos gratis de profesiones y trabajos" recolortarget="#494949 [1446]"/>
                  </v:shape>
                  <v:shape id="Picture 8" o:spid="_x0000_s1085" type="#_x0000_t75" alt="Discriminación - Iconos gratis de personas" style="position:absolute;left:1680;top:25100;width:8292;height:8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">
                    <v:imagedata r:id="rId24" o:title="Discriminación - Iconos gratis de personas" recolortarget="#696565 [1454]"/>
                  </v:shape>
                  <v:shape id="Picture 10" o:spid="_x0000_s1086" type="#_x0000_t75" alt="Desigualdad - Iconos gratis de diverso" style="position:absolute;left:52621;top:35361;width:9575;height:9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">
                    <v:imagedata r:id="rId25" o:title="Desigualdad - Iconos gratis de diverso" recolortarget="#696565 [1454]"/>
                  </v:shape>
                  <v:shape id="Picture 12" o:spid="_x0000_s1087" type="#_x0000_t75" alt="Vida laboral - Iconos gratis de personas" style="position:absolute;left:1078;top:47535;width:9834;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">
                    <v:imagedata r:id="rId26" o:title="Vida laboral - Iconos gratis de personas" recolortarget="#494949 [1446]"/>
                  </v:shape>
                  <w10:anchorlock/>
                </v:group>
              </w:pict>
            </mc:Fallback>
          </mc:AlternateContent>
        </w:r>
      </w:ins>
    </w:p>
    <w:p w14:paraId="2CD653F8" w14:textId="4C4F0E14" w:rsidR="00D27918" w:rsidRPr="00113452" w:rsidRDefault="00C24B5F" w:rsidP="004C0F7F">
      <w:pPr>
        <w:spacing w:after="0" w:line="240" w:lineRule="auto"/>
        <w:jc w:val="both"/>
        <w:rPr>
          <w:b/>
          <w:bCs/>
          <w:sz w:val="20"/>
        </w:rPr>
      </w:pPr>
      <w:bookmarkStart w:id="517" w:name="_Toc152615059"/>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5</w:t>
      </w:r>
      <w:r w:rsidRPr="008B1424">
        <w:rPr>
          <w:b/>
          <w:bCs/>
          <w:i/>
          <w:iCs/>
          <w:sz w:val="20"/>
        </w:rPr>
        <w:fldChar w:fldCharType="end"/>
      </w:r>
      <w:r w:rsidRPr="00454A7C">
        <w:rPr>
          <w:sz w:val="20"/>
        </w:rPr>
        <w:t>:</w:t>
      </w:r>
      <w:r w:rsidR="00D27918" w:rsidRPr="00113452">
        <w:rPr>
          <w:b/>
          <w:bCs/>
          <w:sz w:val="20"/>
        </w:rPr>
        <w:t xml:space="preserve"> </w:t>
      </w:r>
      <w:r w:rsidR="00D27918" w:rsidRPr="00C916B6">
        <w:rPr>
          <w:sz w:val="20"/>
        </w:rPr>
        <w:t xml:space="preserve">Identificación de </w:t>
      </w:r>
      <w:r w:rsidR="00D27918">
        <w:rPr>
          <w:sz w:val="20"/>
        </w:rPr>
        <w:t xml:space="preserve">tendencias </w:t>
      </w:r>
      <w:r w:rsidR="00D27918" w:rsidRPr="00C916B6">
        <w:rPr>
          <w:sz w:val="20"/>
        </w:rPr>
        <w:t>priorizad</w:t>
      </w:r>
      <w:r w:rsidR="00D27918">
        <w:rPr>
          <w:sz w:val="20"/>
        </w:rPr>
        <w:t>a</w:t>
      </w:r>
      <w:r w:rsidR="00D27918" w:rsidRPr="00C916B6">
        <w:rPr>
          <w:sz w:val="20"/>
        </w:rPr>
        <w:t>s</w:t>
      </w:r>
      <w:bookmarkEnd w:id="517"/>
    </w:p>
    <w:p w14:paraId="35602CE2" w14:textId="1EBA4154" w:rsidR="00D27918" w:rsidRPr="00FA7FF4" w:rsidRDefault="00D27918" w:rsidP="004C0F7F">
      <w:pPr>
        <w:spacing w:after="0" w:line="240" w:lineRule="auto"/>
        <w:jc w:val="both"/>
      </w:pPr>
      <w:r w:rsidRPr="00C916B6">
        <w:rPr>
          <w:sz w:val="16"/>
          <w:szCs w:val="18"/>
        </w:rPr>
        <w:t xml:space="preserve">Fuente: </w:t>
      </w:r>
      <w:del w:id="518" w:author="Direccion de Politicas y Gestion en Derechos Humanos 14" w:date="2023-12-14T10:31:00Z">
        <w:r w:rsidRPr="00C916B6" w:rsidDel="00DC3106">
          <w:rPr>
            <w:sz w:val="16"/>
            <w:szCs w:val="18"/>
          </w:rPr>
          <w:delText>Estudio prospectivo: “</w:delText>
        </w:r>
        <w:r w:rsidR="00976F0A" w:rsidRPr="00C916B6" w:rsidDel="00DC3106">
          <w:rPr>
            <w:sz w:val="16"/>
            <w:szCs w:val="18"/>
          </w:rPr>
          <w:delText xml:space="preserve">El </w:delText>
        </w:r>
        <w:r w:rsidRPr="00C916B6" w:rsidDel="00DC3106">
          <w:rPr>
            <w:sz w:val="16"/>
            <w:szCs w:val="18"/>
          </w:rPr>
          <w:delText>futuro de los derechos humanos en el Perú”</w:delText>
        </w:r>
      </w:del>
      <w:ins w:id="519" w:author="Direccion de Politicas y Gestion en Derechos Humanos 14" w:date="2023-12-14T10:31:00Z">
        <w:r w:rsidR="00DC3106">
          <w:rPr>
            <w:sz w:val="16"/>
            <w:szCs w:val="18"/>
          </w:rPr>
          <w:t>Estudio prospectivo sobre los derechos humanos en el Perú</w:t>
        </w:r>
      </w:ins>
    </w:p>
    <w:p w14:paraId="49372C3A" w14:textId="2DBC45B9" w:rsidR="00507C8D" w:rsidRDefault="00507C8D" w:rsidP="004C0F7F">
      <w:pPr>
        <w:spacing w:before="100" w:beforeAutospacing="1" w:after="100" w:afterAutospacing="1" w:line="288" w:lineRule="auto"/>
        <w:jc w:val="both"/>
        <w:rPr>
          <w:sz w:val="20"/>
        </w:rPr>
      </w:pPr>
      <w:r w:rsidRPr="00507C8D">
        <w:rPr>
          <w:sz w:val="20"/>
        </w:rPr>
        <w:t>Siguiendo con el análisis de las tendencias, el estudio prospectivo "El Futuro de los Derechos Humanos en el Perú" ha profundizado en la evaluación de los impactos y las medidas anticipatorias asociadas con cada una de estas tendencias. Se destaca la estrecha vinculación de estas tendencias con el problema público de la Política Nacional Multisectorial de Derechos Humanos, lo que ha permitido realizar un análisis más preciso y contextualizado en relación con dicho problema.</w:t>
      </w:r>
      <w:r w:rsidR="00804506">
        <w:rPr>
          <w:sz w:val="20"/>
        </w:rPr>
        <w:t xml:space="preserve"> En las siguientes tablas</w:t>
      </w:r>
      <w:r w:rsidRPr="00507C8D">
        <w:rPr>
          <w:sz w:val="20"/>
        </w:rPr>
        <w:t xml:space="preserve"> se presentan </w:t>
      </w:r>
      <w:r w:rsidR="00804506">
        <w:rPr>
          <w:sz w:val="20"/>
        </w:rPr>
        <w:t>con mayor detalle</w:t>
      </w:r>
      <w:r w:rsidRPr="00507C8D">
        <w:rPr>
          <w:sz w:val="20"/>
        </w:rPr>
        <w:t xml:space="preserve"> estos elementos.</w:t>
      </w:r>
    </w:p>
    <w:p w14:paraId="6A409DDB" w14:textId="21825700" w:rsidR="000D1ABF" w:rsidRDefault="00C24B5F" w:rsidP="004C0F7F">
      <w:pPr>
        <w:spacing w:before="100" w:beforeAutospacing="1" w:after="100" w:afterAutospacing="1" w:line="288" w:lineRule="auto"/>
        <w:jc w:val="center"/>
        <w:rPr>
          <w:sz w:val="20"/>
        </w:rPr>
      </w:pPr>
      <w:bookmarkStart w:id="520" w:name="_Toc152615070"/>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w:t>
      </w:r>
      <w:r w:rsidRPr="00C24B5F">
        <w:rPr>
          <w:b/>
          <w:bCs/>
          <w:sz w:val="20"/>
        </w:rPr>
        <w:fldChar w:fldCharType="end"/>
      </w:r>
      <w:r w:rsidRPr="00C24B5F">
        <w:rPr>
          <w:b/>
          <w:bCs/>
          <w:sz w:val="20"/>
        </w:rPr>
        <w:t>:</w:t>
      </w:r>
      <w:r w:rsidR="000D1ABF" w:rsidRPr="00FC50BD">
        <w:rPr>
          <w:sz w:val="20"/>
        </w:rPr>
        <w:t xml:space="preserve"> </w:t>
      </w:r>
      <w:r w:rsidR="004B5D72" w:rsidRPr="004B5D72">
        <w:rPr>
          <w:sz w:val="20"/>
        </w:rPr>
        <w:t xml:space="preserve">Matriz de impactos </w:t>
      </w:r>
      <w:ins w:id="521" w:author="Direccion de Politicas y Gestion en Derechos Humanos 14" w:date="2023-12-14T11:43:00Z">
        <w:r w:rsidR="00D15F3E">
          <w:rPr>
            <w:sz w:val="20"/>
          </w:rPr>
          <w:t xml:space="preserve">negativos </w:t>
        </w:r>
      </w:ins>
      <w:r w:rsidR="004B5D72" w:rsidRPr="004B5D72">
        <w:rPr>
          <w:sz w:val="20"/>
        </w:rPr>
        <w:t>de la tendencia</w:t>
      </w:r>
      <w:r w:rsidR="00FA39AA">
        <w:rPr>
          <w:sz w:val="20"/>
        </w:rPr>
        <w:t xml:space="preserve"> de persistencia de la corrupción</w:t>
      </w:r>
      <w:r w:rsidR="004B5D72" w:rsidRPr="004B5D72">
        <w:rPr>
          <w:sz w:val="20"/>
        </w:rPr>
        <w:t xml:space="preserve"> sobre el </w:t>
      </w:r>
      <w:commentRangeStart w:id="522"/>
      <w:commentRangeStart w:id="523"/>
      <w:r w:rsidR="004B5D72" w:rsidRPr="004B5D72">
        <w:rPr>
          <w:sz w:val="20"/>
        </w:rPr>
        <w:t>problema</w:t>
      </w:r>
      <w:commentRangeEnd w:id="522"/>
      <w:r w:rsidR="00FB1518">
        <w:rPr>
          <w:rStyle w:val="Refdecomentario"/>
          <w:kern w:val="0"/>
          <w14:ligatures w14:val="none"/>
        </w:rPr>
        <w:commentReference w:id="522"/>
      </w:r>
      <w:commentRangeEnd w:id="523"/>
      <w:r w:rsidR="00D15F3E">
        <w:rPr>
          <w:rStyle w:val="Refdecomentario"/>
          <w:kern w:val="0"/>
          <w14:ligatures w14:val="none"/>
        </w:rPr>
        <w:commentReference w:id="523"/>
      </w:r>
      <w:r w:rsidR="004B5D72" w:rsidRPr="004B5D72">
        <w:rPr>
          <w:sz w:val="20"/>
        </w:rPr>
        <w:t xml:space="preserve"> público</w:t>
      </w:r>
      <w:bookmarkEnd w:id="520"/>
    </w:p>
    <w:tbl>
      <w:tblPr>
        <w:tblW w:w="8416" w:type="dxa"/>
        <w:tblInd w:w="-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1586"/>
        <w:gridCol w:w="3870"/>
        <w:gridCol w:w="2960"/>
      </w:tblGrid>
      <w:tr w:rsidR="004B5D72" w:rsidRPr="004B5D72" w14:paraId="2A46E297" w14:textId="77777777" w:rsidTr="00F0179F">
        <w:trPr>
          <w:trHeight w:val="358"/>
        </w:trPr>
        <w:tc>
          <w:tcPr>
            <w:tcW w:w="1586" w:type="dxa"/>
            <w:shd w:val="clear" w:color="000000" w:fill="002060"/>
            <w:noWrap/>
            <w:vAlign w:val="center"/>
            <w:hideMark/>
          </w:tcPr>
          <w:p w14:paraId="65419C58" w14:textId="77777777" w:rsidR="004B5D72" w:rsidRPr="004B5D72" w:rsidRDefault="004B5D72"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4B5D72">
              <w:rPr>
                <w:rFonts w:ascii="Calibri" w:eastAsia="Times New Roman" w:hAnsi="Calibri" w:cs="Calibri"/>
                <w:b/>
                <w:bCs/>
                <w:color w:val="FFFFFF"/>
                <w:kern w:val="0"/>
                <w:sz w:val="18"/>
                <w:szCs w:val="18"/>
                <w:lang w:eastAsia="es-PE"/>
                <w14:ligatures w14:val="none"/>
              </w:rPr>
              <w:t>Problema público</w:t>
            </w:r>
          </w:p>
        </w:tc>
        <w:tc>
          <w:tcPr>
            <w:tcW w:w="6830" w:type="dxa"/>
            <w:gridSpan w:val="2"/>
            <w:shd w:val="clear" w:color="auto" w:fill="002060"/>
            <w:noWrap/>
            <w:vAlign w:val="bottom"/>
            <w:hideMark/>
          </w:tcPr>
          <w:p w14:paraId="2117D4AE" w14:textId="77777777" w:rsidR="004B5D72" w:rsidRPr="004B5D72" w:rsidRDefault="004B5D72" w:rsidP="004C0F7F">
            <w:pPr>
              <w:spacing w:after="0" w:line="240" w:lineRule="auto"/>
              <w:jc w:val="center"/>
              <w:rPr>
                <w:rFonts w:ascii="Calibri" w:eastAsia="Times New Roman" w:hAnsi="Calibri" w:cs="Calibri"/>
                <w:b/>
                <w:bCs/>
                <w:color w:val="FFFFFF" w:themeColor="background1"/>
                <w:kern w:val="0"/>
                <w:sz w:val="18"/>
                <w:szCs w:val="18"/>
                <w:lang w:eastAsia="es-PE"/>
                <w14:ligatures w14:val="none"/>
              </w:rPr>
            </w:pPr>
            <w:r w:rsidRPr="004B5D72">
              <w:rPr>
                <w:rFonts w:ascii="Calibri" w:eastAsia="Times New Roman" w:hAnsi="Calibri" w:cs="Calibri"/>
                <w:b/>
                <w:bCs/>
                <w:color w:val="FFFFFF" w:themeColor="background1"/>
                <w:kern w:val="0"/>
                <w:sz w:val="18"/>
                <w:szCs w:val="18"/>
                <w:lang w:eastAsia="es-PE"/>
                <w14:ligatures w14:val="none"/>
              </w:rPr>
              <w:t>"Desigualdad y discriminación estructural en el ejercicio pleno de los derechos humanos de las personas en su diversidad"</w:t>
            </w:r>
          </w:p>
        </w:tc>
      </w:tr>
      <w:tr w:rsidR="004B5D72" w:rsidRPr="004B5D72" w14:paraId="6310A1B8" w14:textId="77777777" w:rsidTr="00F0179F">
        <w:trPr>
          <w:trHeight w:val="358"/>
        </w:trPr>
        <w:tc>
          <w:tcPr>
            <w:tcW w:w="1586" w:type="dxa"/>
            <w:shd w:val="clear" w:color="000000" w:fill="002060"/>
            <w:noWrap/>
            <w:vAlign w:val="center"/>
            <w:hideMark/>
          </w:tcPr>
          <w:p w14:paraId="7C6F8A5A" w14:textId="77777777" w:rsidR="004B5D72" w:rsidRPr="004B5D72" w:rsidRDefault="004B5D72"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4B5D72">
              <w:rPr>
                <w:rFonts w:ascii="Calibri" w:eastAsia="Times New Roman" w:hAnsi="Calibri" w:cs="Calibri"/>
                <w:b/>
                <w:bCs/>
                <w:color w:val="FFFFFF"/>
                <w:kern w:val="0"/>
                <w:sz w:val="18"/>
                <w:szCs w:val="18"/>
                <w:lang w:eastAsia="es-PE"/>
                <w14:ligatures w14:val="none"/>
              </w:rPr>
              <w:t>Tendencia 1</w:t>
            </w:r>
          </w:p>
        </w:tc>
        <w:tc>
          <w:tcPr>
            <w:tcW w:w="6830" w:type="dxa"/>
            <w:gridSpan w:val="2"/>
            <w:shd w:val="clear" w:color="auto" w:fill="002060"/>
            <w:noWrap/>
            <w:vAlign w:val="center"/>
            <w:hideMark/>
          </w:tcPr>
          <w:p w14:paraId="5E1B942E" w14:textId="77777777" w:rsidR="004B5D72" w:rsidRPr="004B5D72" w:rsidRDefault="004B5D72" w:rsidP="004C0F7F">
            <w:pPr>
              <w:spacing w:after="0" w:line="240" w:lineRule="auto"/>
              <w:jc w:val="center"/>
              <w:rPr>
                <w:rFonts w:ascii="Calibri" w:eastAsia="Times New Roman" w:hAnsi="Calibri" w:cs="Calibri"/>
                <w:b/>
                <w:bCs/>
                <w:color w:val="FFFFFF" w:themeColor="background1"/>
                <w:kern w:val="0"/>
                <w:sz w:val="18"/>
                <w:szCs w:val="18"/>
                <w:lang w:eastAsia="es-PE"/>
                <w14:ligatures w14:val="none"/>
              </w:rPr>
            </w:pPr>
            <w:r w:rsidRPr="004B5D72">
              <w:rPr>
                <w:rFonts w:ascii="Calibri" w:eastAsia="Times New Roman" w:hAnsi="Calibri" w:cs="Calibri"/>
                <w:b/>
                <w:bCs/>
                <w:color w:val="FFFFFF" w:themeColor="background1"/>
                <w:kern w:val="0"/>
                <w:sz w:val="18"/>
                <w:szCs w:val="18"/>
                <w:lang w:eastAsia="es-PE"/>
                <w14:ligatures w14:val="none"/>
              </w:rPr>
              <w:t>Persistencia de la corrupción</w:t>
            </w:r>
          </w:p>
        </w:tc>
      </w:tr>
      <w:tr w:rsidR="004B5D72" w:rsidRPr="004B5D72" w14:paraId="3DB744B5" w14:textId="77777777" w:rsidTr="00F0179F">
        <w:trPr>
          <w:trHeight w:val="358"/>
        </w:trPr>
        <w:tc>
          <w:tcPr>
            <w:tcW w:w="5456" w:type="dxa"/>
            <w:gridSpan w:val="2"/>
            <w:shd w:val="clear" w:color="000000" w:fill="002060"/>
            <w:noWrap/>
            <w:vAlign w:val="center"/>
            <w:hideMark/>
          </w:tcPr>
          <w:p w14:paraId="1018F719" w14:textId="27F1D594" w:rsidR="004B5D72" w:rsidRPr="004B5D72" w:rsidRDefault="004B5D72"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4B5D72">
              <w:rPr>
                <w:rFonts w:ascii="Calibri" w:eastAsia="Times New Roman" w:hAnsi="Calibri" w:cs="Calibri"/>
                <w:b/>
                <w:bCs/>
                <w:color w:val="FFFFFF"/>
                <w:kern w:val="0"/>
                <w:sz w:val="18"/>
                <w:szCs w:val="18"/>
                <w:lang w:eastAsia="es-PE"/>
                <w14:ligatures w14:val="none"/>
              </w:rPr>
              <w:t xml:space="preserve">Impactos </w:t>
            </w:r>
            <w:ins w:id="524" w:author="Direccion de Politicas y Gestion en Derechos Humanos 14" w:date="2023-12-14T11:48:00Z">
              <w:r w:rsidR="00D15F3E" w:rsidRPr="00D15F3E">
                <w:rPr>
                  <w:b/>
                  <w:bCs/>
                  <w:sz w:val="18"/>
                  <w:szCs w:val="20"/>
                  <w:rPrChange w:id="525" w:author="Direccion de Politicas y Gestion en Derechos Humanos 14" w:date="2023-12-14T11:50:00Z">
                    <w:rPr>
                      <w:sz w:val="20"/>
                    </w:rPr>
                  </w:rPrChange>
                </w:rPr>
                <w:t>negativos</w:t>
              </w:r>
              <w:r w:rsidR="00D15F3E">
                <w:rPr>
                  <w:sz w:val="20"/>
                </w:rPr>
                <w:t xml:space="preserve"> </w:t>
              </w:r>
            </w:ins>
            <w:r w:rsidRPr="004B5D72">
              <w:rPr>
                <w:rFonts w:ascii="Calibri" w:eastAsia="Times New Roman" w:hAnsi="Calibri" w:cs="Calibri"/>
                <w:b/>
                <w:bCs/>
                <w:color w:val="FFFFFF"/>
                <w:kern w:val="0"/>
                <w:sz w:val="18"/>
                <w:szCs w:val="18"/>
                <w:lang w:eastAsia="es-PE"/>
                <w14:ligatures w14:val="none"/>
              </w:rPr>
              <w:t>sobre el problema público</w:t>
            </w:r>
          </w:p>
        </w:tc>
        <w:tc>
          <w:tcPr>
            <w:tcW w:w="2960" w:type="dxa"/>
            <w:shd w:val="clear" w:color="000000" w:fill="002060"/>
            <w:vAlign w:val="center"/>
            <w:hideMark/>
          </w:tcPr>
          <w:p w14:paraId="28CC3919" w14:textId="77777777" w:rsidR="004B5D72" w:rsidRPr="004B5D72" w:rsidRDefault="004B5D72" w:rsidP="004C0F7F">
            <w:pPr>
              <w:spacing w:after="0" w:line="240" w:lineRule="auto"/>
              <w:jc w:val="center"/>
              <w:rPr>
                <w:rFonts w:ascii="Calibri" w:eastAsia="Times New Roman" w:hAnsi="Calibri" w:cs="Calibri"/>
                <w:b/>
                <w:bCs/>
                <w:color w:val="FFFFFF"/>
                <w:kern w:val="0"/>
                <w:sz w:val="18"/>
                <w:szCs w:val="18"/>
                <w:lang w:eastAsia="es-PE"/>
                <w14:ligatures w14:val="none"/>
              </w:rPr>
            </w:pPr>
            <w:commentRangeStart w:id="526"/>
            <w:commentRangeStart w:id="527"/>
            <w:r w:rsidRPr="004B5D72">
              <w:rPr>
                <w:rFonts w:ascii="Calibri" w:eastAsia="Times New Roman" w:hAnsi="Calibri" w:cs="Calibri"/>
                <w:b/>
                <w:bCs/>
                <w:color w:val="FFFFFF"/>
                <w:kern w:val="0"/>
                <w:sz w:val="18"/>
                <w:szCs w:val="18"/>
                <w:lang w:eastAsia="es-PE"/>
                <w14:ligatures w14:val="none"/>
              </w:rPr>
              <w:t>Medidas anticipatorias</w:t>
            </w:r>
            <w:commentRangeEnd w:id="526"/>
            <w:r w:rsidR="0091612C">
              <w:rPr>
                <w:rStyle w:val="Refdecomentario"/>
                <w:kern w:val="0"/>
                <w14:ligatures w14:val="none"/>
              </w:rPr>
              <w:commentReference w:id="526"/>
            </w:r>
            <w:commentRangeEnd w:id="527"/>
            <w:r w:rsidR="00D15F3E">
              <w:rPr>
                <w:rStyle w:val="Refdecomentario"/>
                <w:kern w:val="0"/>
                <w14:ligatures w14:val="none"/>
              </w:rPr>
              <w:commentReference w:id="527"/>
            </w:r>
          </w:p>
        </w:tc>
      </w:tr>
      <w:tr w:rsidR="004B5D72" w:rsidRPr="004B5D72" w14:paraId="737B9844" w14:textId="77777777" w:rsidTr="00F0179F">
        <w:trPr>
          <w:trHeight w:val="956"/>
        </w:trPr>
        <w:tc>
          <w:tcPr>
            <w:tcW w:w="5456" w:type="dxa"/>
            <w:gridSpan w:val="2"/>
            <w:vMerge w:val="restart"/>
            <w:shd w:val="clear" w:color="auto" w:fill="auto"/>
            <w:vAlign w:val="center"/>
            <w:hideMark/>
          </w:tcPr>
          <w:p w14:paraId="7FFCCE8C" w14:textId="77777777" w:rsidR="004B5D72" w:rsidRPr="003B75C6" w:rsidRDefault="004B5D72"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4B5D72">
              <w:rPr>
                <w:rFonts w:ascii="Calibri" w:eastAsia="Times New Roman" w:hAnsi="Calibri" w:cs="Calibri"/>
                <w:b/>
                <w:bCs/>
                <w:color w:val="000000"/>
                <w:kern w:val="0"/>
                <w:sz w:val="18"/>
                <w:szCs w:val="18"/>
                <w:u w:val="single"/>
                <w:lang w:eastAsia="es-PE"/>
                <w14:ligatures w14:val="none"/>
              </w:rPr>
              <w:t>Corto Plazo:</w:t>
            </w:r>
          </w:p>
          <w:p w14:paraId="7BC9B1A7" w14:textId="4CF55C71" w:rsidR="004B5D72" w:rsidRPr="003B75C6" w:rsidRDefault="004B5D72" w:rsidP="00754952">
            <w:pPr>
              <w:pStyle w:val="Prrafodelista"/>
              <w:numPr>
                <w:ilvl w:val="0"/>
                <w:numId w:val="1"/>
              </w:numPr>
              <w:spacing w:after="0" w:line="240" w:lineRule="auto"/>
              <w:ind w:left="0" w:hanging="284"/>
              <w:jc w:val="both"/>
              <w:rPr>
                <w:rFonts w:ascii="Calibri" w:eastAsia="Times New Roman" w:hAnsi="Calibri" w:cs="Calibri"/>
                <w:b/>
                <w:bCs/>
                <w:color w:val="000000"/>
                <w:kern w:val="0"/>
                <w:sz w:val="18"/>
                <w:szCs w:val="18"/>
                <w:lang w:eastAsia="es-PE"/>
                <w14:ligatures w14:val="none"/>
              </w:rPr>
            </w:pPr>
            <w:r w:rsidRPr="003B75C6">
              <w:rPr>
                <w:rFonts w:ascii="Calibri" w:eastAsia="Times New Roman" w:hAnsi="Calibri" w:cs="Calibri"/>
                <w:b/>
                <w:bCs/>
                <w:color w:val="000000"/>
                <w:kern w:val="0"/>
                <w:sz w:val="18"/>
                <w:szCs w:val="18"/>
                <w:lang w:eastAsia="es-PE"/>
                <w14:ligatures w14:val="none"/>
              </w:rPr>
              <w:t xml:space="preserve">Vulneración </w:t>
            </w:r>
            <w:r w:rsidR="00B3161E" w:rsidRPr="003B75C6">
              <w:rPr>
                <w:rFonts w:ascii="Calibri" w:eastAsia="Times New Roman" w:hAnsi="Calibri" w:cs="Calibri"/>
                <w:b/>
                <w:bCs/>
                <w:color w:val="000000"/>
                <w:kern w:val="0"/>
                <w:sz w:val="18"/>
                <w:szCs w:val="18"/>
                <w:lang w:eastAsia="es-PE"/>
                <w14:ligatures w14:val="none"/>
              </w:rPr>
              <w:t>inmediata de derechos</w:t>
            </w:r>
            <w:r w:rsidRPr="003B75C6">
              <w:rPr>
                <w:rFonts w:ascii="Calibri" w:eastAsia="Times New Roman" w:hAnsi="Calibri" w:cs="Calibri"/>
                <w:b/>
                <w:bCs/>
                <w:color w:val="000000"/>
                <w:kern w:val="0"/>
                <w:sz w:val="18"/>
                <w:szCs w:val="18"/>
                <w:lang w:eastAsia="es-PE"/>
                <w14:ligatures w14:val="none"/>
              </w:rPr>
              <w:t>:</w:t>
            </w:r>
          </w:p>
          <w:p w14:paraId="59160CF0" w14:textId="77777777" w:rsidR="004B5D72"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t>La corrupción puede resultar en la vulneración de los derechos humanos, especialmente cuando se aprueban proyectos sin un adecuado análisis de su impacto en esos derechos.</w:t>
            </w:r>
          </w:p>
          <w:p w14:paraId="3B17EA05" w14:textId="77777777" w:rsidR="004B5D72"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t>Los grupos más vulnerables que dependen de servicios esenciales son afectados directamente.</w:t>
            </w:r>
          </w:p>
          <w:p w14:paraId="200C3210" w14:textId="37404F20" w:rsidR="004B5D72" w:rsidRPr="003B75C6" w:rsidRDefault="004B5D72"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3B75C6">
              <w:rPr>
                <w:rFonts w:ascii="Calibri" w:eastAsia="Times New Roman" w:hAnsi="Calibri" w:cs="Calibri"/>
                <w:b/>
                <w:bCs/>
                <w:color w:val="000000"/>
                <w:kern w:val="0"/>
                <w:sz w:val="18"/>
                <w:szCs w:val="18"/>
                <w:u w:val="single"/>
                <w:lang w:eastAsia="es-PE"/>
                <w14:ligatures w14:val="none"/>
              </w:rPr>
              <w:t>Mediano Plazo:</w:t>
            </w:r>
          </w:p>
          <w:p w14:paraId="7661FBD0" w14:textId="05823C8E" w:rsidR="00FA39AA" w:rsidRPr="003B75C6" w:rsidRDefault="00FA39AA" w:rsidP="00754952">
            <w:pPr>
              <w:pStyle w:val="Prrafodelista"/>
              <w:numPr>
                <w:ilvl w:val="0"/>
                <w:numId w:val="3"/>
              </w:numPr>
              <w:spacing w:after="0" w:line="240" w:lineRule="auto"/>
              <w:ind w:left="0" w:hanging="284"/>
              <w:jc w:val="both"/>
              <w:rPr>
                <w:rFonts w:ascii="Calibri" w:eastAsia="Times New Roman" w:hAnsi="Calibri" w:cs="Calibri"/>
                <w:b/>
                <w:bCs/>
                <w:color w:val="000000"/>
                <w:kern w:val="0"/>
                <w:sz w:val="18"/>
                <w:szCs w:val="18"/>
                <w:lang w:eastAsia="es-PE"/>
                <w14:ligatures w14:val="none"/>
              </w:rPr>
            </w:pPr>
            <w:r w:rsidRPr="003B75C6">
              <w:rPr>
                <w:rFonts w:ascii="Calibri" w:eastAsia="Times New Roman" w:hAnsi="Calibri" w:cs="Calibri"/>
                <w:b/>
                <w:bCs/>
                <w:color w:val="000000"/>
                <w:kern w:val="0"/>
                <w:sz w:val="18"/>
                <w:szCs w:val="18"/>
                <w:lang w:eastAsia="es-PE"/>
                <w14:ligatures w14:val="none"/>
              </w:rPr>
              <w:t xml:space="preserve">Pobreza y </w:t>
            </w:r>
            <w:r w:rsidR="00B3161E" w:rsidRPr="003B75C6">
              <w:rPr>
                <w:rFonts w:ascii="Calibri" w:eastAsia="Times New Roman" w:hAnsi="Calibri" w:cs="Calibri"/>
                <w:b/>
                <w:bCs/>
                <w:color w:val="000000"/>
                <w:kern w:val="0"/>
                <w:sz w:val="18"/>
                <w:szCs w:val="18"/>
                <w:lang w:eastAsia="es-PE"/>
                <w14:ligatures w14:val="none"/>
              </w:rPr>
              <w:t>desigualdad perpetuadas</w:t>
            </w:r>
            <w:r w:rsidRPr="003B75C6">
              <w:rPr>
                <w:rFonts w:ascii="Calibri" w:eastAsia="Times New Roman" w:hAnsi="Calibri" w:cs="Calibri"/>
                <w:b/>
                <w:bCs/>
                <w:color w:val="000000"/>
                <w:kern w:val="0"/>
                <w:sz w:val="18"/>
                <w:szCs w:val="18"/>
                <w:lang w:eastAsia="es-PE"/>
                <w14:ligatures w14:val="none"/>
              </w:rPr>
              <w:t>:</w:t>
            </w:r>
          </w:p>
          <w:p w14:paraId="4CB6639E" w14:textId="77777777" w:rsidR="004B5D72"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lastRenderedPageBreak/>
              <w:t>La corrupción perpetúa la pobreza y la desigualdad al obstaculizar la prestación eficaz de servicios esenciales.</w:t>
            </w:r>
          </w:p>
          <w:p w14:paraId="7BDAF68D" w14:textId="77777777" w:rsidR="00FA39AA"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t>La corrupción afecta la calidad de los servicios públicos, perjudicando a los grupos más vulnerables de la sociedad.</w:t>
            </w:r>
          </w:p>
          <w:p w14:paraId="0BA08478" w14:textId="6522199A" w:rsidR="00FA39AA" w:rsidRPr="003B75C6" w:rsidRDefault="004B5D72" w:rsidP="00754952">
            <w:pPr>
              <w:pStyle w:val="Prrafodelista"/>
              <w:numPr>
                <w:ilvl w:val="0"/>
                <w:numId w:val="3"/>
              </w:numPr>
              <w:spacing w:after="0" w:line="240" w:lineRule="auto"/>
              <w:ind w:left="0" w:hanging="284"/>
              <w:jc w:val="both"/>
              <w:rPr>
                <w:rFonts w:ascii="Calibri" w:eastAsia="Times New Roman" w:hAnsi="Calibri" w:cs="Calibri"/>
                <w:b/>
                <w:bCs/>
                <w:color w:val="000000"/>
                <w:kern w:val="0"/>
                <w:sz w:val="18"/>
                <w:szCs w:val="18"/>
                <w:lang w:eastAsia="es-PE"/>
                <w14:ligatures w14:val="none"/>
              </w:rPr>
            </w:pPr>
            <w:r w:rsidRPr="003B75C6">
              <w:rPr>
                <w:rFonts w:ascii="Calibri" w:eastAsia="Times New Roman" w:hAnsi="Calibri" w:cs="Calibri"/>
                <w:b/>
                <w:bCs/>
                <w:color w:val="000000"/>
                <w:kern w:val="0"/>
                <w:sz w:val="18"/>
                <w:szCs w:val="18"/>
                <w:lang w:eastAsia="es-PE"/>
                <w14:ligatures w14:val="none"/>
              </w:rPr>
              <w:t xml:space="preserve">Desconfianza </w:t>
            </w:r>
            <w:r w:rsidR="00B3161E" w:rsidRPr="003B75C6">
              <w:rPr>
                <w:rFonts w:ascii="Calibri" w:eastAsia="Times New Roman" w:hAnsi="Calibri" w:cs="Calibri"/>
                <w:b/>
                <w:bCs/>
                <w:color w:val="000000"/>
                <w:kern w:val="0"/>
                <w:sz w:val="18"/>
                <w:szCs w:val="18"/>
                <w:lang w:eastAsia="es-PE"/>
                <w14:ligatures w14:val="none"/>
              </w:rPr>
              <w:t>institucional</w:t>
            </w:r>
            <w:r w:rsidRPr="003B75C6">
              <w:rPr>
                <w:rFonts w:ascii="Calibri" w:eastAsia="Times New Roman" w:hAnsi="Calibri" w:cs="Calibri"/>
                <w:b/>
                <w:bCs/>
                <w:color w:val="000000"/>
                <w:kern w:val="0"/>
                <w:sz w:val="18"/>
                <w:szCs w:val="18"/>
                <w:lang w:eastAsia="es-PE"/>
                <w14:ligatures w14:val="none"/>
              </w:rPr>
              <w:t>:</w:t>
            </w:r>
          </w:p>
          <w:p w14:paraId="320D5ADB" w14:textId="77777777" w:rsidR="00FA39AA"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t>La confianza en las instituciones estatales se erosiona, aumentando el riesgo de crisis o colapso del Estado.</w:t>
            </w:r>
          </w:p>
          <w:p w14:paraId="0948A606" w14:textId="3AE0D6A5" w:rsidR="00FA39AA"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r w:rsidRPr="003B75C6">
              <w:rPr>
                <w:rFonts w:ascii="Calibri" w:eastAsia="Times New Roman" w:hAnsi="Calibri" w:cs="Calibri"/>
                <w:color w:val="000000"/>
                <w:kern w:val="0"/>
                <w:sz w:val="18"/>
                <w:szCs w:val="18"/>
                <w:lang w:eastAsia="es-PE"/>
                <w14:ligatures w14:val="none"/>
              </w:rPr>
              <w:t>La corrupción menoscaba la confianza en las instituciones estatales y el Estado de Derecho, contribuyendo a una pérdida de valores a nivel ciudadano y una armonía social.</w:t>
            </w:r>
          </w:p>
          <w:p w14:paraId="5D0182F9" w14:textId="77777777" w:rsidR="00FA39AA" w:rsidRPr="003B75C6" w:rsidRDefault="004B5D72"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3B75C6">
              <w:rPr>
                <w:rFonts w:ascii="Calibri" w:eastAsia="Times New Roman" w:hAnsi="Calibri" w:cs="Calibri"/>
                <w:b/>
                <w:bCs/>
                <w:color w:val="000000"/>
                <w:kern w:val="0"/>
                <w:sz w:val="18"/>
                <w:szCs w:val="18"/>
                <w:u w:val="single"/>
                <w:lang w:eastAsia="es-PE"/>
                <w14:ligatures w14:val="none"/>
              </w:rPr>
              <w:t>Largo Plazo:</w:t>
            </w:r>
          </w:p>
          <w:p w14:paraId="514B40B3" w14:textId="003AED0D" w:rsidR="00FA39AA" w:rsidRPr="003B75C6" w:rsidRDefault="004B5D72" w:rsidP="00754952">
            <w:pPr>
              <w:pStyle w:val="Prrafodelista"/>
              <w:numPr>
                <w:ilvl w:val="0"/>
                <w:numId w:val="4"/>
              </w:numPr>
              <w:spacing w:after="0" w:line="240" w:lineRule="auto"/>
              <w:ind w:left="0" w:hanging="287"/>
              <w:jc w:val="both"/>
              <w:rPr>
                <w:rFonts w:ascii="Calibri" w:eastAsia="Times New Roman" w:hAnsi="Calibri" w:cs="Calibri"/>
                <w:b/>
                <w:bCs/>
                <w:color w:val="000000"/>
                <w:kern w:val="0"/>
                <w:sz w:val="18"/>
                <w:szCs w:val="18"/>
                <w:lang w:eastAsia="es-PE"/>
                <w14:ligatures w14:val="none"/>
              </w:rPr>
            </w:pPr>
            <w:commentRangeStart w:id="528"/>
            <w:commentRangeStart w:id="529"/>
            <w:r w:rsidRPr="003B75C6">
              <w:rPr>
                <w:rFonts w:ascii="Calibri" w:eastAsia="Times New Roman" w:hAnsi="Calibri" w:cs="Calibri"/>
                <w:b/>
                <w:bCs/>
                <w:color w:val="000000"/>
                <w:kern w:val="0"/>
                <w:sz w:val="18"/>
                <w:szCs w:val="18"/>
                <w:lang w:eastAsia="es-PE"/>
                <w14:ligatures w14:val="none"/>
              </w:rPr>
              <w:t xml:space="preserve">Impacto en </w:t>
            </w:r>
            <w:r w:rsidR="00B3161E" w:rsidRPr="003B75C6">
              <w:rPr>
                <w:rFonts w:ascii="Calibri" w:eastAsia="Times New Roman" w:hAnsi="Calibri" w:cs="Calibri"/>
                <w:b/>
                <w:bCs/>
                <w:color w:val="000000"/>
                <w:kern w:val="0"/>
                <w:sz w:val="18"/>
                <w:szCs w:val="18"/>
                <w:lang w:eastAsia="es-PE"/>
                <w14:ligatures w14:val="none"/>
              </w:rPr>
              <w:t>la educación y formación de líderes</w:t>
            </w:r>
            <w:r w:rsidRPr="003B75C6">
              <w:rPr>
                <w:rFonts w:ascii="Calibri" w:eastAsia="Times New Roman" w:hAnsi="Calibri" w:cs="Calibri"/>
                <w:b/>
                <w:bCs/>
                <w:color w:val="000000"/>
                <w:kern w:val="0"/>
                <w:sz w:val="18"/>
                <w:szCs w:val="18"/>
                <w:lang w:eastAsia="es-PE"/>
                <w14:ligatures w14:val="none"/>
              </w:rPr>
              <w:t>:</w:t>
            </w:r>
          </w:p>
          <w:p w14:paraId="7DCE19D1" w14:textId="7A647E70" w:rsidR="00FA39AA" w:rsidRPr="003B75C6" w:rsidRDefault="00F32B2D"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ins w:id="530" w:author="Direccion de Politicas y Gestion en Derechos Humanos 14" w:date="2023-12-14T12:02:00Z">
              <w:r w:rsidRPr="00F32B2D">
                <w:rPr>
                  <w:rFonts w:ascii="Calibri" w:eastAsia="Times New Roman" w:hAnsi="Calibri" w:cs="Calibri"/>
                  <w:color w:val="000000"/>
                  <w:kern w:val="0"/>
                  <w:sz w:val="18"/>
                  <w:szCs w:val="18"/>
                  <w:lang w:eastAsia="es-PE"/>
                  <w14:ligatures w14:val="none"/>
                </w:rPr>
                <w:t>La corrupción socava la promoción de una conciencia cívica y ética en la educación, lo que afecta directamente la formación de líderes. Esta situación contribuye a la reproducción de desigualdades al limitar el acceso equitativo a oportunidades educativas, perjudicando especialmente a aquellos grupos más vulnerables</w:t>
              </w:r>
              <w:del w:id="531" w:author="Xiomara Aracy Pillco Nina" w:date="2023-12-18T16:34:00Z">
                <w:r w:rsidRPr="00F32B2D" w:rsidDel="0094345E">
                  <w:rPr>
                    <w:rFonts w:ascii="Calibri" w:eastAsia="Times New Roman" w:hAnsi="Calibri" w:cs="Calibri"/>
                    <w:color w:val="000000"/>
                    <w:kern w:val="0"/>
                    <w:sz w:val="18"/>
                    <w:szCs w:val="18"/>
                    <w:lang w:eastAsia="es-PE"/>
                    <w14:ligatures w14:val="none"/>
                  </w:rPr>
                  <w:delText xml:space="preserve"> y marginados</w:delText>
                </w:r>
              </w:del>
              <w:r w:rsidRPr="00F32B2D">
                <w:rPr>
                  <w:rFonts w:ascii="Calibri" w:eastAsia="Times New Roman" w:hAnsi="Calibri" w:cs="Calibri"/>
                  <w:color w:val="000000"/>
                  <w:kern w:val="0"/>
                  <w:sz w:val="18"/>
                  <w:szCs w:val="18"/>
                  <w:lang w:eastAsia="es-PE"/>
                  <w14:ligatures w14:val="none"/>
                </w:rPr>
                <w:t>.</w:t>
              </w:r>
            </w:ins>
            <w:del w:id="532" w:author="Direccion de Politicas y Gestion en Derechos Humanos 14" w:date="2023-12-14T12:02:00Z">
              <w:r w:rsidR="004B5D72" w:rsidRPr="003B75C6" w:rsidDel="00F32B2D">
                <w:rPr>
                  <w:rFonts w:ascii="Calibri" w:eastAsia="Times New Roman" w:hAnsi="Calibri" w:cs="Calibri"/>
                  <w:color w:val="000000"/>
                  <w:kern w:val="0"/>
                  <w:sz w:val="18"/>
                  <w:szCs w:val="18"/>
                  <w:lang w:eastAsia="es-PE"/>
                  <w14:ligatures w14:val="none"/>
                </w:rPr>
                <w:delText>La corrupción limita la promoción de una conciencia cívica y ética en la educación, teniendo un impacto negativo en la formación de futuros líderes</w:delText>
              </w:r>
            </w:del>
            <w:r w:rsidR="004B5D72" w:rsidRPr="003B75C6">
              <w:rPr>
                <w:rFonts w:ascii="Calibri" w:eastAsia="Times New Roman" w:hAnsi="Calibri" w:cs="Calibri"/>
                <w:color w:val="000000"/>
                <w:kern w:val="0"/>
                <w:sz w:val="18"/>
                <w:szCs w:val="18"/>
                <w:lang w:eastAsia="es-PE"/>
                <w14:ligatures w14:val="none"/>
              </w:rPr>
              <w:t>.</w:t>
            </w:r>
          </w:p>
          <w:p w14:paraId="25E02041" w14:textId="72ADC06E" w:rsidR="00FA39AA" w:rsidRPr="003B75C6" w:rsidRDefault="004B5D72" w:rsidP="00754952">
            <w:pPr>
              <w:pStyle w:val="Prrafodelista"/>
              <w:numPr>
                <w:ilvl w:val="0"/>
                <w:numId w:val="4"/>
              </w:numPr>
              <w:spacing w:after="0" w:line="240" w:lineRule="auto"/>
              <w:ind w:left="0" w:hanging="284"/>
              <w:jc w:val="both"/>
              <w:rPr>
                <w:rFonts w:ascii="Calibri" w:eastAsia="Times New Roman" w:hAnsi="Calibri" w:cs="Calibri"/>
                <w:b/>
                <w:bCs/>
                <w:color w:val="000000"/>
                <w:kern w:val="0"/>
                <w:sz w:val="18"/>
                <w:szCs w:val="18"/>
                <w:lang w:eastAsia="es-PE"/>
                <w14:ligatures w14:val="none"/>
              </w:rPr>
            </w:pPr>
            <w:r w:rsidRPr="003B75C6">
              <w:rPr>
                <w:rFonts w:ascii="Calibri" w:eastAsia="Times New Roman" w:hAnsi="Calibri" w:cs="Calibri"/>
                <w:b/>
                <w:bCs/>
                <w:color w:val="000000"/>
                <w:kern w:val="0"/>
                <w:sz w:val="18"/>
                <w:szCs w:val="18"/>
                <w:lang w:eastAsia="es-PE"/>
                <w14:ligatures w14:val="none"/>
              </w:rPr>
              <w:t xml:space="preserve">Impacto </w:t>
            </w:r>
            <w:r w:rsidR="00B3161E" w:rsidRPr="003B75C6">
              <w:rPr>
                <w:rFonts w:ascii="Calibri" w:eastAsia="Times New Roman" w:hAnsi="Calibri" w:cs="Calibri"/>
                <w:b/>
                <w:bCs/>
                <w:color w:val="000000"/>
                <w:kern w:val="0"/>
                <w:sz w:val="18"/>
                <w:szCs w:val="18"/>
                <w:lang w:eastAsia="es-PE"/>
                <w14:ligatures w14:val="none"/>
              </w:rPr>
              <w:t>económico y desincentivo para la inversión</w:t>
            </w:r>
            <w:r w:rsidRPr="003B75C6">
              <w:rPr>
                <w:rFonts w:ascii="Calibri" w:eastAsia="Times New Roman" w:hAnsi="Calibri" w:cs="Calibri"/>
                <w:b/>
                <w:bCs/>
                <w:color w:val="000000"/>
                <w:kern w:val="0"/>
                <w:sz w:val="18"/>
                <w:szCs w:val="18"/>
                <w:lang w:eastAsia="es-PE"/>
                <w14:ligatures w14:val="none"/>
              </w:rPr>
              <w:t>:</w:t>
            </w:r>
          </w:p>
          <w:p w14:paraId="447E9182" w14:textId="749167E6" w:rsidR="00F32B2D" w:rsidRPr="00F32B2D" w:rsidRDefault="00F32B2D">
            <w:pPr>
              <w:spacing w:after="0" w:line="240" w:lineRule="auto"/>
              <w:jc w:val="both"/>
              <w:rPr>
                <w:ins w:id="533" w:author="Direccion de Politicas y Gestion en Derechos Humanos 14" w:date="2023-12-14T12:02:00Z"/>
                <w:rFonts w:ascii="Calibri" w:eastAsia="Times New Roman" w:hAnsi="Calibri" w:cs="Calibri"/>
                <w:color w:val="000000"/>
                <w:kern w:val="0"/>
                <w:sz w:val="18"/>
                <w:szCs w:val="18"/>
                <w:lang w:eastAsia="es-PE"/>
                <w14:ligatures w14:val="none"/>
                <w:rPrChange w:id="534" w:author="Direccion de Politicas y Gestion en Derechos Humanos 14" w:date="2023-12-14T12:02:00Z">
                  <w:rPr>
                    <w:ins w:id="535" w:author="Direccion de Politicas y Gestion en Derechos Humanos 14" w:date="2023-12-14T12:02:00Z"/>
                    <w:lang w:eastAsia="es-PE"/>
                  </w:rPr>
                </w:rPrChange>
              </w:rPr>
              <w:pPrChange w:id="536" w:author="Direccion de Politicas y Gestion en Derechos Humanos 14" w:date="2023-12-14T12:02:00Z">
                <w:pPr>
                  <w:pStyle w:val="Prrafodelista"/>
                  <w:numPr>
                    <w:numId w:val="2"/>
                  </w:numPr>
                  <w:spacing w:after="0" w:line="240" w:lineRule="auto"/>
                  <w:ind w:left="797" w:hanging="360"/>
                  <w:jc w:val="both"/>
                </w:pPr>
              </w:pPrChange>
            </w:pPr>
            <w:ins w:id="537" w:author="Direccion de Politicas y Gestion en Derechos Humanos 14" w:date="2023-12-14T12:02:00Z">
              <w:r w:rsidRPr="00F32B2D">
                <w:rPr>
                  <w:rFonts w:ascii="Calibri" w:eastAsia="Times New Roman" w:hAnsi="Calibri" w:cs="Calibri"/>
                  <w:color w:val="000000"/>
                  <w:kern w:val="0"/>
                  <w:sz w:val="18"/>
                  <w:szCs w:val="18"/>
                  <w:lang w:eastAsia="es-PE"/>
                  <w14:ligatures w14:val="none"/>
                  <w:rPrChange w:id="538" w:author="Direccion de Politicas y Gestion en Derechos Humanos 14" w:date="2023-12-14T12:02:00Z">
                    <w:rPr>
                      <w:lang w:eastAsia="es-PE"/>
                    </w:rPr>
                  </w:rPrChange>
                </w:rPr>
                <w:t>La corrupción provoca una asignación ineficiente de recursos públicos, generando pérdidas económicas y desincentivando la inversión privada. Este fenómeno perpetúa desigualdades socioeconómicas, ya que los efectos negativos afectan de manera desproporcionada a</w:t>
              </w:r>
            </w:ins>
            <w:ins w:id="539" w:author="Xiomara Aracy Pillco Nina" w:date="2023-12-18T16:35:00Z">
              <w:r w:rsidR="0094345E">
                <w:rPr>
                  <w:rFonts w:ascii="Calibri" w:eastAsia="Times New Roman" w:hAnsi="Calibri" w:cs="Calibri"/>
                  <w:color w:val="000000"/>
                  <w:kern w:val="0"/>
                  <w:sz w:val="18"/>
                  <w:szCs w:val="18"/>
                  <w:lang w:eastAsia="es-PE"/>
                  <w14:ligatures w14:val="none"/>
                </w:rPr>
                <w:t xml:space="preserve"> poblaciones en situación de vulnerabilidad</w:t>
              </w:r>
            </w:ins>
            <w:ins w:id="540" w:author="Direccion de Politicas y Gestion en Derechos Humanos 14" w:date="2023-12-14T12:02:00Z">
              <w:del w:id="541" w:author="Xiomara Aracy Pillco Nina" w:date="2023-12-18T16:35:00Z">
                <w:r w:rsidRPr="00F32B2D" w:rsidDel="0094345E">
                  <w:rPr>
                    <w:rFonts w:ascii="Calibri" w:eastAsia="Times New Roman" w:hAnsi="Calibri" w:cs="Calibri"/>
                    <w:color w:val="000000"/>
                    <w:kern w:val="0"/>
                    <w:sz w:val="18"/>
                    <w:szCs w:val="18"/>
                    <w:lang w:eastAsia="es-PE"/>
                    <w14:ligatures w14:val="none"/>
                    <w:rPrChange w:id="542" w:author="Direccion de Politicas y Gestion en Derechos Humanos 14" w:date="2023-12-14T12:02:00Z">
                      <w:rPr>
                        <w:lang w:eastAsia="es-PE"/>
                      </w:rPr>
                    </w:rPrChange>
                  </w:rPr>
                  <w:delText xml:space="preserve"> comunidades marginadas</w:delText>
                </w:r>
              </w:del>
              <w:r w:rsidRPr="00F32B2D">
                <w:rPr>
                  <w:rFonts w:ascii="Calibri" w:eastAsia="Times New Roman" w:hAnsi="Calibri" w:cs="Calibri"/>
                  <w:color w:val="000000"/>
                  <w:kern w:val="0"/>
                  <w:sz w:val="18"/>
                  <w:szCs w:val="18"/>
                  <w:lang w:eastAsia="es-PE"/>
                  <w14:ligatures w14:val="none"/>
                  <w:rPrChange w:id="543" w:author="Direccion de Politicas y Gestion en Derechos Humanos 14" w:date="2023-12-14T12:02:00Z">
                    <w:rPr>
                      <w:lang w:eastAsia="es-PE"/>
                    </w:rPr>
                  </w:rPrChange>
                </w:rPr>
                <w:t>, contribuyendo a la discriminación en términos de acceso a empleo, servicios y oportunidades económicas.</w:t>
              </w:r>
            </w:ins>
          </w:p>
          <w:p w14:paraId="3C41FFE7" w14:textId="429F5666" w:rsidR="00FA39AA" w:rsidRPr="003B75C6" w:rsidDel="00F32B2D" w:rsidRDefault="00F32B2D" w:rsidP="00F32B2D">
            <w:pPr>
              <w:pStyle w:val="Prrafodelista"/>
              <w:numPr>
                <w:ilvl w:val="0"/>
                <w:numId w:val="2"/>
              </w:numPr>
              <w:spacing w:after="0" w:line="240" w:lineRule="auto"/>
              <w:jc w:val="both"/>
              <w:rPr>
                <w:del w:id="544" w:author="Direccion de Politicas y Gestion en Derechos Humanos 14" w:date="2023-12-14T12:02:00Z"/>
                <w:rFonts w:ascii="Calibri" w:eastAsia="Times New Roman" w:hAnsi="Calibri" w:cs="Calibri"/>
                <w:color w:val="000000"/>
                <w:kern w:val="0"/>
                <w:sz w:val="18"/>
                <w:szCs w:val="18"/>
                <w:lang w:eastAsia="es-PE"/>
                <w14:ligatures w14:val="none"/>
              </w:rPr>
            </w:pPr>
            <w:ins w:id="545" w:author="Direccion de Politicas y Gestion en Derechos Humanos 14" w:date="2023-12-14T12:02:00Z">
              <w:r w:rsidRPr="00F32B2D">
                <w:rPr>
                  <w:rFonts w:ascii="Calibri" w:eastAsia="Times New Roman" w:hAnsi="Calibri" w:cs="Calibri"/>
                  <w:color w:val="000000"/>
                  <w:kern w:val="0"/>
                  <w:sz w:val="18"/>
                  <w:szCs w:val="18"/>
                  <w:lang w:eastAsia="es-PE"/>
                  <w14:ligatures w14:val="none"/>
                </w:rPr>
                <w:t>Las considerables pérdidas financieras causadas por la corrupción, que podrían haberse destinado a servicios esenciales como la salud y la educación, intensifican las disparidades socioeconómicas y crean un entorno propicio para la discriminación, ya que los grupos más desfavorecidos enfrentan barreras adicionales para acceder a servicios cruciales para el ejercicio pleno de sus derechos humanos.</w:t>
              </w:r>
            </w:ins>
            <w:del w:id="546" w:author="Direccion de Politicas y Gestion en Derechos Humanos 14" w:date="2023-12-14T12:02:00Z">
              <w:r w:rsidR="004B5D72" w:rsidRPr="003B75C6" w:rsidDel="00F32B2D">
                <w:rPr>
                  <w:rFonts w:ascii="Calibri" w:eastAsia="Times New Roman" w:hAnsi="Calibri" w:cs="Calibri"/>
                  <w:color w:val="000000"/>
                  <w:kern w:val="0"/>
                  <w:sz w:val="18"/>
                  <w:szCs w:val="18"/>
                  <w:lang w:eastAsia="es-PE"/>
                  <w14:ligatures w14:val="none"/>
                </w:rPr>
                <w:delText>La corrupción conduce a una mala asignación de recursos públicos, resultando en pérdidas económicas y desincentivando la inversión privada.</w:delText>
              </w:r>
            </w:del>
          </w:p>
          <w:p w14:paraId="3AD39850" w14:textId="3ECC73AD" w:rsidR="004B5D72" w:rsidRPr="003B75C6" w:rsidRDefault="004B5D72" w:rsidP="00754952">
            <w:pPr>
              <w:pStyle w:val="Prrafodelista"/>
              <w:numPr>
                <w:ilvl w:val="0"/>
                <w:numId w:val="2"/>
              </w:numPr>
              <w:spacing w:after="0" w:line="240" w:lineRule="auto"/>
              <w:ind w:left="0" w:hanging="153"/>
              <w:jc w:val="both"/>
              <w:rPr>
                <w:rFonts w:ascii="Calibri" w:eastAsia="Times New Roman" w:hAnsi="Calibri" w:cs="Calibri"/>
                <w:color w:val="000000"/>
                <w:kern w:val="0"/>
                <w:sz w:val="18"/>
                <w:szCs w:val="18"/>
                <w:lang w:eastAsia="es-PE"/>
                <w14:ligatures w14:val="none"/>
              </w:rPr>
            </w:pPr>
            <w:del w:id="547" w:author="Direccion de Politicas y Gestion en Derechos Humanos 14" w:date="2023-12-14T12:02:00Z">
              <w:r w:rsidRPr="003B75C6" w:rsidDel="00F32B2D">
                <w:rPr>
                  <w:rFonts w:ascii="Calibri" w:eastAsia="Times New Roman" w:hAnsi="Calibri" w:cs="Calibri"/>
                  <w:color w:val="000000"/>
                  <w:kern w:val="0"/>
                  <w:sz w:val="18"/>
                  <w:szCs w:val="18"/>
                  <w:lang w:eastAsia="es-PE"/>
                  <w14:ligatures w14:val="none"/>
                </w:rPr>
                <w:delText>La corrupción causa pérdidas financieras sustanciales que podrían haberse destinado a servicios esenciales como la salud y la educación</w:delText>
              </w:r>
              <w:commentRangeEnd w:id="528"/>
              <w:r w:rsidR="00B46FA1" w:rsidDel="00F32B2D">
                <w:rPr>
                  <w:rStyle w:val="Refdecomentario"/>
                  <w:kern w:val="0"/>
                  <w14:ligatures w14:val="none"/>
                </w:rPr>
                <w:commentReference w:id="528"/>
              </w:r>
            </w:del>
            <w:commentRangeEnd w:id="529"/>
            <w:r w:rsidR="00F32B2D">
              <w:rPr>
                <w:rStyle w:val="Refdecomentario"/>
                <w:kern w:val="0"/>
                <w14:ligatures w14:val="none"/>
              </w:rPr>
              <w:commentReference w:id="529"/>
            </w:r>
            <w:del w:id="548" w:author="Direccion de Politicas y Gestion en Derechos Humanos 14" w:date="2023-12-14T12:02:00Z">
              <w:r w:rsidRPr="003B75C6" w:rsidDel="00F32B2D">
                <w:rPr>
                  <w:rFonts w:ascii="Calibri" w:eastAsia="Times New Roman" w:hAnsi="Calibri" w:cs="Calibri"/>
                  <w:color w:val="000000"/>
                  <w:kern w:val="0"/>
                  <w:sz w:val="18"/>
                  <w:szCs w:val="18"/>
                  <w:lang w:eastAsia="es-PE"/>
                  <w14:ligatures w14:val="none"/>
                </w:rPr>
                <w:delText>.</w:delText>
              </w:r>
            </w:del>
          </w:p>
        </w:tc>
        <w:tc>
          <w:tcPr>
            <w:tcW w:w="2960" w:type="dxa"/>
            <w:shd w:val="clear" w:color="auto" w:fill="D9E2F3" w:themeFill="accent1" w:themeFillTint="33"/>
            <w:noWrap/>
            <w:vAlign w:val="center"/>
            <w:hideMark/>
          </w:tcPr>
          <w:p w14:paraId="6287169E" w14:textId="55DECA0C"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49" w:author="Direccion de Politicas y Gestion en Derechos Humanos 14" w:date="2023-12-14T11:51:00Z">
              <w:r w:rsidRPr="00D15F3E">
                <w:rPr>
                  <w:rFonts w:ascii="Calibri" w:eastAsia="Times New Roman" w:hAnsi="Calibri" w:cs="Calibri"/>
                  <w:color w:val="000000"/>
                  <w:kern w:val="0"/>
                  <w:sz w:val="18"/>
                  <w:szCs w:val="18"/>
                  <w:lang w:val="es-ES" w:eastAsia="es-PE"/>
                  <w14:ligatures w14:val="none"/>
                </w:rPr>
                <w:lastRenderedPageBreak/>
                <w:t>Mejorar la transparencia y rendición de cuentas en todos los niveles gubernamentales para garantizar un acceso equitativo a la información y recursos.</w:t>
              </w:r>
            </w:ins>
            <w:del w:id="550" w:author="Direccion de Politicas y Gestion en Derechos Humanos 14" w:date="2023-12-14T11:51:00Z">
              <w:r w:rsidR="004B5D72" w:rsidRPr="004B5D72" w:rsidDel="00D15F3E">
                <w:rPr>
                  <w:rFonts w:ascii="Calibri" w:eastAsia="Times New Roman" w:hAnsi="Calibri" w:cs="Calibri"/>
                  <w:color w:val="000000"/>
                  <w:kern w:val="0"/>
                  <w:sz w:val="18"/>
                  <w:szCs w:val="18"/>
                  <w:lang w:val="es-ES" w:eastAsia="es-PE"/>
                  <w14:ligatures w14:val="none"/>
                </w:rPr>
                <w:delText>Fortalecer los mecanismos de transparencia y rendición de cuentas en todos los niveles de gobierno</w:delText>
              </w:r>
            </w:del>
          </w:p>
        </w:tc>
      </w:tr>
      <w:tr w:rsidR="004B5D72" w:rsidRPr="004B5D72" w14:paraId="0AAD114C" w14:textId="77777777" w:rsidTr="00F0179F">
        <w:trPr>
          <w:trHeight w:val="956"/>
        </w:trPr>
        <w:tc>
          <w:tcPr>
            <w:tcW w:w="5456" w:type="dxa"/>
            <w:gridSpan w:val="2"/>
            <w:vMerge/>
            <w:vAlign w:val="center"/>
            <w:hideMark/>
          </w:tcPr>
          <w:p w14:paraId="678D65FB"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auto"/>
            <w:noWrap/>
            <w:vAlign w:val="center"/>
            <w:hideMark/>
          </w:tcPr>
          <w:p w14:paraId="368E42FF" w14:textId="1F471FE0"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51" w:author="Direccion de Politicas y Gestion en Derechos Humanos 14" w:date="2023-12-14T11:51:00Z">
              <w:r w:rsidRPr="00D15F3E">
                <w:rPr>
                  <w:rFonts w:ascii="Calibri" w:eastAsia="Times New Roman" w:hAnsi="Calibri" w:cs="Calibri"/>
                  <w:color w:val="000000"/>
                  <w:kern w:val="0"/>
                  <w:sz w:val="18"/>
                  <w:szCs w:val="18"/>
                  <w:lang w:val="es-ES" w:eastAsia="es-PE"/>
                  <w14:ligatures w14:val="none"/>
                </w:rPr>
                <w:t>Promover el nombramiento de funcionarios públicos mediante criterios de mérito, contribuyendo así a un sistema más equitativo y representativo.</w:t>
              </w:r>
            </w:ins>
            <w:del w:id="552" w:author="Direccion de Politicas y Gestion en Derechos Humanos 14" w:date="2023-12-14T11:51:00Z">
              <w:r w:rsidR="004B5D72" w:rsidRPr="004B5D72" w:rsidDel="00D15F3E">
                <w:rPr>
                  <w:rFonts w:ascii="Calibri" w:eastAsia="Times New Roman" w:hAnsi="Calibri" w:cs="Calibri"/>
                  <w:color w:val="000000"/>
                  <w:kern w:val="0"/>
                  <w:sz w:val="18"/>
                  <w:szCs w:val="18"/>
                  <w:lang w:val="es-ES" w:eastAsia="es-PE"/>
                  <w14:ligatures w14:val="none"/>
                </w:rPr>
                <w:delText>Fomentar el nombramiento de funcionarios con meritocracia</w:delText>
              </w:r>
            </w:del>
          </w:p>
        </w:tc>
      </w:tr>
      <w:tr w:rsidR="004B5D72" w:rsidRPr="004B5D72" w14:paraId="426C426F" w14:textId="77777777" w:rsidTr="00F0179F">
        <w:trPr>
          <w:trHeight w:val="956"/>
        </w:trPr>
        <w:tc>
          <w:tcPr>
            <w:tcW w:w="5456" w:type="dxa"/>
            <w:gridSpan w:val="2"/>
            <w:vMerge/>
            <w:vAlign w:val="center"/>
            <w:hideMark/>
          </w:tcPr>
          <w:p w14:paraId="2C7D503A"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D9E2F3" w:themeFill="accent1" w:themeFillTint="33"/>
            <w:noWrap/>
            <w:vAlign w:val="center"/>
            <w:hideMark/>
          </w:tcPr>
          <w:p w14:paraId="5E7B7CB6" w14:textId="7B3D7674"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53" w:author="Direccion de Politicas y Gestion en Derechos Humanos 14" w:date="2023-12-14T11:52:00Z">
              <w:r w:rsidRPr="00D15F3E">
                <w:rPr>
                  <w:rFonts w:ascii="Calibri" w:eastAsia="Times New Roman" w:hAnsi="Calibri" w:cs="Calibri"/>
                  <w:color w:val="000000"/>
                  <w:kern w:val="0"/>
                  <w:sz w:val="18"/>
                  <w:szCs w:val="18"/>
                  <w:lang w:val="es-ES" w:eastAsia="es-PE"/>
                  <w14:ligatures w14:val="none"/>
                </w:rPr>
                <w:t>Reforzar y perfeccionar las leyes y normativas procedimentales penales para asegurar un tratamiento justo e imparcial, reduciendo así las disparidades en la aplicación de la justicia.</w:t>
              </w:r>
            </w:ins>
            <w:del w:id="554" w:author="Direccion de Politicas y Gestion en Derechos Humanos 14" w:date="2023-12-14T11:52:00Z">
              <w:r w:rsidR="004B5D72" w:rsidRPr="004B5D72" w:rsidDel="00D15F3E">
                <w:rPr>
                  <w:rFonts w:ascii="Calibri" w:eastAsia="Times New Roman" w:hAnsi="Calibri" w:cs="Calibri"/>
                  <w:color w:val="000000"/>
                  <w:kern w:val="0"/>
                  <w:sz w:val="18"/>
                  <w:szCs w:val="18"/>
                  <w:lang w:val="es-ES" w:eastAsia="es-PE"/>
                  <w14:ligatures w14:val="none"/>
                </w:rPr>
                <w:delText>Perfeccionar las leyes y normas procedimentales penales</w:delText>
              </w:r>
            </w:del>
          </w:p>
        </w:tc>
      </w:tr>
      <w:tr w:rsidR="004B5D72" w:rsidRPr="004B5D72" w14:paraId="38FE7C37" w14:textId="77777777" w:rsidTr="00F0179F">
        <w:trPr>
          <w:trHeight w:val="956"/>
        </w:trPr>
        <w:tc>
          <w:tcPr>
            <w:tcW w:w="5456" w:type="dxa"/>
            <w:gridSpan w:val="2"/>
            <w:vMerge/>
            <w:vAlign w:val="center"/>
            <w:hideMark/>
          </w:tcPr>
          <w:p w14:paraId="4E3D80E1"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auto"/>
            <w:noWrap/>
            <w:vAlign w:val="center"/>
            <w:hideMark/>
          </w:tcPr>
          <w:p w14:paraId="28860870" w14:textId="1F81CBE3"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55" w:author="Direccion de Politicas y Gestion en Derechos Humanos 14" w:date="2023-12-14T11:52:00Z">
              <w:r w:rsidRPr="00D15F3E">
                <w:rPr>
                  <w:rFonts w:ascii="Calibri" w:eastAsia="Times New Roman" w:hAnsi="Calibri" w:cs="Calibri"/>
                  <w:color w:val="000000"/>
                  <w:kern w:val="0"/>
                  <w:sz w:val="18"/>
                  <w:szCs w:val="18"/>
                  <w:lang w:val="es-ES" w:eastAsia="es-PE"/>
                  <w14:ligatures w14:val="none"/>
                </w:rPr>
                <w:t>Fomentar valores éticos y conciencia ciudadana para construir una sociedad inclusiva y justa, donde todos los individuos gocen plenamente de sus derechos humanos.</w:t>
              </w:r>
            </w:ins>
            <w:del w:id="556" w:author="Direccion de Politicas y Gestion en Derechos Humanos 14" w:date="2023-12-14T11:52:00Z">
              <w:r w:rsidR="004B5D72" w:rsidRPr="004B5D72" w:rsidDel="00D15F3E">
                <w:rPr>
                  <w:rFonts w:ascii="Calibri" w:eastAsia="Times New Roman" w:hAnsi="Calibri" w:cs="Calibri"/>
                  <w:color w:val="000000"/>
                  <w:kern w:val="0"/>
                  <w:sz w:val="18"/>
                  <w:szCs w:val="18"/>
                  <w:lang w:val="es-ES" w:eastAsia="es-PE"/>
                  <w14:ligatures w14:val="none"/>
                </w:rPr>
                <w:delText>Fomentar valores éticos y de conciencia ciudadana</w:delText>
              </w:r>
            </w:del>
          </w:p>
        </w:tc>
      </w:tr>
      <w:tr w:rsidR="004B5D72" w:rsidRPr="004B5D72" w14:paraId="5AB49182" w14:textId="77777777" w:rsidTr="00F0179F">
        <w:trPr>
          <w:trHeight w:val="956"/>
        </w:trPr>
        <w:tc>
          <w:tcPr>
            <w:tcW w:w="5456" w:type="dxa"/>
            <w:gridSpan w:val="2"/>
            <w:vMerge/>
            <w:vAlign w:val="center"/>
            <w:hideMark/>
          </w:tcPr>
          <w:p w14:paraId="15F0276B"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D9E2F3" w:themeFill="accent1" w:themeFillTint="33"/>
            <w:noWrap/>
            <w:vAlign w:val="center"/>
            <w:hideMark/>
          </w:tcPr>
          <w:p w14:paraId="3924FAC1" w14:textId="6FE1C4DA"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57" w:author="Direccion de Politicas y Gestion en Derechos Humanos 14" w:date="2023-12-14T11:52:00Z">
              <w:r w:rsidRPr="00D15F3E">
                <w:rPr>
                  <w:rFonts w:ascii="Calibri" w:eastAsia="Times New Roman" w:hAnsi="Calibri" w:cs="Calibri"/>
                  <w:color w:val="000000"/>
                  <w:kern w:val="0"/>
                  <w:sz w:val="18"/>
                  <w:szCs w:val="18"/>
                  <w:lang w:val="es-ES" w:eastAsia="es-PE"/>
                  <w14:ligatures w14:val="none"/>
                </w:rPr>
                <w:t>Simplificar los trámites administrativos con el objetivo de reducir la corrupción y garantizar un acceso más equitativo a los servicios públicos.</w:t>
              </w:r>
            </w:ins>
            <w:del w:id="558" w:author="Direccion de Politicas y Gestion en Derechos Humanos 14" w:date="2023-12-14T11:52:00Z">
              <w:r w:rsidR="004B5D72" w:rsidRPr="004B5D72" w:rsidDel="00D15F3E">
                <w:rPr>
                  <w:rFonts w:ascii="Calibri" w:eastAsia="Times New Roman" w:hAnsi="Calibri" w:cs="Calibri"/>
                  <w:color w:val="000000"/>
                  <w:kern w:val="0"/>
                  <w:sz w:val="18"/>
                  <w:szCs w:val="18"/>
                  <w:lang w:val="es-ES" w:eastAsia="es-PE"/>
                  <w14:ligatures w14:val="none"/>
                </w:rPr>
                <w:delText>Simplificar trámites para reducir la corrupción</w:delText>
              </w:r>
            </w:del>
          </w:p>
        </w:tc>
      </w:tr>
      <w:tr w:rsidR="004B5D72" w:rsidRPr="004B5D72" w14:paraId="44E3E1EE" w14:textId="77777777" w:rsidTr="00F0179F">
        <w:trPr>
          <w:trHeight w:val="956"/>
        </w:trPr>
        <w:tc>
          <w:tcPr>
            <w:tcW w:w="5456" w:type="dxa"/>
            <w:gridSpan w:val="2"/>
            <w:vMerge/>
            <w:vAlign w:val="center"/>
            <w:hideMark/>
          </w:tcPr>
          <w:p w14:paraId="5C3F086F"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auto"/>
            <w:noWrap/>
            <w:vAlign w:val="center"/>
            <w:hideMark/>
          </w:tcPr>
          <w:p w14:paraId="79336CDA" w14:textId="59C06338" w:rsidR="004B5D72" w:rsidRPr="004B5D72" w:rsidRDefault="00D15F3E" w:rsidP="004C0F7F">
            <w:pPr>
              <w:spacing w:after="0" w:line="240" w:lineRule="auto"/>
              <w:jc w:val="center"/>
              <w:rPr>
                <w:rFonts w:ascii="Calibri" w:eastAsia="Times New Roman" w:hAnsi="Calibri" w:cs="Calibri"/>
                <w:color w:val="000000"/>
                <w:kern w:val="0"/>
                <w:sz w:val="18"/>
                <w:szCs w:val="18"/>
                <w:lang w:eastAsia="es-PE"/>
                <w14:ligatures w14:val="none"/>
              </w:rPr>
            </w:pPr>
            <w:ins w:id="559" w:author="Direccion de Politicas y Gestion en Derechos Humanos 14" w:date="2023-12-14T11:52:00Z">
              <w:r w:rsidRPr="00D15F3E">
                <w:rPr>
                  <w:rFonts w:ascii="Calibri" w:eastAsia="Times New Roman" w:hAnsi="Calibri" w:cs="Calibri"/>
                  <w:color w:val="000000"/>
                  <w:kern w:val="0"/>
                  <w:sz w:val="18"/>
                  <w:szCs w:val="18"/>
                  <w:lang w:val="es-ES" w:eastAsia="es-PE"/>
                  <w14:ligatures w14:val="none"/>
                </w:rPr>
                <w:t>Fortalecer los mecanismos de transparencia mediante el uso efectivo de tecnologías, asegurando así una mayor accesibilidad y participación de la ciudadanía en los procesos gubernamentales.</w:t>
              </w:r>
            </w:ins>
            <w:del w:id="560" w:author="Direccion de Politicas y Gestion en Derechos Humanos 14" w:date="2023-12-14T11:52:00Z">
              <w:r w:rsidR="004B5D72" w:rsidRPr="004B5D72" w:rsidDel="00D15F3E">
                <w:rPr>
                  <w:rFonts w:ascii="Calibri" w:eastAsia="Times New Roman" w:hAnsi="Calibri" w:cs="Calibri"/>
                  <w:color w:val="000000"/>
                  <w:kern w:val="0"/>
                  <w:sz w:val="18"/>
                  <w:szCs w:val="18"/>
                  <w:lang w:val="es-ES" w:eastAsia="es-PE"/>
                  <w14:ligatures w14:val="none"/>
                </w:rPr>
                <w:delText>Fortalecer los mecanismos de transparencia con tecnología</w:delText>
              </w:r>
            </w:del>
          </w:p>
        </w:tc>
      </w:tr>
      <w:tr w:rsidR="004B5D72" w:rsidRPr="004B5D72" w14:paraId="284465B9" w14:textId="77777777" w:rsidTr="00F0179F">
        <w:trPr>
          <w:trHeight w:val="956"/>
        </w:trPr>
        <w:tc>
          <w:tcPr>
            <w:tcW w:w="5456" w:type="dxa"/>
            <w:gridSpan w:val="2"/>
            <w:vMerge/>
            <w:vAlign w:val="center"/>
            <w:hideMark/>
          </w:tcPr>
          <w:p w14:paraId="755F2F50"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D9E2F3" w:themeFill="accent1" w:themeFillTint="33"/>
            <w:noWrap/>
            <w:vAlign w:val="center"/>
            <w:hideMark/>
          </w:tcPr>
          <w:p w14:paraId="5FA717AE" w14:textId="23F3324F" w:rsidR="00D15F3E" w:rsidRPr="00F32B2D" w:rsidRDefault="00F32B2D" w:rsidP="00F32B2D">
            <w:pPr>
              <w:spacing w:after="0" w:line="240" w:lineRule="auto"/>
              <w:jc w:val="center"/>
              <w:rPr>
                <w:rFonts w:ascii="Calibri" w:eastAsia="Times New Roman" w:hAnsi="Calibri" w:cs="Calibri"/>
                <w:color w:val="000000"/>
                <w:kern w:val="0"/>
                <w:sz w:val="18"/>
                <w:szCs w:val="18"/>
                <w:lang w:val="es-ES" w:eastAsia="es-PE"/>
                <w14:ligatures w14:val="none"/>
                <w:rPrChange w:id="561" w:author="Direccion de Politicas y Gestion en Derechos Humanos 14" w:date="2023-12-14T11:56:00Z">
                  <w:rPr>
                    <w:rFonts w:ascii="Calibri" w:eastAsia="Times New Roman" w:hAnsi="Calibri" w:cs="Calibri"/>
                    <w:color w:val="000000"/>
                    <w:kern w:val="0"/>
                    <w:sz w:val="18"/>
                    <w:szCs w:val="18"/>
                    <w:lang w:eastAsia="es-PE"/>
                    <w14:ligatures w14:val="none"/>
                  </w:rPr>
                </w:rPrChange>
              </w:rPr>
            </w:pPr>
            <w:ins w:id="562" w:author="Direccion de Politicas y Gestion en Derechos Humanos 14" w:date="2023-12-14T11:56:00Z">
              <w:r w:rsidRPr="00F32B2D">
                <w:rPr>
                  <w:rFonts w:ascii="Calibri" w:eastAsia="Times New Roman" w:hAnsi="Calibri" w:cs="Calibri"/>
                  <w:color w:val="000000"/>
                  <w:kern w:val="0"/>
                  <w:sz w:val="18"/>
                  <w:szCs w:val="18"/>
                  <w:lang w:val="es-ES" w:eastAsia="es-PE"/>
                  <w14:ligatures w14:val="none"/>
                </w:rPr>
                <w:t xml:space="preserve">Implementar medidas efectivas y transparentes para abordar </w:t>
              </w:r>
              <w:r w:rsidRPr="004B5D72">
                <w:rPr>
                  <w:rFonts w:ascii="Calibri" w:eastAsia="Times New Roman" w:hAnsi="Calibri" w:cs="Calibri"/>
                  <w:color w:val="000000"/>
                  <w:kern w:val="0"/>
                  <w:sz w:val="18"/>
                  <w:szCs w:val="18"/>
                  <w:lang w:val="es-ES" w:eastAsia="es-PE"/>
                  <w14:ligatures w14:val="none"/>
                </w:rPr>
                <w:t>conflictos de intereses</w:t>
              </w:r>
              <w:commentRangeStart w:id="563"/>
              <w:commentRangeStart w:id="564"/>
              <w:commentRangeEnd w:id="563"/>
              <w:r>
                <w:rPr>
                  <w:rStyle w:val="Refdecomentario"/>
                  <w:kern w:val="0"/>
                  <w14:ligatures w14:val="none"/>
                </w:rPr>
                <w:commentReference w:id="563"/>
              </w:r>
              <w:commentRangeEnd w:id="564"/>
              <w:r>
                <w:rPr>
                  <w:rStyle w:val="Refdecomentario"/>
                  <w:kern w:val="0"/>
                  <w14:ligatures w14:val="none"/>
                </w:rPr>
                <w:commentReference w:id="564"/>
              </w:r>
              <w:r w:rsidRPr="00F32B2D">
                <w:rPr>
                  <w:rFonts w:ascii="Calibri" w:eastAsia="Times New Roman" w:hAnsi="Calibri" w:cs="Calibri"/>
                  <w:color w:val="000000"/>
                  <w:kern w:val="0"/>
                  <w:sz w:val="18"/>
                  <w:szCs w:val="18"/>
                  <w:lang w:val="es-ES" w:eastAsia="es-PE"/>
                  <w14:ligatures w14:val="none"/>
                </w:rPr>
                <w:t xml:space="preserve">, asegurando imparcialidad en las decisiones gubernamentales y promoviendo igualdad de oportunidades. Esto incluye la gestión de intereses financieros personales, relaciones empresariales y afiliaciones políticas, así como la regulación del </w:t>
              </w:r>
              <w:proofErr w:type="spellStart"/>
              <w:r w:rsidRPr="00F32B2D">
                <w:rPr>
                  <w:rFonts w:ascii="Calibri" w:eastAsia="Times New Roman" w:hAnsi="Calibri" w:cs="Calibri"/>
                  <w:color w:val="000000"/>
                  <w:kern w:val="0"/>
                  <w:sz w:val="18"/>
                  <w:szCs w:val="18"/>
                  <w:lang w:val="es-ES" w:eastAsia="es-PE"/>
                  <w14:ligatures w14:val="none"/>
                </w:rPr>
                <w:t>lobbying</w:t>
              </w:r>
              <w:proofErr w:type="spellEnd"/>
              <w:r w:rsidRPr="00F32B2D">
                <w:rPr>
                  <w:rFonts w:ascii="Calibri" w:eastAsia="Times New Roman" w:hAnsi="Calibri" w:cs="Calibri"/>
                  <w:color w:val="000000"/>
                  <w:kern w:val="0"/>
                  <w:sz w:val="18"/>
                  <w:szCs w:val="18"/>
                  <w:lang w:val="es-ES" w:eastAsia="es-PE"/>
                  <w14:ligatures w14:val="none"/>
                </w:rPr>
                <w:t xml:space="preserve"> y la influencia externa. Al enfrentar estos conflictos, se fortalece la integridad gubernamental, se evita el favoritismo y se garantiza la equidad en la toma de decisiones para el beneficio general.</w:t>
              </w:r>
            </w:ins>
            <w:commentRangeStart w:id="565"/>
            <w:del w:id="566" w:author="Direccion de Politicas y Gestion en Derechos Humanos 14" w:date="2023-12-14T11:56:00Z">
              <w:r w:rsidR="004B5D72" w:rsidRPr="004B5D72" w:rsidDel="00F32B2D">
                <w:rPr>
                  <w:rFonts w:ascii="Calibri" w:eastAsia="Times New Roman" w:hAnsi="Calibri" w:cs="Calibri"/>
                  <w:color w:val="000000"/>
                  <w:kern w:val="0"/>
                  <w:sz w:val="18"/>
                  <w:szCs w:val="18"/>
                  <w:lang w:val="es-ES" w:eastAsia="es-PE"/>
                  <w14:ligatures w14:val="none"/>
                </w:rPr>
                <w:delText>Gestionar conflictos de intereses</w:delText>
              </w:r>
              <w:commentRangeEnd w:id="565"/>
              <w:r w:rsidR="00B85016" w:rsidDel="00F32B2D">
                <w:rPr>
                  <w:rStyle w:val="Refdecomentario"/>
                  <w:kern w:val="0"/>
                  <w14:ligatures w14:val="none"/>
                </w:rPr>
                <w:commentReference w:id="565"/>
              </w:r>
            </w:del>
          </w:p>
        </w:tc>
      </w:tr>
      <w:tr w:rsidR="004B5D72" w:rsidRPr="004B5D72" w14:paraId="108FDC27" w14:textId="77777777" w:rsidTr="00F0179F">
        <w:trPr>
          <w:trHeight w:val="956"/>
        </w:trPr>
        <w:tc>
          <w:tcPr>
            <w:tcW w:w="5456" w:type="dxa"/>
            <w:gridSpan w:val="2"/>
            <w:vMerge/>
            <w:vAlign w:val="center"/>
            <w:hideMark/>
          </w:tcPr>
          <w:p w14:paraId="62FF392E" w14:textId="77777777" w:rsidR="004B5D72" w:rsidRPr="004B5D72" w:rsidRDefault="004B5D72" w:rsidP="004C0F7F">
            <w:pPr>
              <w:spacing w:after="0" w:line="240" w:lineRule="auto"/>
              <w:rPr>
                <w:rFonts w:ascii="Calibri" w:eastAsia="Times New Roman" w:hAnsi="Calibri" w:cs="Calibri"/>
                <w:color w:val="000000"/>
                <w:kern w:val="0"/>
                <w:sz w:val="18"/>
                <w:szCs w:val="18"/>
                <w:lang w:eastAsia="es-PE"/>
                <w14:ligatures w14:val="none"/>
              </w:rPr>
            </w:pPr>
          </w:p>
        </w:tc>
        <w:tc>
          <w:tcPr>
            <w:tcW w:w="2960" w:type="dxa"/>
            <w:shd w:val="clear" w:color="auto" w:fill="auto"/>
            <w:noWrap/>
            <w:vAlign w:val="center"/>
            <w:hideMark/>
          </w:tcPr>
          <w:p w14:paraId="744184C8" w14:textId="1F1A9B59" w:rsidR="004B5D72" w:rsidRPr="004B5D72"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567" w:author="Direccion de Politicas y Gestion en Derechos Humanos 14" w:date="2023-12-14T11:57:00Z">
              <w:r w:rsidRPr="00F32B2D">
                <w:rPr>
                  <w:rFonts w:ascii="Calibri" w:eastAsia="Times New Roman" w:hAnsi="Calibri" w:cs="Calibri"/>
                  <w:color w:val="000000"/>
                  <w:kern w:val="0"/>
                  <w:sz w:val="18"/>
                  <w:szCs w:val="18"/>
                  <w:lang w:val="es-ES" w:eastAsia="es-PE"/>
                  <w14:ligatures w14:val="none"/>
                </w:rPr>
                <w:t>Establecer una estructura de incentivos eficaz para los servidores públicos, orientada a promover conductas que contribuyan a la reducción de la desigualdad y la discriminación en el ejercicio de los derechos humanos.</w:t>
              </w:r>
            </w:ins>
            <w:del w:id="568" w:author="Direccion de Politicas y Gestion en Derechos Humanos 14" w:date="2023-12-14T11:57:00Z">
              <w:r w:rsidR="004B5D72" w:rsidRPr="004B5D72" w:rsidDel="00F32B2D">
                <w:rPr>
                  <w:rFonts w:ascii="Calibri" w:eastAsia="Times New Roman" w:hAnsi="Calibri" w:cs="Calibri"/>
                  <w:color w:val="000000"/>
                  <w:kern w:val="0"/>
                  <w:sz w:val="18"/>
                  <w:szCs w:val="18"/>
                  <w:lang w:val="es-ES" w:eastAsia="es-PE"/>
                  <w14:ligatures w14:val="none"/>
                </w:rPr>
                <w:delText>Implementar una eficaz estructura de incentivos para servidores públicos</w:delText>
              </w:r>
            </w:del>
          </w:p>
        </w:tc>
      </w:tr>
    </w:tbl>
    <w:p w14:paraId="64EBCB0F" w14:textId="77777777" w:rsidR="00D27918" w:rsidRDefault="00D27918" w:rsidP="004C0F7F">
      <w:pPr>
        <w:spacing w:after="0" w:line="240" w:lineRule="auto"/>
        <w:jc w:val="right"/>
        <w:rPr>
          <w:sz w:val="16"/>
          <w:szCs w:val="18"/>
        </w:rPr>
      </w:pPr>
    </w:p>
    <w:p w14:paraId="08DC57F6" w14:textId="6A68E424" w:rsidR="00D27918" w:rsidRDefault="00D27918" w:rsidP="004C0F7F">
      <w:pPr>
        <w:spacing w:after="0" w:line="240" w:lineRule="auto"/>
        <w:jc w:val="right"/>
        <w:rPr>
          <w:sz w:val="16"/>
          <w:szCs w:val="18"/>
        </w:rPr>
      </w:pPr>
      <w:r w:rsidRPr="00FA7FF4">
        <w:rPr>
          <w:sz w:val="16"/>
          <w:szCs w:val="18"/>
        </w:rPr>
        <w:t xml:space="preserve">Fuente: </w:t>
      </w:r>
      <w:del w:id="569"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570" w:author="Direccion de Politicas y Gestion en Derechos Humanos 14" w:date="2023-12-14T10:31:00Z">
        <w:r w:rsidR="00DC3106">
          <w:rPr>
            <w:sz w:val="16"/>
            <w:szCs w:val="18"/>
          </w:rPr>
          <w:t>Estudio prospectivo sobre los derechos humanos en el Perú</w:t>
        </w:r>
      </w:ins>
    </w:p>
    <w:p w14:paraId="233F65A6" w14:textId="32B3C8E1" w:rsidR="00FA39AA" w:rsidRDefault="00C24B5F" w:rsidP="004C0F7F">
      <w:pPr>
        <w:spacing w:before="100" w:beforeAutospacing="1" w:after="100" w:afterAutospacing="1" w:line="288" w:lineRule="auto"/>
        <w:jc w:val="center"/>
        <w:rPr>
          <w:sz w:val="20"/>
        </w:rPr>
      </w:pPr>
      <w:bookmarkStart w:id="571" w:name="_Toc152615071"/>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w:t>
      </w:r>
      <w:r w:rsidRPr="00C24B5F">
        <w:rPr>
          <w:b/>
          <w:bCs/>
          <w:sz w:val="20"/>
        </w:rPr>
        <w:fldChar w:fldCharType="end"/>
      </w:r>
      <w:r w:rsidRPr="00C24B5F">
        <w:rPr>
          <w:b/>
          <w:bCs/>
          <w:sz w:val="20"/>
        </w:rPr>
        <w:t>:</w:t>
      </w:r>
      <w:r w:rsidR="00FA39AA" w:rsidRPr="00FC50BD">
        <w:rPr>
          <w:sz w:val="20"/>
        </w:rPr>
        <w:t xml:space="preserve"> </w:t>
      </w:r>
      <w:r w:rsidR="00FA39AA" w:rsidRPr="004B5D72">
        <w:rPr>
          <w:sz w:val="20"/>
        </w:rPr>
        <w:t xml:space="preserve">Matriz de impactos </w:t>
      </w:r>
      <w:ins w:id="572" w:author="Direccion de Politicas y Gestion en Derechos Humanos 14" w:date="2023-12-14T11:43:00Z">
        <w:r w:rsidR="00D15F3E">
          <w:rPr>
            <w:sz w:val="20"/>
          </w:rPr>
          <w:t xml:space="preserve">negativos </w:t>
        </w:r>
      </w:ins>
      <w:r w:rsidR="00FA39AA" w:rsidRPr="004B5D72">
        <w:rPr>
          <w:sz w:val="20"/>
        </w:rPr>
        <w:t>de la tendencia</w:t>
      </w:r>
      <w:r w:rsidR="00FA39AA">
        <w:rPr>
          <w:sz w:val="20"/>
        </w:rPr>
        <w:t xml:space="preserve"> del i</w:t>
      </w:r>
      <w:r w:rsidR="00FA39AA" w:rsidRPr="00FA39AA">
        <w:rPr>
          <w:sz w:val="20"/>
        </w:rPr>
        <w:t xml:space="preserve">ncremento del desempleo </w:t>
      </w:r>
      <w:r w:rsidR="00FA39AA" w:rsidRPr="004B5D72">
        <w:rPr>
          <w:sz w:val="20"/>
        </w:rPr>
        <w:t>sobre el problema público</w:t>
      </w:r>
      <w:bookmarkEnd w:id="571"/>
    </w:p>
    <w:tbl>
      <w:tblPr>
        <w:tblW w:w="8419" w:type="dxa"/>
        <w:tblInd w:w="-5" w:type="dxa"/>
        <w:tblBorders>
          <w:top w:val="single" w:sz="4" w:space="0" w:color="D5DCE4" w:themeColor="text2" w:themeTint="33"/>
          <w:left w:val="single" w:sz="4" w:space="0" w:color="D5DCE4" w:themeColor="text2" w:themeTint="33"/>
          <w:bottom w:val="single" w:sz="4" w:space="0" w:color="D5DCE4" w:themeColor="text2" w:themeTint="33"/>
          <w:right w:val="single" w:sz="4" w:space="0" w:color="D5DCE4" w:themeColor="text2" w:themeTint="33"/>
          <w:insideH w:val="single" w:sz="4" w:space="0" w:color="D5DCE4" w:themeColor="text2" w:themeTint="33"/>
          <w:insideV w:val="single" w:sz="4" w:space="0" w:color="D5DCE4" w:themeColor="text2" w:themeTint="33"/>
        </w:tblBorders>
        <w:tblCellMar>
          <w:left w:w="70" w:type="dxa"/>
          <w:right w:w="70" w:type="dxa"/>
        </w:tblCellMar>
        <w:tblLook w:val="04A0" w:firstRow="1" w:lastRow="0" w:firstColumn="1" w:lastColumn="0" w:noHBand="0" w:noVBand="1"/>
      </w:tblPr>
      <w:tblGrid>
        <w:gridCol w:w="1737"/>
        <w:gridCol w:w="3801"/>
        <w:gridCol w:w="2881"/>
      </w:tblGrid>
      <w:tr w:rsidR="00FA39AA" w:rsidRPr="00FA39AA" w14:paraId="6706AE04" w14:textId="77777777" w:rsidTr="00F0179F">
        <w:trPr>
          <w:trHeight w:val="340"/>
        </w:trPr>
        <w:tc>
          <w:tcPr>
            <w:tcW w:w="1737" w:type="dxa"/>
            <w:shd w:val="clear" w:color="000000" w:fill="002060"/>
            <w:noWrap/>
            <w:vAlign w:val="center"/>
            <w:hideMark/>
          </w:tcPr>
          <w:p w14:paraId="167390A5"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Problema público</w:t>
            </w:r>
          </w:p>
        </w:tc>
        <w:tc>
          <w:tcPr>
            <w:tcW w:w="6682" w:type="dxa"/>
            <w:gridSpan w:val="2"/>
            <w:shd w:val="clear" w:color="000000" w:fill="002060"/>
            <w:noWrap/>
            <w:vAlign w:val="center"/>
            <w:hideMark/>
          </w:tcPr>
          <w:p w14:paraId="6A80B758"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FA39AA" w:rsidRPr="00FA39AA" w14:paraId="31A0DB2A" w14:textId="77777777" w:rsidTr="00F0179F">
        <w:trPr>
          <w:trHeight w:val="340"/>
        </w:trPr>
        <w:tc>
          <w:tcPr>
            <w:tcW w:w="1737" w:type="dxa"/>
            <w:shd w:val="clear" w:color="000000" w:fill="002060"/>
            <w:noWrap/>
            <w:vAlign w:val="center"/>
            <w:hideMark/>
          </w:tcPr>
          <w:p w14:paraId="064EC3BF" w14:textId="5EB09BCF"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Tendencia </w:t>
            </w:r>
            <w:r w:rsidR="00EE3F1D">
              <w:rPr>
                <w:rFonts w:ascii="Calibri" w:eastAsia="Times New Roman" w:hAnsi="Calibri" w:cs="Calibri"/>
                <w:b/>
                <w:bCs/>
                <w:color w:val="FFFFFF"/>
                <w:kern w:val="0"/>
                <w:sz w:val="18"/>
                <w:szCs w:val="18"/>
                <w:lang w:eastAsia="es-PE"/>
                <w14:ligatures w14:val="none"/>
              </w:rPr>
              <w:t>2</w:t>
            </w:r>
          </w:p>
        </w:tc>
        <w:tc>
          <w:tcPr>
            <w:tcW w:w="6682" w:type="dxa"/>
            <w:gridSpan w:val="2"/>
            <w:shd w:val="clear" w:color="000000" w:fill="002060"/>
            <w:noWrap/>
            <w:vAlign w:val="center"/>
            <w:hideMark/>
          </w:tcPr>
          <w:p w14:paraId="16B82645"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Incremento del desempleo</w:t>
            </w:r>
          </w:p>
        </w:tc>
      </w:tr>
      <w:tr w:rsidR="00FA39AA" w:rsidRPr="00FA39AA" w14:paraId="697E0569" w14:textId="77777777" w:rsidTr="00F0179F">
        <w:trPr>
          <w:trHeight w:val="340"/>
        </w:trPr>
        <w:tc>
          <w:tcPr>
            <w:tcW w:w="5538" w:type="dxa"/>
            <w:gridSpan w:val="2"/>
            <w:shd w:val="clear" w:color="000000" w:fill="002060"/>
            <w:noWrap/>
            <w:vAlign w:val="center"/>
            <w:hideMark/>
          </w:tcPr>
          <w:p w14:paraId="0304B9A5" w14:textId="5F6D925A"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Impactos </w:t>
            </w:r>
            <w:ins w:id="573" w:author="Direccion de Politicas y Gestion en Derechos Humanos 14" w:date="2023-12-14T11:48:00Z">
              <w:r w:rsidR="00D15F3E" w:rsidRPr="00D15F3E">
                <w:rPr>
                  <w:b/>
                  <w:bCs/>
                  <w:sz w:val="18"/>
                  <w:szCs w:val="20"/>
                  <w:rPrChange w:id="574" w:author="Direccion de Politicas y Gestion en Derechos Humanos 14" w:date="2023-12-14T11:50:00Z">
                    <w:rPr>
                      <w:sz w:val="20"/>
                    </w:rPr>
                  </w:rPrChange>
                </w:rPr>
                <w:t>negativos</w:t>
              </w:r>
              <w:r w:rsidR="00D15F3E">
                <w:rPr>
                  <w:sz w:val="20"/>
                </w:rPr>
                <w:t xml:space="preserve"> </w:t>
              </w:r>
            </w:ins>
            <w:r w:rsidRPr="00FA39AA">
              <w:rPr>
                <w:rFonts w:ascii="Calibri" w:eastAsia="Times New Roman" w:hAnsi="Calibri" w:cs="Calibri"/>
                <w:b/>
                <w:bCs/>
                <w:color w:val="FFFFFF"/>
                <w:kern w:val="0"/>
                <w:sz w:val="18"/>
                <w:szCs w:val="18"/>
                <w:lang w:eastAsia="es-PE"/>
                <w14:ligatures w14:val="none"/>
              </w:rPr>
              <w:t>sobre el problema público</w:t>
            </w:r>
          </w:p>
        </w:tc>
        <w:tc>
          <w:tcPr>
            <w:tcW w:w="2881" w:type="dxa"/>
            <w:shd w:val="clear" w:color="000000" w:fill="002060"/>
            <w:vAlign w:val="center"/>
            <w:hideMark/>
          </w:tcPr>
          <w:p w14:paraId="6752AB2F"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Medidas anticipatorias</w:t>
            </w:r>
          </w:p>
        </w:tc>
      </w:tr>
      <w:tr w:rsidR="00FA39AA" w:rsidRPr="00FA39AA" w14:paraId="0AF75FAA" w14:textId="77777777" w:rsidTr="00F0179F">
        <w:trPr>
          <w:trHeight w:val="1361"/>
        </w:trPr>
        <w:tc>
          <w:tcPr>
            <w:tcW w:w="5538" w:type="dxa"/>
            <w:gridSpan w:val="2"/>
            <w:vMerge w:val="restart"/>
            <w:shd w:val="clear" w:color="auto" w:fill="auto"/>
            <w:vAlign w:val="center"/>
            <w:hideMark/>
          </w:tcPr>
          <w:p w14:paraId="231DF6A7" w14:textId="77777777"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lastRenderedPageBreak/>
              <w:t>Corto Plazo:</w:t>
            </w:r>
          </w:p>
          <w:p w14:paraId="5B7FA774" w14:textId="77777777" w:rsidR="00F32B2D" w:rsidRDefault="00F32B2D" w:rsidP="00754952">
            <w:pPr>
              <w:pStyle w:val="Prrafodelista"/>
              <w:numPr>
                <w:ilvl w:val="0"/>
                <w:numId w:val="5"/>
              </w:numPr>
              <w:spacing w:after="0" w:line="240" w:lineRule="auto"/>
              <w:ind w:left="0" w:hanging="217"/>
              <w:jc w:val="both"/>
              <w:rPr>
                <w:ins w:id="575" w:author="Direccion de Politicas y Gestion en Derechos Humanos 14" w:date="2023-12-14T12:03:00Z"/>
                <w:rFonts w:ascii="Calibri" w:eastAsia="Times New Roman" w:hAnsi="Calibri" w:cs="Calibri"/>
                <w:b/>
                <w:bCs/>
                <w:color w:val="000000"/>
                <w:kern w:val="0"/>
                <w:sz w:val="18"/>
                <w:szCs w:val="18"/>
                <w:lang w:eastAsia="es-PE"/>
                <w14:ligatures w14:val="none"/>
              </w:rPr>
            </w:pPr>
          </w:p>
          <w:p w14:paraId="4F8C36A4" w14:textId="30663157" w:rsidR="00EE3F1D" w:rsidRPr="00EE3F1D" w:rsidRDefault="00EE3F1D" w:rsidP="00754952">
            <w:pPr>
              <w:pStyle w:val="Prrafodelista"/>
              <w:numPr>
                <w:ilvl w:val="0"/>
                <w:numId w:val="5"/>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Derecho a un </w:t>
            </w:r>
            <w:r w:rsidR="00B3161E" w:rsidRPr="00EE3F1D">
              <w:rPr>
                <w:rFonts w:ascii="Calibri" w:eastAsia="Times New Roman" w:hAnsi="Calibri" w:cs="Calibri"/>
                <w:b/>
                <w:bCs/>
                <w:color w:val="000000"/>
                <w:kern w:val="0"/>
                <w:sz w:val="18"/>
                <w:szCs w:val="18"/>
                <w:lang w:eastAsia="es-PE"/>
                <w14:ligatures w14:val="none"/>
              </w:rPr>
              <w:t>nivel de vida adecuado</w:t>
            </w:r>
            <w:r w:rsidRPr="00EE3F1D">
              <w:rPr>
                <w:rFonts w:ascii="Calibri" w:eastAsia="Times New Roman" w:hAnsi="Calibri" w:cs="Calibri"/>
                <w:b/>
                <w:bCs/>
                <w:color w:val="000000"/>
                <w:kern w:val="0"/>
                <w:sz w:val="18"/>
                <w:szCs w:val="18"/>
                <w:lang w:eastAsia="es-PE"/>
                <w14:ligatures w14:val="none"/>
              </w:rPr>
              <w:t>:</w:t>
            </w:r>
          </w:p>
          <w:p w14:paraId="5119007A" w14:textId="16318B43"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La persistencia del desempleo entre los jóvenes puede socavar su derecho a un nivel de vida adecuado según la Declaración Universal de Derechos Humanos.</w:t>
            </w:r>
          </w:p>
          <w:p w14:paraId="47342C6D" w14:textId="2B8C9DE3"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Pérdida inmediata de ingresos y calidad de vida para los jóvenes desempleados.</w:t>
            </w:r>
          </w:p>
          <w:p w14:paraId="06E83F74" w14:textId="77777777" w:rsidR="00F32B2D" w:rsidRDefault="00F32B2D" w:rsidP="00754952">
            <w:pPr>
              <w:pStyle w:val="Prrafodelista"/>
              <w:numPr>
                <w:ilvl w:val="0"/>
                <w:numId w:val="5"/>
              </w:numPr>
              <w:spacing w:after="0" w:line="240" w:lineRule="auto"/>
              <w:ind w:left="0" w:hanging="217"/>
              <w:jc w:val="both"/>
              <w:rPr>
                <w:ins w:id="576" w:author="Direccion de Politicas y Gestion en Derechos Humanos 14" w:date="2023-12-14T12:03:00Z"/>
                <w:rFonts w:ascii="Calibri" w:eastAsia="Times New Roman" w:hAnsi="Calibri" w:cs="Calibri"/>
                <w:b/>
                <w:bCs/>
                <w:color w:val="000000"/>
                <w:kern w:val="0"/>
                <w:sz w:val="18"/>
                <w:szCs w:val="18"/>
                <w:lang w:eastAsia="es-PE"/>
                <w14:ligatures w14:val="none"/>
              </w:rPr>
            </w:pPr>
          </w:p>
          <w:p w14:paraId="37991ED9" w14:textId="2BA57E3A" w:rsidR="00EE3F1D" w:rsidRPr="00EE3F1D" w:rsidRDefault="00EE3F1D" w:rsidP="00754952">
            <w:pPr>
              <w:pStyle w:val="Prrafodelista"/>
              <w:numPr>
                <w:ilvl w:val="0"/>
                <w:numId w:val="5"/>
              </w:numPr>
              <w:spacing w:after="0" w:line="240" w:lineRule="auto"/>
              <w:ind w:left="0" w:hanging="217"/>
              <w:jc w:val="both"/>
              <w:rPr>
                <w:rFonts w:ascii="Calibri" w:eastAsia="Times New Roman" w:hAnsi="Calibri" w:cs="Calibri"/>
                <w:b/>
                <w:bCs/>
                <w:color w:val="000000"/>
                <w:kern w:val="0"/>
                <w:sz w:val="18"/>
                <w:szCs w:val="18"/>
                <w:lang w:eastAsia="es-PE"/>
                <w14:ligatures w14:val="none"/>
              </w:rPr>
            </w:pPr>
            <w:del w:id="577" w:author="Alvaro M. Gamboa Buendia" w:date="2023-12-12T15:08:00Z">
              <w:r w:rsidRPr="00EE3F1D" w:rsidDel="00B46FA1">
                <w:rPr>
                  <w:rFonts w:ascii="Calibri" w:eastAsia="Times New Roman" w:hAnsi="Calibri" w:cs="Calibri"/>
                  <w:b/>
                  <w:bCs/>
                  <w:color w:val="000000"/>
                  <w:kern w:val="0"/>
                  <w:sz w:val="18"/>
                  <w:szCs w:val="18"/>
                  <w:lang w:eastAsia="es-PE"/>
                  <w14:ligatures w14:val="none"/>
                </w:rPr>
                <w:delText xml:space="preserve">2. </w:delText>
              </w:r>
            </w:del>
            <w:r w:rsidRPr="00EE3F1D">
              <w:rPr>
                <w:rFonts w:ascii="Calibri" w:eastAsia="Times New Roman" w:hAnsi="Calibri" w:cs="Calibri"/>
                <w:b/>
                <w:bCs/>
                <w:color w:val="000000"/>
                <w:kern w:val="0"/>
                <w:sz w:val="18"/>
                <w:szCs w:val="18"/>
                <w:lang w:eastAsia="es-PE"/>
                <w14:ligatures w14:val="none"/>
              </w:rPr>
              <w:t xml:space="preserve">Derecho al </w:t>
            </w:r>
            <w:r w:rsidR="00B3161E" w:rsidRPr="00EE3F1D">
              <w:rPr>
                <w:rFonts w:ascii="Calibri" w:eastAsia="Times New Roman" w:hAnsi="Calibri" w:cs="Calibri"/>
                <w:b/>
                <w:bCs/>
                <w:color w:val="000000"/>
                <w:kern w:val="0"/>
                <w:sz w:val="18"/>
                <w:szCs w:val="18"/>
                <w:lang w:eastAsia="es-PE"/>
                <w14:ligatures w14:val="none"/>
              </w:rPr>
              <w:t>trabajo</w:t>
            </w:r>
            <w:r w:rsidRPr="00EE3F1D">
              <w:rPr>
                <w:rFonts w:ascii="Calibri" w:eastAsia="Times New Roman" w:hAnsi="Calibri" w:cs="Calibri"/>
                <w:b/>
                <w:bCs/>
                <w:color w:val="000000"/>
                <w:kern w:val="0"/>
                <w:sz w:val="18"/>
                <w:szCs w:val="18"/>
                <w:lang w:eastAsia="es-PE"/>
                <w14:ligatures w14:val="none"/>
              </w:rPr>
              <w:t>:</w:t>
            </w:r>
          </w:p>
          <w:p w14:paraId="08414F17" w14:textId="1163EF8A"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El alto desempleo limita el acceso de los jóvenes a oportunidades laborales, afectando su derecho al trabajo reconocido en varios instrumentos de derechos humanos.</w:t>
            </w:r>
          </w:p>
          <w:p w14:paraId="723CCD30" w14:textId="77777777" w:rsidR="00F32B2D" w:rsidRDefault="00F32B2D" w:rsidP="004C0F7F">
            <w:pPr>
              <w:spacing w:after="0" w:line="240" w:lineRule="auto"/>
              <w:jc w:val="both"/>
              <w:rPr>
                <w:ins w:id="578" w:author="Direccion de Politicas y Gestion en Derechos Humanos 14" w:date="2023-12-14T12:03:00Z"/>
                <w:rFonts w:ascii="Calibri" w:eastAsia="Times New Roman" w:hAnsi="Calibri" w:cs="Calibri"/>
                <w:b/>
                <w:bCs/>
                <w:color w:val="000000"/>
                <w:kern w:val="0"/>
                <w:sz w:val="18"/>
                <w:szCs w:val="18"/>
                <w:u w:val="single"/>
                <w:lang w:eastAsia="es-PE"/>
                <w14:ligatures w14:val="none"/>
              </w:rPr>
            </w:pPr>
          </w:p>
          <w:p w14:paraId="4C83DA2E" w14:textId="5F4B9916"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t>Mediano Plazo:</w:t>
            </w:r>
          </w:p>
          <w:p w14:paraId="77162C8F" w14:textId="77777777" w:rsidR="00F32B2D" w:rsidRDefault="00F32B2D" w:rsidP="00754952">
            <w:pPr>
              <w:pStyle w:val="Prrafodelista"/>
              <w:numPr>
                <w:ilvl w:val="0"/>
                <w:numId w:val="7"/>
              </w:numPr>
              <w:spacing w:after="0" w:line="240" w:lineRule="auto"/>
              <w:ind w:left="0" w:hanging="217"/>
              <w:jc w:val="both"/>
              <w:rPr>
                <w:ins w:id="579" w:author="Direccion de Politicas y Gestion en Derechos Humanos 14" w:date="2023-12-14T12:03:00Z"/>
                <w:rFonts w:ascii="Calibri" w:eastAsia="Times New Roman" w:hAnsi="Calibri" w:cs="Calibri"/>
                <w:b/>
                <w:bCs/>
                <w:color w:val="000000"/>
                <w:kern w:val="0"/>
                <w:sz w:val="18"/>
                <w:szCs w:val="18"/>
                <w:lang w:eastAsia="es-PE"/>
                <w14:ligatures w14:val="none"/>
              </w:rPr>
            </w:pPr>
          </w:p>
          <w:p w14:paraId="7955F2B8" w14:textId="321BFF19" w:rsidR="00EE3F1D" w:rsidRPr="00EE3F1D" w:rsidRDefault="00EE3F1D" w:rsidP="00754952">
            <w:pPr>
              <w:pStyle w:val="Prrafodelista"/>
              <w:numPr>
                <w:ilvl w:val="0"/>
                <w:numId w:val="7"/>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Contribución </w:t>
            </w:r>
            <w:r w:rsidR="00B3161E" w:rsidRPr="00EE3F1D">
              <w:rPr>
                <w:rFonts w:ascii="Calibri" w:eastAsia="Times New Roman" w:hAnsi="Calibri" w:cs="Calibri"/>
                <w:b/>
                <w:bCs/>
                <w:color w:val="000000"/>
                <w:kern w:val="0"/>
                <w:sz w:val="18"/>
                <w:szCs w:val="18"/>
                <w:lang w:eastAsia="es-PE"/>
                <w14:ligatures w14:val="none"/>
              </w:rPr>
              <w:t>limitada al crecimiento económico</w:t>
            </w:r>
            <w:r w:rsidRPr="00EE3F1D">
              <w:rPr>
                <w:rFonts w:ascii="Calibri" w:eastAsia="Times New Roman" w:hAnsi="Calibri" w:cs="Calibri"/>
                <w:b/>
                <w:bCs/>
                <w:color w:val="000000"/>
                <w:kern w:val="0"/>
                <w:sz w:val="18"/>
                <w:szCs w:val="18"/>
                <w:lang w:eastAsia="es-PE"/>
                <w14:ligatures w14:val="none"/>
              </w:rPr>
              <w:t>:</w:t>
            </w:r>
          </w:p>
          <w:p w14:paraId="714D7F24" w14:textId="2E6E09FD"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La falta de inversión y la insuficiente educación y formación del capital humano resultan en un aumento del desempleo, limitando la contribución de los jóvenes al crecimiento económico y a la productividad del país.</w:t>
            </w:r>
          </w:p>
          <w:p w14:paraId="4513837C" w14:textId="68A89832"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Persistente disparidad de género en el desempleo, con las mujeres enfrentando niveles más altos debido a la discriminación de género en el mercado laboral.</w:t>
            </w:r>
          </w:p>
          <w:p w14:paraId="45C90C2A" w14:textId="77777777" w:rsidR="00F32B2D" w:rsidRPr="00F32B2D" w:rsidRDefault="00F32B2D" w:rsidP="00754952">
            <w:pPr>
              <w:pStyle w:val="Prrafodelista"/>
              <w:numPr>
                <w:ilvl w:val="0"/>
                <w:numId w:val="7"/>
              </w:numPr>
              <w:spacing w:after="0" w:line="240" w:lineRule="auto"/>
              <w:ind w:left="0" w:hanging="217"/>
              <w:jc w:val="both"/>
              <w:rPr>
                <w:ins w:id="580" w:author="Direccion de Politicas y Gestion en Derechos Humanos 14" w:date="2023-12-14T12:03:00Z"/>
                <w:rFonts w:ascii="Calibri" w:eastAsia="Times New Roman" w:hAnsi="Calibri" w:cs="Calibri"/>
                <w:color w:val="000000"/>
                <w:kern w:val="0"/>
                <w:sz w:val="18"/>
                <w:szCs w:val="18"/>
                <w:lang w:eastAsia="es-PE"/>
                <w14:ligatures w14:val="none"/>
                <w:rPrChange w:id="581" w:author="Direccion de Politicas y Gestion en Derechos Humanos 14" w:date="2023-12-14T12:03:00Z">
                  <w:rPr>
                    <w:ins w:id="582" w:author="Direccion de Politicas y Gestion en Derechos Humanos 14" w:date="2023-12-14T12:03:00Z"/>
                    <w:rFonts w:ascii="Calibri" w:eastAsia="Times New Roman" w:hAnsi="Calibri" w:cs="Calibri"/>
                    <w:b/>
                    <w:bCs/>
                    <w:color w:val="000000"/>
                    <w:kern w:val="0"/>
                    <w:sz w:val="18"/>
                    <w:szCs w:val="18"/>
                    <w:lang w:eastAsia="es-PE"/>
                    <w14:ligatures w14:val="none"/>
                  </w:rPr>
                </w:rPrChange>
              </w:rPr>
            </w:pPr>
          </w:p>
          <w:p w14:paraId="18A80C2F" w14:textId="34088452" w:rsidR="00EE3F1D" w:rsidRPr="00EE3F1D" w:rsidRDefault="00EE3F1D" w:rsidP="00754952">
            <w:pPr>
              <w:pStyle w:val="Prrafodelista"/>
              <w:numPr>
                <w:ilvl w:val="0"/>
                <w:numId w:val="7"/>
              </w:numPr>
              <w:spacing w:after="0" w:line="240" w:lineRule="auto"/>
              <w:ind w:left="0" w:hanging="217"/>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Impacto </w:t>
            </w:r>
            <w:r w:rsidR="00B3161E" w:rsidRPr="00EE3F1D">
              <w:rPr>
                <w:rFonts w:ascii="Calibri" w:eastAsia="Times New Roman" w:hAnsi="Calibri" w:cs="Calibri"/>
                <w:b/>
                <w:bCs/>
                <w:color w:val="000000"/>
                <w:kern w:val="0"/>
                <w:sz w:val="18"/>
                <w:szCs w:val="18"/>
                <w:lang w:eastAsia="es-PE"/>
                <w14:ligatures w14:val="none"/>
              </w:rPr>
              <w:t>en roles de género y participación en el mercado laboral</w:t>
            </w:r>
            <w:r w:rsidRPr="00EE3F1D">
              <w:rPr>
                <w:rFonts w:ascii="Calibri" w:eastAsia="Times New Roman" w:hAnsi="Calibri" w:cs="Calibri"/>
                <w:b/>
                <w:bCs/>
                <w:color w:val="000000"/>
                <w:kern w:val="0"/>
                <w:sz w:val="18"/>
                <w:szCs w:val="18"/>
                <w:lang w:eastAsia="es-PE"/>
                <w14:ligatures w14:val="none"/>
              </w:rPr>
              <w:t>:</w:t>
            </w:r>
          </w:p>
          <w:p w14:paraId="01E81C47" w14:textId="03EFDE57"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Aumento de jóvenes Ninis en áreas urbanas, con efectos negativos en particular para las mujeres, que se ven confinadas a roles domésticos.</w:t>
            </w:r>
          </w:p>
          <w:p w14:paraId="28E7066F" w14:textId="77777777" w:rsidR="00F32B2D" w:rsidRDefault="00F32B2D" w:rsidP="004C0F7F">
            <w:pPr>
              <w:spacing w:after="0" w:line="240" w:lineRule="auto"/>
              <w:jc w:val="both"/>
              <w:rPr>
                <w:ins w:id="583" w:author="Direccion de Politicas y Gestion en Derechos Humanos 14" w:date="2023-12-14T12:03:00Z"/>
                <w:rFonts w:ascii="Calibri" w:eastAsia="Times New Roman" w:hAnsi="Calibri" w:cs="Calibri"/>
                <w:b/>
                <w:bCs/>
                <w:color w:val="000000"/>
                <w:kern w:val="0"/>
                <w:sz w:val="18"/>
                <w:szCs w:val="18"/>
                <w:u w:val="single"/>
                <w:lang w:eastAsia="es-PE"/>
                <w14:ligatures w14:val="none"/>
              </w:rPr>
            </w:pPr>
          </w:p>
          <w:p w14:paraId="409181EC" w14:textId="6F5EF4EC"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t>Largo Plazo:</w:t>
            </w:r>
          </w:p>
          <w:p w14:paraId="551A6D88" w14:textId="77777777" w:rsidR="00F32B2D" w:rsidRDefault="00F32B2D" w:rsidP="00754952">
            <w:pPr>
              <w:pStyle w:val="Prrafodelista"/>
              <w:numPr>
                <w:ilvl w:val="0"/>
                <w:numId w:val="8"/>
              </w:numPr>
              <w:spacing w:after="0" w:line="240" w:lineRule="auto"/>
              <w:ind w:left="0" w:hanging="217"/>
              <w:jc w:val="both"/>
              <w:rPr>
                <w:ins w:id="584" w:author="Direccion de Politicas y Gestion en Derechos Humanos 14" w:date="2023-12-14T12:03:00Z"/>
                <w:rFonts w:ascii="Calibri" w:eastAsia="Times New Roman" w:hAnsi="Calibri" w:cs="Calibri"/>
                <w:b/>
                <w:bCs/>
                <w:color w:val="000000"/>
                <w:kern w:val="0"/>
                <w:sz w:val="18"/>
                <w:szCs w:val="18"/>
                <w:lang w:eastAsia="es-PE"/>
                <w14:ligatures w14:val="none"/>
              </w:rPr>
            </w:pPr>
          </w:p>
          <w:p w14:paraId="29320212" w14:textId="6982AC57" w:rsidR="00EE3F1D" w:rsidRPr="00EE3F1D" w:rsidRDefault="00EE3F1D" w:rsidP="00754952">
            <w:pPr>
              <w:pStyle w:val="Prrafodelista"/>
              <w:numPr>
                <w:ilvl w:val="0"/>
                <w:numId w:val="8"/>
              </w:numPr>
              <w:spacing w:after="0" w:line="240" w:lineRule="auto"/>
              <w:ind w:left="0" w:hanging="217"/>
              <w:jc w:val="both"/>
              <w:rPr>
                <w:rFonts w:ascii="Calibri" w:eastAsia="Times New Roman" w:hAnsi="Calibri" w:cs="Calibri"/>
                <w:b/>
                <w:bCs/>
                <w:color w:val="000000"/>
                <w:kern w:val="0"/>
                <w:sz w:val="18"/>
                <w:szCs w:val="18"/>
                <w:lang w:eastAsia="es-PE"/>
                <w14:ligatures w14:val="none"/>
              </w:rPr>
            </w:pPr>
            <w:commentRangeStart w:id="585"/>
            <w:commentRangeStart w:id="586"/>
            <w:r w:rsidRPr="00EE3F1D">
              <w:rPr>
                <w:rFonts w:ascii="Calibri" w:eastAsia="Times New Roman" w:hAnsi="Calibri" w:cs="Calibri"/>
                <w:b/>
                <w:bCs/>
                <w:color w:val="000000"/>
                <w:kern w:val="0"/>
                <w:sz w:val="18"/>
                <w:szCs w:val="18"/>
                <w:lang w:eastAsia="es-PE"/>
                <w14:ligatures w14:val="none"/>
              </w:rPr>
              <w:t xml:space="preserve">Riesgo de </w:t>
            </w:r>
            <w:r w:rsidR="00B3161E" w:rsidRPr="00EE3F1D">
              <w:rPr>
                <w:rFonts w:ascii="Calibri" w:eastAsia="Times New Roman" w:hAnsi="Calibri" w:cs="Calibri"/>
                <w:b/>
                <w:bCs/>
                <w:color w:val="000000"/>
                <w:kern w:val="0"/>
                <w:sz w:val="18"/>
                <w:szCs w:val="18"/>
                <w:lang w:eastAsia="es-PE"/>
                <w14:ligatures w14:val="none"/>
              </w:rPr>
              <w:t>pobreza en hogares</w:t>
            </w:r>
            <w:r w:rsidRPr="00EE3F1D">
              <w:rPr>
                <w:rFonts w:ascii="Calibri" w:eastAsia="Times New Roman" w:hAnsi="Calibri" w:cs="Calibri"/>
                <w:b/>
                <w:bCs/>
                <w:color w:val="000000"/>
                <w:kern w:val="0"/>
                <w:sz w:val="18"/>
                <w:szCs w:val="18"/>
                <w:lang w:eastAsia="es-PE"/>
                <w14:ligatures w14:val="none"/>
              </w:rPr>
              <w:t>:</w:t>
            </w:r>
          </w:p>
          <w:p w14:paraId="4114FA65" w14:textId="120D34D7" w:rsidR="00F32B2D" w:rsidRPr="00F32B2D" w:rsidRDefault="00F32B2D">
            <w:pPr>
              <w:spacing w:after="0" w:line="240" w:lineRule="auto"/>
              <w:jc w:val="both"/>
              <w:rPr>
                <w:ins w:id="587" w:author="Direccion de Politicas y Gestion en Derechos Humanos 14" w:date="2023-12-14T12:03:00Z"/>
                <w:rFonts w:ascii="Calibri" w:eastAsia="Times New Roman" w:hAnsi="Calibri" w:cs="Calibri"/>
                <w:color w:val="000000"/>
                <w:kern w:val="0"/>
                <w:sz w:val="18"/>
                <w:szCs w:val="18"/>
                <w:lang w:eastAsia="es-PE"/>
                <w14:ligatures w14:val="none"/>
                <w:rPrChange w:id="588" w:author="Direccion de Politicas y Gestion en Derechos Humanos 14" w:date="2023-12-14T12:03:00Z">
                  <w:rPr>
                    <w:ins w:id="589" w:author="Direccion de Politicas y Gestion en Derechos Humanos 14" w:date="2023-12-14T12:03:00Z"/>
                    <w:lang w:eastAsia="es-PE"/>
                  </w:rPr>
                </w:rPrChange>
              </w:rPr>
              <w:pPrChange w:id="590" w:author="Direccion de Politicas y Gestion en Derechos Humanos 14" w:date="2023-12-14T12:03:00Z">
                <w:pPr>
                  <w:pStyle w:val="Prrafodelista"/>
                  <w:numPr>
                    <w:numId w:val="6"/>
                  </w:numPr>
                  <w:spacing w:after="0" w:line="240" w:lineRule="auto"/>
                  <w:ind w:hanging="360"/>
                  <w:jc w:val="both"/>
                </w:pPr>
              </w:pPrChange>
            </w:pPr>
            <w:ins w:id="591" w:author="Direccion de Politicas y Gestion en Derechos Humanos 14" w:date="2023-12-14T12:03:00Z">
              <w:r w:rsidRPr="00F32B2D">
                <w:rPr>
                  <w:rFonts w:ascii="Calibri" w:eastAsia="Times New Roman" w:hAnsi="Calibri" w:cs="Calibri"/>
                  <w:color w:val="000000"/>
                  <w:kern w:val="0"/>
                  <w:sz w:val="18"/>
                  <w:szCs w:val="18"/>
                  <w:lang w:eastAsia="es-PE"/>
                  <w14:ligatures w14:val="none"/>
                  <w:rPrChange w:id="592" w:author="Direccion de Politicas y Gestion en Derechos Humanos 14" w:date="2023-12-14T12:03:00Z">
                    <w:rPr>
                      <w:lang w:eastAsia="es-PE"/>
                    </w:rPr>
                  </w:rPrChange>
                </w:rPr>
                <w:t>El aumento del desempleo incrementa el riesgo de caer en la pobreza para los hogares, generando desigualdades económicas sustanciales. Esta situación agudiza la discriminación económica, ya que los individuos desempleados, particularmente aquellos de</w:t>
              </w:r>
            </w:ins>
            <w:ins w:id="593" w:author="Xiomara Aracy Pillco Nina" w:date="2023-12-18T16:45:00Z">
              <w:r w:rsidR="00D16E0C">
                <w:rPr>
                  <w:rFonts w:ascii="Calibri" w:eastAsia="Times New Roman" w:hAnsi="Calibri" w:cs="Calibri"/>
                  <w:color w:val="000000"/>
                  <w:kern w:val="0"/>
                  <w:sz w:val="18"/>
                  <w:szCs w:val="18"/>
                  <w:lang w:eastAsia="es-PE"/>
                  <w14:ligatures w14:val="none"/>
                </w:rPr>
                <w:t xml:space="preserve"> poblaciones vulnerables</w:t>
              </w:r>
            </w:ins>
            <w:ins w:id="594" w:author="Direccion de Politicas y Gestion en Derechos Humanos 14" w:date="2023-12-14T12:03:00Z">
              <w:del w:id="595" w:author="Xiomara Aracy Pillco Nina" w:date="2023-12-18T16:45:00Z">
                <w:r w:rsidRPr="00F32B2D" w:rsidDel="00D16E0C">
                  <w:rPr>
                    <w:rFonts w:ascii="Calibri" w:eastAsia="Times New Roman" w:hAnsi="Calibri" w:cs="Calibri"/>
                    <w:color w:val="000000"/>
                    <w:kern w:val="0"/>
                    <w:sz w:val="18"/>
                    <w:szCs w:val="18"/>
                    <w:lang w:eastAsia="es-PE"/>
                    <w14:ligatures w14:val="none"/>
                    <w:rPrChange w:id="596" w:author="Direccion de Politicas y Gestion en Derechos Humanos 14" w:date="2023-12-14T12:03:00Z">
                      <w:rPr>
                        <w:lang w:eastAsia="es-PE"/>
                      </w:rPr>
                    </w:rPrChange>
                  </w:rPr>
                  <w:delText xml:space="preserve"> comunidades marginadas</w:delText>
                </w:r>
              </w:del>
              <w:r w:rsidRPr="00F32B2D">
                <w:rPr>
                  <w:rFonts w:ascii="Calibri" w:eastAsia="Times New Roman" w:hAnsi="Calibri" w:cs="Calibri"/>
                  <w:color w:val="000000"/>
                  <w:kern w:val="0"/>
                  <w:sz w:val="18"/>
                  <w:szCs w:val="18"/>
                  <w:lang w:eastAsia="es-PE"/>
                  <w14:ligatures w14:val="none"/>
                  <w:rPrChange w:id="597" w:author="Direccion de Politicas y Gestion en Derechos Humanos 14" w:date="2023-12-14T12:03:00Z">
                    <w:rPr>
                      <w:lang w:eastAsia="es-PE"/>
                    </w:rPr>
                  </w:rPrChange>
                </w:rPr>
                <w:t>, enfrentan mayores barreras para superar la desventaja económica, afectando así su capacidad para ejercer plenamente sus derechos humanos.</w:t>
              </w:r>
            </w:ins>
          </w:p>
          <w:p w14:paraId="7E863404" w14:textId="5CD6CF21" w:rsidR="00EE3F1D" w:rsidRPr="00EE3F1D" w:rsidDel="00F32B2D" w:rsidRDefault="00F32B2D" w:rsidP="00F32B2D">
            <w:pPr>
              <w:pStyle w:val="Prrafodelista"/>
              <w:numPr>
                <w:ilvl w:val="0"/>
                <w:numId w:val="6"/>
              </w:numPr>
              <w:spacing w:after="0" w:line="240" w:lineRule="auto"/>
              <w:jc w:val="both"/>
              <w:rPr>
                <w:del w:id="598" w:author="Direccion de Politicas y Gestion en Derechos Humanos 14" w:date="2023-12-14T12:03:00Z"/>
                <w:rFonts w:ascii="Calibri" w:eastAsia="Times New Roman" w:hAnsi="Calibri" w:cs="Calibri"/>
                <w:color w:val="000000"/>
                <w:kern w:val="0"/>
                <w:sz w:val="18"/>
                <w:szCs w:val="18"/>
                <w:lang w:eastAsia="es-PE"/>
                <w14:ligatures w14:val="none"/>
              </w:rPr>
            </w:pPr>
            <w:ins w:id="599" w:author="Direccion de Politicas y Gestion en Derechos Humanos 14" w:date="2023-12-14T12:03:00Z">
              <w:r w:rsidRPr="00F32B2D">
                <w:rPr>
                  <w:rFonts w:ascii="Calibri" w:eastAsia="Times New Roman" w:hAnsi="Calibri" w:cs="Calibri"/>
                  <w:color w:val="000000"/>
                  <w:kern w:val="0"/>
                  <w:sz w:val="18"/>
                  <w:szCs w:val="18"/>
                  <w:lang w:eastAsia="es-PE"/>
                  <w14:ligatures w14:val="none"/>
                </w:rPr>
                <w:t>La pérdida de oportunidades para aprovechar el bono demográfico de la población joven peruana debido al desempleo no solo crea desigualdades económicas, sino que también amplifica la discriminación intergeneracional. Los jóvenes, al no acceder a oportunidades laborales, se ven privados de un desarrollo socioeconómico equitativo, afectando directamente su capacidad para participar de manera igualitaria en la sociedad y ejercer sus derechos humanos.</w:t>
              </w:r>
            </w:ins>
            <w:del w:id="600" w:author="Direccion de Politicas y Gestion en Derechos Humanos 14" w:date="2023-12-14T12:03:00Z">
              <w:r w:rsidR="00EE3F1D" w:rsidRPr="00EE3F1D" w:rsidDel="00F32B2D">
                <w:rPr>
                  <w:rFonts w:ascii="Calibri" w:eastAsia="Times New Roman" w:hAnsi="Calibri" w:cs="Calibri"/>
                  <w:color w:val="000000"/>
                  <w:kern w:val="0"/>
                  <w:sz w:val="18"/>
                  <w:szCs w:val="18"/>
                  <w:lang w:eastAsia="es-PE"/>
                  <w14:ligatures w14:val="none"/>
                </w:rPr>
                <w:delText>A medida que más miembros de la familia experimentan el desempleo, los hogares enfrentan un mayor riesgo de caer en la pobreza, ya que los individuos desempleados no aportan a los ingresos familiares y se convierten en una carga económica adicional.</w:delText>
              </w:r>
            </w:del>
          </w:p>
          <w:p w14:paraId="7D868897" w14:textId="7F2CC15A" w:rsidR="00EE3F1D" w:rsidRDefault="00EE3F1D" w:rsidP="00754952">
            <w:pPr>
              <w:pStyle w:val="Prrafodelista"/>
              <w:numPr>
                <w:ilvl w:val="0"/>
                <w:numId w:val="6"/>
              </w:numPr>
              <w:spacing w:after="0" w:line="240" w:lineRule="auto"/>
              <w:ind w:left="0" w:hanging="142"/>
              <w:jc w:val="both"/>
              <w:rPr>
                <w:ins w:id="601" w:author="Direccion de Politicas y Gestion en Derechos Humanos 14" w:date="2023-12-14T12:03:00Z"/>
                <w:rFonts w:ascii="Calibri" w:eastAsia="Times New Roman" w:hAnsi="Calibri" w:cs="Calibri"/>
                <w:color w:val="000000"/>
                <w:kern w:val="0"/>
                <w:sz w:val="18"/>
                <w:szCs w:val="18"/>
                <w:lang w:eastAsia="es-PE"/>
                <w14:ligatures w14:val="none"/>
              </w:rPr>
            </w:pPr>
            <w:del w:id="602" w:author="Direccion de Politicas y Gestion en Derechos Humanos 14" w:date="2023-12-14T12:03:00Z">
              <w:r w:rsidRPr="00EE3F1D" w:rsidDel="00F32B2D">
                <w:rPr>
                  <w:rFonts w:ascii="Calibri" w:eastAsia="Times New Roman" w:hAnsi="Calibri" w:cs="Calibri"/>
                  <w:color w:val="000000"/>
                  <w:kern w:val="0"/>
                  <w:sz w:val="18"/>
                  <w:szCs w:val="18"/>
                  <w:lang w:eastAsia="es-PE"/>
                  <w14:ligatures w14:val="none"/>
                </w:rPr>
                <w:delText>Pérdida de oportunidades para aprovechar el bono demográfico de la población joven peruana, ya que el desempleo podría convertirlo en una carga social en lugar de un motor de desarrollo.</w:delText>
              </w:r>
            </w:del>
          </w:p>
          <w:p w14:paraId="24D02F9B" w14:textId="77777777" w:rsidR="00F32B2D" w:rsidRPr="00EE3F1D" w:rsidRDefault="00F32B2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p>
          <w:p w14:paraId="2D3314E6" w14:textId="76382C4D" w:rsidR="00EE3F1D" w:rsidRPr="00EE3F1D" w:rsidRDefault="00EE3F1D" w:rsidP="00754952">
            <w:pPr>
              <w:pStyle w:val="Prrafodelista"/>
              <w:numPr>
                <w:ilvl w:val="0"/>
                <w:numId w:val="8"/>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Impacto </w:t>
            </w:r>
            <w:r w:rsidR="00B3161E" w:rsidRPr="00EE3F1D">
              <w:rPr>
                <w:rFonts w:ascii="Calibri" w:eastAsia="Times New Roman" w:hAnsi="Calibri" w:cs="Calibri"/>
                <w:b/>
                <w:bCs/>
                <w:color w:val="000000"/>
                <w:kern w:val="0"/>
                <w:sz w:val="18"/>
                <w:szCs w:val="18"/>
                <w:lang w:eastAsia="es-PE"/>
                <w14:ligatures w14:val="none"/>
              </w:rPr>
              <w:t>emocional y educativo en los jóvenes</w:t>
            </w:r>
            <w:r w:rsidRPr="00EE3F1D">
              <w:rPr>
                <w:rFonts w:ascii="Calibri" w:eastAsia="Times New Roman" w:hAnsi="Calibri" w:cs="Calibri"/>
                <w:b/>
                <w:bCs/>
                <w:color w:val="000000"/>
                <w:kern w:val="0"/>
                <w:sz w:val="18"/>
                <w:szCs w:val="18"/>
                <w:lang w:eastAsia="es-PE"/>
                <w14:ligatures w14:val="none"/>
              </w:rPr>
              <w:t>:</w:t>
            </w:r>
          </w:p>
          <w:p w14:paraId="30236ECD" w14:textId="77777777" w:rsidR="00F32B2D" w:rsidRPr="00F32B2D" w:rsidRDefault="00F32B2D">
            <w:pPr>
              <w:spacing w:after="0" w:line="240" w:lineRule="auto"/>
              <w:jc w:val="both"/>
              <w:rPr>
                <w:ins w:id="603" w:author="Direccion de Politicas y Gestion en Derechos Humanos 14" w:date="2023-12-14T12:04:00Z"/>
                <w:rFonts w:ascii="Calibri" w:eastAsia="Times New Roman" w:hAnsi="Calibri" w:cs="Calibri"/>
                <w:color w:val="000000"/>
                <w:kern w:val="0"/>
                <w:sz w:val="18"/>
                <w:szCs w:val="18"/>
                <w:lang w:eastAsia="es-PE"/>
                <w14:ligatures w14:val="none"/>
                <w:rPrChange w:id="604" w:author="Direccion de Politicas y Gestion en Derechos Humanos 14" w:date="2023-12-14T12:04:00Z">
                  <w:rPr>
                    <w:ins w:id="605" w:author="Direccion de Politicas y Gestion en Derechos Humanos 14" w:date="2023-12-14T12:04:00Z"/>
                    <w:lang w:eastAsia="es-PE"/>
                  </w:rPr>
                </w:rPrChange>
              </w:rPr>
              <w:pPrChange w:id="606" w:author="Direccion de Politicas y Gestion en Derechos Humanos 14" w:date="2023-12-14T12:04:00Z">
                <w:pPr>
                  <w:pStyle w:val="Prrafodelista"/>
                  <w:numPr>
                    <w:numId w:val="6"/>
                  </w:numPr>
                  <w:spacing w:after="0" w:line="240" w:lineRule="auto"/>
                  <w:ind w:hanging="360"/>
                  <w:jc w:val="both"/>
                </w:pPr>
              </w:pPrChange>
            </w:pPr>
            <w:ins w:id="607" w:author="Direccion de Politicas y Gestion en Derechos Humanos 14" w:date="2023-12-14T12:04:00Z">
              <w:r w:rsidRPr="00F32B2D">
                <w:rPr>
                  <w:rFonts w:ascii="Calibri" w:eastAsia="Times New Roman" w:hAnsi="Calibri" w:cs="Calibri"/>
                  <w:color w:val="000000"/>
                  <w:kern w:val="0"/>
                  <w:sz w:val="18"/>
                  <w:szCs w:val="18"/>
                  <w:lang w:eastAsia="es-PE"/>
                  <w14:ligatures w14:val="none"/>
                  <w:rPrChange w:id="608" w:author="Direccion de Politicas y Gestion en Derechos Humanos 14" w:date="2023-12-14T12:04:00Z">
                    <w:rPr>
                      <w:lang w:eastAsia="es-PE"/>
                    </w:rPr>
                  </w:rPrChange>
                </w:rPr>
                <w:t>Las consecuencias emocionales del desempleo en los jóvenes, como la falta de reconocimiento social a sus esfuerzos educativos, contribuyen a la discriminación basada en la edad. Esta discriminación afecta la autoestima y bienestar emocional de los jóvenes desempleados, creando desigualdades en el ejercicio de sus derechos humanos, especialmente en términos de participación activa en la sociedad y acceso igualitario a oportunidades educativas y profesionales.</w:t>
              </w:r>
            </w:ins>
          </w:p>
          <w:p w14:paraId="22A28E19" w14:textId="5A5E6C70" w:rsidR="00FA39AA" w:rsidRPr="00F32B2D" w:rsidRDefault="00F32B2D">
            <w:pPr>
              <w:spacing w:after="0" w:line="240" w:lineRule="auto"/>
              <w:jc w:val="both"/>
              <w:rPr>
                <w:rFonts w:ascii="Calibri" w:eastAsia="Times New Roman" w:hAnsi="Calibri" w:cs="Calibri"/>
                <w:color w:val="000000"/>
                <w:kern w:val="0"/>
                <w:sz w:val="18"/>
                <w:szCs w:val="18"/>
                <w:lang w:eastAsia="es-PE"/>
                <w14:ligatures w14:val="none"/>
                <w:rPrChange w:id="609" w:author="Direccion de Politicas y Gestion en Derechos Humanos 14" w:date="2023-12-14T12:04:00Z">
                  <w:rPr>
                    <w:lang w:eastAsia="es-PE"/>
                  </w:rPr>
                </w:rPrChange>
              </w:rPr>
              <w:pPrChange w:id="610" w:author="Direccion de Politicas y Gestion en Derechos Humanos 14" w:date="2023-12-14T12:04:00Z">
                <w:pPr>
                  <w:pStyle w:val="Prrafodelista"/>
                  <w:numPr>
                    <w:numId w:val="6"/>
                  </w:numPr>
                  <w:spacing w:after="0" w:line="240" w:lineRule="auto"/>
                  <w:ind w:hanging="360"/>
                  <w:jc w:val="both"/>
                </w:pPr>
              </w:pPrChange>
            </w:pPr>
            <w:ins w:id="611" w:author="Direccion de Politicas y Gestion en Derechos Humanos 14" w:date="2023-12-14T12:04:00Z">
              <w:r w:rsidRPr="00F32B2D">
                <w:rPr>
                  <w:rFonts w:ascii="Calibri" w:eastAsia="Times New Roman" w:hAnsi="Calibri" w:cs="Calibri"/>
                  <w:color w:val="000000"/>
                  <w:kern w:val="0"/>
                  <w:sz w:val="18"/>
                  <w:szCs w:val="18"/>
                  <w:lang w:eastAsia="es-PE"/>
                  <w14:ligatures w14:val="none"/>
                  <w:rPrChange w:id="612" w:author="Direccion de Politicas y Gestion en Derechos Humanos 14" w:date="2023-12-14T12:04:00Z">
                    <w:rPr>
                      <w:lang w:eastAsia="es-PE"/>
                    </w:rPr>
                  </w:rPrChange>
                </w:rPr>
                <w:t>La frustración de no encontrar empleo adecuado constituye una forma de discriminación laboral que afecta a los jóvenes, limitando su capacidad para contribuir plenamente al desarrollo económico y social. Esto no solo perpetúa desigualdades, sino que también impide la realización completa de sus derechos humanos al acceso equitativo a oportunidades laborales y educativas.</w:t>
              </w:r>
            </w:ins>
            <w:del w:id="613" w:author="Direccion de Politicas y Gestion en Derechos Humanos 14" w:date="2023-12-14T12:04:00Z">
              <w:r w:rsidR="00EE3F1D" w:rsidRPr="00F32B2D" w:rsidDel="00F32B2D">
                <w:rPr>
                  <w:rFonts w:ascii="Calibri" w:eastAsia="Times New Roman" w:hAnsi="Calibri" w:cs="Calibri"/>
                  <w:color w:val="000000"/>
                  <w:kern w:val="0"/>
                  <w:sz w:val="18"/>
                  <w:szCs w:val="18"/>
                  <w:lang w:eastAsia="es-PE"/>
                  <w14:ligatures w14:val="none"/>
                  <w:rPrChange w:id="614" w:author="Direccion de Politicas y Gestion en Derechos Humanos 14" w:date="2023-12-14T12:04:00Z">
                    <w:rPr>
                      <w:lang w:eastAsia="es-PE"/>
                    </w:rPr>
                  </w:rPrChange>
                </w:rPr>
                <w:delText>Las consecuencias emocionales del desempleo en los jóvenes, como la falta de retorno de la sociedad a sus esfuerzos educativos y la frustración de no encontrar empleo adecuado</w:delText>
              </w:r>
            </w:del>
            <w:r w:rsidR="00EE3F1D" w:rsidRPr="00F32B2D">
              <w:rPr>
                <w:rFonts w:ascii="Calibri" w:eastAsia="Times New Roman" w:hAnsi="Calibri" w:cs="Calibri"/>
                <w:color w:val="000000"/>
                <w:kern w:val="0"/>
                <w:sz w:val="18"/>
                <w:szCs w:val="18"/>
                <w:lang w:eastAsia="es-PE"/>
                <w14:ligatures w14:val="none"/>
                <w:rPrChange w:id="615" w:author="Direccion de Politicas y Gestion en Derechos Humanos 14" w:date="2023-12-14T12:04:00Z">
                  <w:rPr>
                    <w:lang w:eastAsia="es-PE"/>
                  </w:rPr>
                </w:rPrChange>
              </w:rPr>
              <w:t>.</w:t>
            </w:r>
            <w:commentRangeEnd w:id="585"/>
            <w:r w:rsidR="00B46FA1">
              <w:rPr>
                <w:rStyle w:val="Refdecomentario"/>
                <w:kern w:val="0"/>
                <w14:ligatures w14:val="none"/>
              </w:rPr>
              <w:commentReference w:id="585"/>
            </w:r>
            <w:commentRangeEnd w:id="586"/>
            <w:r w:rsidR="009D7076">
              <w:rPr>
                <w:rStyle w:val="Refdecomentario"/>
                <w:kern w:val="0"/>
                <w14:ligatures w14:val="none"/>
              </w:rPr>
              <w:commentReference w:id="586"/>
            </w:r>
          </w:p>
        </w:tc>
        <w:tc>
          <w:tcPr>
            <w:tcW w:w="2881" w:type="dxa"/>
            <w:shd w:val="clear" w:color="auto" w:fill="D9E2F3" w:themeFill="accent1" w:themeFillTint="33"/>
            <w:noWrap/>
            <w:vAlign w:val="center"/>
            <w:hideMark/>
          </w:tcPr>
          <w:p w14:paraId="51321FB6" w14:textId="038CE7DE" w:rsidR="00FA39AA" w:rsidRPr="00FA39AA"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616" w:author="Direccion de Politicas y Gestion en Derechos Humanos 14" w:date="2023-12-14T11:58:00Z">
              <w:r w:rsidRPr="00F32B2D">
                <w:rPr>
                  <w:rFonts w:ascii="Calibri" w:eastAsia="Times New Roman" w:hAnsi="Calibri" w:cs="Calibri"/>
                  <w:color w:val="000000"/>
                  <w:kern w:val="0"/>
                  <w:sz w:val="18"/>
                  <w:szCs w:val="18"/>
                  <w:lang w:val="es-ES" w:eastAsia="es-PE"/>
                  <w14:ligatures w14:val="none"/>
                </w:rPr>
                <w:t>Identificar de manera precisa los sectores más vulnerables de la población y diseñar estrategias específicas de incorporación laboral. Esto no solo busca reducir las disparidades económicas, sino también abordar la discriminación laboral al garantizar oportunidades equitativas para todos</w:t>
              </w:r>
            </w:ins>
            <w:del w:id="617" w:author="Direccion de Politicas y Gestion en Derechos Humanos 14" w:date="2023-12-14T11:58:00Z">
              <w:r w:rsidR="00FA39AA" w:rsidRPr="00FA39AA" w:rsidDel="00F32B2D">
                <w:rPr>
                  <w:rFonts w:ascii="Calibri" w:eastAsia="Times New Roman" w:hAnsi="Calibri" w:cs="Calibri"/>
                  <w:color w:val="000000"/>
                  <w:kern w:val="0"/>
                  <w:sz w:val="18"/>
                  <w:szCs w:val="18"/>
                  <w:lang w:val="es-ES" w:eastAsia="es-PE"/>
                  <w14:ligatures w14:val="none"/>
                </w:rPr>
                <w:delText>Identificación de sectores vulnerables para desarrollar estrategias de incorporación laboral</w:delText>
              </w:r>
            </w:del>
            <w:ins w:id="618" w:author="Direccion de Politicas y Gestion en Derechos Humanos 14" w:date="2023-12-14T11:58:00Z">
              <w:r>
                <w:rPr>
                  <w:rFonts w:ascii="Calibri" w:eastAsia="Times New Roman" w:hAnsi="Calibri" w:cs="Calibri"/>
                  <w:color w:val="000000"/>
                  <w:kern w:val="0"/>
                  <w:sz w:val="18"/>
                  <w:szCs w:val="18"/>
                  <w:lang w:val="es-ES" w:eastAsia="es-PE"/>
                  <w14:ligatures w14:val="none"/>
                </w:rPr>
                <w:t>.</w:t>
              </w:r>
            </w:ins>
          </w:p>
        </w:tc>
      </w:tr>
      <w:tr w:rsidR="00FA39AA" w:rsidRPr="00FA39AA" w14:paraId="4D22C977" w14:textId="77777777" w:rsidTr="00F0179F">
        <w:trPr>
          <w:trHeight w:val="1361"/>
        </w:trPr>
        <w:tc>
          <w:tcPr>
            <w:tcW w:w="5538" w:type="dxa"/>
            <w:gridSpan w:val="2"/>
            <w:vMerge/>
            <w:vAlign w:val="center"/>
            <w:hideMark/>
          </w:tcPr>
          <w:p w14:paraId="4F1DA85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881" w:type="dxa"/>
            <w:shd w:val="clear" w:color="auto" w:fill="auto"/>
            <w:noWrap/>
            <w:vAlign w:val="center"/>
            <w:hideMark/>
          </w:tcPr>
          <w:p w14:paraId="3FD0ED0C" w14:textId="3112A196" w:rsidR="00F32B2D" w:rsidRPr="00FA39AA" w:rsidRDefault="00FA39AA" w:rsidP="00F32B2D">
            <w:pPr>
              <w:spacing w:after="0" w:line="240" w:lineRule="auto"/>
              <w:jc w:val="center"/>
              <w:rPr>
                <w:rFonts w:ascii="Calibri" w:eastAsia="Times New Roman" w:hAnsi="Calibri" w:cs="Calibri"/>
                <w:color w:val="000000"/>
                <w:kern w:val="0"/>
                <w:sz w:val="18"/>
                <w:szCs w:val="18"/>
                <w:lang w:eastAsia="es-PE"/>
                <w14:ligatures w14:val="none"/>
              </w:rPr>
            </w:pPr>
            <w:r w:rsidRPr="00FA39AA">
              <w:rPr>
                <w:rFonts w:ascii="Calibri" w:eastAsia="Times New Roman" w:hAnsi="Calibri" w:cs="Calibri"/>
                <w:color w:val="000000"/>
                <w:kern w:val="0"/>
                <w:sz w:val="18"/>
                <w:szCs w:val="18"/>
                <w:lang w:val="es-ES" w:eastAsia="es-PE"/>
                <w14:ligatures w14:val="none"/>
              </w:rPr>
              <w:t xml:space="preserve">Fomento </w:t>
            </w:r>
            <w:commentRangeStart w:id="619"/>
            <w:commentRangeStart w:id="620"/>
            <w:r w:rsidRPr="00FA39AA">
              <w:rPr>
                <w:rFonts w:ascii="Calibri" w:eastAsia="Times New Roman" w:hAnsi="Calibri" w:cs="Calibri"/>
                <w:color w:val="000000"/>
                <w:kern w:val="0"/>
                <w:sz w:val="18"/>
                <w:szCs w:val="18"/>
                <w:lang w:val="es-ES" w:eastAsia="es-PE"/>
                <w14:ligatures w14:val="none"/>
              </w:rPr>
              <w:t>de la inversión en sectores estratégicos</w:t>
            </w:r>
            <w:commentRangeEnd w:id="619"/>
            <w:r w:rsidR="00B85016">
              <w:rPr>
                <w:rStyle w:val="Refdecomentario"/>
                <w:kern w:val="0"/>
                <w14:ligatures w14:val="none"/>
              </w:rPr>
              <w:commentReference w:id="619"/>
            </w:r>
            <w:commentRangeEnd w:id="620"/>
            <w:r w:rsidR="00F32B2D">
              <w:rPr>
                <w:rStyle w:val="Refdecomentario"/>
                <w:kern w:val="0"/>
                <w14:ligatures w14:val="none"/>
              </w:rPr>
              <w:commentReference w:id="620"/>
            </w:r>
            <w:ins w:id="621" w:author="Direccion de Politicas y Gestion en Derechos Humanos 14" w:date="2023-12-14T11:58:00Z">
              <w:r w:rsidR="00F32B2D" w:rsidRPr="00F32B2D">
                <w:rPr>
                  <w:rFonts w:ascii="Calibri" w:eastAsia="Times New Roman" w:hAnsi="Calibri" w:cs="Calibri"/>
                  <w:color w:val="000000"/>
                  <w:kern w:val="0"/>
                  <w:sz w:val="18"/>
                  <w:szCs w:val="18"/>
                  <w:lang w:eastAsia="es-PE"/>
                  <w14:ligatures w14:val="none"/>
                </w:rPr>
                <w:t xml:space="preserve">, </w:t>
              </w:r>
            </w:ins>
            <w:ins w:id="622" w:author="Direccion de Politicas y Gestion en Derechos Humanos 14" w:date="2023-12-14T11:59:00Z">
              <w:r w:rsidR="00F32B2D" w:rsidRPr="00F32B2D">
                <w:rPr>
                  <w:rFonts w:ascii="Calibri" w:eastAsia="Times New Roman" w:hAnsi="Calibri" w:cs="Calibri"/>
                  <w:color w:val="000000"/>
                  <w:kern w:val="0"/>
                  <w:sz w:val="18"/>
                  <w:szCs w:val="18"/>
                  <w:lang w:eastAsia="es-PE"/>
                  <w14:ligatures w14:val="none"/>
                </w:rPr>
                <w:t>con enfoque en empleo inclusivo, priorizando tecnología, energías renovables, educación, salud y culturales. Esta medida busca fortalecer la economía y mitigar desigualdades al crear oportunidades laborales en áreas donde históricamente ha habido discriminación y exclusión, impulsando un entorno de trabajo más equitativo para todos.</w:t>
              </w:r>
            </w:ins>
          </w:p>
        </w:tc>
      </w:tr>
      <w:tr w:rsidR="00FA39AA" w:rsidRPr="00FA39AA" w14:paraId="3C1ABB60" w14:textId="77777777" w:rsidTr="00F0179F">
        <w:trPr>
          <w:trHeight w:val="1361"/>
        </w:trPr>
        <w:tc>
          <w:tcPr>
            <w:tcW w:w="5538" w:type="dxa"/>
            <w:gridSpan w:val="2"/>
            <w:vMerge/>
            <w:vAlign w:val="center"/>
            <w:hideMark/>
          </w:tcPr>
          <w:p w14:paraId="4A97A77B"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881" w:type="dxa"/>
            <w:shd w:val="clear" w:color="auto" w:fill="D9E2F3" w:themeFill="accent1" w:themeFillTint="33"/>
            <w:noWrap/>
            <w:vAlign w:val="center"/>
            <w:hideMark/>
          </w:tcPr>
          <w:p w14:paraId="3700FDF0" w14:textId="69C9BB1F" w:rsidR="00FA39AA" w:rsidRPr="00FA39AA"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623" w:author="Direccion de Politicas y Gestion en Derechos Humanos 14" w:date="2023-12-14T12:00:00Z">
              <w:r w:rsidRPr="00F32B2D">
                <w:rPr>
                  <w:rFonts w:ascii="Calibri" w:eastAsia="Times New Roman" w:hAnsi="Calibri" w:cs="Calibri"/>
                  <w:color w:val="000000"/>
                  <w:kern w:val="0"/>
                  <w:sz w:val="18"/>
                  <w:szCs w:val="18"/>
                  <w:lang w:val="es-ES" w:eastAsia="es-PE"/>
                  <w14:ligatures w14:val="none"/>
                </w:rPr>
                <w:t>Alinear las capacidades de la fuerza laboral con las demandas del mercado, asegurando que todos tengan acceso a la formación necesaria. Esta medida no solo optimiza la participación económica, sino que también combate la discriminación al garantizar que los individuos tengan igualdad de oportunidades para desarrollar habilidades relevantes.</w:t>
              </w:r>
            </w:ins>
            <w:del w:id="624" w:author="Direccion de Politicas y Gestion en Derechos Humanos 14" w:date="2023-12-14T12:00:00Z">
              <w:r w:rsidR="00FA39AA" w:rsidRPr="00FA39AA" w:rsidDel="00F32B2D">
                <w:rPr>
                  <w:rFonts w:ascii="Calibri" w:eastAsia="Times New Roman" w:hAnsi="Calibri" w:cs="Calibri"/>
                  <w:color w:val="000000"/>
                  <w:kern w:val="0"/>
                  <w:sz w:val="18"/>
                  <w:szCs w:val="18"/>
                  <w:lang w:val="es-ES" w:eastAsia="es-PE"/>
                  <w14:ligatures w14:val="none"/>
                </w:rPr>
                <w:delText>Alineación de capacidades con las demandas del mercado</w:delText>
              </w:r>
            </w:del>
          </w:p>
        </w:tc>
      </w:tr>
      <w:tr w:rsidR="00FA39AA" w:rsidRPr="00FA39AA" w14:paraId="472AF963" w14:textId="77777777" w:rsidTr="00F0179F">
        <w:trPr>
          <w:trHeight w:val="1361"/>
        </w:trPr>
        <w:tc>
          <w:tcPr>
            <w:tcW w:w="5538" w:type="dxa"/>
            <w:gridSpan w:val="2"/>
            <w:vMerge/>
            <w:vAlign w:val="center"/>
            <w:hideMark/>
          </w:tcPr>
          <w:p w14:paraId="68932DE3"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881" w:type="dxa"/>
            <w:shd w:val="clear" w:color="auto" w:fill="auto"/>
            <w:noWrap/>
            <w:vAlign w:val="center"/>
            <w:hideMark/>
          </w:tcPr>
          <w:p w14:paraId="71543966" w14:textId="5226CBAA" w:rsidR="00FA39AA" w:rsidRPr="00FA39AA"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625" w:author="Direccion de Politicas y Gestion en Derechos Humanos 14" w:date="2023-12-14T12:00:00Z">
              <w:r w:rsidRPr="00F32B2D">
                <w:rPr>
                  <w:rFonts w:ascii="Calibri" w:eastAsia="Times New Roman" w:hAnsi="Calibri" w:cs="Calibri"/>
                  <w:color w:val="000000"/>
                  <w:kern w:val="0"/>
                  <w:sz w:val="18"/>
                  <w:szCs w:val="18"/>
                  <w:lang w:val="es-ES" w:eastAsia="es-PE"/>
                  <w14:ligatures w14:val="none"/>
                </w:rPr>
                <w:t>Implementar medidas como educación técnica para mejorar la productividad laboral con un enfoque en la equidad. Esto contribuye a la reducción de desigualdades al crear un entorno laboral justo, donde todos los trabajadores, independientemente de su origen o identidad, puedan contribuir plenamente y beneficiarse de un ambiente laboral igualitario.</w:t>
              </w:r>
            </w:ins>
            <w:del w:id="626" w:author="Direccion de Politicas y Gestion en Derechos Humanos 14" w:date="2023-12-14T12:00:00Z">
              <w:r w:rsidR="00FA39AA" w:rsidRPr="00FA39AA" w:rsidDel="00F32B2D">
                <w:rPr>
                  <w:rFonts w:ascii="Calibri" w:eastAsia="Times New Roman" w:hAnsi="Calibri" w:cs="Calibri"/>
                  <w:color w:val="000000"/>
                  <w:kern w:val="0"/>
                  <w:sz w:val="18"/>
                  <w:szCs w:val="18"/>
                  <w:lang w:val="es-ES" w:eastAsia="es-PE"/>
                  <w14:ligatures w14:val="none"/>
                </w:rPr>
                <w:delText>Mejora de la productividad laboral</w:delText>
              </w:r>
            </w:del>
          </w:p>
        </w:tc>
      </w:tr>
      <w:tr w:rsidR="00FA39AA" w:rsidRPr="00FA39AA" w14:paraId="7F3A397D" w14:textId="77777777" w:rsidTr="00F0179F">
        <w:trPr>
          <w:trHeight w:val="1361"/>
        </w:trPr>
        <w:tc>
          <w:tcPr>
            <w:tcW w:w="5538" w:type="dxa"/>
            <w:gridSpan w:val="2"/>
            <w:vMerge/>
            <w:vAlign w:val="center"/>
            <w:hideMark/>
          </w:tcPr>
          <w:p w14:paraId="56AE2434"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881" w:type="dxa"/>
            <w:shd w:val="clear" w:color="auto" w:fill="D9E2F3" w:themeFill="accent1" w:themeFillTint="33"/>
            <w:noWrap/>
            <w:vAlign w:val="center"/>
            <w:hideMark/>
          </w:tcPr>
          <w:p w14:paraId="71AFC58A" w14:textId="2E7DCD85" w:rsidR="00FA39AA" w:rsidRPr="00FA39AA"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627" w:author="Direccion de Politicas y Gestion en Derechos Humanos 14" w:date="2023-12-14T12:00:00Z">
              <w:r w:rsidRPr="00F32B2D">
                <w:rPr>
                  <w:rFonts w:ascii="Calibri" w:eastAsia="Times New Roman" w:hAnsi="Calibri" w:cs="Calibri"/>
                  <w:color w:val="000000"/>
                  <w:kern w:val="0"/>
                  <w:sz w:val="18"/>
                  <w:szCs w:val="18"/>
                  <w:lang w:val="es-ES" w:eastAsia="es-PE"/>
                  <w14:ligatures w14:val="none"/>
                </w:rPr>
                <w:t>Promover programas de desarrollo de habilidades que se centren en competencias relevantes para el mercado laboral actual. Esta iniciativa busca disminuir la desigualdad al garantizar que todos tengan acceso a oportunidades de formación que les permitan competir de manera justa en el mercado laboral.</w:t>
              </w:r>
            </w:ins>
            <w:del w:id="628" w:author="Direccion de Politicas y Gestion en Derechos Humanos 14" w:date="2023-12-14T12:00:00Z">
              <w:r w:rsidR="00FA39AA" w:rsidRPr="00FA39AA" w:rsidDel="00F32B2D">
                <w:rPr>
                  <w:rFonts w:ascii="Calibri" w:eastAsia="Times New Roman" w:hAnsi="Calibri" w:cs="Calibri"/>
                  <w:color w:val="000000"/>
                  <w:kern w:val="0"/>
                  <w:sz w:val="18"/>
                  <w:szCs w:val="18"/>
                  <w:lang w:val="es-ES" w:eastAsia="es-PE"/>
                  <w14:ligatures w14:val="none"/>
                </w:rPr>
                <w:delText>Desarrollo de habilidades relevantes</w:delText>
              </w:r>
            </w:del>
          </w:p>
        </w:tc>
      </w:tr>
      <w:tr w:rsidR="00FA39AA" w:rsidRPr="00FA39AA" w14:paraId="7CB6824C" w14:textId="77777777" w:rsidTr="00F0179F">
        <w:trPr>
          <w:trHeight w:val="1361"/>
        </w:trPr>
        <w:tc>
          <w:tcPr>
            <w:tcW w:w="5538" w:type="dxa"/>
            <w:gridSpan w:val="2"/>
            <w:vMerge/>
            <w:vAlign w:val="center"/>
            <w:hideMark/>
          </w:tcPr>
          <w:p w14:paraId="77BC6213"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881" w:type="dxa"/>
            <w:shd w:val="clear" w:color="auto" w:fill="auto"/>
            <w:noWrap/>
            <w:vAlign w:val="center"/>
            <w:hideMark/>
          </w:tcPr>
          <w:p w14:paraId="110B61E0" w14:textId="279BC7BE" w:rsidR="00FA39AA" w:rsidRPr="00FA39AA" w:rsidRDefault="00F32B2D" w:rsidP="004C0F7F">
            <w:pPr>
              <w:spacing w:after="0" w:line="240" w:lineRule="auto"/>
              <w:jc w:val="center"/>
              <w:rPr>
                <w:rFonts w:ascii="Calibri" w:eastAsia="Times New Roman" w:hAnsi="Calibri" w:cs="Calibri"/>
                <w:color w:val="000000"/>
                <w:kern w:val="0"/>
                <w:sz w:val="18"/>
                <w:szCs w:val="18"/>
                <w:lang w:eastAsia="es-PE"/>
                <w14:ligatures w14:val="none"/>
              </w:rPr>
            </w:pPr>
            <w:ins w:id="629" w:author="Direccion de Politicas y Gestion en Derechos Humanos 14" w:date="2023-12-14T12:00:00Z">
              <w:r w:rsidRPr="00F32B2D">
                <w:rPr>
                  <w:rFonts w:ascii="Calibri" w:eastAsia="Times New Roman" w:hAnsi="Calibri" w:cs="Calibri"/>
                  <w:color w:val="000000"/>
                  <w:kern w:val="0"/>
                  <w:sz w:val="18"/>
                  <w:szCs w:val="18"/>
                  <w:lang w:val="es-ES" w:eastAsia="es-PE"/>
                  <w14:ligatures w14:val="none"/>
                </w:rPr>
                <w:t>Fortalecer las habilidades blandas, como la comunicación y la colaboración, para promover una cultura laboral inclusiva. Este enfoque busca mitigar la discriminación al fomentar un entorno laboral que valore y respete la diversidad, contribuyendo así a la realización plena de los derechos humanos en el ámbito laboral.</w:t>
              </w:r>
            </w:ins>
            <w:del w:id="630" w:author="Direccion de Politicas y Gestion en Derechos Humanos 14" w:date="2023-12-14T12:00:00Z">
              <w:r w:rsidR="00FA39AA" w:rsidRPr="00FA39AA" w:rsidDel="00F32B2D">
                <w:rPr>
                  <w:rFonts w:ascii="Calibri" w:eastAsia="Times New Roman" w:hAnsi="Calibri" w:cs="Calibri"/>
                  <w:color w:val="000000"/>
                  <w:kern w:val="0"/>
                  <w:sz w:val="18"/>
                  <w:szCs w:val="18"/>
                  <w:lang w:val="es-ES" w:eastAsia="es-PE"/>
                  <w14:ligatures w14:val="none"/>
                </w:rPr>
                <w:delText>Fortalecimiento de habilidades blandas</w:delText>
              </w:r>
            </w:del>
          </w:p>
        </w:tc>
      </w:tr>
    </w:tbl>
    <w:p w14:paraId="300CD06A" w14:textId="77777777" w:rsidR="00D27918" w:rsidRDefault="00D27918" w:rsidP="004C0F7F">
      <w:pPr>
        <w:spacing w:after="0" w:line="240" w:lineRule="auto"/>
        <w:jc w:val="right"/>
        <w:rPr>
          <w:sz w:val="16"/>
          <w:szCs w:val="18"/>
        </w:rPr>
      </w:pPr>
    </w:p>
    <w:p w14:paraId="2434B96E" w14:textId="550534DC" w:rsidR="00D27918" w:rsidRDefault="00D27918" w:rsidP="004C0F7F">
      <w:pPr>
        <w:spacing w:after="0" w:line="240" w:lineRule="auto"/>
        <w:jc w:val="right"/>
        <w:rPr>
          <w:sz w:val="16"/>
          <w:szCs w:val="18"/>
        </w:rPr>
      </w:pPr>
      <w:r w:rsidRPr="00FA7FF4">
        <w:rPr>
          <w:sz w:val="16"/>
          <w:szCs w:val="18"/>
        </w:rPr>
        <w:t xml:space="preserve">Fuente: </w:t>
      </w:r>
      <w:del w:id="631"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632" w:author="Direccion de Politicas y Gestion en Derechos Humanos 14" w:date="2023-12-14T10:31:00Z">
        <w:r w:rsidR="00DC3106">
          <w:rPr>
            <w:sz w:val="16"/>
            <w:szCs w:val="18"/>
          </w:rPr>
          <w:t>Estudio prospectivo sobre los derechos humanos en el Perú</w:t>
        </w:r>
      </w:ins>
    </w:p>
    <w:p w14:paraId="74E33DB7" w14:textId="3BD423FC" w:rsidR="00FA39AA" w:rsidRDefault="00C24B5F" w:rsidP="004C0F7F">
      <w:pPr>
        <w:spacing w:before="100" w:beforeAutospacing="1" w:after="100" w:afterAutospacing="1" w:line="288" w:lineRule="auto"/>
        <w:jc w:val="center"/>
        <w:rPr>
          <w:sz w:val="20"/>
        </w:rPr>
      </w:pPr>
      <w:bookmarkStart w:id="633" w:name="_Toc152615072"/>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4</w:t>
      </w:r>
      <w:r w:rsidRPr="00C24B5F">
        <w:rPr>
          <w:b/>
          <w:bCs/>
          <w:sz w:val="20"/>
        </w:rPr>
        <w:fldChar w:fldCharType="end"/>
      </w:r>
      <w:r w:rsidRPr="00C24B5F">
        <w:rPr>
          <w:b/>
          <w:bCs/>
          <w:sz w:val="20"/>
        </w:rPr>
        <w:t>:</w:t>
      </w:r>
      <w:r>
        <w:rPr>
          <w:b/>
          <w:bCs/>
          <w:sz w:val="20"/>
        </w:rPr>
        <w:t xml:space="preserve"> </w:t>
      </w:r>
      <w:r w:rsidR="00FA39AA" w:rsidRPr="004B5D72">
        <w:rPr>
          <w:sz w:val="20"/>
        </w:rPr>
        <w:t xml:space="preserve">Matriz de impactos </w:t>
      </w:r>
      <w:ins w:id="634" w:author="Direccion de Politicas y Gestion en Derechos Humanos 14" w:date="2023-12-14T11:43:00Z">
        <w:r w:rsidR="00D15F3E">
          <w:rPr>
            <w:sz w:val="20"/>
          </w:rPr>
          <w:t xml:space="preserve">negativos </w:t>
        </w:r>
      </w:ins>
      <w:r w:rsidR="00FA39AA" w:rsidRPr="004B5D72">
        <w:rPr>
          <w:sz w:val="20"/>
        </w:rPr>
        <w:t>de la tendencia</w:t>
      </w:r>
      <w:r w:rsidR="00FA39AA">
        <w:rPr>
          <w:sz w:val="20"/>
        </w:rPr>
        <w:t xml:space="preserve"> de p</w:t>
      </w:r>
      <w:r w:rsidR="00FA39AA" w:rsidRPr="00FA39AA">
        <w:rPr>
          <w:sz w:val="20"/>
        </w:rPr>
        <w:t xml:space="preserve">ersistencia de la discriminación </w:t>
      </w:r>
      <w:r w:rsidR="00FA39AA" w:rsidRPr="004B5D72">
        <w:rPr>
          <w:sz w:val="20"/>
        </w:rPr>
        <w:t>sobre el problema público</w:t>
      </w:r>
      <w:bookmarkEnd w:id="633"/>
    </w:p>
    <w:tbl>
      <w:tblPr>
        <w:tblW w:w="8122" w:type="dxa"/>
        <w:tblInd w:w="-5" w:type="dxa"/>
        <w:tblBorders>
          <w:top w:val="single" w:sz="4" w:space="0" w:color="D5DCE4" w:themeColor="text2" w:themeTint="33"/>
          <w:left w:val="single" w:sz="4" w:space="0" w:color="D5DCE4" w:themeColor="text2" w:themeTint="33"/>
          <w:bottom w:val="single" w:sz="4" w:space="0" w:color="D5DCE4" w:themeColor="text2" w:themeTint="33"/>
          <w:right w:val="single" w:sz="4" w:space="0" w:color="D5DCE4" w:themeColor="text2" w:themeTint="33"/>
          <w:insideH w:val="single" w:sz="4" w:space="0" w:color="D5DCE4" w:themeColor="text2" w:themeTint="33"/>
          <w:insideV w:val="single" w:sz="4" w:space="0" w:color="D5DCE4" w:themeColor="text2" w:themeTint="33"/>
        </w:tblBorders>
        <w:tblCellMar>
          <w:left w:w="70" w:type="dxa"/>
          <w:right w:w="70" w:type="dxa"/>
        </w:tblCellMar>
        <w:tblLook w:val="04A0" w:firstRow="1" w:lastRow="0" w:firstColumn="1" w:lastColumn="0" w:noHBand="0" w:noVBand="1"/>
      </w:tblPr>
      <w:tblGrid>
        <w:gridCol w:w="3040"/>
        <w:gridCol w:w="2385"/>
        <w:gridCol w:w="2685"/>
        <w:gridCol w:w="12"/>
      </w:tblGrid>
      <w:tr w:rsidR="00FA39AA" w:rsidRPr="00FA39AA" w14:paraId="325E615A" w14:textId="77777777" w:rsidTr="00F0179F">
        <w:trPr>
          <w:trHeight w:val="387"/>
        </w:trPr>
        <w:tc>
          <w:tcPr>
            <w:tcW w:w="3040" w:type="dxa"/>
            <w:shd w:val="clear" w:color="000000" w:fill="002060"/>
            <w:noWrap/>
            <w:vAlign w:val="center"/>
            <w:hideMark/>
          </w:tcPr>
          <w:p w14:paraId="0279AF44"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Problema público</w:t>
            </w:r>
          </w:p>
        </w:tc>
        <w:tc>
          <w:tcPr>
            <w:tcW w:w="5082" w:type="dxa"/>
            <w:gridSpan w:val="3"/>
            <w:shd w:val="clear" w:color="000000" w:fill="002060"/>
            <w:noWrap/>
            <w:vAlign w:val="center"/>
            <w:hideMark/>
          </w:tcPr>
          <w:p w14:paraId="11458079"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FA39AA" w:rsidRPr="00FA39AA" w14:paraId="6E176B70" w14:textId="77777777" w:rsidTr="00F0179F">
        <w:trPr>
          <w:trHeight w:val="387"/>
        </w:trPr>
        <w:tc>
          <w:tcPr>
            <w:tcW w:w="3040" w:type="dxa"/>
            <w:shd w:val="clear" w:color="000000" w:fill="002060"/>
            <w:noWrap/>
            <w:vAlign w:val="center"/>
            <w:hideMark/>
          </w:tcPr>
          <w:p w14:paraId="69C9776F" w14:textId="5F674DD3"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Tendencia </w:t>
            </w:r>
            <w:r w:rsidR="00EE3F1D" w:rsidRPr="00EE3F1D">
              <w:rPr>
                <w:rFonts w:ascii="Calibri" w:eastAsia="Times New Roman" w:hAnsi="Calibri" w:cs="Calibri"/>
                <w:b/>
                <w:bCs/>
                <w:color w:val="FFFFFF"/>
                <w:kern w:val="0"/>
                <w:sz w:val="18"/>
                <w:szCs w:val="18"/>
                <w:lang w:eastAsia="es-PE"/>
                <w14:ligatures w14:val="none"/>
              </w:rPr>
              <w:t>3</w:t>
            </w:r>
          </w:p>
        </w:tc>
        <w:tc>
          <w:tcPr>
            <w:tcW w:w="5082" w:type="dxa"/>
            <w:gridSpan w:val="3"/>
            <w:shd w:val="clear" w:color="000000" w:fill="002060"/>
            <w:noWrap/>
            <w:vAlign w:val="center"/>
            <w:hideMark/>
          </w:tcPr>
          <w:p w14:paraId="70F7D0F0"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Persistencia de la discriminación</w:t>
            </w:r>
          </w:p>
        </w:tc>
      </w:tr>
      <w:tr w:rsidR="00FA39AA" w:rsidRPr="00FA39AA" w14:paraId="3433D893" w14:textId="77777777" w:rsidTr="00F0179F">
        <w:trPr>
          <w:gridAfter w:val="1"/>
          <w:wAfter w:w="12" w:type="dxa"/>
          <w:trHeight w:val="387"/>
        </w:trPr>
        <w:tc>
          <w:tcPr>
            <w:tcW w:w="5425" w:type="dxa"/>
            <w:gridSpan w:val="2"/>
            <w:shd w:val="clear" w:color="000000" w:fill="002060"/>
            <w:noWrap/>
            <w:vAlign w:val="center"/>
            <w:hideMark/>
          </w:tcPr>
          <w:p w14:paraId="1381A964" w14:textId="2AC3FEFF"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Impactos </w:t>
            </w:r>
            <w:ins w:id="635" w:author="Direccion de Politicas y Gestion en Derechos Humanos 14" w:date="2023-12-14T11:48:00Z">
              <w:r w:rsidR="00D15F3E" w:rsidRPr="00D15F3E">
                <w:rPr>
                  <w:b/>
                  <w:bCs/>
                  <w:sz w:val="18"/>
                  <w:szCs w:val="20"/>
                  <w:rPrChange w:id="636" w:author="Direccion de Politicas y Gestion en Derechos Humanos 14" w:date="2023-12-14T11:50:00Z">
                    <w:rPr>
                      <w:sz w:val="20"/>
                    </w:rPr>
                  </w:rPrChange>
                </w:rPr>
                <w:t>negativos</w:t>
              </w:r>
              <w:r w:rsidR="00D15F3E">
                <w:rPr>
                  <w:sz w:val="20"/>
                </w:rPr>
                <w:t xml:space="preserve"> </w:t>
              </w:r>
            </w:ins>
            <w:r w:rsidRPr="00FA39AA">
              <w:rPr>
                <w:rFonts w:ascii="Calibri" w:eastAsia="Times New Roman" w:hAnsi="Calibri" w:cs="Calibri"/>
                <w:b/>
                <w:bCs/>
                <w:color w:val="FFFFFF"/>
                <w:kern w:val="0"/>
                <w:sz w:val="18"/>
                <w:szCs w:val="18"/>
                <w:lang w:eastAsia="es-PE"/>
                <w14:ligatures w14:val="none"/>
              </w:rPr>
              <w:t>sobre el problema público</w:t>
            </w:r>
          </w:p>
        </w:tc>
        <w:tc>
          <w:tcPr>
            <w:tcW w:w="2685" w:type="dxa"/>
            <w:shd w:val="clear" w:color="000000" w:fill="002060"/>
            <w:vAlign w:val="center"/>
            <w:hideMark/>
          </w:tcPr>
          <w:p w14:paraId="704C24FC"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Medidas anticipatorias</w:t>
            </w:r>
          </w:p>
        </w:tc>
      </w:tr>
      <w:tr w:rsidR="00FA39AA" w:rsidRPr="00FA39AA" w14:paraId="2FD2B85D" w14:textId="77777777" w:rsidTr="00F0179F">
        <w:trPr>
          <w:gridAfter w:val="1"/>
          <w:wAfter w:w="12" w:type="dxa"/>
          <w:trHeight w:val="970"/>
        </w:trPr>
        <w:tc>
          <w:tcPr>
            <w:tcW w:w="5425" w:type="dxa"/>
            <w:gridSpan w:val="2"/>
            <w:vMerge w:val="restart"/>
            <w:shd w:val="clear" w:color="auto" w:fill="auto"/>
            <w:vAlign w:val="center"/>
            <w:hideMark/>
          </w:tcPr>
          <w:p w14:paraId="298FDA47" w14:textId="77777777"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t>Corto Plazo:</w:t>
            </w:r>
          </w:p>
          <w:p w14:paraId="0EB5B0C2" w14:textId="5BA7F2D9" w:rsidR="00EE3F1D" w:rsidRPr="00EE3F1D" w:rsidRDefault="00EE3F1D" w:rsidP="00754952">
            <w:pPr>
              <w:pStyle w:val="Prrafodelista"/>
              <w:numPr>
                <w:ilvl w:val="0"/>
                <w:numId w:val="9"/>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Resquebrajamiento </w:t>
            </w:r>
            <w:r w:rsidR="00B3161E" w:rsidRPr="00EE3F1D">
              <w:rPr>
                <w:rFonts w:ascii="Calibri" w:eastAsia="Times New Roman" w:hAnsi="Calibri" w:cs="Calibri"/>
                <w:b/>
                <w:bCs/>
                <w:color w:val="000000"/>
                <w:kern w:val="0"/>
                <w:sz w:val="18"/>
                <w:szCs w:val="18"/>
                <w:lang w:eastAsia="es-PE"/>
                <w14:ligatures w14:val="none"/>
              </w:rPr>
              <w:t>social inmediato</w:t>
            </w:r>
            <w:r w:rsidRPr="00EE3F1D">
              <w:rPr>
                <w:rFonts w:ascii="Calibri" w:eastAsia="Times New Roman" w:hAnsi="Calibri" w:cs="Calibri"/>
                <w:b/>
                <w:bCs/>
                <w:color w:val="000000"/>
                <w:kern w:val="0"/>
                <w:sz w:val="18"/>
                <w:szCs w:val="18"/>
                <w:lang w:eastAsia="es-PE"/>
                <w14:ligatures w14:val="none"/>
              </w:rPr>
              <w:t>:</w:t>
            </w:r>
          </w:p>
          <w:p w14:paraId="6B4AC995" w14:textId="1B2B850A"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Mayor resquebrajamiento social entre los grupos discriminados y los discriminadores.</w:t>
            </w:r>
          </w:p>
          <w:p w14:paraId="2F24416E" w14:textId="606F430F"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Pérdida de identidad y autoestima de los grupos discriminados, llevándolos a asumir la identidad de los discriminadores.</w:t>
            </w:r>
          </w:p>
          <w:p w14:paraId="1CEEECCF" w14:textId="40EF5B58" w:rsidR="00EE3F1D" w:rsidRPr="00EE3F1D" w:rsidRDefault="00EE3F1D" w:rsidP="00754952">
            <w:pPr>
              <w:pStyle w:val="Prrafodelista"/>
              <w:numPr>
                <w:ilvl w:val="0"/>
                <w:numId w:val="9"/>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Conflictos </w:t>
            </w:r>
            <w:r w:rsidR="00B3161E" w:rsidRPr="00EE3F1D">
              <w:rPr>
                <w:rFonts w:ascii="Calibri" w:eastAsia="Times New Roman" w:hAnsi="Calibri" w:cs="Calibri"/>
                <w:b/>
                <w:bCs/>
                <w:color w:val="000000"/>
                <w:kern w:val="0"/>
                <w:sz w:val="18"/>
                <w:szCs w:val="18"/>
                <w:lang w:eastAsia="es-PE"/>
                <w14:ligatures w14:val="none"/>
              </w:rPr>
              <w:t>sociales locales y regionales</w:t>
            </w:r>
            <w:r w:rsidRPr="00EE3F1D">
              <w:rPr>
                <w:rFonts w:ascii="Calibri" w:eastAsia="Times New Roman" w:hAnsi="Calibri" w:cs="Calibri"/>
                <w:b/>
                <w:bCs/>
                <w:color w:val="000000"/>
                <w:kern w:val="0"/>
                <w:sz w:val="18"/>
                <w:szCs w:val="18"/>
                <w:lang w:eastAsia="es-PE"/>
                <w14:ligatures w14:val="none"/>
              </w:rPr>
              <w:t>:</w:t>
            </w:r>
          </w:p>
          <w:p w14:paraId="14FF7E7E" w14:textId="10F9938B"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Mayor concurrencia de conflictos sociales, principalmente a nivel local y regional.</w:t>
            </w:r>
          </w:p>
          <w:p w14:paraId="28A47194" w14:textId="1511121D"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Escasos canales de participación y consulta para los grupos vulnerables objeto de discriminación.</w:t>
            </w:r>
          </w:p>
          <w:p w14:paraId="47A61162" w14:textId="77777777"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t>Mediano Plazo:</w:t>
            </w:r>
          </w:p>
          <w:p w14:paraId="48F5B58B" w14:textId="38CEDA70" w:rsidR="00EE3F1D" w:rsidRPr="00EE3F1D" w:rsidRDefault="00EE3F1D" w:rsidP="00754952">
            <w:pPr>
              <w:pStyle w:val="Prrafodelista"/>
              <w:numPr>
                <w:ilvl w:val="0"/>
                <w:numId w:val="10"/>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Perpetuación de la </w:t>
            </w:r>
            <w:r w:rsidR="00B3161E" w:rsidRPr="00EE3F1D">
              <w:rPr>
                <w:rFonts w:ascii="Calibri" w:eastAsia="Times New Roman" w:hAnsi="Calibri" w:cs="Calibri"/>
                <w:b/>
                <w:bCs/>
                <w:color w:val="000000"/>
                <w:kern w:val="0"/>
                <w:sz w:val="18"/>
                <w:szCs w:val="18"/>
                <w:lang w:eastAsia="es-PE"/>
                <w14:ligatures w14:val="none"/>
              </w:rPr>
              <w:t>discriminación</w:t>
            </w:r>
            <w:r w:rsidRPr="00EE3F1D">
              <w:rPr>
                <w:rFonts w:ascii="Calibri" w:eastAsia="Times New Roman" w:hAnsi="Calibri" w:cs="Calibri"/>
                <w:b/>
                <w:bCs/>
                <w:color w:val="000000"/>
                <w:kern w:val="0"/>
                <w:sz w:val="18"/>
                <w:szCs w:val="18"/>
                <w:lang w:eastAsia="es-PE"/>
                <w14:ligatures w14:val="none"/>
              </w:rPr>
              <w:t>:</w:t>
            </w:r>
          </w:p>
          <w:p w14:paraId="15426047" w14:textId="4AF09869"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Reproducción de actos de discriminación en múltiples esferas sociales (hogar, escuela, trabajo) debido a su efecto cíclico.</w:t>
            </w:r>
          </w:p>
          <w:p w14:paraId="2E7441E9" w14:textId="77777777" w:rsidR="00EE3F1D" w:rsidRPr="00EE3F1D" w:rsidRDefault="00EE3F1D"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EE3F1D">
              <w:rPr>
                <w:rFonts w:ascii="Calibri" w:eastAsia="Times New Roman" w:hAnsi="Calibri" w:cs="Calibri"/>
                <w:b/>
                <w:bCs/>
                <w:color w:val="000000"/>
                <w:kern w:val="0"/>
                <w:sz w:val="18"/>
                <w:szCs w:val="18"/>
                <w:u w:val="single"/>
                <w:lang w:eastAsia="es-PE"/>
                <w14:ligatures w14:val="none"/>
              </w:rPr>
              <w:t>Largo Plazo:</w:t>
            </w:r>
          </w:p>
          <w:p w14:paraId="3D115160" w14:textId="7F176A1F" w:rsidR="00EE3F1D" w:rsidRPr="00EE3F1D" w:rsidRDefault="00EE3F1D" w:rsidP="00754952">
            <w:pPr>
              <w:pStyle w:val="Prrafodelista"/>
              <w:numPr>
                <w:ilvl w:val="0"/>
                <w:numId w:val="11"/>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Persistencia de </w:t>
            </w:r>
            <w:r w:rsidR="00B3161E" w:rsidRPr="00EE3F1D">
              <w:rPr>
                <w:rFonts w:ascii="Calibri" w:eastAsia="Times New Roman" w:hAnsi="Calibri" w:cs="Calibri"/>
                <w:b/>
                <w:bCs/>
                <w:color w:val="000000"/>
                <w:kern w:val="0"/>
                <w:sz w:val="18"/>
                <w:szCs w:val="18"/>
                <w:lang w:eastAsia="es-PE"/>
                <w14:ligatures w14:val="none"/>
              </w:rPr>
              <w:t>divisiones sociales</w:t>
            </w:r>
            <w:r w:rsidRPr="00EE3F1D">
              <w:rPr>
                <w:rFonts w:ascii="Calibri" w:eastAsia="Times New Roman" w:hAnsi="Calibri" w:cs="Calibri"/>
                <w:b/>
                <w:bCs/>
                <w:color w:val="000000"/>
                <w:kern w:val="0"/>
                <w:sz w:val="18"/>
                <w:szCs w:val="18"/>
                <w:lang w:eastAsia="es-PE"/>
                <w14:ligatures w14:val="none"/>
              </w:rPr>
              <w:t>:</w:t>
            </w:r>
          </w:p>
          <w:p w14:paraId="5C6B9F86" w14:textId="321366DD"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Mayor resquebrajamiento social entre los grupos discriminados y los discriminadores.</w:t>
            </w:r>
          </w:p>
          <w:p w14:paraId="27D3B4BE" w14:textId="2D5E036E"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Reproducción continua de actos de discriminación en diversas esferas sociales.</w:t>
            </w:r>
          </w:p>
          <w:p w14:paraId="7FC9A76C" w14:textId="6654D766" w:rsidR="00EE3F1D" w:rsidRPr="00EE3F1D" w:rsidRDefault="00EE3F1D" w:rsidP="00754952">
            <w:pPr>
              <w:pStyle w:val="Prrafodelista"/>
              <w:numPr>
                <w:ilvl w:val="0"/>
                <w:numId w:val="11"/>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Dificultad de </w:t>
            </w:r>
            <w:r w:rsidR="00B3161E" w:rsidRPr="00EE3F1D">
              <w:rPr>
                <w:rFonts w:ascii="Calibri" w:eastAsia="Times New Roman" w:hAnsi="Calibri" w:cs="Calibri"/>
                <w:b/>
                <w:bCs/>
                <w:color w:val="000000"/>
                <w:kern w:val="0"/>
                <w:sz w:val="18"/>
                <w:szCs w:val="18"/>
                <w:lang w:eastAsia="es-PE"/>
                <w14:ligatures w14:val="none"/>
              </w:rPr>
              <w:t>participación y consulta</w:t>
            </w:r>
            <w:r w:rsidRPr="00EE3F1D">
              <w:rPr>
                <w:rFonts w:ascii="Calibri" w:eastAsia="Times New Roman" w:hAnsi="Calibri" w:cs="Calibri"/>
                <w:b/>
                <w:bCs/>
                <w:color w:val="000000"/>
                <w:kern w:val="0"/>
                <w:sz w:val="18"/>
                <w:szCs w:val="18"/>
                <w:lang w:eastAsia="es-PE"/>
                <w14:ligatures w14:val="none"/>
              </w:rPr>
              <w:t>:</w:t>
            </w:r>
          </w:p>
          <w:p w14:paraId="7628E898" w14:textId="0AB64FF5" w:rsidR="00EE3F1D" w:rsidRPr="00EE3F1D"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Persistencia de escasos canales de participación y consulta para los grupos vulnerables objeto de discriminación, limitando su influencia en las políticas y prácticas.</w:t>
            </w:r>
          </w:p>
          <w:p w14:paraId="1A7013EB" w14:textId="5F35ED8F" w:rsidR="00EE3F1D" w:rsidRPr="00EE3F1D" w:rsidRDefault="00EE3F1D" w:rsidP="00754952">
            <w:pPr>
              <w:pStyle w:val="Prrafodelista"/>
              <w:numPr>
                <w:ilvl w:val="0"/>
                <w:numId w:val="11"/>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EE3F1D">
              <w:rPr>
                <w:rFonts w:ascii="Calibri" w:eastAsia="Times New Roman" w:hAnsi="Calibri" w:cs="Calibri"/>
                <w:b/>
                <w:bCs/>
                <w:color w:val="000000"/>
                <w:kern w:val="0"/>
                <w:sz w:val="18"/>
                <w:szCs w:val="18"/>
                <w:lang w:eastAsia="es-PE"/>
                <w14:ligatures w14:val="none"/>
              </w:rPr>
              <w:t xml:space="preserve">Impacto en la </w:t>
            </w:r>
            <w:r w:rsidR="00B3161E" w:rsidRPr="00EE3F1D">
              <w:rPr>
                <w:rFonts w:ascii="Calibri" w:eastAsia="Times New Roman" w:hAnsi="Calibri" w:cs="Calibri"/>
                <w:b/>
                <w:bCs/>
                <w:color w:val="000000"/>
                <w:kern w:val="0"/>
                <w:sz w:val="18"/>
                <w:szCs w:val="18"/>
                <w:lang w:eastAsia="es-PE"/>
                <w14:ligatures w14:val="none"/>
              </w:rPr>
              <w:t>identidad y autoestima a largo plazo</w:t>
            </w:r>
            <w:r w:rsidRPr="00EE3F1D">
              <w:rPr>
                <w:rFonts w:ascii="Calibri" w:eastAsia="Times New Roman" w:hAnsi="Calibri" w:cs="Calibri"/>
                <w:b/>
                <w:bCs/>
                <w:color w:val="000000"/>
                <w:kern w:val="0"/>
                <w:sz w:val="18"/>
                <w:szCs w:val="18"/>
                <w:lang w:eastAsia="es-PE"/>
                <w14:ligatures w14:val="none"/>
              </w:rPr>
              <w:t>:</w:t>
            </w:r>
          </w:p>
          <w:p w14:paraId="44085126" w14:textId="0F2617F0" w:rsidR="00FA39AA" w:rsidRPr="00FA39AA" w:rsidRDefault="00EE3F1D"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EE3F1D">
              <w:rPr>
                <w:rFonts w:ascii="Calibri" w:eastAsia="Times New Roman" w:hAnsi="Calibri" w:cs="Calibri"/>
                <w:color w:val="000000"/>
                <w:kern w:val="0"/>
                <w:sz w:val="18"/>
                <w:szCs w:val="18"/>
                <w:lang w:eastAsia="es-PE"/>
                <w14:ligatures w14:val="none"/>
              </w:rPr>
              <w:t>Pérdida sostenida de identidad y autoestima de los grupos discriminados, con posibles consecuencias a largo plazo en su bienestar psicológico y social.</w:t>
            </w:r>
          </w:p>
        </w:tc>
        <w:tc>
          <w:tcPr>
            <w:tcW w:w="2685" w:type="dxa"/>
            <w:shd w:val="clear" w:color="auto" w:fill="D9E2F3" w:themeFill="accent1" w:themeFillTint="33"/>
            <w:noWrap/>
            <w:vAlign w:val="center"/>
            <w:hideMark/>
          </w:tcPr>
          <w:p w14:paraId="0E1DFF2A" w14:textId="059C509F"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37" w:author="Direccion de Politicas y Gestion en Derechos Humanos 14" w:date="2023-12-14T12:05:00Z">
              <w:r w:rsidRPr="009D7076">
                <w:rPr>
                  <w:rFonts w:ascii="Calibri" w:eastAsia="Times New Roman" w:hAnsi="Calibri" w:cs="Calibri"/>
                  <w:color w:val="000000"/>
                  <w:kern w:val="0"/>
                  <w:sz w:val="18"/>
                  <w:szCs w:val="18"/>
                  <w:lang w:val="es-ES" w:eastAsia="es-PE"/>
                  <w14:ligatures w14:val="none"/>
                </w:rPr>
                <w:t>Fortalecimiento y ampliación de canales participativos que aseguren una representación equitativa de la diversidad de voces en la toma de decisiones</w:t>
              </w:r>
              <w:r>
                <w:rPr>
                  <w:rFonts w:ascii="Calibri" w:eastAsia="Times New Roman" w:hAnsi="Calibri" w:cs="Calibri"/>
                  <w:color w:val="000000"/>
                  <w:kern w:val="0"/>
                  <w:sz w:val="18"/>
                  <w:szCs w:val="18"/>
                  <w:lang w:val="es-ES" w:eastAsia="es-PE"/>
                  <w14:ligatures w14:val="none"/>
                </w:rPr>
                <w:t xml:space="preserve">, con la finalidad de </w:t>
              </w:r>
              <w:r w:rsidRPr="009D7076">
                <w:rPr>
                  <w:rFonts w:ascii="Calibri" w:eastAsia="Times New Roman" w:hAnsi="Calibri" w:cs="Calibri"/>
                  <w:color w:val="000000"/>
                  <w:kern w:val="0"/>
                  <w:sz w:val="18"/>
                  <w:szCs w:val="18"/>
                  <w:lang w:val="es-ES" w:eastAsia="es-PE"/>
                  <w14:ligatures w14:val="none"/>
                </w:rPr>
                <w:t>reducir la desigualdad al garantizar que todos los grupos tengan la oportunidad de contribuir significativamente a la configuración de políticas y prácticas que afectan sus derechos humanos.</w:t>
              </w:r>
            </w:ins>
            <w:del w:id="638" w:author="Direccion de Politicas y Gestion en Derechos Humanos 14" w:date="2023-12-14T12:05:00Z">
              <w:r w:rsidR="00FA39AA" w:rsidRPr="00FA39AA" w:rsidDel="009D7076">
                <w:rPr>
                  <w:rFonts w:ascii="Calibri" w:eastAsia="Times New Roman" w:hAnsi="Calibri" w:cs="Calibri"/>
                  <w:color w:val="000000"/>
                  <w:kern w:val="0"/>
                  <w:sz w:val="18"/>
                  <w:szCs w:val="18"/>
                  <w:lang w:val="es-ES" w:eastAsia="es-PE"/>
                  <w14:ligatures w14:val="none"/>
                </w:rPr>
                <w:delText>Mejora de canales participativos</w:delText>
              </w:r>
            </w:del>
          </w:p>
        </w:tc>
      </w:tr>
      <w:tr w:rsidR="00FA39AA" w:rsidRPr="00FA39AA" w14:paraId="559FE182" w14:textId="77777777" w:rsidTr="00F0179F">
        <w:trPr>
          <w:gridAfter w:val="1"/>
          <w:wAfter w:w="12" w:type="dxa"/>
          <w:trHeight w:val="970"/>
        </w:trPr>
        <w:tc>
          <w:tcPr>
            <w:tcW w:w="5425" w:type="dxa"/>
            <w:gridSpan w:val="2"/>
            <w:vMerge/>
            <w:vAlign w:val="center"/>
            <w:hideMark/>
          </w:tcPr>
          <w:p w14:paraId="41F793EA"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auto"/>
            <w:noWrap/>
            <w:vAlign w:val="center"/>
            <w:hideMark/>
          </w:tcPr>
          <w:p w14:paraId="51F24076" w14:textId="3B14A502"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39" w:author="Direccion de Politicas y Gestion en Derechos Humanos 14" w:date="2023-12-14T12:06:00Z">
              <w:r w:rsidRPr="009D7076">
                <w:rPr>
                  <w:rFonts w:ascii="Calibri" w:eastAsia="Times New Roman" w:hAnsi="Calibri" w:cs="Calibri"/>
                  <w:color w:val="000000"/>
                  <w:kern w:val="0"/>
                  <w:sz w:val="18"/>
                  <w:szCs w:val="18"/>
                  <w:lang w:val="es-ES" w:eastAsia="es-PE"/>
                  <w14:ligatures w14:val="none"/>
                </w:rPr>
                <w:t>Transición hacia enfoques menos punitivos o represivos en la gestión de conflictos y conductas, promoviendo en su lugar estrategias que aborden las raíces de la discriminación</w:t>
              </w:r>
              <w:r>
                <w:rPr>
                  <w:rFonts w:ascii="Calibri" w:eastAsia="Times New Roman" w:hAnsi="Calibri" w:cs="Calibri"/>
                  <w:color w:val="000000"/>
                  <w:kern w:val="0"/>
                  <w:sz w:val="18"/>
                  <w:szCs w:val="18"/>
                  <w:lang w:val="es-ES" w:eastAsia="es-PE"/>
                  <w14:ligatures w14:val="none"/>
                </w:rPr>
                <w:t xml:space="preserve">, buscando </w:t>
              </w:r>
              <w:r w:rsidRPr="009D7076">
                <w:rPr>
                  <w:rFonts w:ascii="Calibri" w:eastAsia="Times New Roman" w:hAnsi="Calibri" w:cs="Calibri"/>
                  <w:color w:val="000000"/>
                  <w:kern w:val="0"/>
                  <w:sz w:val="18"/>
                  <w:szCs w:val="18"/>
                  <w:lang w:val="es-ES" w:eastAsia="es-PE"/>
                  <w14:ligatures w14:val="none"/>
                </w:rPr>
                <w:t>mitigar la desigualdad al evitar medidas discriminatorias y favorecer soluciones inclusivas y equitativas.</w:t>
              </w:r>
            </w:ins>
            <w:del w:id="640" w:author="Direccion de Politicas y Gestion en Derechos Humanos 14" w:date="2023-12-14T12:06:00Z">
              <w:r w:rsidR="00FA39AA" w:rsidRPr="00FA39AA" w:rsidDel="009D7076">
                <w:rPr>
                  <w:rFonts w:ascii="Calibri" w:eastAsia="Times New Roman" w:hAnsi="Calibri" w:cs="Calibri"/>
                  <w:color w:val="000000"/>
                  <w:kern w:val="0"/>
                  <w:sz w:val="18"/>
                  <w:szCs w:val="18"/>
                  <w:lang w:val="es-ES" w:eastAsia="es-PE"/>
                  <w14:ligatures w14:val="none"/>
                </w:rPr>
                <w:delText>Reducción del enfoque punitivo o represivo</w:delText>
              </w:r>
            </w:del>
          </w:p>
        </w:tc>
      </w:tr>
      <w:tr w:rsidR="00FA39AA" w:rsidRPr="00FA39AA" w14:paraId="03F44241" w14:textId="77777777" w:rsidTr="00F0179F">
        <w:trPr>
          <w:gridAfter w:val="1"/>
          <w:wAfter w:w="12" w:type="dxa"/>
          <w:trHeight w:val="970"/>
        </w:trPr>
        <w:tc>
          <w:tcPr>
            <w:tcW w:w="5425" w:type="dxa"/>
            <w:gridSpan w:val="2"/>
            <w:vMerge/>
            <w:vAlign w:val="center"/>
            <w:hideMark/>
          </w:tcPr>
          <w:p w14:paraId="719B0E9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D9E2F3" w:themeFill="accent1" w:themeFillTint="33"/>
            <w:noWrap/>
            <w:vAlign w:val="center"/>
            <w:hideMark/>
          </w:tcPr>
          <w:p w14:paraId="648CADCB" w14:textId="12129EB1"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41" w:author="Direccion de Politicas y Gestion en Derechos Humanos 14" w:date="2023-12-14T12:06:00Z">
              <w:r w:rsidRPr="009D7076">
                <w:rPr>
                  <w:rFonts w:ascii="Calibri" w:eastAsia="Times New Roman" w:hAnsi="Calibri" w:cs="Calibri"/>
                  <w:color w:val="000000"/>
                  <w:kern w:val="0"/>
                  <w:sz w:val="18"/>
                  <w:szCs w:val="18"/>
                  <w:lang w:val="es-ES" w:eastAsia="es-PE"/>
                  <w14:ligatures w14:val="none"/>
                </w:rPr>
                <w:t>Implementación de campañas educativas que fomenten el respeto por la diversidad y las culturas tradicionales, buscando contrarrestar prejuicios y estereotipos.</w:t>
              </w:r>
            </w:ins>
            <w:del w:id="642" w:author="Direccion de Politicas y Gestion en Derechos Humanos 14" w:date="2023-12-14T12:06:00Z">
              <w:r w:rsidR="00FA39AA" w:rsidRPr="00FA39AA" w:rsidDel="009D7076">
                <w:rPr>
                  <w:rFonts w:ascii="Calibri" w:eastAsia="Times New Roman" w:hAnsi="Calibri" w:cs="Calibri"/>
                  <w:color w:val="000000"/>
                  <w:kern w:val="0"/>
                  <w:sz w:val="18"/>
                  <w:szCs w:val="18"/>
                  <w:lang w:val="es-ES" w:eastAsia="es-PE"/>
                  <w14:ligatures w14:val="none"/>
                </w:rPr>
                <w:delText>Promoción de campañas educativas y de respeto por la diversidad y las culturas tradicionales</w:delText>
              </w:r>
            </w:del>
          </w:p>
        </w:tc>
      </w:tr>
      <w:tr w:rsidR="00FA39AA" w:rsidRPr="00FA39AA" w14:paraId="015E250D" w14:textId="77777777" w:rsidTr="00F0179F">
        <w:trPr>
          <w:gridAfter w:val="1"/>
          <w:wAfter w:w="12" w:type="dxa"/>
          <w:trHeight w:val="970"/>
        </w:trPr>
        <w:tc>
          <w:tcPr>
            <w:tcW w:w="5425" w:type="dxa"/>
            <w:gridSpan w:val="2"/>
            <w:vMerge/>
            <w:vAlign w:val="center"/>
            <w:hideMark/>
          </w:tcPr>
          <w:p w14:paraId="4C9E749B"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auto"/>
            <w:noWrap/>
            <w:vAlign w:val="center"/>
            <w:hideMark/>
          </w:tcPr>
          <w:p w14:paraId="75EC329A" w14:textId="39E8F2CF"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43" w:author="Direccion de Politicas y Gestion en Derechos Humanos 14" w:date="2023-12-14T12:06:00Z">
              <w:r w:rsidRPr="009D7076">
                <w:rPr>
                  <w:rFonts w:ascii="Calibri" w:eastAsia="Times New Roman" w:hAnsi="Calibri" w:cs="Calibri"/>
                  <w:color w:val="000000"/>
                  <w:kern w:val="0"/>
                  <w:sz w:val="18"/>
                  <w:szCs w:val="18"/>
                  <w:lang w:val="es-ES" w:eastAsia="es-PE"/>
                  <w14:ligatures w14:val="none"/>
                </w:rPr>
                <w:t>Fortalecimiento y mayor visibilización de organismos como CONACOD y la plataforma de alerta contra el racismo, con el fin de mejorar la eficacia en la prevención y respuesta a incidentes discriminatorios.</w:t>
              </w:r>
            </w:ins>
            <w:del w:id="644" w:author="Direccion de Politicas y Gestion en Derechos Humanos 14" w:date="2023-12-14T12:06:00Z">
              <w:r w:rsidR="00FA39AA" w:rsidRPr="00FA39AA" w:rsidDel="009D7076">
                <w:rPr>
                  <w:rFonts w:ascii="Calibri" w:eastAsia="Times New Roman" w:hAnsi="Calibri" w:cs="Calibri"/>
                  <w:color w:val="000000"/>
                  <w:kern w:val="0"/>
                  <w:sz w:val="18"/>
                  <w:szCs w:val="18"/>
                  <w:lang w:val="es-ES" w:eastAsia="es-PE"/>
                  <w14:ligatures w14:val="none"/>
                </w:rPr>
                <w:delText>Fortalecimiento y visibilizarían de CONACOD y la plataforma alerta contra el racismo</w:delText>
              </w:r>
            </w:del>
          </w:p>
        </w:tc>
      </w:tr>
      <w:tr w:rsidR="00FA39AA" w:rsidRPr="00FA39AA" w14:paraId="2E0739EB" w14:textId="77777777" w:rsidTr="00F0179F">
        <w:trPr>
          <w:gridAfter w:val="1"/>
          <w:wAfter w:w="12" w:type="dxa"/>
          <w:trHeight w:val="970"/>
        </w:trPr>
        <w:tc>
          <w:tcPr>
            <w:tcW w:w="5425" w:type="dxa"/>
            <w:gridSpan w:val="2"/>
            <w:vMerge/>
            <w:vAlign w:val="center"/>
            <w:hideMark/>
          </w:tcPr>
          <w:p w14:paraId="13C014C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D9E2F3" w:themeFill="accent1" w:themeFillTint="33"/>
            <w:noWrap/>
            <w:vAlign w:val="center"/>
            <w:hideMark/>
          </w:tcPr>
          <w:p w14:paraId="4AEAD557" w14:textId="161CF653"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45" w:author="Direccion de Politicas y Gestion en Derechos Humanos 14" w:date="2023-12-14T12:07:00Z">
              <w:r w:rsidRPr="009D7076">
                <w:rPr>
                  <w:rFonts w:ascii="Calibri" w:eastAsia="Times New Roman" w:hAnsi="Calibri" w:cs="Calibri"/>
                  <w:color w:val="000000"/>
                  <w:kern w:val="0"/>
                  <w:sz w:val="18"/>
                  <w:szCs w:val="18"/>
                  <w:lang w:val="es-ES" w:eastAsia="es-PE"/>
                  <w14:ligatures w14:val="none"/>
                </w:rPr>
                <w:t>Implementación de medidas que contrarresten estereotipos y prejuicios en los medios de comunicación, promoviendo una representación equitativa y respetuosa de todos los grupos</w:t>
              </w:r>
              <w:r>
                <w:rPr>
                  <w:rFonts w:ascii="Calibri" w:eastAsia="Times New Roman" w:hAnsi="Calibri" w:cs="Calibri"/>
                  <w:color w:val="000000"/>
                  <w:kern w:val="0"/>
                  <w:sz w:val="18"/>
                  <w:szCs w:val="18"/>
                  <w:lang w:val="es-ES" w:eastAsia="es-PE"/>
                  <w14:ligatures w14:val="none"/>
                </w:rPr>
                <w:t xml:space="preserve">, buscando </w:t>
              </w:r>
              <w:r w:rsidRPr="009D7076">
                <w:rPr>
                  <w:rFonts w:ascii="Calibri" w:eastAsia="Times New Roman" w:hAnsi="Calibri" w:cs="Calibri"/>
                  <w:color w:val="000000"/>
                  <w:kern w:val="0"/>
                  <w:sz w:val="18"/>
                  <w:szCs w:val="18"/>
                  <w:lang w:val="es-ES" w:eastAsia="es-PE"/>
                  <w14:ligatures w14:val="none"/>
                </w:rPr>
                <w:t>mitigar la discriminación al influir en la percepción pública y en la construcción de narrativas inclusivas.</w:t>
              </w:r>
            </w:ins>
            <w:del w:id="646" w:author="Direccion de Politicas y Gestion en Derechos Humanos 14" w:date="2023-12-14T12:07:00Z">
              <w:r w:rsidR="00FA39AA" w:rsidRPr="00FA39AA" w:rsidDel="009D7076">
                <w:rPr>
                  <w:rFonts w:ascii="Calibri" w:eastAsia="Times New Roman" w:hAnsi="Calibri" w:cs="Calibri"/>
                  <w:color w:val="000000"/>
                  <w:kern w:val="0"/>
                  <w:sz w:val="18"/>
                  <w:szCs w:val="18"/>
                  <w:lang w:val="es-ES" w:eastAsia="es-PE"/>
                  <w14:ligatures w14:val="none"/>
                </w:rPr>
                <w:delText>Promoción de medidas contra los estereotipos y prejuicios en los medios de comunicación</w:delText>
              </w:r>
            </w:del>
          </w:p>
        </w:tc>
      </w:tr>
      <w:tr w:rsidR="00FA39AA" w:rsidRPr="00FA39AA" w14:paraId="5381D248" w14:textId="77777777" w:rsidTr="00F0179F">
        <w:trPr>
          <w:gridAfter w:val="1"/>
          <w:wAfter w:w="12" w:type="dxa"/>
          <w:trHeight w:val="970"/>
        </w:trPr>
        <w:tc>
          <w:tcPr>
            <w:tcW w:w="5425" w:type="dxa"/>
            <w:gridSpan w:val="2"/>
            <w:vMerge/>
            <w:vAlign w:val="center"/>
            <w:hideMark/>
          </w:tcPr>
          <w:p w14:paraId="6645BD4B"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auto"/>
            <w:noWrap/>
            <w:vAlign w:val="center"/>
            <w:hideMark/>
          </w:tcPr>
          <w:p w14:paraId="1C7BC6AE" w14:textId="33042E83"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47" w:author="Direccion de Politicas y Gestion en Derechos Humanos 14" w:date="2023-12-14T12:07:00Z">
              <w:r w:rsidRPr="009D7076">
                <w:rPr>
                  <w:rFonts w:ascii="Calibri" w:eastAsia="Times New Roman" w:hAnsi="Calibri" w:cs="Calibri"/>
                  <w:color w:val="000000"/>
                  <w:kern w:val="0"/>
                  <w:sz w:val="18"/>
                  <w:szCs w:val="18"/>
                  <w:lang w:val="es-ES" w:eastAsia="es-PE"/>
                  <w14:ligatures w14:val="none"/>
                </w:rPr>
                <w:t xml:space="preserve">Asegurar el acceso efectivo a mecanismos de protección para las víctimas de discriminación racial, garantizando así una </w:t>
              </w:r>
              <w:r w:rsidRPr="009D7076">
                <w:rPr>
                  <w:rFonts w:ascii="Calibri" w:eastAsia="Times New Roman" w:hAnsi="Calibri" w:cs="Calibri"/>
                  <w:color w:val="000000"/>
                  <w:kern w:val="0"/>
                  <w:sz w:val="18"/>
                  <w:szCs w:val="18"/>
                  <w:lang w:val="es-ES" w:eastAsia="es-PE"/>
                  <w14:ligatures w14:val="none"/>
                </w:rPr>
                <w:lastRenderedPageBreak/>
                <w:t>respuesta justa y equitativa ante situaciones de vulneración de derechos.</w:t>
              </w:r>
            </w:ins>
            <w:del w:id="648" w:author="Direccion de Politicas y Gestion en Derechos Humanos 14" w:date="2023-12-14T12:07:00Z">
              <w:r w:rsidR="00FA39AA" w:rsidRPr="00FA39AA" w:rsidDel="009D7076">
                <w:rPr>
                  <w:rFonts w:ascii="Calibri" w:eastAsia="Times New Roman" w:hAnsi="Calibri" w:cs="Calibri"/>
                  <w:color w:val="000000"/>
                  <w:kern w:val="0"/>
                  <w:sz w:val="18"/>
                  <w:szCs w:val="18"/>
                  <w:lang w:val="es-ES" w:eastAsia="es-PE"/>
                  <w14:ligatures w14:val="none"/>
                </w:rPr>
                <w:delText>Garantizar acceso a mecanismos de protección para las víctimas de discriminación racial</w:delText>
              </w:r>
            </w:del>
          </w:p>
        </w:tc>
      </w:tr>
      <w:tr w:rsidR="00FA39AA" w:rsidRPr="00FA39AA" w14:paraId="10AF0322" w14:textId="77777777" w:rsidTr="00F0179F">
        <w:trPr>
          <w:gridAfter w:val="1"/>
          <w:wAfter w:w="12" w:type="dxa"/>
          <w:trHeight w:val="970"/>
        </w:trPr>
        <w:tc>
          <w:tcPr>
            <w:tcW w:w="5425" w:type="dxa"/>
            <w:gridSpan w:val="2"/>
            <w:vMerge/>
            <w:vAlign w:val="center"/>
            <w:hideMark/>
          </w:tcPr>
          <w:p w14:paraId="366D0287"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D9E2F3" w:themeFill="accent1" w:themeFillTint="33"/>
            <w:noWrap/>
            <w:vAlign w:val="center"/>
            <w:hideMark/>
          </w:tcPr>
          <w:p w14:paraId="0F06BDE0" w14:textId="29F6D15F" w:rsidR="009D7076" w:rsidRPr="00FA39AA" w:rsidRDefault="009D7076" w:rsidP="009D7076">
            <w:pPr>
              <w:spacing w:after="0" w:line="240" w:lineRule="auto"/>
              <w:jc w:val="center"/>
              <w:rPr>
                <w:rFonts w:ascii="Calibri" w:eastAsia="Times New Roman" w:hAnsi="Calibri" w:cs="Calibri"/>
                <w:color w:val="000000"/>
                <w:kern w:val="0"/>
                <w:sz w:val="18"/>
                <w:szCs w:val="18"/>
                <w:lang w:eastAsia="es-PE"/>
                <w14:ligatures w14:val="none"/>
              </w:rPr>
            </w:pPr>
            <w:ins w:id="649" w:author="Direccion de Politicas y Gestion en Derechos Humanos 14" w:date="2023-12-14T12:08:00Z">
              <w:r w:rsidRPr="009D7076">
                <w:rPr>
                  <w:rFonts w:ascii="Calibri" w:eastAsia="Times New Roman" w:hAnsi="Calibri" w:cs="Calibri"/>
                  <w:color w:val="000000"/>
                  <w:kern w:val="0"/>
                  <w:sz w:val="18"/>
                  <w:szCs w:val="18"/>
                  <w:lang w:eastAsia="es-PE"/>
                  <w14:ligatures w14:val="none"/>
                </w:rPr>
                <w:t xml:space="preserve">Impartir </w:t>
              </w:r>
              <w:r>
                <w:rPr>
                  <w:rFonts w:ascii="Calibri" w:eastAsia="Times New Roman" w:hAnsi="Calibri" w:cs="Calibri"/>
                  <w:color w:val="000000"/>
                  <w:kern w:val="0"/>
                  <w:sz w:val="18"/>
                  <w:szCs w:val="18"/>
                  <w:lang w:val="es-ES" w:eastAsia="es-PE"/>
                  <w14:ligatures w14:val="none"/>
                </w:rPr>
                <w:t>c</w:t>
              </w:r>
            </w:ins>
            <w:commentRangeStart w:id="650"/>
            <w:commentRangeStart w:id="651"/>
            <w:del w:id="652" w:author="Direccion de Politicas y Gestion en Derechos Humanos 14" w:date="2023-12-14T12:08:00Z">
              <w:r w:rsidR="00FA39AA" w:rsidRPr="00FA39AA" w:rsidDel="009D7076">
                <w:rPr>
                  <w:rFonts w:ascii="Calibri" w:eastAsia="Times New Roman" w:hAnsi="Calibri" w:cs="Calibri"/>
                  <w:color w:val="000000"/>
                  <w:kern w:val="0"/>
                  <w:sz w:val="18"/>
                  <w:szCs w:val="18"/>
                  <w:lang w:val="es-ES" w:eastAsia="es-PE"/>
                  <w14:ligatures w14:val="none"/>
                </w:rPr>
                <w:delText>C</w:delText>
              </w:r>
            </w:del>
            <w:r w:rsidR="00FA39AA" w:rsidRPr="00FA39AA">
              <w:rPr>
                <w:rFonts w:ascii="Calibri" w:eastAsia="Times New Roman" w:hAnsi="Calibri" w:cs="Calibri"/>
                <w:color w:val="000000"/>
                <w:kern w:val="0"/>
                <w:sz w:val="18"/>
                <w:szCs w:val="18"/>
                <w:lang w:val="es-ES" w:eastAsia="es-PE"/>
                <w14:ligatures w14:val="none"/>
              </w:rPr>
              <w:t>apacitación</w:t>
            </w:r>
            <w:commentRangeEnd w:id="650"/>
            <w:r w:rsidR="00164FE9">
              <w:rPr>
                <w:rStyle w:val="Refdecomentario"/>
                <w:kern w:val="0"/>
                <w14:ligatures w14:val="none"/>
              </w:rPr>
              <w:commentReference w:id="650"/>
            </w:r>
            <w:commentRangeEnd w:id="651"/>
            <w:r>
              <w:rPr>
                <w:rStyle w:val="Refdecomentario"/>
                <w:kern w:val="0"/>
                <w14:ligatures w14:val="none"/>
              </w:rPr>
              <w:commentReference w:id="651"/>
            </w:r>
            <w:r w:rsidR="00FA39AA" w:rsidRPr="00FA39AA">
              <w:rPr>
                <w:rFonts w:ascii="Calibri" w:eastAsia="Times New Roman" w:hAnsi="Calibri" w:cs="Calibri"/>
                <w:color w:val="000000"/>
                <w:kern w:val="0"/>
                <w:sz w:val="18"/>
                <w:szCs w:val="18"/>
                <w:lang w:val="es-ES" w:eastAsia="es-PE"/>
                <w14:ligatures w14:val="none"/>
              </w:rPr>
              <w:t xml:space="preserve"> </w:t>
            </w:r>
            <w:del w:id="653" w:author="Direccion de Politicas y Gestion en Derechos Humanos 14" w:date="2023-12-14T12:08:00Z">
              <w:r w:rsidR="00FA39AA" w:rsidRPr="00FA39AA" w:rsidDel="009D7076">
                <w:rPr>
                  <w:rFonts w:ascii="Calibri" w:eastAsia="Times New Roman" w:hAnsi="Calibri" w:cs="Calibri"/>
                  <w:color w:val="000000"/>
                  <w:kern w:val="0"/>
                  <w:sz w:val="18"/>
                  <w:szCs w:val="18"/>
                  <w:lang w:val="es-ES" w:eastAsia="es-PE"/>
                  <w14:ligatures w14:val="none"/>
                </w:rPr>
                <w:delText>de servidores públicos y fuerzas del orden</w:delText>
              </w:r>
            </w:del>
            <w:ins w:id="654" w:author="Direccion de Politicas y Gestion en Derechos Humanos 14" w:date="2023-12-14T12:08:00Z">
              <w:r w:rsidRPr="009D7076">
                <w:rPr>
                  <w:rFonts w:ascii="Calibri" w:eastAsia="Times New Roman" w:hAnsi="Calibri" w:cs="Calibri"/>
                  <w:color w:val="000000"/>
                  <w:kern w:val="0"/>
                  <w:sz w:val="18"/>
                  <w:szCs w:val="18"/>
                  <w:lang w:eastAsia="es-PE"/>
                  <w14:ligatures w14:val="none"/>
                </w:rPr>
                <w:t>continua a servidores públicos y fuerzas del orden en temas de diversidad, inclusión y derechos humanos. Esta iniciativa busca mitigar la desigualdad al garantizar que los funcionarios públicos actúen de manera justa y no discriminatoria, promoviendo así un servicio equitativo para todos.</w:t>
              </w:r>
            </w:ins>
          </w:p>
        </w:tc>
      </w:tr>
      <w:tr w:rsidR="00FA39AA" w:rsidRPr="00FA39AA" w14:paraId="3EC12A72" w14:textId="77777777" w:rsidTr="00F0179F">
        <w:trPr>
          <w:gridAfter w:val="1"/>
          <w:wAfter w:w="12" w:type="dxa"/>
          <w:trHeight w:val="970"/>
        </w:trPr>
        <w:tc>
          <w:tcPr>
            <w:tcW w:w="5425" w:type="dxa"/>
            <w:gridSpan w:val="2"/>
            <w:vMerge/>
            <w:vAlign w:val="center"/>
            <w:hideMark/>
          </w:tcPr>
          <w:p w14:paraId="2517F124"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85" w:type="dxa"/>
            <w:shd w:val="clear" w:color="auto" w:fill="auto"/>
            <w:noWrap/>
            <w:vAlign w:val="center"/>
            <w:hideMark/>
          </w:tcPr>
          <w:p w14:paraId="4F23F287" w14:textId="76FA9722" w:rsidR="00FA39AA" w:rsidRDefault="009D7076" w:rsidP="004C0F7F">
            <w:pPr>
              <w:spacing w:after="0" w:line="240" w:lineRule="auto"/>
              <w:jc w:val="center"/>
              <w:rPr>
                <w:ins w:id="655" w:author="Direccion de Politicas y Gestion en Derechos Humanos 14" w:date="2023-12-14T12:09:00Z"/>
                <w:rFonts w:ascii="Calibri" w:eastAsia="Times New Roman" w:hAnsi="Calibri" w:cs="Calibri"/>
                <w:color w:val="000000"/>
                <w:kern w:val="0"/>
                <w:sz w:val="18"/>
                <w:szCs w:val="18"/>
                <w:lang w:val="es-ES" w:eastAsia="es-PE"/>
                <w14:ligatures w14:val="none"/>
              </w:rPr>
            </w:pPr>
            <w:ins w:id="656" w:author="Direccion de Politicas y Gestion en Derechos Humanos 14" w:date="2023-12-14T12:10:00Z">
              <w:r w:rsidRPr="009D7076">
                <w:rPr>
                  <w:rFonts w:ascii="Calibri" w:eastAsia="Times New Roman" w:hAnsi="Calibri" w:cs="Calibri"/>
                  <w:color w:val="000000"/>
                  <w:kern w:val="0"/>
                  <w:sz w:val="18"/>
                  <w:szCs w:val="18"/>
                  <w:lang w:eastAsia="es-PE"/>
                  <w14:ligatures w14:val="none"/>
                </w:rPr>
                <w:t xml:space="preserve">Desarrollo y promoción de </w:t>
              </w:r>
            </w:ins>
            <w:commentRangeStart w:id="657"/>
            <w:commentRangeStart w:id="658"/>
            <w:del w:id="659" w:author="Direccion de Politicas y Gestion en Derechos Humanos 14" w:date="2023-12-14T12:10:00Z">
              <w:r w:rsidR="00FA39AA" w:rsidRPr="00FA39AA" w:rsidDel="009D7076">
                <w:rPr>
                  <w:rFonts w:ascii="Calibri" w:eastAsia="Times New Roman" w:hAnsi="Calibri" w:cs="Calibri"/>
                  <w:color w:val="000000"/>
                  <w:kern w:val="0"/>
                  <w:sz w:val="18"/>
                  <w:szCs w:val="18"/>
                  <w:lang w:val="es-ES" w:eastAsia="es-PE"/>
                  <w14:ligatures w14:val="none"/>
                </w:rPr>
                <w:delText xml:space="preserve">Promoción de </w:delText>
              </w:r>
            </w:del>
            <w:r w:rsidR="00FA39AA" w:rsidRPr="00FA39AA">
              <w:rPr>
                <w:rFonts w:ascii="Calibri" w:eastAsia="Times New Roman" w:hAnsi="Calibri" w:cs="Calibri"/>
                <w:color w:val="000000"/>
                <w:kern w:val="0"/>
                <w:sz w:val="18"/>
                <w:szCs w:val="18"/>
                <w:lang w:val="es-ES" w:eastAsia="es-PE"/>
                <w14:ligatures w14:val="none"/>
              </w:rPr>
              <w:t>campañas de sensibilización</w:t>
            </w:r>
            <w:del w:id="660" w:author="Direccion de Politicas y Gestion en Derechos Humanos 14" w:date="2023-12-14T12:10:00Z">
              <w:r w:rsidR="00FA39AA" w:rsidRPr="00FA39AA" w:rsidDel="009D7076">
                <w:rPr>
                  <w:rFonts w:ascii="Calibri" w:eastAsia="Times New Roman" w:hAnsi="Calibri" w:cs="Calibri"/>
                  <w:color w:val="000000"/>
                  <w:kern w:val="0"/>
                  <w:sz w:val="18"/>
                  <w:szCs w:val="18"/>
                  <w:lang w:val="es-ES" w:eastAsia="es-PE"/>
                  <w14:ligatures w14:val="none"/>
                </w:rPr>
                <w:delText xml:space="preserve"> y educación ciudadana</w:delText>
              </w:r>
              <w:commentRangeEnd w:id="657"/>
              <w:r w:rsidR="00164FE9" w:rsidDel="009D7076">
                <w:rPr>
                  <w:rStyle w:val="Refdecomentario"/>
                  <w:kern w:val="0"/>
                  <w14:ligatures w14:val="none"/>
                </w:rPr>
                <w:commentReference w:id="657"/>
              </w:r>
            </w:del>
            <w:commentRangeEnd w:id="658"/>
            <w:r>
              <w:rPr>
                <w:rStyle w:val="Refdecomentario"/>
                <w:kern w:val="0"/>
                <w14:ligatures w14:val="none"/>
              </w:rPr>
              <w:commentReference w:id="658"/>
            </w:r>
          </w:p>
          <w:p w14:paraId="228AB7FD" w14:textId="606EE37F" w:rsidR="009D7076"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61" w:author="Direccion de Politicas y Gestion en Derechos Humanos 14" w:date="2023-12-14T12:09:00Z">
              <w:r w:rsidRPr="009D7076">
                <w:rPr>
                  <w:rFonts w:ascii="Calibri" w:eastAsia="Times New Roman" w:hAnsi="Calibri" w:cs="Calibri"/>
                  <w:color w:val="000000"/>
                  <w:kern w:val="0"/>
                  <w:sz w:val="18"/>
                  <w:szCs w:val="18"/>
                  <w:lang w:eastAsia="es-PE"/>
                  <w14:ligatures w14:val="none"/>
                </w:rPr>
                <w:t>y educación ciudadana que aborden directamente los prejuicios y fomenten la comprensión intercultural. Estas campañas contribuyen a la mitigación de la discriminación al promover valores de igualdad y respeto, facilitando así un entorno más equitativo para el ejercicio de los derechos humanos.</w:t>
              </w:r>
            </w:ins>
          </w:p>
        </w:tc>
      </w:tr>
    </w:tbl>
    <w:p w14:paraId="1858DD76" w14:textId="77777777" w:rsidR="00D27918" w:rsidRDefault="00D27918" w:rsidP="004C0F7F">
      <w:pPr>
        <w:spacing w:after="0" w:line="240" w:lineRule="auto"/>
        <w:jc w:val="right"/>
        <w:rPr>
          <w:sz w:val="16"/>
          <w:szCs w:val="18"/>
        </w:rPr>
      </w:pPr>
    </w:p>
    <w:p w14:paraId="6990E0EB" w14:textId="43C9B875" w:rsidR="00D27918" w:rsidRDefault="00D27918" w:rsidP="004C0F7F">
      <w:pPr>
        <w:spacing w:after="0" w:line="240" w:lineRule="auto"/>
        <w:jc w:val="right"/>
        <w:rPr>
          <w:sz w:val="16"/>
          <w:szCs w:val="18"/>
        </w:rPr>
      </w:pPr>
      <w:r w:rsidRPr="00FA7FF4">
        <w:rPr>
          <w:sz w:val="16"/>
          <w:szCs w:val="18"/>
        </w:rPr>
        <w:t xml:space="preserve">Fuente: </w:t>
      </w:r>
      <w:del w:id="662"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663" w:author="Direccion de Politicas y Gestion en Derechos Humanos 14" w:date="2023-12-14T10:31:00Z">
        <w:r w:rsidR="00DC3106">
          <w:rPr>
            <w:sz w:val="16"/>
            <w:szCs w:val="18"/>
          </w:rPr>
          <w:t>Estudio prospectivo sobre los derechos humanos en el Perú</w:t>
        </w:r>
      </w:ins>
    </w:p>
    <w:p w14:paraId="0B58259A" w14:textId="2FD29E26" w:rsidR="00FA39AA" w:rsidRDefault="00C24B5F" w:rsidP="004C0F7F">
      <w:pPr>
        <w:spacing w:before="100" w:beforeAutospacing="1" w:after="100" w:afterAutospacing="1" w:line="288" w:lineRule="auto"/>
        <w:jc w:val="center"/>
        <w:rPr>
          <w:sz w:val="20"/>
        </w:rPr>
      </w:pPr>
      <w:bookmarkStart w:id="664" w:name="_Toc152615073"/>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5</w:t>
      </w:r>
      <w:r w:rsidRPr="00C24B5F">
        <w:rPr>
          <w:b/>
          <w:bCs/>
          <w:sz w:val="20"/>
        </w:rPr>
        <w:fldChar w:fldCharType="end"/>
      </w:r>
      <w:r w:rsidRPr="00C24B5F">
        <w:rPr>
          <w:b/>
          <w:bCs/>
          <w:sz w:val="20"/>
        </w:rPr>
        <w:t>:</w:t>
      </w:r>
      <w:r>
        <w:rPr>
          <w:b/>
          <w:bCs/>
          <w:sz w:val="20"/>
        </w:rPr>
        <w:t xml:space="preserve"> </w:t>
      </w:r>
      <w:r w:rsidR="00FA39AA" w:rsidRPr="004B5D72">
        <w:rPr>
          <w:sz w:val="20"/>
        </w:rPr>
        <w:t xml:space="preserve">Matriz de impactos </w:t>
      </w:r>
      <w:ins w:id="665" w:author="Direccion de Politicas y Gestion en Derechos Humanos 14" w:date="2023-12-14T11:43:00Z">
        <w:r w:rsidR="00D15F3E">
          <w:rPr>
            <w:sz w:val="20"/>
          </w:rPr>
          <w:t xml:space="preserve">negativos </w:t>
        </w:r>
      </w:ins>
      <w:r w:rsidR="00FA39AA" w:rsidRPr="004B5D72">
        <w:rPr>
          <w:sz w:val="20"/>
        </w:rPr>
        <w:t>de la tendencia</w:t>
      </w:r>
      <w:r w:rsidR="00FA39AA">
        <w:rPr>
          <w:sz w:val="20"/>
        </w:rPr>
        <w:t xml:space="preserve"> de la p</w:t>
      </w:r>
      <w:r w:rsidR="00FA39AA" w:rsidRPr="00FA39AA">
        <w:rPr>
          <w:sz w:val="20"/>
        </w:rPr>
        <w:t xml:space="preserve">ersistente desigualdad de género </w:t>
      </w:r>
      <w:r w:rsidR="00FA39AA" w:rsidRPr="004B5D72">
        <w:rPr>
          <w:sz w:val="20"/>
        </w:rPr>
        <w:t>sobre el problema público</w:t>
      </w:r>
      <w:bookmarkEnd w:id="664"/>
    </w:p>
    <w:tbl>
      <w:tblPr>
        <w:tblW w:w="8231" w:type="dxa"/>
        <w:tblInd w:w="-5" w:type="dxa"/>
        <w:tblBorders>
          <w:top w:val="single" w:sz="4" w:space="0" w:color="D5DCE4" w:themeColor="text2" w:themeTint="33"/>
          <w:left w:val="single" w:sz="4" w:space="0" w:color="D5DCE4" w:themeColor="text2" w:themeTint="33"/>
          <w:bottom w:val="single" w:sz="4" w:space="0" w:color="D5DCE4" w:themeColor="text2" w:themeTint="33"/>
          <w:right w:val="single" w:sz="4" w:space="0" w:color="D5DCE4" w:themeColor="text2" w:themeTint="33"/>
          <w:insideH w:val="single" w:sz="4" w:space="0" w:color="D5DCE4" w:themeColor="text2" w:themeTint="33"/>
          <w:insideV w:val="single" w:sz="4" w:space="0" w:color="D5DCE4" w:themeColor="text2" w:themeTint="33"/>
        </w:tblBorders>
        <w:tblCellMar>
          <w:left w:w="70" w:type="dxa"/>
          <w:right w:w="70" w:type="dxa"/>
        </w:tblCellMar>
        <w:tblLook w:val="04A0" w:firstRow="1" w:lastRow="0" w:firstColumn="1" w:lastColumn="0" w:noHBand="0" w:noVBand="1"/>
      </w:tblPr>
      <w:tblGrid>
        <w:gridCol w:w="3104"/>
        <w:gridCol w:w="2431"/>
        <w:gridCol w:w="2839"/>
      </w:tblGrid>
      <w:tr w:rsidR="00FA39AA" w:rsidRPr="00FA39AA" w14:paraId="45C65DE4" w14:textId="77777777" w:rsidTr="00F0179F">
        <w:trPr>
          <w:trHeight w:val="475"/>
        </w:trPr>
        <w:tc>
          <w:tcPr>
            <w:tcW w:w="3104" w:type="dxa"/>
            <w:shd w:val="clear" w:color="000000" w:fill="002060"/>
            <w:noWrap/>
            <w:vAlign w:val="center"/>
            <w:hideMark/>
          </w:tcPr>
          <w:p w14:paraId="22C611FF"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Problema público</w:t>
            </w:r>
          </w:p>
        </w:tc>
        <w:tc>
          <w:tcPr>
            <w:tcW w:w="5127" w:type="dxa"/>
            <w:gridSpan w:val="2"/>
            <w:shd w:val="clear" w:color="000000" w:fill="002060"/>
            <w:noWrap/>
            <w:vAlign w:val="bottom"/>
            <w:hideMark/>
          </w:tcPr>
          <w:p w14:paraId="23AD2DE5"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FA39AA" w:rsidRPr="00FA39AA" w14:paraId="6E10988C" w14:textId="77777777" w:rsidTr="00F0179F">
        <w:trPr>
          <w:trHeight w:val="475"/>
        </w:trPr>
        <w:tc>
          <w:tcPr>
            <w:tcW w:w="3104" w:type="dxa"/>
            <w:shd w:val="clear" w:color="000000" w:fill="002060"/>
            <w:noWrap/>
            <w:vAlign w:val="center"/>
            <w:hideMark/>
          </w:tcPr>
          <w:p w14:paraId="660CDA67" w14:textId="3A779CEA"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Tendencia </w:t>
            </w:r>
            <w:r w:rsidR="00EE3F1D" w:rsidRPr="00EE3F1D">
              <w:rPr>
                <w:rFonts w:ascii="Calibri" w:eastAsia="Times New Roman" w:hAnsi="Calibri" w:cs="Calibri"/>
                <w:b/>
                <w:bCs/>
                <w:color w:val="FFFFFF"/>
                <w:kern w:val="0"/>
                <w:sz w:val="18"/>
                <w:szCs w:val="18"/>
                <w:lang w:eastAsia="es-PE"/>
                <w14:ligatures w14:val="none"/>
              </w:rPr>
              <w:t>4</w:t>
            </w:r>
          </w:p>
        </w:tc>
        <w:tc>
          <w:tcPr>
            <w:tcW w:w="5127" w:type="dxa"/>
            <w:gridSpan w:val="2"/>
            <w:shd w:val="clear" w:color="000000" w:fill="002060"/>
            <w:noWrap/>
            <w:vAlign w:val="center"/>
            <w:hideMark/>
          </w:tcPr>
          <w:p w14:paraId="162394CF" w14:textId="77777777" w:rsidR="00FA39AA" w:rsidRPr="00FA39AA" w:rsidRDefault="00FA39AA" w:rsidP="004C0F7F">
            <w:pPr>
              <w:spacing w:after="0" w:line="240" w:lineRule="auto"/>
              <w:jc w:val="center"/>
              <w:rPr>
                <w:rFonts w:ascii="Calibri" w:eastAsia="Times New Roman" w:hAnsi="Calibri" w:cs="Calibri"/>
                <w:color w:val="FFFFFF"/>
                <w:kern w:val="0"/>
                <w:sz w:val="18"/>
                <w:szCs w:val="18"/>
                <w:lang w:eastAsia="es-PE"/>
                <w14:ligatures w14:val="none"/>
              </w:rPr>
            </w:pPr>
            <w:r w:rsidRPr="00FA39AA">
              <w:rPr>
                <w:rFonts w:ascii="Calibri" w:eastAsia="Times New Roman" w:hAnsi="Calibri" w:cs="Calibri"/>
                <w:color w:val="FFFFFF"/>
                <w:kern w:val="0"/>
                <w:sz w:val="18"/>
                <w:szCs w:val="18"/>
                <w:lang w:eastAsia="es-PE"/>
                <w14:ligatures w14:val="none"/>
              </w:rPr>
              <w:t>Persistente desigualdad de género</w:t>
            </w:r>
          </w:p>
        </w:tc>
      </w:tr>
      <w:tr w:rsidR="00FA39AA" w:rsidRPr="00FA39AA" w14:paraId="07681E27" w14:textId="77777777" w:rsidTr="00F0179F">
        <w:trPr>
          <w:trHeight w:val="475"/>
        </w:trPr>
        <w:tc>
          <w:tcPr>
            <w:tcW w:w="5535" w:type="dxa"/>
            <w:gridSpan w:val="2"/>
            <w:shd w:val="clear" w:color="000000" w:fill="002060"/>
            <w:noWrap/>
            <w:vAlign w:val="center"/>
            <w:hideMark/>
          </w:tcPr>
          <w:p w14:paraId="0DB91A6A" w14:textId="40ADB5DD"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 xml:space="preserve">Impactos </w:t>
            </w:r>
            <w:ins w:id="666" w:author="Direccion de Politicas y Gestion en Derechos Humanos 14" w:date="2023-12-14T11:48:00Z">
              <w:r w:rsidR="00D15F3E" w:rsidRPr="00D15F3E">
                <w:rPr>
                  <w:b/>
                  <w:bCs/>
                  <w:sz w:val="18"/>
                  <w:szCs w:val="20"/>
                  <w:rPrChange w:id="667" w:author="Direccion de Politicas y Gestion en Derechos Humanos 14" w:date="2023-12-14T11:50:00Z">
                    <w:rPr>
                      <w:sz w:val="20"/>
                    </w:rPr>
                  </w:rPrChange>
                </w:rPr>
                <w:t>negativos</w:t>
              </w:r>
              <w:r w:rsidR="00D15F3E">
                <w:rPr>
                  <w:sz w:val="20"/>
                </w:rPr>
                <w:t xml:space="preserve"> </w:t>
              </w:r>
            </w:ins>
            <w:r w:rsidRPr="00FA39AA">
              <w:rPr>
                <w:rFonts w:ascii="Calibri" w:eastAsia="Times New Roman" w:hAnsi="Calibri" w:cs="Calibri"/>
                <w:b/>
                <w:bCs/>
                <w:color w:val="FFFFFF"/>
                <w:kern w:val="0"/>
                <w:sz w:val="18"/>
                <w:szCs w:val="18"/>
                <w:lang w:eastAsia="es-PE"/>
                <w14:ligatures w14:val="none"/>
              </w:rPr>
              <w:t>sobre el problema público</w:t>
            </w:r>
          </w:p>
        </w:tc>
        <w:tc>
          <w:tcPr>
            <w:tcW w:w="2696" w:type="dxa"/>
            <w:shd w:val="clear" w:color="000000" w:fill="002060"/>
            <w:vAlign w:val="center"/>
            <w:hideMark/>
          </w:tcPr>
          <w:p w14:paraId="11370930" w14:textId="77777777" w:rsidR="00FA39AA" w:rsidRPr="00FA39AA" w:rsidRDefault="00FA39AA"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FA39AA">
              <w:rPr>
                <w:rFonts w:ascii="Calibri" w:eastAsia="Times New Roman" w:hAnsi="Calibri" w:cs="Calibri"/>
                <w:b/>
                <w:bCs/>
                <w:color w:val="FFFFFF"/>
                <w:kern w:val="0"/>
                <w:sz w:val="18"/>
                <w:szCs w:val="18"/>
                <w:lang w:eastAsia="es-PE"/>
                <w14:ligatures w14:val="none"/>
              </w:rPr>
              <w:t>Medidas anticipatorias</w:t>
            </w:r>
          </w:p>
        </w:tc>
      </w:tr>
      <w:tr w:rsidR="00FA39AA" w:rsidRPr="00FA39AA" w14:paraId="5A05AD56" w14:textId="77777777" w:rsidTr="00F0179F">
        <w:trPr>
          <w:trHeight w:val="2221"/>
        </w:trPr>
        <w:tc>
          <w:tcPr>
            <w:tcW w:w="5535" w:type="dxa"/>
            <w:gridSpan w:val="2"/>
            <w:vMerge w:val="restart"/>
            <w:shd w:val="clear" w:color="auto" w:fill="auto"/>
            <w:vAlign w:val="center"/>
            <w:hideMark/>
          </w:tcPr>
          <w:p w14:paraId="090563C8" w14:textId="77777777"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Corto Plazo:</w:t>
            </w:r>
          </w:p>
          <w:p w14:paraId="2ED1B2CB" w14:textId="66D0E728" w:rsidR="00B3161E" w:rsidRPr="00B3161E" w:rsidRDefault="00B3161E" w:rsidP="00754952">
            <w:pPr>
              <w:pStyle w:val="Prrafodelista"/>
              <w:numPr>
                <w:ilvl w:val="0"/>
                <w:numId w:val="12"/>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Persistente discriminación de género:</w:t>
            </w:r>
          </w:p>
          <w:p w14:paraId="3DC4E5FF"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persistente discriminación de género genera impactos negativos en el ejercicio de derechos y acceso a oportunidades.</w:t>
            </w:r>
          </w:p>
          <w:p w14:paraId="45B82FB8"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disparidad en el tiempo de trabajo afecta la salud mental y física de las mujeres, impactando negativamente en su bienestar educativo.</w:t>
            </w:r>
          </w:p>
          <w:p w14:paraId="460B75A4"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discriminación acentuada en el ámbito laboral limita el desarrollo económico de las mujeres.</w:t>
            </w:r>
          </w:p>
          <w:p w14:paraId="40ACFF93"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violencia hacia la mujer, expresada en diversas formas, persiste como una trágica manifestación de la discriminación de género.</w:t>
            </w:r>
          </w:p>
          <w:p w14:paraId="47D592ED" w14:textId="77777777"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Mediano Plazo:</w:t>
            </w:r>
          </w:p>
          <w:p w14:paraId="677276D8" w14:textId="1655A7CE" w:rsidR="00B3161E" w:rsidRPr="00B3161E" w:rsidRDefault="00B3161E" w:rsidP="00754952">
            <w:pPr>
              <w:pStyle w:val="Prrafodelista"/>
              <w:numPr>
                <w:ilvl w:val="0"/>
                <w:numId w:val="13"/>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Desigualdad estructural y vulnerabilidad:</w:t>
            </w:r>
          </w:p>
          <w:p w14:paraId="7A30A88D"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desigualdad estructural mantiene a las mujeres en una posición vulnerable, afectando su desarrollo personal y profesional.</w:t>
            </w:r>
          </w:p>
          <w:p w14:paraId="37BF1BA4"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falta de oportunidades laborales formales y la informalidad contribuyen a la perpetuación de la pobreza entre las mujeres.</w:t>
            </w:r>
          </w:p>
          <w:p w14:paraId="39942424" w14:textId="77777777" w:rsidR="00B3161E" w:rsidRPr="00B3161E" w:rsidRDefault="00B3161E" w:rsidP="00754952">
            <w:pPr>
              <w:pStyle w:val="Prrafodelista"/>
              <w:numPr>
                <w:ilvl w:val="0"/>
                <w:numId w:val="13"/>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Brechas en Equidad de Género:</w:t>
            </w:r>
          </w:p>
          <w:p w14:paraId="1589F750"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ineficacia de las políticas y normas para lograr la equidad de género refleja la falta de viabilidad práctica en la superación de las brechas.</w:t>
            </w:r>
          </w:p>
          <w:p w14:paraId="68E17FFE"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Los grupos de mujeres más vulnerables siguen siendo discriminados, exacerbando la desigualdad social.</w:t>
            </w:r>
          </w:p>
          <w:p w14:paraId="2DF83281" w14:textId="77777777"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Largo Plazo:</w:t>
            </w:r>
          </w:p>
          <w:p w14:paraId="25B642AD" w14:textId="2435C573" w:rsidR="00B3161E" w:rsidRPr="00B3161E" w:rsidRDefault="00B3161E" w:rsidP="00754952">
            <w:pPr>
              <w:pStyle w:val="Prrafodelista"/>
              <w:numPr>
                <w:ilvl w:val="0"/>
                <w:numId w:val="14"/>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Impacto persistente en el desarrollo personal y profesional:</w:t>
            </w:r>
          </w:p>
          <w:p w14:paraId="1EEB7A59"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lastRenderedPageBreak/>
              <w:t>La persistencia de la discriminación y la desigualdad estructural tiene impactos a largo plazo en el desarrollo personal y profesional de las mujeres.</w:t>
            </w:r>
          </w:p>
          <w:p w14:paraId="4AC17B81" w14:textId="7A2402C0" w:rsidR="00B3161E" w:rsidRPr="00B3161E" w:rsidRDefault="00B3161E" w:rsidP="00754952">
            <w:pPr>
              <w:pStyle w:val="Prrafodelista"/>
              <w:numPr>
                <w:ilvl w:val="0"/>
                <w:numId w:val="14"/>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Ciclo de pobreza y discriminación:</w:t>
            </w:r>
          </w:p>
          <w:p w14:paraId="09376D28"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falta de oportunidades laborales formales y la informalidad contribuyen a la perpetuación de la pobreza entre las mujeres, generando un ciclo de desigualdad y discriminación.</w:t>
            </w:r>
          </w:p>
          <w:p w14:paraId="2E63446A" w14:textId="0FA4B80E" w:rsidR="00B3161E" w:rsidRPr="00B3161E" w:rsidRDefault="00B3161E" w:rsidP="00754952">
            <w:pPr>
              <w:pStyle w:val="Prrafodelista"/>
              <w:numPr>
                <w:ilvl w:val="0"/>
                <w:numId w:val="14"/>
              </w:numPr>
              <w:spacing w:after="0" w:line="240" w:lineRule="auto"/>
              <w:ind w:left="0" w:hanging="219"/>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Persistencia de la violencia de género:</w:t>
            </w:r>
          </w:p>
          <w:p w14:paraId="40597BFC" w14:textId="28748511" w:rsidR="00FA39AA" w:rsidRPr="00FA39AA"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violencia hacia la mujer persiste a lo largo del tiempo como una trágica manifestación de la discriminación de género, afectando el bienestar a largo plazo.</w:t>
            </w:r>
          </w:p>
        </w:tc>
        <w:tc>
          <w:tcPr>
            <w:tcW w:w="2696" w:type="dxa"/>
            <w:shd w:val="clear" w:color="auto" w:fill="D9E2F3" w:themeFill="accent1" w:themeFillTint="33"/>
            <w:noWrap/>
            <w:vAlign w:val="center"/>
            <w:hideMark/>
          </w:tcPr>
          <w:p w14:paraId="43F646C4" w14:textId="5C67543A" w:rsidR="00FA39AA" w:rsidRPr="00FA39AA" w:rsidRDefault="009D7076" w:rsidP="004C0F7F">
            <w:pPr>
              <w:spacing w:after="0" w:line="240" w:lineRule="auto"/>
              <w:jc w:val="center"/>
              <w:rPr>
                <w:rFonts w:ascii="Calibri" w:eastAsia="Times New Roman" w:hAnsi="Calibri" w:cs="Calibri"/>
                <w:color w:val="000000"/>
                <w:kern w:val="0"/>
                <w:sz w:val="18"/>
                <w:szCs w:val="18"/>
                <w:lang w:eastAsia="es-PE"/>
                <w14:ligatures w14:val="none"/>
              </w:rPr>
            </w:pPr>
            <w:ins w:id="668" w:author="Direccion de Politicas y Gestion en Derechos Humanos 14" w:date="2023-12-14T12:13:00Z">
              <w:r w:rsidRPr="009D7076">
                <w:rPr>
                  <w:rFonts w:ascii="Calibri" w:eastAsia="Times New Roman" w:hAnsi="Calibri" w:cs="Calibri"/>
                  <w:color w:val="000000"/>
                  <w:kern w:val="0"/>
                  <w:sz w:val="18"/>
                  <w:szCs w:val="18"/>
                  <w:lang w:val="es-ES" w:eastAsia="es-PE"/>
                  <w14:ligatures w14:val="none"/>
                </w:rPr>
                <w:lastRenderedPageBreak/>
                <w:t xml:space="preserve">Impulso de medidas específicas para mujeres </w:t>
              </w:r>
              <w:del w:id="669" w:author="Xiomara Aracy Pillco Nina" w:date="2023-12-18T16:53:00Z">
                <w:r w:rsidRPr="009D7076" w:rsidDel="00D16E0C">
                  <w:rPr>
                    <w:rFonts w:ascii="Calibri" w:eastAsia="Times New Roman" w:hAnsi="Calibri" w:cs="Calibri"/>
                    <w:color w:val="000000"/>
                    <w:kern w:val="0"/>
                    <w:sz w:val="18"/>
                    <w:szCs w:val="18"/>
                    <w:lang w:val="es-ES" w:eastAsia="es-PE"/>
                    <w14:ligatures w14:val="none"/>
                  </w:rPr>
                  <w:delText>marginadas</w:delText>
                </w:r>
              </w:del>
              <w:r w:rsidRPr="009D7076">
                <w:rPr>
                  <w:rFonts w:ascii="Calibri" w:eastAsia="Times New Roman" w:hAnsi="Calibri" w:cs="Calibri"/>
                  <w:color w:val="000000"/>
                  <w:kern w:val="0"/>
                  <w:sz w:val="18"/>
                  <w:szCs w:val="18"/>
                  <w:lang w:val="es-ES" w:eastAsia="es-PE"/>
                  <w14:ligatures w14:val="none"/>
                </w:rPr>
                <w:t>, como cuotas en cargos políticos, acceso preferencial a educación, incentivos a emprendimientos femeninos, políticas de conciliación y campañas de concientización. Estas acciones buscan equilibrar oportunidades y recursos, especialmente para aquellas mujeres que enfrentan desafíos sistemáticos.</w:t>
              </w:r>
            </w:ins>
            <w:del w:id="670" w:author="Direccion de Politicas y Gestion en Derechos Humanos 14" w:date="2023-12-14T12:13:00Z">
              <w:r w:rsidR="00FA39AA" w:rsidRPr="00FA39AA" w:rsidDel="009D7076">
                <w:rPr>
                  <w:rFonts w:ascii="Calibri" w:eastAsia="Times New Roman" w:hAnsi="Calibri" w:cs="Calibri"/>
                  <w:color w:val="000000"/>
                  <w:kern w:val="0"/>
                  <w:sz w:val="18"/>
                  <w:szCs w:val="18"/>
                  <w:lang w:val="es-ES" w:eastAsia="es-PE"/>
                  <w14:ligatures w14:val="none"/>
                </w:rPr>
                <w:delText>Promoción de medidas temporales especiales hacia mujeres marginadas</w:delText>
              </w:r>
            </w:del>
          </w:p>
        </w:tc>
      </w:tr>
      <w:tr w:rsidR="00FA39AA" w:rsidRPr="00FA39AA" w14:paraId="49E567D9" w14:textId="77777777" w:rsidTr="00F0179F">
        <w:trPr>
          <w:trHeight w:val="2221"/>
        </w:trPr>
        <w:tc>
          <w:tcPr>
            <w:tcW w:w="5535" w:type="dxa"/>
            <w:gridSpan w:val="2"/>
            <w:vMerge/>
            <w:vAlign w:val="center"/>
            <w:hideMark/>
          </w:tcPr>
          <w:p w14:paraId="26D797C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96" w:type="dxa"/>
            <w:shd w:val="clear" w:color="auto" w:fill="auto"/>
            <w:noWrap/>
            <w:vAlign w:val="center"/>
            <w:hideMark/>
          </w:tcPr>
          <w:p w14:paraId="37E79254" w14:textId="42C75858" w:rsidR="009D7076" w:rsidRPr="00FA39AA" w:rsidRDefault="00FA39AA" w:rsidP="003524EA">
            <w:pPr>
              <w:spacing w:after="0" w:line="240" w:lineRule="auto"/>
              <w:jc w:val="center"/>
              <w:rPr>
                <w:rFonts w:ascii="Calibri" w:eastAsia="Times New Roman" w:hAnsi="Calibri" w:cs="Calibri"/>
                <w:color w:val="000000"/>
                <w:kern w:val="0"/>
                <w:sz w:val="18"/>
                <w:szCs w:val="18"/>
                <w:lang w:eastAsia="es-PE"/>
                <w14:ligatures w14:val="none"/>
              </w:rPr>
            </w:pPr>
            <w:commentRangeStart w:id="671"/>
            <w:del w:id="672" w:author="Direccion de Politicas y Gestion en Derechos Humanos 14" w:date="2023-12-14T12:14:00Z">
              <w:r w:rsidRPr="00FA39AA" w:rsidDel="003524EA">
                <w:rPr>
                  <w:rFonts w:ascii="Calibri" w:eastAsia="Times New Roman" w:hAnsi="Calibri" w:cs="Calibri"/>
                  <w:color w:val="000000"/>
                  <w:kern w:val="0"/>
                  <w:sz w:val="18"/>
                  <w:szCs w:val="18"/>
                  <w:lang w:val="es-ES" w:eastAsia="es-PE"/>
                  <w14:ligatures w14:val="none"/>
                </w:rPr>
                <w:delText>Fortalecimiento de la aplicación legal y política</w:delText>
              </w:r>
              <w:commentRangeEnd w:id="671"/>
              <w:r w:rsidR="00FB1518" w:rsidDel="003524EA">
                <w:rPr>
                  <w:rStyle w:val="Refdecomentario"/>
                  <w:kern w:val="0"/>
                  <w14:ligatures w14:val="none"/>
                </w:rPr>
                <w:commentReference w:id="671"/>
              </w:r>
            </w:del>
            <w:ins w:id="673" w:author="Direccion de Politicas y Gestion en Derechos Humanos 14" w:date="2023-12-14T12:13:00Z">
              <w:r w:rsidR="009D7076" w:rsidRPr="009D7076">
                <w:rPr>
                  <w:rFonts w:ascii="Calibri" w:eastAsia="Times New Roman" w:hAnsi="Calibri" w:cs="Calibri"/>
                  <w:color w:val="000000"/>
                  <w:kern w:val="0"/>
                  <w:sz w:val="18"/>
                  <w:szCs w:val="18"/>
                  <w:lang w:eastAsia="es-PE"/>
                  <w14:ligatures w14:val="none"/>
                </w:rPr>
                <w:t xml:space="preserve">Reforzamiento de la implementación efectiva de leyes y </w:t>
              </w:r>
            </w:ins>
            <w:ins w:id="674" w:author="Direccion de Politicas y Gestion en Derechos Humanos 14" w:date="2023-12-14T12:14:00Z">
              <w:r w:rsidR="003524EA" w:rsidRPr="00FA39AA">
                <w:rPr>
                  <w:rFonts w:ascii="Calibri" w:eastAsia="Times New Roman" w:hAnsi="Calibri" w:cs="Calibri"/>
                  <w:color w:val="000000"/>
                  <w:kern w:val="0"/>
                  <w:sz w:val="18"/>
                  <w:szCs w:val="18"/>
                  <w:lang w:val="es-ES" w:eastAsia="es-PE"/>
                  <w14:ligatures w14:val="none"/>
                </w:rPr>
                <w:t>política</w:t>
              </w:r>
              <w:commentRangeStart w:id="675"/>
              <w:commentRangeStart w:id="676"/>
              <w:commentRangeEnd w:id="675"/>
              <w:r w:rsidR="003524EA">
                <w:rPr>
                  <w:rStyle w:val="Refdecomentario"/>
                  <w:kern w:val="0"/>
                  <w14:ligatures w14:val="none"/>
                </w:rPr>
                <w:commentReference w:id="675"/>
              </w:r>
              <w:commentRangeEnd w:id="676"/>
              <w:r w:rsidR="003524EA">
                <w:rPr>
                  <w:rStyle w:val="Refdecomentario"/>
                  <w:kern w:val="0"/>
                  <w14:ligatures w14:val="none"/>
                </w:rPr>
                <w:commentReference w:id="676"/>
              </w:r>
              <w:r w:rsidR="003524EA">
                <w:rPr>
                  <w:rFonts w:ascii="Calibri" w:eastAsia="Times New Roman" w:hAnsi="Calibri" w:cs="Calibri"/>
                  <w:color w:val="000000"/>
                  <w:kern w:val="0"/>
                  <w:sz w:val="18"/>
                  <w:szCs w:val="18"/>
                  <w:lang w:val="es-ES" w:eastAsia="es-PE"/>
                  <w14:ligatures w14:val="none"/>
                </w:rPr>
                <w:t>s</w:t>
              </w:r>
            </w:ins>
            <w:ins w:id="677" w:author="Direccion de Politicas y Gestion en Derechos Humanos 14" w:date="2023-12-14T12:13:00Z">
              <w:r w:rsidR="009D7076" w:rsidRPr="009D7076">
                <w:rPr>
                  <w:rFonts w:ascii="Calibri" w:eastAsia="Times New Roman" w:hAnsi="Calibri" w:cs="Calibri"/>
                  <w:color w:val="000000"/>
                  <w:kern w:val="0"/>
                  <w:sz w:val="18"/>
                  <w:szCs w:val="18"/>
                  <w:lang w:eastAsia="es-PE"/>
                  <w14:ligatures w14:val="none"/>
                </w:rPr>
                <w:t xml:space="preserve"> destinadas a prevenir y erradicar la discriminación. Esta medida se centra en abordar la desigualdad al asegurar la aplicación coherente de normativas, proporcionando así una protección más efectiva contra prácticas discriminatorias en todos los ámbitos</w:t>
              </w:r>
              <w:r w:rsidR="009D7076">
                <w:rPr>
                  <w:rFonts w:ascii="Calibri" w:eastAsia="Times New Roman" w:hAnsi="Calibri" w:cs="Calibri"/>
                  <w:color w:val="000000"/>
                  <w:kern w:val="0"/>
                  <w:sz w:val="18"/>
                  <w:szCs w:val="18"/>
                  <w:lang w:eastAsia="es-PE"/>
                  <w14:ligatures w14:val="none"/>
                </w:rPr>
                <w:t xml:space="preserve"> y de manera especial a </w:t>
              </w:r>
            </w:ins>
            <w:ins w:id="678" w:author="Direccion de Politicas y Gestion en Derechos Humanos 14" w:date="2023-12-14T12:14:00Z">
              <w:r w:rsidR="009D7076">
                <w:rPr>
                  <w:rFonts w:ascii="Calibri" w:eastAsia="Times New Roman" w:hAnsi="Calibri" w:cs="Calibri"/>
                  <w:color w:val="000000"/>
                  <w:kern w:val="0"/>
                  <w:sz w:val="18"/>
                  <w:szCs w:val="18"/>
                  <w:lang w:eastAsia="es-PE"/>
                  <w14:ligatures w14:val="none"/>
                </w:rPr>
                <w:t>mujeres.</w:t>
              </w:r>
            </w:ins>
          </w:p>
        </w:tc>
      </w:tr>
      <w:tr w:rsidR="00FA39AA" w:rsidRPr="00FA39AA" w14:paraId="7D9F554B" w14:textId="77777777" w:rsidTr="00F0179F">
        <w:trPr>
          <w:trHeight w:val="2221"/>
        </w:trPr>
        <w:tc>
          <w:tcPr>
            <w:tcW w:w="5535" w:type="dxa"/>
            <w:gridSpan w:val="2"/>
            <w:vMerge/>
            <w:vAlign w:val="center"/>
            <w:hideMark/>
          </w:tcPr>
          <w:p w14:paraId="00CDC6A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96" w:type="dxa"/>
            <w:shd w:val="clear" w:color="auto" w:fill="D9E2F3" w:themeFill="accent1" w:themeFillTint="33"/>
            <w:noWrap/>
            <w:vAlign w:val="center"/>
            <w:hideMark/>
          </w:tcPr>
          <w:p w14:paraId="714BA254" w14:textId="639DE2E5" w:rsidR="003524EA" w:rsidRPr="00FA39AA" w:rsidRDefault="00FA39AA" w:rsidP="003524EA">
            <w:pPr>
              <w:spacing w:after="0" w:line="240" w:lineRule="auto"/>
              <w:jc w:val="center"/>
              <w:rPr>
                <w:rFonts w:ascii="Calibri" w:eastAsia="Times New Roman" w:hAnsi="Calibri" w:cs="Calibri"/>
                <w:color w:val="000000"/>
                <w:kern w:val="0"/>
                <w:sz w:val="18"/>
                <w:szCs w:val="18"/>
                <w:lang w:eastAsia="es-PE"/>
                <w14:ligatures w14:val="none"/>
              </w:rPr>
            </w:pPr>
            <w:commentRangeStart w:id="679"/>
            <w:del w:id="680" w:author="Direccion de Politicas y Gestion en Derechos Humanos 14" w:date="2023-12-14T12:15:00Z">
              <w:r w:rsidRPr="00FA39AA" w:rsidDel="003524EA">
                <w:rPr>
                  <w:rFonts w:ascii="Calibri" w:eastAsia="Times New Roman" w:hAnsi="Calibri" w:cs="Calibri"/>
                  <w:color w:val="000000"/>
                  <w:kern w:val="0"/>
                  <w:sz w:val="18"/>
                  <w:szCs w:val="18"/>
                  <w:lang w:val="es-ES" w:eastAsia="es-PE"/>
                  <w14:ligatures w14:val="none"/>
                </w:rPr>
                <w:delText>Capacitación integral del personal judicial y legal</w:delText>
              </w:r>
              <w:commentRangeEnd w:id="679"/>
              <w:r w:rsidR="00FB1518" w:rsidDel="003524EA">
                <w:rPr>
                  <w:rStyle w:val="Refdecomentario"/>
                  <w:kern w:val="0"/>
                  <w14:ligatures w14:val="none"/>
                </w:rPr>
                <w:commentReference w:id="679"/>
              </w:r>
            </w:del>
            <w:ins w:id="681" w:author="Direccion de Politicas y Gestion en Derechos Humanos 14" w:date="2023-12-14T12:15:00Z">
              <w:r w:rsidR="003524EA" w:rsidRPr="003524EA">
                <w:rPr>
                  <w:rFonts w:ascii="Calibri" w:eastAsia="Times New Roman" w:hAnsi="Calibri" w:cs="Calibri"/>
                  <w:color w:val="000000"/>
                  <w:kern w:val="0"/>
                  <w:sz w:val="18"/>
                  <w:szCs w:val="18"/>
                  <w:lang w:eastAsia="es-PE"/>
                  <w14:ligatures w14:val="none"/>
                </w:rPr>
                <w:t>Implementación de programas de capacitación integral para el personal</w:t>
              </w:r>
              <w:r w:rsidR="003524EA" w:rsidRPr="00FA39AA">
                <w:rPr>
                  <w:rFonts w:ascii="Calibri" w:eastAsia="Times New Roman" w:hAnsi="Calibri" w:cs="Calibri"/>
                  <w:color w:val="000000"/>
                  <w:kern w:val="0"/>
                  <w:sz w:val="18"/>
                  <w:szCs w:val="18"/>
                  <w:lang w:val="es-ES" w:eastAsia="es-PE"/>
                  <w14:ligatures w14:val="none"/>
                </w:rPr>
                <w:t xml:space="preserve"> judicial y legal</w:t>
              </w:r>
              <w:commentRangeStart w:id="682"/>
              <w:commentRangeStart w:id="683"/>
              <w:commentRangeEnd w:id="682"/>
              <w:r w:rsidR="003524EA">
                <w:rPr>
                  <w:rStyle w:val="Refdecomentario"/>
                  <w:kern w:val="0"/>
                  <w14:ligatures w14:val="none"/>
                </w:rPr>
                <w:commentReference w:id="682"/>
              </w:r>
              <w:commentRangeEnd w:id="683"/>
              <w:r w:rsidR="003524EA">
                <w:rPr>
                  <w:rStyle w:val="Refdecomentario"/>
                  <w:kern w:val="0"/>
                  <w14:ligatures w14:val="none"/>
                </w:rPr>
                <w:commentReference w:id="683"/>
              </w:r>
              <w:r w:rsidR="003524EA" w:rsidRPr="003524EA">
                <w:rPr>
                  <w:rFonts w:ascii="Calibri" w:eastAsia="Times New Roman" w:hAnsi="Calibri" w:cs="Calibri"/>
                  <w:color w:val="000000"/>
                  <w:kern w:val="0"/>
                  <w:sz w:val="18"/>
                  <w:szCs w:val="18"/>
                  <w:lang w:eastAsia="es-PE"/>
                  <w14:ligatures w14:val="none"/>
                </w:rPr>
                <w:t>, enfocados en mejorar la comprensión y sensibilidad ante la desigualdad y discriminación. Estos programas buscan fortalecer la equidad en el acceso a la justicia, capacitando al personal en prácticas sensibles a la diversidad, incluyendo perspectivas de género y multiculturalidad, así como la identificación y abordaje de sesgos inconscientes.</w:t>
              </w:r>
            </w:ins>
          </w:p>
        </w:tc>
      </w:tr>
      <w:tr w:rsidR="00FA39AA" w:rsidRPr="00FA39AA" w14:paraId="6F8C81E7" w14:textId="77777777" w:rsidTr="00F0179F">
        <w:trPr>
          <w:trHeight w:val="2221"/>
        </w:trPr>
        <w:tc>
          <w:tcPr>
            <w:tcW w:w="5535" w:type="dxa"/>
            <w:gridSpan w:val="2"/>
            <w:vMerge/>
            <w:vAlign w:val="center"/>
            <w:hideMark/>
          </w:tcPr>
          <w:p w14:paraId="64980F76"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96" w:type="dxa"/>
            <w:shd w:val="clear" w:color="auto" w:fill="auto"/>
            <w:noWrap/>
            <w:vAlign w:val="center"/>
            <w:hideMark/>
          </w:tcPr>
          <w:p w14:paraId="4056DC40" w14:textId="7F7BD87A" w:rsidR="003524EA" w:rsidRDefault="00FA39AA" w:rsidP="003524EA">
            <w:pPr>
              <w:spacing w:after="0" w:line="240" w:lineRule="auto"/>
              <w:jc w:val="center"/>
              <w:rPr>
                <w:ins w:id="684" w:author="Direccion de Politicas y Gestion en Derechos Humanos 14" w:date="2023-12-14T12:16:00Z"/>
                <w:rFonts w:ascii="Calibri" w:eastAsia="Times New Roman" w:hAnsi="Calibri" w:cs="Calibri"/>
                <w:color w:val="000000"/>
                <w:kern w:val="0"/>
                <w:sz w:val="18"/>
                <w:szCs w:val="18"/>
                <w:lang w:val="es-ES" w:eastAsia="es-PE"/>
                <w14:ligatures w14:val="none"/>
              </w:rPr>
            </w:pPr>
            <w:commentRangeStart w:id="685"/>
            <w:del w:id="686" w:author="Direccion de Politicas y Gestion en Derechos Humanos 14" w:date="2023-12-14T12:16:00Z">
              <w:r w:rsidRPr="00FA39AA" w:rsidDel="003524EA">
                <w:rPr>
                  <w:rFonts w:ascii="Calibri" w:eastAsia="Times New Roman" w:hAnsi="Calibri" w:cs="Calibri"/>
                  <w:color w:val="000000"/>
                  <w:kern w:val="0"/>
                  <w:sz w:val="18"/>
                  <w:szCs w:val="18"/>
                  <w:lang w:val="es-ES" w:eastAsia="es-PE"/>
                  <w14:ligatures w14:val="none"/>
                </w:rPr>
                <w:delText>Información y sensibilización</w:delText>
              </w:r>
              <w:commentRangeEnd w:id="685"/>
              <w:r w:rsidR="00FB1518" w:rsidDel="003524EA">
                <w:rPr>
                  <w:rStyle w:val="Refdecomentario"/>
                  <w:kern w:val="0"/>
                  <w14:ligatures w14:val="none"/>
                </w:rPr>
                <w:commentReference w:id="685"/>
              </w:r>
            </w:del>
            <w:ins w:id="687" w:author="Direccion de Politicas y Gestion en Derechos Humanos 14" w:date="2023-12-14T12:16:00Z">
              <w:r w:rsidR="003524EA" w:rsidRPr="003524EA">
                <w:rPr>
                  <w:rFonts w:ascii="Calibri" w:eastAsia="Times New Roman" w:hAnsi="Calibri" w:cs="Calibri"/>
                  <w:color w:val="000000"/>
                  <w:kern w:val="0"/>
                  <w:sz w:val="18"/>
                  <w:szCs w:val="18"/>
                  <w:lang w:eastAsia="es-PE"/>
                  <w14:ligatures w14:val="none"/>
                </w:rPr>
                <w:t xml:space="preserve">Implementación de iniciativas de </w:t>
              </w:r>
              <w:commentRangeStart w:id="688"/>
              <w:commentRangeStart w:id="689"/>
              <w:r w:rsidR="003524EA" w:rsidRPr="00FA39AA">
                <w:rPr>
                  <w:rFonts w:ascii="Calibri" w:eastAsia="Times New Roman" w:hAnsi="Calibri" w:cs="Calibri"/>
                  <w:color w:val="000000"/>
                  <w:kern w:val="0"/>
                  <w:sz w:val="18"/>
                  <w:szCs w:val="18"/>
                  <w:lang w:val="es-ES" w:eastAsia="es-PE"/>
                  <w14:ligatures w14:val="none"/>
                </w:rPr>
                <w:t>Información y sensibilización</w:t>
              </w:r>
              <w:commentRangeEnd w:id="688"/>
              <w:r w:rsidR="003524EA">
                <w:rPr>
                  <w:rStyle w:val="Refdecomentario"/>
                  <w:kern w:val="0"/>
                  <w14:ligatures w14:val="none"/>
                </w:rPr>
                <w:commentReference w:id="688"/>
              </w:r>
              <w:commentRangeEnd w:id="689"/>
              <w:r w:rsidR="003524EA">
                <w:rPr>
                  <w:rStyle w:val="Refdecomentario"/>
                  <w:kern w:val="0"/>
                  <w14:ligatures w14:val="none"/>
                </w:rPr>
                <w:commentReference w:id="689"/>
              </w:r>
            </w:ins>
          </w:p>
          <w:p w14:paraId="38960D64" w14:textId="07064510" w:rsidR="003524EA" w:rsidRPr="00FA39AA"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690" w:author="Direccion de Politicas y Gestion en Derechos Humanos 14" w:date="2023-12-14T12:16:00Z">
              <w:r w:rsidRPr="003524EA">
                <w:rPr>
                  <w:rFonts w:ascii="Calibri" w:eastAsia="Times New Roman" w:hAnsi="Calibri" w:cs="Calibri"/>
                  <w:color w:val="000000"/>
                  <w:kern w:val="0"/>
                  <w:sz w:val="18"/>
                  <w:szCs w:val="18"/>
                  <w:lang w:eastAsia="es-PE"/>
                  <w14:ligatures w14:val="none"/>
                </w:rPr>
                <w:t>a nivel comunitario para aumentar la conciencia sobre la desigualdad y discriminación, orientadas a crear un ambiente más inclusivo al abordar estereotipos y prejuicios, fomentando así el respeto por los derechos humanos de todas las personas</w:t>
              </w:r>
            </w:ins>
          </w:p>
        </w:tc>
      </w:tr>
      <w:tr w:rsidR="00FA39AA" w:rsidRPr="00FA39AA" w14:paraId="10760B80" w14:textId="77777777" w:rsidTr="00F0179F">
        <w:trPr>
          <w:trHeight w:val="2221"/>
        </w:trPr>
        <w:tc>
          <w:tcPr>
            <w:tcW w:w="5535" w:type="dxa"/>
            <w:gridSpan w:val="2"/>
            <w:vMerge/>
            <w:vAlign w:val="center"/>
            <w:hideMark/>
          </w:tcPr>
          <w:p w14:paraId="7C606D2E" w14:textId="77777777" w:rsidR="00FA39AA" w:rsidRPr="00FA39AA" w:rsidRDefault="00FA39AA" w:rsidP="004C0F7F">
            <w:pPr>
              <w:spacing w:after="0" w:line="240" w:lineRule="auto"/>
              <w:rPr>
                <w:rFonts w:ascii="Calibri" w:eastAsia="Times New Roman" w:hAnsi="Calibri" w:cs="Calibri"/>
                <w:color w:val="000000"/>
                <w:kern w:val="0"/>
                <w:sz w:val="18"/>
                <w:szCs w:val="18"/>
                <w:lang w:eastAsia="es-PE"/>
                <w14:ligatures w14:val="none"/>
              </w:rPr>
            </w:pPr>
          </w:p>
        </w:tc>
        <w:tc>
          <w:tcPr>
            <w:tcW w:w="2696" w:type="dxa"/>
            <w:shd w:val="clear" w:color="auto" w:fill="D9E2F3" w:themeFill="accent1" w:themeFillTint="33"/>
            <w:noWrap/>
            <w:vAlign w:val="center"/>
            <w:hideMark/>
          </w:tcPr>
          <w:p w14:paraId="1A497E11" w14:textId="125418D2" w:rsidR="00FA39AA" w:rsidRPr="00FA39AA"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691" w:author="Direccion de Politicas y Gestion en Derechos Humanos 14" w:date="2023-12-14T12:16:00Z">
              <w:r w:rsidRPr="003524EA">
                <w:rPr>
                  <w:rFonts w:ascii="Calibri" w:eastAsia="Times New Roman" w:hAnsi="Calibri" w:cs="Calibri"/>
                  <w:color w:val="000000"/>
                  <w:kern w:val="0"/>
                  <w:sz w:val="18"/>
                  <w:szCs w:val="18"/>
                  <w:lang w:val="es-ES" w:eastAsia="es-PE"/>
                  <w14:ligatures w14:val="none"/>
                </w:rPr>
                <w:t>Estímulo activo para la participación plena y significativa de las mujeres en los procesos de toma de decisiones en todos los ámbitos para reducir la desigualdad de género al garantizar una representación equitativa en los niveles de toma de decisiones, asegurando así que las políticas y acciones reflejen las diversas necesidades y perspectivas de la población femenina.</w:t>
              </w:r>
            </w:ins>
            <w:del w:id="692" w:author="Direccion de Politicas y Gestion en Derechos Humanos 14" w:date="2023-12-14T12:16:00Z">
              <w:r w:rsidR="00FA39AA" w:rsidRPr="00FA39AA" w:rsidDel="003524EA">
                <w:rPr>
                  <w:rFonts w:ascii="Calibri" w:eastAsia="Times New Roman" w:hAnsi="Calibri" w:cs="Calibri"/>
                  <w:color w:val="000000"/>
                  <w:kern w:val="0"/>
                  <w:sz w:val="18"/>
                  <w:szCs w:val="18"/>
                  <w:lang w:val="es-ES" w:eastAsia="es-PE"/>
                  <w14:ligatures w14:val="none"/>
                </w:rPr>
                <w:delText>Promoción de la participación de las mujeres en la toma de decisiones</w:delText>
              </w:r>
            </w:del>
          </w:p>
        </w:tc>
      </w:tr>
    </w:tbl>
    <w:p w14:paraId="2B5B5321" w14:textId="77777777" w:rsidR="00D27918" w:rsidRDefault="00D27918" w:rsidP="004C0F7F">
      <w:pPr>
        <w:spacing w:after="0" w:line="240" w:lineRule="auto"/>
        <w:jc w:val="right"/>
        <w:rPr>
          <w:sz w:val="16"/>
          <w:szCs w:val="18"/>
        </w:rPr>
      </w:pPr>
    </w:p>
    <w:p w14:paraId="546735ED" w14:textId="2CB646DC" w:rsidR="00D27918" w:rsidRDefault="00D27918" w:rsidP="004C0F7F">
      <w:pPr>
        <w:spacing w:after="0" w:line="240" w:lineRule="auto"/>
        <w:jc w:val="right"/>
        <w:rPr>
          <w:sz w:val="16"/>
          <w:szCs w:val="18"/>
        </w:rPr>
      </w:pPr>
      <w:r w:rsidRPr="00FA7FF4">
        <w:rPr>
          <w:sz w:val="16"/>
          <w:szCs w:val="18"/>
        </w:rPr>
        <w:t xml:space="preserve">Fuente: </w:t>
      </w:r>
      <w:del w:id="693"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694" w:author="Direccion de Politicas y Gestion en Derechos Humanos 14" w:date="2023-12-14T10:31:00Z">
        <w:r w:rsidR="00DC3106">
          <w:rPr>
            <w:sz w:val="16"/>
            <w:szCs w:val="18"/>
          </w:rPr>
          <w:t>Estudio prospectivo sobre los derechos humanos en el Perú</w:t>
        </w:r>
      </w:ins>
    </w:p>
    <w:p w14:paraId="5C9F4508" w14:textId="3986D89E" w:rsidR="00FA39AA" w:rsidRDefault="00C24B5F">
      <w:pPr>
        <w:jc w:val="center"/>
        <w:rPr>
          <w:sz w:val="20"/>
        </w:rPr>
        <w:pPrChange w:id="695" w:author="Direccion de Politicas y Gestion en Derechos Humanos 14" w:date="2023-12-14T11:43:00Z">
          <w:pPr/>
        </w:pPrChange>
      </w:pPr>
      <w:bookmarkStart w:id="696" w:name="_Toc152615074"/>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6</w:t>
      </w:r>
      <w:r w:rsidRPr="00C24B5F">
        <w:rPr>
          <w:b/>
          <w:bCs/>
          <w:sz w:val="20"/>
        </w:rPr>
        <w:fldChar w:fldCharType="end"/>
      </w:r>
      <w:r w:rsidRPr="00C24B5F">
        <w:rPr>
          <w:b/>
          <w:bCs/>
          <w:sz w:val="20"/>
        </w:rPr>
        <w:t>:</w:t>
      </w:r>
      <w:r w:rsidR="00FA39AA" w:rsidRPr="00FC50BD">
        <w:rPr>
          <w:sz w:val="20"/>
        </w:rPr>
        <w:t xml:space="preserve"> </w:t>
      </w:r>
      <w:r w:rsidR="00FA39AA" w:rsidRPr="004B5D72">
        <w:rPr>
          <w:sz w:val="20"/>
        </w:rPr>
        <w:t xml:space="preserve">Matriz de impactos </w:t>
      </w:r>
      <w:ins w:id="697" w:author="Direccion de Politicas y Gestion en Derechos Humanos 14" w:date="2023-12-14T11:43:00Z">
        <w:r w:rsidR="00D15F3E">
          <w:rPr>
            <w:sz w:val="20"/>
          </w:rPr>
          <w:t xml:space="preserve">negativos </w:t>
        </w:r>
      </w:ins>
      <w:r w:rsidR="00FA39AA" w:rsidRPr="004B5D72">
        <w:rPr>
          <w:sz w:val="20"/>
        </w:rPr>
        <w:t>de la tendencia</w:t>
      </w:r>
      <w:r w:rsidR="00FA39AA">
        <w:rPr>
          <w:sz w:val="20"/>
        </w:rPr>
        <w:t xml:space="preserve"> del i</w:t>
      </w:r>
      <w:r w:rsidR="00FA39AA" w:rsidRPr="00FA39AA">
        <w:rPr>
          <w:sz w:val="20"/>
        </w:rPr>
        <w:t xml:space="preserve">ncremento de la informalidad </w:t>
      </w:r>
      <w:r w:rsidR="00FA39AA" w:rsidRPr="004B5D72">
        <w:rPr>
          <w:sz w:val="20"/>
        </w:rPr>
        <w:t>sobre el problema público</w:t>
      </w:r>
      <w:bookmarkEnd w:id="696"/>
    </w:p>
    <w:tbl>
      <w:tblPr>
        <w:tblW w:w="8221" w:type="dxa"/>
        <w:tblInd w:w="-5" w:type="dxa"/>
        <w:tblBorders>
          <w:top w:val="single" w:sz="4" w:space="0" w:color="D5DCE4" w:themeColor="text2" w:themeTint="33"/>
          <w:left w:val="single" w:sz="4" w:space="0" w:color="D5DCE4" w:themeColor="text2" w:themeTint="33"/>
          <w:bottom w:val="single" w:sz="4" w:space="0" w:color="D5DCE4" w:themeColor="text2" w:themeTint="33"/>
          <w:right w:val="single" w:sz="4" w:space="0" w:color="D5DCE4" w:themeColor="text2" w:themeTint="33"/>
          <w:insideH w:val="single" w:sz="4" w:space="0" w:color="D5DCE4" w:themeColor="text2" w:themeTint="33"/>
          <w:insideV w:val="single" w:sz="4" w:space="0" w:color="D5DCE4" w:themeColor="text2" w:themeTint="33"/>
        </w:tblBorders>
        <w:tblCellMar>
          <w:left w:w="70" w:type="dxa"/>
          <w:right w:w="70" w:type="dxa"/>
        </w:tblCellMar>
        <w:tblLook w:val="04A0" w:firstRow="1" w:lastRow="0" w:firstColumn="1" w:lastColumn="0" w:noHBand="0" w:noVBand="1"/>
      </w:tblPr>
      <w:tblGrid>
        <w:gridCol w:w="3100"/>
        <w:gridCol w:w="2286"/>
        <w:gridCol w:w="2835"/>
      </w:tblGrid>
      <w:tr w:rsidR="003B75C6" w:rsidRPr="003B75C6" w14:paraId="6A0E3298" w14:textId="77777777" w:rsidTr="00F0179F">
        <w:trPr>
          <w:trHeight w:val="340"/>
        </w:trPr>
        <w:tc>
          <w:tcPr>
            <w:tcW w:w="3100" w:type="dxa"/>
            <w:shd w:val="clear" w:color="000000" w:fill="002060"/>
            <w:noWrap/>
            <w:vAlign w:val="center"/>
            <w:hideMark/>
          </w:tcPr>
          <w:p w14:paraId="7EFAD2C8" w14:textId="77777777" w:rsidR="003B75C6" w:rsidRPr="003B75C6" w:rsidRDefault="003B75C6"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3B75C6">
              <w:rPr>
                <w:rFonts w:ascii="Calibri" w:eastAsia="Times New Roman" w:hAnsi="Calibri" w:cs="Calibri"/>
                <w:b/>
                <w:bCs/>
                <w:color w:val="FFFFFF"/>
                <w:kern w:val="0"/>
                <w:sz w:val="18"/>
                <w:szCs w:val="18"/>
                <w:lang w:eastAsia="es-PE"/>
                <w14:ligatures w14:val="none"/>
              </w:rPr>
              <w:t>Problema público</w:t>
            </w:r>
          </w:p>
        </w:tc>
        <w:tc>
          <w:tcPr>
            <w:tcW w:w="5121" w:type="dxa"/>
            <w:gridSpan w:val="2"/>
            <w:shd w:val="clear" w:color="000000" w:fill="002060"/>
            <w:noWrap/>
            <w:vAlign w:val="bottom"/>
            <w:hideMark/>
          </w:tcPr>
          <w:p w14:paraId="77754CBF" w14:textId="77777777" w:rsidR="003B75C6" w:rsidRPr="003B75C6" w:rsidRDefault="003B75C6" w:rsidP="004C0F7F">
            <w:pPr>
              <w:spacing w:after="0" w:line="240" w:lineRule="auto"/>
              <w:jc w:val="center"/>
              <w:rPr>
                <w:rFonts w:ascii="Calibri" w:eastAsia="Times New Roman" w:hAnsi="Calibri" w:cs="Calibri"/>
                <w:color w:val="FFFFFF"/>
                <w:kern w:val="0"/>
                <w:sz w:val="18"/>
                <w:szCs w:val="18"/>
                <w:lang w:eastAsia="es-PE"/>
                <w14:ligatures w14:val="none"/>
              </w:rPr>
            </w:pPr>
            <w:r w:rsidRPr="003B75C6">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3B75C6" w:rsidRPr="003B75C6" w14:paraId="1AF82F1C" w14:textId="77777777" w:rsidTr="00F0179F">
        <w:trPr>
          <w:trHeight w:val="340"/>
        </w:trPr>
        <w:tc>
          <w:tcPr>
            <w:tcW w:w="3100" w:type="dxa"/>
            <w:shd w:val="clear" w:color="000000" w:fill="002060"/>
            <w:noWrap/>
            <w:vAlign w:val="center"/>
            <w:hideMark/>
          </w:tcPr>
          <w:p w14:paraId="3DB7F11F" w14:textId="339786CC" w:rsidR="003B75C6" w:rsidRPr="003B75C6" w:rsidRDefault="003B75C6"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3B75C6">
              <w:rPr>
                <w:rFonts w:ascii="Calibri" w:eastAsia="Times New Roman" w:hAnsi="Calibri" w:cs="Calibri"/>
                <w:b/>
                <w:bCs/>
                <w:color w:val="FFFFFF"/>
                <w:kern w:val="0"/>
                <w:sz w:val="18"/>
                <w:szCs w:val="18"/>
                <w:lang w:eastAsia="es-PE"/>
                <w14:ligatures w14:val="none"/>
              </w:rPr>
              <w:t xml:space="preserve">Tendencia </w:t>
            </w:r>
            <w:r w:rsidR="00EE3F1D" w:rsidRPr="00EE3F1D">
              <w:rPr>
                <w:rFonts w:ascii="Calibri" w:eastAsia="Times New Roman" w:hAnsi="Calibri" w:cs="Calibri"/>
                <w:b/>
                <w:bCs/>
                <w:color w:val="FFFFFF"/>
                <w:kern w:val="0"/>
                <w:sz w:val="18"/>
                <w:szCs w:val="18"/>
                <w:lang w:eastAsia="es-PE"/>
                <w14:ligatures w14:val="none"/>
              </w:rPr>
              <w:t>5</w:t>
            </w:r>
          </w:p>
        </w:tc>
        <w:tc>
          <w:tcPr>
            <w:tcW w:w="5121" w:type="dxa"/>
            <w:gridSpan w:val="2"/>
            <w:shd w:val="clear" w:color="000000" w:fill="002060"/>
            <w:noWrap/>
            <w:vAlign w:val="center"/>
            <w:hideMark/>
          </w:tcPr>
          <w:p w14:paraId="54AA0E6C" w14:textId="77777777" w:rsidR="003B75C6" w:rsidRPr="003B75C6" w:rsidRDefault="003B75C6" w:rsidP="004C0F7F">
            <w:pPr>
              <w:spacing w:after="0" w:line="240" w:lineRule="auto"/>
              <w:jc w:val="center"/>
              <w:rPr>
                <w:rFonts w:ascii="Calibri" w:eastAsia="Times New Roman" w:hAnsi="Calibri" w:cs="Calibri"/>
                <w:color w:val="FFFFFF"/>
                <w:kern w:val="0"/>
                <w:sz w:val="18"/>
                <w:szCs w:val="18"/>
                <w:lang w:eastAsia="es-PE"/>
                <w14:ligatures w14:val="none"/>
              </w:rPr>
            </w:pPr>
            <w:r w:rsidRPr="003B75C6">
              <w:rPr>
                <w:rFonts w:ascii="Calibri" w:eastAsia="Times New Roman" w:hAnsi="Calibri" w:cs="Calibri"/>
                <w:color w:val="FFFFFF"/>
                <w:kern w:val="0"/>
                <w:sz w:val="18"/>
                <w:szCs w:val="18"/>
                <w:lang w:eastAsia="es-PE"/>
                <w14:ligatures w14:val="none"/>
              </w:rPr>
              <w:t>Incremento de la Informalidad</w:t>
            </w:r>
          </w:p>
        </w:tc>
      </w:tr>
      <w:tr w:rsidR="003B75C6" w:rsidRPr="003B75C6" w14:paraId="77C0BA5C" w14:textId="77777777" w:rsidTr="00F0179F">
        <w:trPr>
          <w:trHeight w:val="340"/>
        </w:trPr>
        <w:tc>
          <w:tcPr>
            <w:tcW w:w="5386" w:type="dxa"/>
            <w:gridSpan w:val="2"/>
            <w:shd w:val="clear" w:color="000000" w:fill="002060"/>
            <w:noWrap/>
            <w:vAlign w:val="center"/>
            <w:hideMark/>
          </w:tcPr>
          <w:p w14:paraId="3E3411E6" w14:textId="57DED198" w:rsidR="003B75C6" w:rsidRPr="003B75C6" w:rsidRDefault="003B75C6"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3B75C6">
              <w:rPr>
                <w:rFonts w:ascii="Calibri" w:eastAsia="Times New Roman" w:hAnsi="Calibri" w:cs="Calibri"/>
                <w:b/>
                <w:bCs/>
                <w:color w:val="FFFFFF"/>
                <w:kern w:val="0"/>
                <w:sz w:val="18"/>
                <w:szCs w:val="18"/>
                <w:lang w:eastAsia="es-PE"/>
                <w14:ligatures w14:val="none"/>
              </w:rPr>
              <w:t xml:space="preserve">Impactos </w:t>
            </w:r>
            <w:ins w:id="698" w:author="Direccion de Politicas y Gestion en Derechos Humanos 14" w:date="2023-12-14T11:48:00Z">
              <w:r w:rsidR="00D15F3E" w:rsidRPr="00D15F3E">
                <w:rPr>
                  <w:b/>
                  <w:bCs/>
                  <w:sz w:val="18"/>
                  <w:szCs w:val="20"/>
                  <w:rPrChange w:id="699" w:author="Direccion de Politicas y Gestion en Derechos Humanos 14" w:date="2023-12-14T11:50:00Z">
                    <w:rPr>
                      <w:sz w:val="20"/>
                    </w:rPr>
                  </w:rPrChange>
                </w:rPr>
                <w:t>negativos</w:t>
              </w:r>
              <w:r w:rsidR="00D15F3E">
                <w:rPr>
                  <w:sz w:val="20"/>
                </w:rPr>
                <w:t xml:space="preserve"> </w:t>
              </w:r>
            </w:ins>
            <w:r w:rsidRPr="003B75C6">
              <w:rPr>
                <w:rFonts w:ascii="Calibri" w:eastAsia="Times New Roman" w:hAnsi="Calibri" w:cs="Calibri"/>
                <w:b/>
                <w:bCs/>
                <w:color w:val="FFFFFF"/>
                <w:kern w:val="0"/>
                <w:sz w:val="18"/>
                <w:szCs w:val="18"/>
                <w:lang w:eastAsia="es-PE"/>
                <w14:ligatures w14:val="none"/>
              </w:rPr>
              <w:t>sobre el problema público</w:t>
            </w:r>
          </w:p>
        </w:tc>
        <w:tc>
          <w:tcPr>
            <w:tcW w:w="2835" w:type="dxa"/>
            <w:shd w:val="clear" w:color="000000" w:fill="002060"/>
            <w:vAlign w:val="center"/>
            <w:hideMark/>
          </w:tcPr>
          <w:p w14:paraId="6E9F7E64" w14:textId="77777777" w:rsidR="003B75C6" w:rsidRPr="003B75C6" w:rsidRDefault="003B75C6" w:rsidP="004C0F7F">
            <w:pPr>
              <w:spacing w:after="0" w:line="240" w:lineRule="auto"/>
              <w:jc w:val="center"/>
              <w:rPr>
                <w:rFonts w:ascii="Calibri" w:eastAsia="Times New Roman" w:hAnsi="Calibri" w:cs="Calibri"/>
                <w:b/>
                <w:bCs/>
                <w:color w:val="FFFFFF"/>
                <w:kern w:val="0"/>
                <w:sz w:val="18"/>
                <w:szCs w:val="18"/>
                <w:lang w:eastAsia="es-PE"/>
                <w14:ligatures w14:val="none"/>
              </w:rPr>
            </w:pPr>
            <w:r w:rsidRPr="003B75C6">
              <w:rPr>
                <w:rFonts w:ascii="Calibri" w:eastAsia="Times New Roman" w:hAnsi="Calibri" w:cs="Calibri"/>
                <w:b/>
                <w:bCs/>
                <w:color w:val="FFFFFF"/>
                <w:kern w:val="0"/>
                <w:sz w:val="18"/>
                <w:szCs w:val="18"/>
                <w:lang w:eastAsia="es-PE"/>
                <w14:ligatures w14:val="none"/>
              </w:rPr>
              <w:t>Medidas anticipatorias</w:t>
            </w:r>
          </w:p>
        </w:tc>
      </w:tr>
      <w:tr w:rsidR="003B75C6" w:rsidRPr="003B75C6" w14:paraId="7014D5CE" w14:textId="77777777" w:rsidTr="00F0179F">
        <w:trPr>
          <w:trHeight w:val="1587"/>
        </w:trPr>
        <w:tc>
          <w:tcPr>
            <w:tcW w:w="5386" w:type="dxa"/>
            <w:gridSpan w:val="2"/>
            <w:vMerge w:val="restart"/>
            <w:shd w:val="clear" w:color="auto" w:fill="auto"/>
            <w:vAlign w:val="center"/>
            <w:hideMark/>
          </w:tcPr>
          <w:p w14:paraId="4F440895" w14:textId="77777777"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Corto Plazo:</w:t>
            </w:r>
          </w:p>
          <w:p w14:paraId="000A10BA" w14:textId="71DA683F" w:rsidR="00B3161E" w:rsidRPr="00B3161E" w:rsidRDefault="00B3161E" w:rsidP="00754952">
            <w:pPr>
              <w:pStyle w:val="Prrafodelista"/>
              <w:numPr>
                <w:ilvl w:val="0"/>
                <w:numId w:val="15"/>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Reducción de recaudación tributaria:</w:t>
            </w:r>
          </w:p>
          <w:p w14:paraId="64BEF03F"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Se reduce la recaudación tributaria, afectando la posibilidad de ampliar la provisión de servicios estatales.</w:t>
            </w:r>
          </w:p>
          <w:p w14:paraId="0C1388E4" w14:textId="7BC28DA6" w:rsidR="00B3161E" w:rsidRPr="00B3161E" w:rsidRDefault="00B3161E" w:rsidP="00754952">
            <w:pPr>
              <w:pStyle w:val="Prrafodelista"/>
              <w:numPr>
                <w:ilvl w:val="0"/>
                <w:numId w:val="15"/>
              </w:numPr>
              <w:spacing w:after="0" w:line="240" w:lineRule="auto"/>
              <w:ind w:left="0" w:hanging="217"/>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Riesgos laborales y seguridad:</w:t>
            </w:r>
          </w:p>
          <w:p w14:paraId="4F7D683F"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Riesgos asociados a seguridad, como accidentes laborales, trabajo infantil y trabajo forzoso.</w:t>
            </w:r>
          </w:p>
          <w:p w14:paraId="1915278F" w14:textId="1C5E0CFC" w:rsidR="00B3161E" w:rsidRPr="00B3161E" w:rsidRDefault="00B3161E" w:rsidP="00754952">
            <w:pPr>
              <w:pStyle w:val="Prrafodelista"/>
              <w:numPr>
                <w:ilvl w:val="0"/>
                <w:numId w:val="15"/>
              </w:numPr>
              <w:spacing w:after="0" w:line="240" w:lineRule="auto"/>
              <w:ind w:left="0" w:hanging="217"/>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Estigmatización y prejuicios:</w:t>
            </w:r>
          </w:p>
          <w:p w14:paraId="71709084"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Se fortalecen los estereotipos y prejuicios contra la población en el mercado informal, que pertenece en mayor proporción a grupos en situación de exclusión y pobreza (GEP).</w:t>
            </w:r>
          </w:p>
          <w:p w14:paraId="2ACA8E93" w14:textId="77777777" w:rsidR="003524EA" w:rsidRDefault="003524EA" w:rsidP="004C0F7F">
            <w:pPr>
              <w:spacing w:after="0" w:line="240" w:lineRule="auto"/>
              <w:jc w:val="both"/>
              <w:rPr>
                <w:ins w:id="700" w:author="Direccion de Politicas y Gestion en Derechos Humanos 14" w:date="2023-12-14T12:22:00Z"/>
                <w:rFonts w:ascii="Calibri" w:eastAsia="Times New Roman" w:hAnsi="Calibri" w:cs="Calibri"/>
                <w:b/>
                <w:bCs/>
                <w:color w:val="000000"/>
                <w:kern w:val="0"/>
                <w:sz w:val="18"/>
                <w:szCs w:val="18"/>
                <w:u w:val="single"/>
                <w:lang w:eastAsia="es-PE"/>
                <w14:ligatures w14:val="none"/>
              </w:rPr>
            </w:pPr>
          </w:p>
          <w:p w14:paraId="0665019B" w14:textId="4FD49E52"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Mediano Plazo:</w:t>
            </w:r>
          </w:p>
          <w:p w14:paraId="6BFB4F47" w14:textId="0829B864" w:rsidR="00B3161E" w:rsidRPr="00B3161E" w:rsidRDefault="00B3161E" w:rsidP="00754952">
            <w:pPr>
              <w:pStyle w:val="Prrafodelista"/>
              <w:numPr>
                <w:ilvl w:val="0"/>
                <w:numId w:val="16"/>
              </w:numPr>
              <w:spacing w:after="0" w:line="240" w:lineRule="auto"/>
              <w:ind w:left="0" w:hanging="217"/>
              <w:jc w:val="both"/>
              <w:rPr>
                <w:rFonts w:ascii="Calibri" w:eastAsia="Times New Roman" w:hAnsi="Calibri" w:cs="Calibri"/>
                <w:b/>
                <w:bCs/>
                <w:color w:val="000000"/>
                <w:kern w:val="0"/>
                <w:sz w:val="18"/>
                <w:szCs w:val="18"/>
                <w:lang w:eastAsia="es-PE"/>
                <w14:ligatures w14:val="none"/>
              </w:rPr>
            </w:pPr>
            <w:bookmarkStart w:id="701" w:name="_Hlk153448752"/>
            <w:commentRangeStart w:id="702"/>
            <w:commentRangeStart w:id="703"/>
            <w:r w:rsidRPr="00B3161E">
              <w:rPr>
                <w:rFonts w:ascii="Calibri" w:eastAsia="Times New Roman" w:hAnsi="Calibri" w:cs="Calibri"/>
                <w:b/>
                <w:bCs/>
                <w:color w:val="000000"/>
                <w:kern w:val="0"/>
                <w:sz w:val="18"/>
                <w:szCs w:val="18"/>
                <w:lang w:eastAsia="es-PE"/>
                <w14:ligatures w14:val="none"/>
              </w:rPr>
              <w:t>Baja Productividad en unidades productivas:</w:t>
            </w:r>
          </w:p>
          <w:p w14:paraId="35D07B48" w14:textId="7279B19C" w:rsidR="00B3161E" w:rsidRPr="00B3161E" w:rsidDel="003524EA" w:rsidRDefault="003524EA" w:rsidP="003524EA">
            <w:pPr>
              <w:pStyle w:val="Prrafodelista"/>
              <w:numPr>
                <w:ilvl w:val="0"/>
                <w:numId w:val="6"/>
              </w:numPr>
              <w:spacing w:after="0" w:line="240" w:lineRule="auto"/>
              <w:jc w:val="both"/>
              <w:rPr>
                <w:del w:id="704" w:author="Direccion de Politicas y Gestion en Derechos Humanos 14" w:date="2023-12-14T12:22:00Z"/>
                <w:rFonts w:ascii="Calibri" w:eastAsia="Times New Roman" w:hAnsi="Calibri" w:cs="Calibri"/>
                <w:color w:val="000000"/>
                <w:kern w:val="0"/>
                <w:sz w:val="18"/>
                <w:szCs w:val="18"/>
                <w:lang w:eastAsia="es-PE"/>
                <w14:ligatures w14:val="none"/>
              </w:rPr>
            </w:pPr>
            <w:ins w:id="705" w:author="Direccion de Politicas y Gestion en Derechos Humanos 14" w:date="2023-12-14T12:22:00Z">
              <w:r w:rsidRPr="003524EA">
                <w:rPr>
                  <w:rFonts w:ascii="Calibri" w:eastAsia="Times New Roman" w:hAnsi="Calibri" w:cs="Calibri"/>
                  <w:color w:val="000000"/>
                  <w:kern w:val="0"/>
                  <w:sz w:val="18"/>
                  <w:szCs w:val="18"/>
                  <w:lang w:eastAsia="es-PE"/>
                  <w14:ligatures w14:val="none"/>
                </w:rPr>
                <w:lastRenderedPageBreak/>
                <w:t>El crecimiento de la informalidad, al provocar una baja productividad en unidades productivas a mediano plazo, amplifica la desigualdad y discriminación en el ejercicio de los derechos humanos. Esto se refleja en ingresos desiguales, acceso limitado a derechos laborales, brechas educativas y de capacitación, exclusión de beneficios sociales y discriminación de género y grupos vulnerables.</w:t>
              </w:r>
            </w:ins>
            <w:del w:id="706" w:author="Direccion de Politicas y Gestion en Derechos Humanos 14" w:date="2023-12-14T12:22:00Z">
              <w:r w:rsidR="00B3161E" w:rsidRPr="00B3161E" w:rsidDel="003524EA">
                <w:rPr>
                  <w:rFonts w:ascii="Calibri" w:eastAsia="Times New Roman" w:hAnsi="Calibri" w:cs="Calibri"/>
                  <w:color w:val="000000"/>
                  <w:kern w:val="0"/>
                  <w:sz w:val="18"/>
                  <w:szCs w:val="18"/>
                  <w:lang w:eastAsia="es-PE"/>
                  <w14:ligatures w14:val="none"/>
                </w:rPr>
                <w:delText>Se mantienen niveles de productividad bajos en las unidades productivas.</w:delText>
              </w:r>
              <w:commentRangeEnd w:id="702"/>
              <w:r w:rsidR="00164FE9" w:rsidDel="003524EA">
                <w:rPr>
                  <w:rStyle w:val="Refdecomentario"/>
                  <w:kern w:val="0"/>
                  <w14:ligatures w14:val="none"/>
                </w:rPr>
                <w:commentReference w:id="702"/>
              </w:r>
            </w:del>
            <w:commentRangeEnd w:id="703"/>
            <w:r>
              <w:rPr>
                <w:rStyle w:val="Refdecomentario"/>
                <w:kern w:val="0"/>
                <w14:ligatures w14:val="none"/>
              </w:rPr>
              <w:commentReference w:id="703"/>
            </w:r>
          </w:p>
          <w:bookmarkEnd w:id="701"/>
          <w:p w14:paraId="777E4B90" w14:textId="77777777" w:rsidR="003524EA" w:rsidRDefault="003524EA" w:rsidP="00754952">
            <w:pPr>
              <w:pStyle w:val="Prrafodelista"/>
              <w:numPr>
                <w:ilvl w:val="0"/>
                <w:numId w:val="16"/>
              </w:numPr>
              <w:spacing w:after="0" w:line="240" w:lineRule="auto"/>
              <w:ind w:left="0" w:hanging="217"/>
              <w:jc w:val="both"/>
              <w:rPr>
                <w:ins w:id="707" w:author="Direccion de Politicas y Gestion en Derechos Humanos 14" w:date="2023-12-14T12:22:00Z"/>
                <w:rFonts w:ascii="Calibri" w:eastAsia="Times New Roman" w:hAnsi="Calibri" w:cs="Calibri"/>
                <w:b/>
                <w:bCs/>
                <w:color w:val="000000"/>
                <w:kern w:val="0"/>
                <w:sz w:val="18"/>
                <w:szCs w:val="18"/>
                <w:lang w:eastAsia="es-PE"/>
                <w14:ligatures w14:val="none"/>
              </w:rPr>
            </w:pPr>
          </w:p>
          <w:p w14:paraId="5EDCA5FD" w14:textId="77777777" w:rsidR="003524EA" w:rsidRDefault="003524EA" w:rsidP="00754952">
            <w:pPr>
              <w:pStyle w:val="Prrafodelista"/>
              <w:numPr>
                <w:ilvl w:val="0"/>
                <w:numId w:val="16"/>
              </w:numPr>
              <w:spacing w:after="0" w:line="240" w:lineRule="auto"/>
              <w:ind w:left="0" w:hanging="217"/>
              <w:jc w:val="both"/>
              <w:rPr>
                <w:ins w:id="708" w:author="Direccion de Politicas y Gestion en Derechos Humanos 14" w:date="2023-12-14T12:22:00Z"/>
                <w:rFonts w:ascii="Calibri" w:eastAsia="Times New Roman" w:hAnsi="Calibri" w:cs="Calibri"/>
                <w:b/>
                <w:bCs/>
                <w:color w:val="000000"/>
                <w:kern w:val="0"/>
                <w:sz w:val="18"/>
                <w:szCs w:val="18"/>
                <w:lang w:eastAsia="es-PE"/>
                <w14:ligatures w14:val="none"/>
              </w:rPr>
            </w:pPr>
          </w:p>
          <w:p w14:paraId="1A164570" w14:textId="149CCFCD" w:rsidR="00B3161E" w:rsidRPr="00B3161E" w:rsidRDefault="00B3161E" w:rsidP="00754952">
            <w:pPr>
              <w:pStyle w:val="Prrafodelista"/>
              <w:numPr>
                <w:ilvl w:val="0"/>
                <w:numId w:val="16"/>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Limitaciones en educación superior y desarrollo profesional:</w:t>
            </w:r>
          </w:p>
          <w:p w14:paraId="3C1A1BE1"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Se reducen las posibilidades de muchas personas de obtener educación superior y desarrollarse profesionalmente debido a la necesidad de generar un medio de supervivencia a través de la economía informal.</w:t>
            </w:r>
          </w:p>
          <w:p w14:paraId="50AC5DE1" w14:textId="0AFAFE6F" w:rsidR="00B3161E" w:rsidRPr="00B3161E" w:rsidRDefault="00B3161E" w:rsidP="00754952">
            <w:pPr>
              <w:pStyle w:val="Prrafodelista"/>
              <w:numPr>
                <w:ilvl w:val="0"/>
                <w:numId w:val="16"/>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Persistencia de desigualdades de empleo digno:</w:t>
            </w:r>
          </w:p>
          <w:p w14:paraId="60FEC103"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Se mantiene la desigualdad de oportunidades de empleo digno para los grupos poblacionales más vulnerables, como mujeres, jóvenes, población LGBITQ, migrantes, indígenas y afrodescendientes.</w:t>
            </w:r>
          </w:p>
          <w:p w14:paraId="283F7745" w14:textId="77777777" w:rsidR="00B3161E" w:rsidRPr="00B3161E" w:rsidRDefault="00B3161E" w:rsidP="004C0F7F">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3161E">
              <w:rPr>
                <w:rFonts w:ascii="Calibri" w:eastAsia="Times New Roman" w:hAnsi="Calibri" w:cs="Calibri"/>
                <w:b/>
                <w:bCs/>
                <w:color w:val="000000"/>
                <w:kern w:val="0"/>
                <w:sz w:val="18"/>
                <w:szCs w:val="18"/>
                <w:u w:val="single"/>
                <w:lang w:eastAsia="es-PE"/>
                <w14:ligatures w14:val="none"/>
              </w:rPr>
              <w:t>Largo Plazo:</w:t>
            </w:r>
          </w:p>
          <w:p w14:paraId="25CF4A1D" w14:textId="20E29B32" w:rsidR="00B3161E" w:rsidRPr="00B3161E" w:rsidRDefault="00B3161E" w:rsidP="00754952">
            <w:pPr>
              <w:pStyle w:val="Prrafodelista"/>
              <w:numPr>
                <w:ilvl w:val="0"/>
                <w:numId w:val="17"/>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B3161E">
              <w:rPr>
                <w:rFonts w:ascii="Calibri" w:eastAsia="Times New Roman" w:hAnsi="Calibri" w:cs="Calibri"/>
                <w:b/>
                <w:bCs/>
                <w:color w:val="000000"/>
                <w:kern w:val="0"/>
                <w:sz w:val="18"/>
                <w:szCs w:val="18"/>
                <w:lang w:eastAsia="es-PE"/>
                <w14:ligatures w14:val="none"/>
              </w:rPr>
              <w:t>Sostenimiento de desigualdades:</w:t>
            </w:r>
          </w:p>
          <w:p w14:paraId="6C660157" w14:textId="77777777" w:rsidR="00B3161E" w:rsidRPr="00B3161E"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persistencia de la economía informal contribuye al sostenimiento a largo plazo de desigualdades en el acceso a empleo digno y oportunidades educativas.</w:t>
            </w:r>
          </w:p>
          <w:p w14:paraId="204E4BB0" w14:textId="301E7662" w:rsidR="00B3161E" w:rsidRPr="00B3161E" w:rsidRDefault="00B3161E" w:rsidP="00754952">
            <w:pPr>
              <w:pStyle w:val="Prrafodelista"/>
              <w:numPr>
                <w:ilvl w:val="0"/>
                <w:numId w:val="17"/>
              </w:numPr>
              <w:spacing w:after="0" w:line="240" w:lineRule="auto"/>
              <w:ind w:left="0" w:hanging="217"/>
              <w:jc w:val="both"/>
              <w:rPr>
                <w:rFonts w:ascii="Calibri" w:eastAsia="Times New Roman" w:hAnsi="Calibri" w:cs="Calibri"/>
                <w:b/>
                <w:bCs/>
                <w:color w:val="000000"/>
                <w:kern w:val="0"/>
                <w:sz w:val="18"/>
                <w:szCs w:val="18"/>
                <w:lang w:eastAsia="es-PE"/>
                <w14:ligatures w14:val="none"/>
              </w:rPr>
            </w:pPr>
            <w:bookmarkStart w:id="709" w:name="_Hlk153449097"/>
            <w:commentRangeStart w:id="710"/>
            <w:commentRangeStart w:id="711"/>
            <w:r w:rsidRPr="00B3161E">
              <w:rPr>
                <w:rFonts w:ascii="Calibri" w:eastAsia="Times New Roman" w:hAnsi="Calibri" w:cs="Calibri"/>
                <w:b/>
                <w:bCs/>
                <w:color w:val="000000"/>
                <w:kern w:val="0"/>
                <w:sz w:val="18"/>
                <w:szCs w:val="18"/>
                <w:lang w:eastAsia="es-PE"/>
                <w14:ligatures w14:val="none"/>
              </w:rPr>
              <w:t>Limitación en el desarrollo humano</w:t>
            </w:r>
            <w:bookmarkEnd w:id="709"/>
            <w:r w:rsidRPr="00B3161E">
              <w:rPr>
                <w:rFonts w:ascii="Calibri" w:eastAsia="Times New Roman" w:hAnsi="Calibri" w:cs="Calibri"/>
                <w:b/>
                <w:bCs/>
                <w:color w:val="000000"/>
                <w:kern w:val="0"/>
                <w:sz w:val="18"/>
                <w:szCs w:val="18"/>
                <w:lang w:eastAsia="es-PE"/>
                <w14:ligatures w14:val="none"/>
              </w:rPr>
              <w:t>:</w:t>
            </w:r>
          </w:p>
          <w:p w14:paraId="652C3BDA" w14:textId="67518CCD" w:rsidR="00B3161E" w:rsidDel="001A447B" w:rsidRDefault="001A447B" w:rsidP="001A447B">
            <w:pPr>
              <w:pStyle w:val="Prrafodelista"/>
              <w:numPr>
                <w:ilvl w:val="0"/>
                <w:numId w:val="17"/>
              </w:numPr>
              <w:spacing w:after="0" w:line="240" w:lineRule="auto"/>
              <w:ind w:left="0" w:hanging="217"/>
              <w:jc w:val="both"/>
              <w:rPr>
                <w:del w:id="712" w:author="Direccion de Politicas y Gestion en Derechos Humanos 14" w:date="2023-12-14T12:29:00Z"/>
                <w:rFonts w:ascii="Calibri" w:eastAsia="Times New Roman" w:hAnsi="Calibri" w:cs="Calibri"/>
                <w:color w:val="000000"/>
                <w:kern w:val="0"/>
                <w:sz w:val="18"/>
                <w:szCs w:val="18"/>
                <w:lang w:eastAsia="es-PE"/>
                <w14:ligatures w14:val="none"/>
              </w:rPr>
            </w:pPr>
            <w:bookmarkStart w:id="713" w:name="_Hlk153449037"/>
            <w:ins w:id="714" w:author="Direccion de Politicas y Gestion en Derechos Humanos 14" w:date="2023-12-14T12:28:00Z">
              <w:r w:rsidRPr="001A447B">
                <w:rPr>
                  <w:rFonts w:ascii="Calibri" w:eastAsia="Times New Roman" w:hAnsi="Calibri" w:cs="Calibri"/>
                  <w:color w:val="000000"/>
                  <w:kern w:val="0"/>
                  <w:sz w:val="18"/>
                  <w:szCs w:val="18"/>
                  <w:lang w:eastAsia="es-PE"/>
                  <w14:ligatures w14:val="none"/>
                </w:rPr>
                <w:t>El crecimiento de la informalidad</w:t>
              </w:r>
            </w:ins>
            <w:ins w:id="715" w:author="Direccion de Politicas y Gestion en Derechos Humanos 14" w:date="2023-12-14T12:29:00Z">
              <w:r w:rsidRPr="001A447B">
                <w:rPr>
                  <w:rFonts w:ascii="Calibri" w:eastAsia="Times New Roman" w:hAnsi="Calibri" w:cs="Calibri"/>
                  <w:color w:val="000000"/>
                  <w:kern w:val="0"/>
                  <w:sz w:val="18"/>
                  <w:szCs w:val="18"/>
                  <w:lang w:eastAsia="es-PE"/>
                  <w14:ligatures w14:val="none"/>
                </w:rPr>
                <w:t xml:space="preserve"> limita </w:t>
              </w:r>
            </w:ins>
            <w:ins w:id="716" w:author="Direccion de Politicas y Gestion en Derechos Humanos 14" w:date="2023-12-14T12:28:00Z">
              <w:r w:rsidRPr="001A447B">
                <w:rPr>
                  <w:rFonts w:ascii="Calibri" w:eastAsia="Times New Roman" w:hAnsi="Calibri" w:cs="Calibri"/>
                  <w:color w:val="000000"/>
                  <w:kern w:val="0"/>
                  <w:sz w:val="18"/>
                  <w:szCs w:val="18"/>
                  <w:lang w:eastAsia="es-PE"/>
                  <w14:ligatures w14:val="none"/>
                </w:rPr>
                <w:t xml:space="preserve">el desarrollo humano mediante la falta de acceso a empleo formal y oportunidades educativas, amplifica la desigualdad y discriminación. Esto se traduce en brechas económicas, acceso desigual a servicios sociales, marginalización educativa, desigualdad de oportunidades laborales y vulnerabilidad de grupos marginados. </w:t>
              </w:r>
            </w:ins>
            <w:del w:id="717" w:author="Direccion de Politicas y Gestion en Derechos Humanos 14" w:date="2023-12-14T12:28:00Z">
              <w:r w:rsidR="00B3161E" w:rsidRPr="00B3161E" w:rsidDel="001A447B">
                <w:rPr>
                  <w:rFonts w:ascii="Calibri" w:eastAsia="Times New Roman" w:hAnsi="Calibri" w:cs="Calibri"/>
                  <w:color w:val="000000"/>
                  <w:kern w:val="0"/>
                  <w:sz w:val="18"/>
                  <w:szCs w:val="18"/>
                  <w:lang w:eastAsia="es-PE"/>
                  <w14:ligatures w14:val="none"/>
                </w:rPr>
                <w:delText>La falta de acceso a empleo formal y oportunidades educativas limita el desarrollo humano a largo plazo de individuos y comunidades</w:delText>
              </w:r>
              <w:bookmarkEnd w:id="713"/>
              <w:r w:rsidR="00B3161E" w:rsidRPr="00B3161E" w:rsidDel="001A447B">
                <w:rPr>
                  <w:rFonts w:ascii="Calibri" w:eastAsia="Times New Roman" w:hAnsi="Calibri" w:cs="Calibri"/>
                  <w:color w:val="000000"/>
                  <w:kern w:val="0"/>
                  <w:sz w:val="18"/>
                  <w:szCs w:val="18"/>
                  <w:lang w:eastAsia="es-PE"/>
                  <w14:ligatures w14:val="none"/>
                </w:rPr>
                <w:delText>.</w:delText>
              </w:r>
              <w:commentRangeEnd w:id="710"/>
              <w:r w:rsidR="00164FE9" w:rsidDel="001A447B">
                <w:rPr>
                  <w:rStyle w:val="Refdecomentario"/>
                  <w:kern w:val="0"/>
                  <w14:ligatures w14:val="none"/>
                </w:rPr>
                <w:commentReference w:id="710"/>
              </w:r>
            </w:del>
            <w:commentRangeEnd w:id="711"/>
            <w:r>
              <w:rPr>
                <w:rStyle w:val="Refdecomentario"/>
                <w:kern w:val="0"/>
                <w14:ligatures w14:val="none"/>
              </w:rPr>
              <w:commentReference w:id="711"/>
            </w:r>
          </w:p>
          <w:p w14:paraId="7280B6FA" w14:textId="77777777" w:rsidR="001A447B" w:rsidRPr="00B3161E" w:rsidRDefault="001A447B">
            <w:pPr>
              <w:pStyle w:val="Prrafodelista"/>
              <w:numPr>
                <w:ilvl w:val="0"/>
                <w:numId w:val="17"/>
              </w:numPr>
              <w:spacing w:after="0" w:line="240" w:lineRule="auto"/>
              <w:ind w:left="0" w:hanging="217"/>
              <w:jc w:val="both"/>
              <w:rPr>
                <w:ins w:id="718" w:author="Direccion de Politicas y Gestion en Derechos Humanos 14" w:date="2023-12-14T12:29:00Z"/>
                <w:rFonts w:ascii="Calibri" w:eastAsia="Times New Roman" w:hAnsi="Calibri" w:cs="Calibri"/>
                <w:color w:val="000000"/>
                <w:kern w:val="0"/>
                <w:sz w:val="18"/>
                <w:szCs w:val="18"/>
                <w:lang w:eastAsia="es-PE"/>
                <w14:ligatures w14:val="none"/>
              </w:rPr>
              <w:pPrChange w:id="719" w:author="Direccion de Politicas y Gestion en Derechos Humanos 14" w:date="2023-12-14T12:29:00Z">
                <w:pPr>
                  <w:pStyle w:val="Prrafodelista"/>
                  <w:numPr>
                    <w:numId w:val="6"/>
                  </w:numPr>
                  <w:spacing w:after="0" w:line="240" w:lineRule="auto"/>
                  <w:ind w:left="0" w:hanging="142"/>
                  <w:jc w:val="both"/>
                </w:pPr>
              </w:pPrChange>
            </w:pPr>
          </w:p>
          <w:p w14:paraId="6D00F621" w14:textId="28D2C8B7" w:rsidR="00B3161E" w:rsidRPr="001A447B" w:rsidRDefault="00B3161E" w:rsidP="001A447B">
            <w:pPr>
              <w:pStyle w:val="Prrafodelista"/>
              <w:numPr>
                <w:ilvl w:val="0"/>
                <w:numId w:val="17"/>
              </w:numPr>
              <w:spacing w:after="0" w:line="240" w:lineRule="auto"/>
              <w:ind w:left="0" w:hanging="217"/>
              <w:jc w:val="both"/>
              <w:rPr>
                <w:rFonts w:ascii="Calibri" w:eastAsia="Times New Roman" w:hAnsi="Calibri" w:cs="Calibri"/>
                <w:b/>
                <w:bCs/>
                <w:color w:val="000000"/>
                <w:kern w:val="0"/>
                <w:sz w:val="18"/>
                <w:szCs w:val="18"/>
                <w:lang w:eastAsia="es-PE"/>
                <w14:ligatures w14:val="none"/>
              </w:rPr>
            </w:pPr>
            <w:r w:rsidRPr="001A447B">
              <w:rPr>
                <w:rFonts w:ascii="Calibri" w:eastAsia="Times New Roman" w:hAnsi="Calibri" w:cs="Calibri"/>
                <w:b/>
                <w:bCs/>
                <w:color w:val="000000"/>
                <w:kern w:val="0"/>
                <w:sz w:val="18"/>
                <w:szCs w:val="18"/>
                <w:lang w:eastAsia="es-PE"/>
                <w14:ligatures w14:val="none"/>
              </w:rPr>
              <w:t>Agravamiento de desigualdades sociales:</w:t>
            </w:r>
          </w:p>
          <w:p w14:paraId="37BA5B53" w14:textId="6F296207" w:rsidR="003B75C6" w:rsidRPr="003B75C6" w:rsidRDefault="00B3161E" w:rsidP="00754952">
            <w:pPr>
              <w:pStyle w:val="Prrafodelista"/>
              <w:numPr>
                <w:ilvl w:val="0"/>
                <w:numId w:val="6"/>
              </w:numPr>
              <w:spacing w:after="0" w:line="240" w:lineRule="auto"/>
              <w:ind w:left="0" w:hanging="142"/>
              <w:jc w:val="both"/>
              <w:rPr>
                <w:rFonts w:ascii="Calibri" w:eastAsia="Times New Roman" w:hAnsi="Calibri" w:cs="Calibri"/>
                <w:color w:val="000000"/>
                <w:kern w:val="0"/>
                <w:sz w:val="18"/>
                <w:szCs w:val="18"/>
                <w:lang w:eastAsia="es-PE"/>
                <w14:ligatures w14:val="none"/>
              </w:rPr>
            </w:pPr>
            <w:r w:rsidRPr="00B3161E">
              <w:rPr>
                <w:rFonts w:ascii="Calibri" w:eastAsia="Times New Roman" w:hAnsi="Calibri" w:cs="Calibri"/>
                <w:color w:val="000000"/>
                <w:kern w:val="0"/>
                <w:sz w:val="18"/>
                <w:szCs w:val="18"/>
                <w:lang w:eastAsia="es-PE"/>
                <w14:ligatures w14:val="none"/>
              </w:rPr>
              <w:t>La persistencia de estigmatización y prejuicios contribuye al agravamiento de desigualdades sociales a lo largo del tiempo.</w:t>
            </w:r>
          </w:p>
        </w:tc>
        <w:tc>
          <w:tcPr>
            <w:tcW w:w="2835" w:type="dxa"/>
            <w:shd w:val="clear" w:color="auto" w:fill="D9E2F3" w:themeFill="accent1" w:themeFillTint="33"/>
            <w:noWrap/>
            <w:vAlign w:val="center"/>
            <w:hideMark/>
          </w:tcPr>
          <w:p w14:paraId="034E5B65" w14:textId="7B1C0BDD" w:rsidR="003B75C6" w:rsidRPr="003B75C6"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720" w:author="Direccion de Politicas y Gestion en Derechos Humanos 14" w:date="2023-12-14T12:16:00Z">
              <w:r w:rsidRPr="003524EA">
                <w:rPr>
                  <w:rFonts w:ascii="Calibri" w:eastAsia="Times New Roman" w:hAnsi="Calibri" w:cs="Calibri"/>
                  <w:color w:val="000000"/>
                  <w:kern w:val="0"/>
                  <w:sz w:val="18"/>
                  <w:szCs w:val="18"/>
                  <w:lang w:val="es-ES" w:eastAsia="es-PE"/>
                  <w14:ligatures w14:val="none"/>
                </w:rPr>
                <w:lastRenderedPageBreak/>
                <w:t>Estimular la formalización de empresarios informales mediante la implementación de incentivos económicos y fiscales, buscando reducir disparidades en el acceso a oportunidades y derechos laborales.</w:t>
              </w:r>
            </w:ins>
            <w:del w:id="721" w:author="Direccion de Politicas y Gestion en Derechos Humanos 14" w:date="2023-12-14T12:16:00Z">
              <w:r w:rsidR="003B75C6" w:rsidRPr="003B75C6" w:rsidDel="003524EA">
                <w:rPr>
                  <w:rFonts w:ascii="Calibri" w:eastAsia="Times New Roman" w:hAnsi="Calibri" w:cs="Calibri"/>
                  <w:color w:val="000000"/>
                  <w:kern w:val="0"/>
                  <w:sz w:val="18"/>
                  <w:szCs w:val="18"/>
                  <w:lang w:val="es-ES" w:eastAsia="es-PE"/>
                  <w14:ligatures w14:val="none"/>
                </w:rPr>
                <w:delText>Promover incentivos para la formalización de empresarios informales</w:delText>
              </w:r>
            </w:del>
          </w:p>
        </w:tc>
      </w:tr>
      <w:tr w:rsidR="003B75C6" w:rsidRPr="003B75C6" w14:paraId="1F668C2C" w14:textId="77777777" w:rsidTr="00F0179F">
        <w:trPr>
          <w:trHeight w:val="1587"/>
        </w:trPr>
        <w:tc>
          <w:tcPr>
            <w:tcW w:w="5386" w:type="dxa"/>
            <w:gridSpan w:val="2"/>
            <w:vMerge/>
            <w:vAlign w:val="center"/>
            <w:hideMark/>
          </w:tcPr>
          <w:p w14:paraId="6A5B2ECE" w14:textId="77777777" w:rsidR="003B75C6" w:rsidRPr="003B75C6" w:rsidRDefault="003B75C6" w:rsidP="004C0F7F">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auto" w:fill="auto"/>
            <w:noWrap/>
            <w:vAlign w:val="center"/>
            <w:hideMark/>
          </w:tcPr>
          <w:p w14:paraId="471F860D" w14:textId="547A0B3E" w:rsidR="003B75C6" w:rsidRPr="003B75C6"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722" w:author="Direccion de Politicas y Gestion en Derechos Humanos 14" w:date="2023-12-14T12:17:00Z">
              <w:r w:rsidRPr="003524EA">
                <w:rPr>
                  <w:rFonts w:ascii="Calibri" w:eastAsia="Times New Roman" w:hAnsi="Calibri" w:cs="Calibri"/>
                  <w:color w:val="000000"/>
                  <w:kern w:val="0"/>
                  <w:sz w:val="18"/>
                  <w:szCs w:val="18"/>
                  <w:lang w:val="es-ES" w:eastAsia="es-PE"/>
                  <w14:ligatures w14:val="none"/>
                </w:rPr>
                <w:t>Facilitar la formalización de empresas que emplean trabajadores informales a través de incentivos específicos, con el objetivo de mejorar las condiciones laborales y mitigar la discriminación asociada con el empleo informal.</w:t>
              </w:r>
            </w:ins>
            <w:del w:id="723" w:author="Direccion de Politicas y Gestion en Derechos Humanos 14" w:date="2023-12-14T12:17:00Z">
              <w:r w:rsidR="003B75C6" w:rsidRPr="003B75C6" w:rsidDel="003524EA">
                <w:rPr>
                  <w:rFonts w:ascii="Calibri" w:eastAsia="Times New Roman" w:hAnsi="Calibri" w:cs="Calibri"/>
                  <w:color w:val="000000"/>
                  <w:kern w:val="0"/>
                  <w:sz w:val="18"/>
                  <w:szCs w:val="18"/>
                  <w:lang w:val="es-ES" w:eastAsia="es-PE"/>
                  <w14:ligatures w14:val="none"/>
                </w:rPr>
                <w:delText>Propiciar incentivos para la formalización de empresas, que concentran a los trabajadores informales</w:delText>
              </w:r>
            </w:del>
          </w:p>
        </w:tc>
      </w:tr>
      <w:tr w:rsidR="003B75C6" w:rsidRPr="003B75C6" w14:paraId="4EABC010" w14:textId="77777777" w:rsidTr="00F0179F">
        <w:trPr>
          <w:trHeight w:val="1587"/>
        </w:trPr>
        <w:tc>
          <w:tcPr>
            <w:tcW w:w="5386" w:type="dxa"/>
            <w:gridSpan w:val="2"/>
            <w:vMerge/>
            <w:vAlign w:val="center"/>
            <w:hideMark/>
          </w:tcPr>
          <w:p w14:paraId="3C1C3998" w14:textId="77777777" w:rsidR="003B75C6" w:rsidRPr="003B75C6" w:rsidRDefault="003B75C6" w:rsidP="004C0F7F">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auto" w:fill="D9E2F3" w:themeFill="accent1" w:themeFillTint="33"/>
            <w:noWrap/>
            <w:vAlign w:val="center"/>
            <w:hideMark/>
          </w:tcPr>
          <w:p w14:paraId="21DA4C3F" w14:textId="3FB96015" w:rsidR="003B75C6" w:rsidRPr="003B75C6"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724" w:author="Direccion de Politicas y Gestion en Derechos Humanos 14" w:date="2023-12-14T12:17:00Z">
              <w:r w:rsidRPr="003524EA">
                <w:rPr>
                  <w:rFonts w:ascii="Calibri" w:eastAsia="Times New Roman" w:hAnsi="Calibri" w:cs="Calibri"/>
                  <w:color w:val="000000"/>
                  <w:kern w:val="0"/>
                  <w:sz w:val="18"/>
                  <w:szCs w:val="18"/>
                  <w:lang w:val="es-ES" w:eastAsia="es-PE"/>
                  <w14:ligatures w14:val="none"/>
                </w:rPr>
                <w:t>Mejorar las medidas orientadas a fomentar la inversión privada formal, enfocándose en reducir las brechas económicas y brindando igualdad de oportunidades para los trabajadores formales.</w:t>
              </w:r>
            </w:ins>
            <w:del w:id="725" w:author="Direccion de Politicas y Gestion en Derechos Humanos 14" w:date="2023-12-14T12:17:00Z">
              <w:r w:rsidR="003B75C6" w:rsidRPr="003B75C6" w:rsidDel="003524EA">
                <w:rPr>
                  <w:rFonts w:ascii="Calibri" w:eastAsia="Times New Roman" w:hAnsi="Calibri" w:cs="Calibri"/>
                  <w:color w:val="000000"/>
                  <w:kern w:val="0"/>
                  <w:sz w:val="18"/>
                  <w:szCs w:val="18"/>
                  <w:lang w:val="es-ES" w:eastAsia="es-PE"/>
                  <w14:ligatures w14:val="none"/>
                </w:rPr>
                <w:delText>Optimizar medidas que fomenten la inversión privada formal</w:delText>
              </w:r>
            </w:del>
          </w:p>
        </w:tc>
      </w:tr>
      <w:tr w:rsidR="003B75C6" w:rsidRPr="003B75C6" w14:paraId="6946649A" w14:textId="77777777" w:rsidTr="00F0179F">
        <w:trPr>
          <w:trHeight w:val="1587"/>
        </w:trPr>
        <w:tc>
          <w:tcPr>
            <w:tcW w:w="5386" w:type="dxa"/>
            <w:gridSpan w:val="2"/>
            <w:vMerge/>
            <w:vAlign w:val="center"/>
            <w:hideMark/>
          </w:tcPr>
          <w:p w14:paraId="2DF401FA" w14:textId="77777777" w:rsidR="003B75C6" w:rsidRPr="003B75C6" w:rsidRDefault="003B75C6" w:rsidP="004C0F7F">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auto" w:fill="auto"/>
            <w:noWrap/>
            <w:vAlign w:val="center"/>
            <w:hideMark/>
          </w:tcPr>
          <w:p w14:paraId="04FC9756" w14:textId="421A5B3D" w:rsidR="003B75C6" w:rsidRPr="003B75C6"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726" w:author="Direccion de Politicas y Gestion en Derechos Humanos 14" w:date="2023-12-14T12:17:00Z">
              <w:r w:rsidRPr="003524EA">
                <w:rPr>
                  <w:rFonts w:ascii="Calibri" w:eastAsia="Times New Roman" w:hAnsi="Calibri" w:cs="Calibri"/>
                  <w:color w:val="000000"/>
                  <w:kern w:val="0"/>
                  <w:sz w:val="18"/>
                  <w:szCs w:val="18"/>
                  <w:lang w:val="es-ES" w:eastAsia="es-PE"/>
                  <w14:ligatures w14:val="none"/>
                </w:rPr>
                <w:t>Promover la apertura de espacios de diálogo con representantes de Micro, Pequeñas y Medianas Empresas (MYPES) y Pequeñas y Medianas Empresas (PYMES), con el propósito de comprender y abordar sus necesidades específicas, contribuyendo así a una distribución más equitativa de recursos y oportunidades.</w:t>
              </w:r>
            </w:ins>
            <w:del w:id="727" w:author="Direccion de Politicas y Gestion en Derechos Humanos 14" w:date="2023-12-14T12:17:00Z">
              <w:r w:rsidR="003B75C6" w:rsidRPr="003B75C6" w:rsidDel="003524EA">
                <w:rPr>
                  <w:rFonts w:ascii="Calibri" w:eastAsia="Times New Roman" w:hAnsi="Calibri" w:cs="Calibri"/>
                  <w:color w:val="000000"/>
                  <w:kern w:val="0"/>
                  <w:sz w:val="18"/>
                  <w:szCs w:val="18"/>
                  <w:lang w:val="es-ES" w:eastAsia="es-PE"/>
                  <w14:ligatures w14:val="none"/>
                </w:rPr>
                <w:delText>Suscitar espacios de diálogo con representantes de MYPES y PYMES</w:delText>
              </w:r>
            </w:del>
          </w:p>
        </w:tc>
      </w:tr>
      <w:tr w:rsidR="003B75C6" w:rsidRPr="003B75C6" w14:paraId="06E260B7" w14:textId="77777777" w:rsidTr="00F0179F">
        <w:trPr>
          <w:trHeight w:val="1587"/>
        </w:trPr>
        <w:tc>
          <w:tcPr>
            <w:tcW w:w="5386" w:type="dxa"/>
            <w:gridSpan w:val="2"/>
            <w:vMerge/>
            <w:vAlign w:val="center"/>
            <w:hideMark/>
          </w:tcPr>
          <w:p w14:paraId="4C8E6826" w14:textId="77777777" w:rsidR="003B75C6" w:rsidRPr="003B75C6" w:rsidRDefault="003B75C6" w:rsidP="004C0F7F">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auto" w:fill="D9E2F3" w:themeFill="accent1" w:themeFillTint="33"/>
            <w:noWrap/>
            <w:vAlign w:val="center"/>
            <w:hideMark/>
          </w:tcPr>
          <w:p w14:paraId="0E3E4B7B" w14:textId="2BB56155" w:rsidR="003B75C6" w:rsidRPr="003B75C6" w:rsidRDefault="003524EA" w:rsidP="004C0F7F">
            <w:pPr>
              <w:spacing w:after="0" w:line="240" w:lineRule="auto"/>
              <w:jc w:val="center"/>
              <w:rPr>
                <w:rFonts w:ascii="Calibri" w:eastAsia="Times New Roman" w:hAnsi="Calibri" w:cs="Calibri"/>
                <w:color w:val="000000"/>
                <w:kern w:val="0"/>
                <w:sz w:val="18"/>
                <w:szCs w:val="18"/>
                <w:lang w:eastAsia="es-PE"/>
                <w14:ligatures w14:val="none"/>
              </w:rPr>
            </w:pPr>
            <w:ins w:id="728" w:author="Direccion de Politicas y Gestion en Derechos Humanos 14" w:date="2023-12-14T12:17:00Z">
              <w:r w:rsidRPr="003524EA">
                <w:rPr>
                  <w:rFonts w:ascii="Calibri" w:eastAsia="Times New Roman" w:hAnsi="Calibri" w:cs="Calibri"/>
                  <w:color w:val="000000"/>
                  <w:kern w:val="0"/>
                  <w:sz w:val="18"/>
                  <w:szCs w:val="18"/>
                  <w:lang w:val="es-ES" w:eastAsia="es-PE"/>
                  <w14:ligatures w14:val="none"/>
                </w:rPr>
                <w:t>Reforzar los sistemas de supervisión de las condiciones de trabajo en el empleo formal, asegurando que se apliquen de manera justa y equitativa para prevenir discriminación y desigualdades en el ámbito laboral.</w:t>
              </w:r>
            </w:ins>
            <w:del w:id="729" w:author="Direccion de Politicas y Gestion en Derechos Humanos 14" w:date="2023-12-14T12:17:00Z">
              <w:r w:rsidR="003B75C6" w:rsidRPr="003B75C6" w:rsidDel="003524EA">
                <w:rPr>
                  <w:rFonts w:ascii="Calibri" w:eastAsia="Times New Roman" w:hAnsi="Calibri" w:cs="Calibri"/>
                  <w:color w:val="000000"/>
                  <w:kern w:val="0"/>
                  <w:sz w:val="18"/>
                  <w:szCs w:val="18"/>
                  <w:lang w:val="es-ES" w:eastAsia="es-PE"/>
                  <w14:ligatures w14:val="none"/>
                </w:rPr>
                <w:delText>Mejorar los sistemas de supervisión de las condiciones de trabajo en el empleo formal</w:delText>
              </w:r>
            </w:del>
          </w:p>
        </w:tc>
      </w:tr>
    </w:tbl>
    <w:p w14:paraId="66C2A600" w14:textId="77777777" w:rsidR="00D27918" w:rsidRDefault="00D27918" w:rsidP="004C0F7F">
      <w:pPr>
        <w:spacing w:after="0" w:line="240" w:lineRule="auto"/>
        <w:jc w:val="right"/>
        <w:rPr>
          <w:sz w:val="16"/>
          <w:szCs w:val="18"/>
        </w:rPr>
      </w:pPr>
    </w:p>
    <w:p w14:paraId="1A55E98C" w14:textId="67C91E0B" w:rsidR="00D27918" w:rsidRDefault="00D27918" w:rsidP="004C0F7F">
      <w:pPr>
        <w:spacing w:after="0" w:line="240" w:lineRule="auto"/>
        <w:jc w:val="right"/>
        <w:rPr>
          <w:sz w:val="16"/>
          <w:szCs w:val="18"/>
        </w:rPr>
      </w:pPr>
      <w:r w:rsidRPr="00FA7FF4">
        <w:rPr>
          <w:sz w:val="16"/>
          <w:szCs w:val="18"/>
        </w:rPr>
        <w:t xml:space="preserve">Fuente: </w:t>
      </w:r>
      <w:del w:id="730"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731" w:author="Direccion de Politicas y Gestion en Derechos Humanos 14" w:date="2023-12-14T10:31:00Z">
        <w:r w:rsidR="00DC3106">
          <w:rPr>
            <w:sz w:val="16"/>
            <w:szCs w:val="18"/>
          </w:rPr>
          <w:t>Estudio prospectivo sobre los derechos humanos en el Perú</w:t>
        </w:r>
      </w:ins>
    </w:p>
    <w:p w14:paraId="28CE42C5" w14:textId="77777777" w:rsidR="001314BF" w:rsidRDefault="001314BF" w:rsidP="004C0F7F">
      <w:pPr>
        <w:rPr>
          <w:sz w:val="16"/>
          <w:szCs w:val="18"/>
        </w:rPr>
      </w:pPr>
    </w:p>
    <w:p w14:paraId="0157AB8B" w14:textId="77777777" w:rsidR="00F0179F" w:rsidRDefault="00F0179F">
      <w:pPr>
        <w:rPr>
          <w:rFonts w:eastAsiaTheme="majorEastAsia" w:cstheme="minorHAnsi"/>
          <w:b/>
          <w:bCs/>
        </w:rPr>
      </w:pPr>
      <w:r>
        <w:rPr>
          <w:rFonts w:cstheme="minorHAnsi"/>
          <w:b/>
          <w:bCs/>
        </w:rPr>
        <w:br w:type="page"/>
      </w:r>
    </w:p>
    <w:p w14:paraId="588C6FAD" w14:textId="53F5374F" w:rsidR="00283E7F" w:rsidRPr="00864098" w:rsidRDefault="00864098" w:rsidP="00754952">
      <w:pPr>
        <w:pStyle w:val="Ttulo3"/>
        <w:numPr>
          <w:ilvl w:val="0"/>
          <w:numId w:val="29"/>
        </w:numPr>
        <w:spacing w:before="100" w:beforeAutospacing="1" w:after="100" w:afterAutospacing="1" w:line="240" w:lineRule="auto"/>
        <w:ind w:left="334" w:hanging="357"/>
        <w:rPr>
          <w:rFonts w:asciiTheme="minorHAnsi" w:hAnsiTheme="minorHAnsi" w:cstheme="minorHAnsi"/>
          <w:b/>
          <w:bCs/>
          <w:color w:val="auto"/>
          <w:sz w:val="22"/>
          <w:szCs w:val="22"/>
        </w:rPr>
      </w:pPr>
      <w:bookmarkStart w:id="732" w:name="_Toc154739280"/>
      <w:r>
        <w:rPr>
          <w:rFonts w:asciiTheme="minorHAnsi" w:hAnsiTheme="minorHAnsi" w:cstheme="minorHAnsi"/>
          <w:b/>
          <w:bCs/>
          <w:color w:val="auto"/>
          <w:sz w:val="22"/>
          <w:szCs w:val="22"/>
        </w:rPr>
        <w:lastRenderedPageBreak/>
        <w:t>Análisis de r</w:t>
      </w:r>
      <w:r w:rsidR="001314BF" w:rsidRPr="00864098">
        <w:rPr>
          <w:rFonts w:asciiTheme="minorHAnsi" w:hAnsiTheme="minorHAnsi" w:cstheme="minorHAnsi"/>
          <w:b/>
          <w:bCs/>
          <w:color w:val="auto"/>
          <w:sz w:val="22"/>
          <w:szCs w:val="22"/>
        </w:rPr>
        <w:t>iesgos</w:t>
      </w:r>
      <w:bookmarkEnd w:id="732"/>
    </w:p>
    <w:p w14:paraId="6071C72D" w14:textId="42D7B2DB" w:rsidR="00C3161F" w:rsidRPr="00C3161F" w:rsidRDefault="00C3161F" w:rsidP="00E577FF">
      <w:pPr>
        <w:spacing w:before="100" w:beforeAutospacing="1" w:after="100" w:afterAutospacing="1" w:line="288" w:lineRule="auto"/>
        <w:jc w:val="both"/>
        <w:rPr>
          <w:sz w:val="20"/>
        </w:rPr>
      </w:pPr>
      <w:bookmarkStart w:id="733" w:name="_Toc141714190"/>
      <w:r w:rsidRPr="00C3161F">
        <w:rPr>
          <w:sz w:val="20"/>
        </w:rPr>
        <w:t xml:space="preserve">La identificación y evaluación de riesgos son </w:t>
      </w:r>
      <w:r w:rsidR="00453338">
        <w:rPr>
          <w:sz w:val="20"/>
        </w:rPr>
        <w:t>procesos</w:t>
      </w:r>
      <w:r w:rsidRPr="00C3161F">
        <w:rPr>
          <w:sz w:val="20"/>
        </w:rPr>
        <w:t xml:space="preserve"> </w:t>
      </w:r>
      <w:r w:rsidR="00453338">
        <w:rPr>
          <w:sz w:val="20"/>
        </w:rPr>
        <w:t xml:space="preserve">importantes </w:t>
      </w:r>
      <w:r w:rsidRPr="00C3161F">
        <w:rPr>
          <w:sz w:val="20"/>
        </w:rPr>
        <w:t xml:space="preserve">en la formulación de políticas públicas, particularmente en el ámbito de la Política Nacional Multisectorial de Derechos Humanos en el contexto peruano. Según el Centro Nacional de Planeamiento Estratégico (CEPLAN, 2020), los riesgos se definen como condiciones o eventos potenciales que, de materializarse, tendrían un impacto negativo sobre el bienestar de la población o el desarrollo nacional. Para abordar este desafío de manera integral, es fundamental </w:t>
      </w:r>
      <w:r w:rsidR="00804506">
        <w:rPr>
          <w:sz w:val="20"/>
        </w:rPr>
        <w:t>explorar y analizar</w:t>
      </w:r>
      <w:r w:rsidRPr="00C3161F">
        <w:rPr>
          <w:sz w:val="20"/>
        </w:rPr>
        <w:t xml:space="preserve"> riesgos, </w:t>
      </w:r>
      <w:r w:rsidR="00804506">
        <w:rPr>
          <w:sz w:val="20"/>
        </w:rPr>
        <w:t xml:space="preserve">lo </w:t>
      </w:r>
      <w:r w:rsidRPr="00C3161F">
        <w:rPr>
          <w:sz w:val="20"/>
        </w:rPr>
        <w:t>que involucr</w:t>
      </w:r>
      <w:r w:rsidR="00804506">
        <w:rPr>
          <w:sz w:val="20"/>
        </w:rPr>
        <w:t>a</w:t>
      </w:r>
      <w:r w:rsidRPr="00C3161F">
        <w:rPr>
          <w:sz w:val="20"/>
        </w:rPr>
        <w:t xml:space="preserve"> la consulta de diversas fuentes especializadas.</w:t>
      </w:r>
    </w:p>
    <w:p w14:paraId="0E865D25" w14:textId="15235C99" w:rsidR="00C3161F" w:rsidRPr="00C3161F" w:rsidRDefault="00C3161F" w:rsidP="00E577FF">
      <w:pPr>
        <w:spacing w:before="100" w:beforeAutospacing="1" w:after="100" w:afterAutospacing="1" w:line="288" w:lineRule="auto"/>
        <w:jc w:val="both"/>
        <w:rPr>
          <w:sz w:val="20"/>
        </w:rPr>
      </w:pPr>
      <w:r w:rsidRPr="00C3161F">
        <w:rPr>
          <w:sz w:val="20"/>
        </w:rPr>
        <w:t>En este sentido,</w:t>
      </w:r>
      <w:r w:rsidR="00453338">
        <w:rPr>
          <w:sz w:val="20"/>
        </w:rPr>
        <w:t xml:space="preserve"> en el </w:t>
      </w:r>
      <w:ins w:id="734" w:author="Direccion General de Derechos Humanos 49" w:date="2023-12-19T12:34:00Z">
        <w:r w:rsidR="00A5510C" w:rsidRPr="00A5510C">
          <w:rPr>
            <w:sz w:val="20"/>
            <w:szCs w:val="20"/>
          </w:rPr>
          <w:t>“</w:t>
        </w:r>
        <w:r w:rsidR="00A5510C" w:rsidRPr="00A5510C">
          <w:rPr>
            <w:sz w:val="20"/>
            <w:szCs w:val="20"/>
            <w:rPrChange w:id="735" w:author="Direccion General de Derechos Humanos 49" w:date="2023-12-19T12:34:00Z">
              <w:rPr>
                <w:sz w:val="16"/>
                <w:szCs w:val="18"/>
              </w:rPr>
            </w:rPrChange>
          </w:rPr>
          <w:t>Estudio prospectivo sobre los derechos humanos en el Perú”</w:t>
        </w:r>
      </w:ins>
      <w:del w:id="736" w:author="Direccion General de Derechos Humanos 49" w:date="2023-12-19T12:34:00Z">
        <w:r w:rsidR="00453338" w:rsidDel="00A5510C">
          <w:rPr>
            <w:sz w:val="20"/>
          </w:rPr>
          <w:delText>estudio prospectivo “</w:delText>
        </w:r>
        <w:r w:rsidR="00804506" w:rsidDel="00A5510C">
          <w:rPr>
            <w:sz w:val="20"/>
          </w:rPr>
          <w:delText>E</w:delText>
        </w:r>
        <w:r w:rsidR="00453338" w:rsidDel="00A5510C">
          <w:rPr>
            <w:sz w:val="20"/>
          </w:rPr>
          <w:delText>l futuro de los derechos humanos en el Perú”</w:delText>
        </w:r>
      </w:del>
      <w:r w:rsidR="00453338">
        <w:rPr>
          <w:sz w:val="20"/>
        </w:rPr>
        <w:t xml:space="preserve">, </w:t>
      </w:r>
      <w:r w:rsidRPr="00C3161F">
        <w:rPr>
          <w:sz w:val="20"/>
        </w:rPr>
        <w:t xml:space="preserve">se </w:t>
      </w:r>
      <w:r w:rsidR="00453338">
        <w:rPr>
          <w:sz w:val="20"/>
        </w:rPr>
        <w:t xml:space="preserve">describe el proceso de revisión de </w:t>
      </w:r>
      <w:r w:rsidRPr="00C3161F">
        <w:rPr>
          <w:sz w:val="20"/>
        </w:rPr>
        <w:t>fuentes confiables como los estudios del CEPLAN</w:t>
      </w:r>
      <w:r w:rsidR="002A4BDA">
        <w:rPr>
          <w:sz w:val="20"/>
        </w:rPr>
        <w:t xml:space="preserve">. </w:t>
      </w:r>
      <w:r w:rsidRPr="00C3161F">
        <w:rPr>
          <w:sz w:val="20"/>
        </w:rPr>
        <w:t>Además, el Observatorio Nacional de Prospectiva constituye una fuente valiosa al ofrecer información sobre tendencias</w:t>
      </w:r>
      <w:r w:rsidR="00F3243B">
        <w:rPr>
          <w:sz w:val="20"/>
        </w:rPr>
        <w:t xml:space="preserve">, riesgos, oportunidades </w:t>
      </w:r>
      <w:r w:rsidRPr="00C3161F">
        <w:rPr>
          <w:sz w:val="20"/>
        </w:rPr>
        <w:t>y escenarios futuros que podrían impactar el objeto de estudio. La inclusión de estudios e investigaciones de otras instituciones, como el Foro Económico Mundial (WEF) y la Comisión Económica para América Latina y el Caribe (CEPAL), amplía la perspectiva al abordar riesgos globales.</w:t>
      </w:r>
    </w:p>
    <w:p w14:paraId="0C2A137D" w14:textId="77777777" w:rsidR="00C3161F" w:rsidRDefault="00C3161F" w:rsidP="00E577FF">
      <w:pPr>
        <w:spacing w:before="100" w:beforeAutospacing="1" w:after="100" w:afterAutospacing="1" w:line="288" w:lineRule="auto"/>
        <w:jc w:val="both"/>
        <w:rPr>
          <w:sz w:val="20"/>
        </w:rPr>
      </w:pPr>
      <w:r w:rsidRPr="00C3161F">
        <w:rPr>
          <w:sz w:val="20"/>
        </w:rPr>
        <w:t>La combinación de información proveniente de estas fuentes proporciona una visión integral de los riesgos potenciales que podrían influir en la Política Nacional Multisectorial de Derechos Humanos. La sistematización de estos datos facilita la realización de una evaluación sólida y fundamentada, guiando así la toma de decisiones estratégicas y la gestión de riesgos de manera efectiva.</w:t>
      </w:r>
    </w:p>
    <w:p w14:paraId="2405F939" w14:textId="7FD1BCC1" w:rsidR="00453338" w:rsidRDefault="00453338" w:rsidP="00E577FF">
      <w:pPr>
        <w:spacing w:before="100" w:beforeAutospacing="1" w:after="100" w:afterAutospacing="1" w:line="288" w:lineRule="auto"/>
        <w:jc w:val="both"/>
        <w:rPr>
          <w:sz w:val="20"/>
        </w:rPr>
      </w:pPr>
      <w:r w:rsidRPr="00453338">
        <w:rPr>
          <w:sz w:val="20"/>
        </w:rPr>
        <w:t>El estudio en cuestión exhibe un proceso claro y estructurado mediante el cual, una vez identificados los riesgos, se lleva a cabo su priorización. Esta fase crucial se refleja de manera sistemática en la siguiente tabla</w:t>
      </w:r>
      <w:r>
        <w:rPr>
          <w:sz w:val="20"/>
        </w:rPr>
        <w:t>.</w:t>
      </w:r>
    </w:p>
    <w:p w14:paraId="2FF90164" w14:textId="0ED3BE51" w:rsidR="00FA7FF4" w:rsidRPr="00FA7FF4" w:rsidRDefault="00C24B5F" w:rsidP="00FA7FF4">
      <w:pPr>
        <w:spacing w:after="0" w:line="240" w:lineRule="auto"/>
        <w:ind w:left="425"/>
        <w:jc w:val="center"/>
        <w:rPr>
          <w:sz w:val="20"/>
        </w:rPr>
      </w:pPr>
      <w:bookmarkStart w:id="737" w:name="_Toc152615075"/>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7</w:t>
      </w:r>
      <w:r w:rsidRPr="00C24B5F">
        <w:rPr>
          <w:b/>
          <w:bCs/>
          <w:sz w:val="20"/>
        </w:rPr>
        <w:fldChar w:fldCharType="end"/>
      </w:r>
      <w:r w:rsidRPr="00C24B5F">
        <w:rPr>
          <w:b/>
          <w:bCs/>
          <w:sz w:val="20"/>
        </w:rPr>
        <w:t>:</w:t>
      </w:r>
      <w:r w:rsidR="00FA7FF4" w:rsidRPr="00113452">
        <w:rPr>
          <w:b/>
          <w:bCs/>
          <w:sz w:val="20"/>
        </w:rPr>
        <w:t xml:space="preserve"> </w:t>
      </w:r>
      <w:r w:rsidR="00FA7FF4" w:rsidRPr="00FA7FF4">
        <w:rPr>
          <w:sz w:val="20"/>
        </w:rPr>
        <w:t>Matriz para evaluar los riesgos del problema público</w:t>
      </w:r>
      <w:bookmarkEnd w:id="737"/>
    </w:p>
    <w:p w14:paraId="54A8D080" w14:textId="77777777" w:rsidR="00FA7FF4" w:rsidRPr="00FA7FF4" w:rsidRDefault="00FA7FF4" w:rsidP="00FA7FF4">
      <w:pPr>
        <w:spacing w:after="0" w:line="240" w:lineRule="auto"/>
        <w:ind w:left="425"/>
        <w:jc w:val="both"/>
        <w:rPr>
          <w:sz w:val="20"/>
        </w:rPr>
      </w:pPr>
    </w:p>
    <w:tbl>
      <w:tblPr>
        <w:tblW w:w="8419" w:type="dxa"/>
        <w:tblCellMar>
          <w:left w:w="70" w:type="dxa"/>
          <w:right w:w="70" w:type="dxa"/>
        </w:tblCellMar>
        <w:tblLook w:val="04A0" w:firstRow="1" w:lastRow="0" w:firstColumn="1" w:lastColumn="0" w:noHBand="0" w:noVBand="1"/>
      </w:tblPr>
      <w:tblGrid>
        <w:gridCol w:w="323"/>
        <w:gridCol w:w="5381"/>
        <w:gridCol w:w="990"/>
        <w:gridCol w:w="853"/>
        <w:gridCol w:w="872"/>
      </w:tblGrid>
      <w:tr w:rsidR="00453338" w:rsidRPr="00C24B5F" w14:paraId="180DACCA" w14:textId="77777777" w:rsidTr="00F0179F">
        <w:trPr>
          <w:trHeight w:val="283"/>
        </w:trPr>
        <w:tc>
          <w:tcPr>
            <w:tcW w:w="5704" w:type="dxa"/>
            <w:gridSpan w:val="2"/>
            <w:tcBorders>
              <w:top w:val="nil"/>
              <w:left w:val="nil"/>
              <w:bottom w:val="nil"/>
              <w:right w:val="nil"/>
            </w:tcBorders>
            <w:shd w:val="clear" w:color="000000" w:fill="002060"/>
            <w:vAlign w:val="center"/>
            <w:hideMark/>
          </w:tcPr>
          <w:p w14:paraId="4BEA717F" w14:textId="77777777" w:rsidR="00453338" w:rsidRPr="00C24B5F" w:rsidRDefault="00453338" w:rsidP="00DB0EFA">
            <w:pPr>
              <w:spacing w:after="0" w:line="240" w:lineRule="auto"/>
              <w:jc w:val="center"/>
              <w:rPr>
                <w:rFonts w:eastAsia="Times New Roman" w:cstheme="minorHAnsi"/>
                <w:b/>
                <w:bCs/>
                <w:color w:val="FFFFFF"/>
                <w:kern w:val="0"/>
                <w:sz w:val="18"/>
                <w:szCs w:val="18"/>
                <w:lang w:eastAsia="es-PE"/>
                <w14:ligatures w14:val="none"/>
              </w:rPr>
            </w:pPr>
            <w:bookmarkStart w:id="738" w:name="_Hlk153790593"/>
            <w:r w:rsidRPr="00C24B5F">
              <w:rPr>
                <w:rFonts w:eastAsia="Times New Roman" w:cstheme="minorHAnsi"/>
                <w:b/>
                <w:bCs/>
                <w:color w:val="FFFFFF"/>
                <w:kern w:val="0"/>
                <w:sz w:val="18"/>
                <w:szCs w:val="18"/>
                <w:lang w:eastAsia="es-PE"/>
                <w14:ligatures w14:val="none"/>
              </w:rPr>
              <w:t>Tendencias evaluadas</w:t>
            </w:r>
          </w:p>
        </w:tc>
        <w:tc>
          <w:tcPr>
            <w:tcW w:w="990" w:type="dxa"/>
            <w:tcBorders>
              <w:top w:val="nil"/>
              <w:left w:val="nil"/>
              <w:bottom w:val="nil"/>
              <w:right w:val="nil"/>
            </w:tcBorders>
            <w:shd w:val="clear" w:color="000000" w:fill="002060"/>
            <w:vAlign w:val="center"/>
            <w:hideMark/>
          </w:tcPr>
          <w:p w14:paraId="7C10F737" w14:textId="77777777" w:rsidR="00453338" w:rsidRPr="00C24B5F" w:rsidRDefault="00453338"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Nivel de pertinencia</w:t>
            </w:r>
          </w:p>
        </w:tc>
        <w:tc>
          <w:tcPr>
            <w:tcW w:w="853" w:type="dxa"/>
            <w:tcBorders>
              <w:top w:val="nil"/>
              <w:left w:val="nil"/>
              <w:bottom w:val="nil"/>
              <w:right w:val="nil"/>
            </w:tcBorders>
            <w:shd w:val="clear" w:color="000000" w:fill="002060"/>
            <w:vAlign w:val="center"/>
            <w:hideMark/>
          </w:tcPr>
          <w:p w14:paraId="31E8F044" w14:textId="77777777" w:rsidR="00453338" w:rsidRPr="00C24B5F" w:rsidRDefault="00453338"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Nivel de evidencia</w:t>
            </w:r>
          </w:p>
        </w:tc>
        <w:tc>
          <w:tcPr>
            <w:tcW w:w="872" w:type="dxa"/>
            <w:tcBorders>
              <w:top w:val="nil"/>
              <w:left w:val="nil"/>
              <w:bottom w:val="nil"/>
              <w:right w:val="nil"/>
            </w:tcBorders>
            <w:shd w:val="clear" w:color="000000" w:fill="002060"/>
            <w:vAlign w:val="center"/>
            <w:hideMark/>
          </w:tcPr>
          <w:p w14:paraId="50564123" w14:textId="77777777" w:rsidR="00453338" w:rsidRPr="00C24B5F" w:rsidRDefault="00453338"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Promedio</w:t>
            </w:r>
          </w:p>
        </w:tc>
      </w:tr>
      <w:tr w:rsidR="00453338" w:rsidRPr="00C24B5F" w14:paraId="62F7510A" w14:textId="77777777" w:rsidTr="00F0179F">
        <w:trPr>
          <w:trHeight w:val="283"/>
        </w:trPr>
        <w:tc>
          <w:tcPr>
            <w:tcW w:w="323" w:type="dxa"/>
            <w:tcBorders>
              <w:top w:val="nil"/>
              <w:left w:val="nil"/>
              <w:bottom w:val="nil"/>
              <w:right w:val="nil"/>
            </w:tcBorders>
            <w:shd w:val="clear" w:color="000000" w:fill="C5D9F1"/>
            <w:vAlign w:val="center"/>
            <w:hideMark/>
          </w:tcPr>
          <w:p w14:paraId="5FAA896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w:t>
            </w:r>
          </w:p>
        </w:tc>
        <w:tc>
          <w:tcPr>
            <w:tcW w:w="5381" w:type="dxa"/>
            <w:tcBorders>
              <w:top w:val="nil"/>
              <w:left w:val="nil"/>
              <w:bottom w:val="nil"/>
              <w:right w:val="nil"/>
            </w:tcBorders>
            <w:shd w:val="clear" w:color="000000" w:fill="C5D9F1"/>
            <w:noWrap/>
            <w:vAlign w:val="center"/>
            <w:hideMark/>
          </w:tcPr>
          <w:p w14:paraId="2C658A29"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Crisis alimentaria</w:t>
            </w:r>
          </w:p>
        </w:tc>
        <w:tc>
          <w:tcPr>
            <w:tcW w:w="990" w:type="dxa"/>
            <w:tcBorders>
              <w:top w:val="nil"/>
              <w:left w:val="nil"/>
              <w:bottom w:val="nil"/>
              <w:right w:val="nil"/>
            </w:tcBorders>
            <w:shd w:val="clear" w:color="000000" w:fill="C5D9F1"/>
            <w:vAlign w:val="center"/>
            <w:hideMark/>
          </w:tcPr>
          <w:p w14:paraId="4E720FA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53" w:type="dxa"/>
            <w:tcBorders>
              <w:top w:val="nil"/>
              <w:left w:val="nil"/>
              <w:bottom w:val="nil"/>
              <w:right w:val="nil"/>
            </w:tcBorders>
            <w:shd w:val="clear" w:color="000000" w:fill="C5D9F1"/>
            <w:vAlign w:val="center"/>
            <w:hideMark/>
          </w:tcPr>
          <w:p w14:paraId="08CF3B7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4.2</w:t>
            </w:r>
          </w:p>
        </w:tc>
        <w:tc>
          <w:tcPr>
            <w:tcW w:w="872" w:type="dxa"/>
            <w:tcBorders>
              <w:top w:val="nil"/>
              <w:left w:val="nil"/>
              <w:bottom w:val="nil"/>
              <w:right w:val="nil"/>
            </w:tcBorders>
            <w:shd w:val="clear" w:color="000000" w:fill="C5D9F1"/>
            <w:vAlign w:val="center"/>
            <w:hideMark/>
          </w:tcPr>
          <w:p w14:paraId="1128BD6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4.14</w:t>
            </w:r>
          </w:p>
        </w:tc>
      </w:tr>
      <w:tr w:rsidR="00453338" w:rsidRPr="00C24B5F" w14:paraId="2099D415" w14:textId="77777777" w:rsidTr="00F0179F">
        <w:trPr>
          <w:trHeight w:val="283"/>
        </w:trPr>
        <w:tc>
          <w:tcPr>
            <w:tcW w:w="323" w:type="dxa"/>
            <w:tcBorders>
              <w:top w:val="nil"/>
              <w:left w:val="nil"/>
              <w:bottom w:val="nil"/>
              <w:right w:val="nil"/>
            </w:tcBorders>
            <w:shd w:val="clear" w:color="auto" w:fill="auto"/>
            <w:vAlign w:val="center"/>
            <w:hideMark/>
          </w:tcPr>
          <w:p w14:paraId="44ECDC0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w:t>
            </w:r>
          </w:p>
        </w:tc>
        <w:tc>
          <w:tcPr>
            <w:tcW w:w="5381" w:type="dxa"/>
            <w:tcBorders>
              <w:top w:val="nil"/>
              <w:left w:val="nil"/>
              <w:bottom w:val="nil"/>
              <w:right w:val="nil"/>
            </w:tcBorders>
            <w:shd w:val="clear" w:color="auto" w:fill="auto"/>
            <w:noWrap/>
            <w:vAlign w:val="center"/>
            <w:hideMark/>
          </w:tcPr>
          <w:p w14:paraId="4DC2BC62" w14:textId="6A238531" w:rsidR="00453338" w:rsidRPr="00C24B5F" w:rsidRDefault="005034FA" w:rsidP="00DB0EFA">
            <w:pPr>
              <w:spacing w:after="0" w:line="240" w:lineRule="auto"/>
              <w:rPr>
                <w:rFonts w:eastAsia="Times New Roman" w:cstheme="minorHAnsi"/>
                <w:color w:val="333333"/>
                <w:kern w:val="0"/>
                <w:sz w:val="18"/>
                <w:szCs w:val="18"/>
                <w:lang w:eastAsia="es-PE"/>
                <w14:ligatures w14:val="none"/>
              </w:rPr>
            </w:pPr>
            <w:r>
              <w:rPr>
                <w:rFonts w:eastAsia="Times New Roman" w:cstheme="minorHAnsi"/>
                <w:color w:val="333333"/>
                <w:kern w:val="0"/>
                <w:sz w:val="18"/>
                <w:szCs w:val="18"/>
                <w:lang w:eastAsia="es-PE"/>
                <w14:ligatures w14:val="none"/>
              </w:rPr>
              <w:t>Fracaso d</w:t>
            </w:r>
            <w:r w:rsidR="00453338" w:rsidRPr="00C24B5F">
              <w:rPr>
                <w:rFonts w:eastAsia="Times New Roman" w:cstheme="minorHAnsi"/>
                <w:color w:val="333333"/>
                <w:kern w:val="0"/>
                <w:sz w:val="18"/>
                <w:szCs w:val="18"/>
                <w:lang w:eastAsia="es-PE"/>
                <w14:ligatures w14:val="none"/>
              </w:rPr>
              <w:t>el sistema de justicia</w:t>
            </w:r>
          </w:p>
        </w:tc>
        <w:tc>
          <w:tcPr>
            <w:tcW w:w="990" w:type="dxa"/>
            <w:tcBorders>
              <w:top w:val="nil"/>
              <w:left w:val="nil"/>
              <w:bottom w:val="nil"/>
              <w:right w:val="nil"/>
            </w:tcBorders>
            <w:shd w:val="clear" w:color="auto" w:fill="auto"/>
            <w:vAlign w:val="center"/>
            <w:hideMark/>
          </w:tcPr>
          <w:p w14:paraId="42C1D76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53" w:type="dxa"/>
            <w:tcBorders>
              <w:top w:val="nil"/>
              <w:left w:val="nil"/>
              <w:bottom w:val="nil"/>
              <w:right w:val="nil"/>
            </w:tcBorders>
            <w:shd w:val="clear" w:color="auto" w:fill="auto"/>
            <w:vAlign w:val="center"/>
            <w:hideMark/>
          </w:tcPr>
          <w:p w14:paraId="2170DE5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auto" w:fill="auto"/>
            <w:vAlign w:val="center"/>
            <w:hideMark/>
          </w:tcPr>
          <w:p w14:paraId="020F50C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4.13</w:t>
            </w:r>
          </w:p>
        </w:tc>
      </w:tr>
      <w:tr w:rsidR="00453338" w:rsidRPr="00C24B5F" w14:paraId="5E4EAF7E" w14:textId="77777777" w:rsidTr="00F0179F">
        <w:trPr>
          <w:trHeight w:val="283"/>
        </w:trPr>
        <w:tc>
          <w:tcPr>
            <w:tcW w:w="323" w:type="dxa"/>
            <w:tcBorders>
              <w:top w:val="nil"/>
              <w:left w:val="nil"/>
              <w:bottom w:val="nil"/>
              <w:right w:val="nil"/>
            </w:tcBorders>
            <w:shd w:val="clear" w:color="000000" w:fill="C5D9F1"/>
            <w:vAlign w:val="center"/>
            <w:hideMark/>
          </w:tcPr>
          <w:p w14:paraId="4869E68C"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w:t>
            </w:r>
          </w:p>
        </w:tc>
        <w:tc>
          <w:tcPr>
            <w:tcW w:w="5381" w:type="dxa"/>
            <w:tcBorders>
              <w:top w:val="nil"/>
              <w:left w:val="nil"/>
              <w:bottom w:val="nil"/>
              <w:right w:val="nil"/>
            </w:tcBorders>
            <w:shd w:val="clear" w:color="000000" w:fill="C5D9F1"/>
            <w:noWrap/>
            <w:vAlign w:val="center"/>
            <w:hideMark/>
          </w:tcPr>
          <w:p w14:paraId="21BE6D31"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Exacerbación de la inseguridad ciudadana</w:t>
            </w:r>
          </w:p>
        </w:tc>
        <w:tc>
          <w:tcPr>
            <w:tcW w:w="990" w:type="dxa"/>
            <w:tcBorders>
              <w:top w:val="nil"/>
              <w:left w:val="nil"/>
              <w:bottom w:val="nil"/>
              <w:right w:val="nil"/>
            </w:tcBorders>
            <w:shd w:val="clear" w:color="000000" w:fill="C5D9F1"/>
            <w:vAlign w:val="center"/>
            <w:hideMark/>
          </w:tcPr>
          <w:p w14:paraId="216FAC9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53" w:type="dxa"/>
            <w:tcBorders>
              <w:top w:val="nil"/>
              <w:left w:val="nil"/>
              <w:bottom w:val="nil"/>
              <w:right w:val="nil"/>
            </w:tcBorders>
            <w:shd w:val="clear" w:color="000000" w:fill="C5D9F1"/>
            <w:vAlign w:val="center"/>
            <w:hideMark/>
          </w:tcPr>
          <w:p w14:paraId="543D1B1C"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000000" w:fill="C5D9F1"/>
            <w:vAlign w:val="center"/>
            <w:hideMark/>
          </w:tcPr>
          <w:p w14:paraId="4745DD7C"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4.13</w:t>
            </w:r>
          </w:p>
        </w:tc>
      </w:tr>
      <w:tr w:rsidR="00453338" w:rsidRPr="00C24B5F" w14:paraId="6AC93BFC" w14:textId="77777777" w:rsidTr="00F0179F">
        <w:trPr>
          <w:trHeight w:val="283"/>
        </w:trPr>
        <w:tc>
          <w:tcPr>
            <w:tcW w:w="323" w:type="dxa"/>
            <w:tcBorders>
              <w:top w:val="nil"/>
              <w:left w:val="nil"/>
              <w:bottom w:val="nil"/>
              <w:right w:val="nil"/>
            </w:tcBorders>
            <w:shd w:val="clear" w:color="auto" w:fill="auto"/>
            <w:vAlign w:val="center"/>
            <w:hideMark/>
          </w:tcPr>
          <w:p w14:paraId="0BAF5FA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w:t>
            </w:r>
          </w:p>
        </w:tc>
        <w:tc>
          <w:tcPr>
            <w:tcW w:w="5381" w:type="dxa"/>
            <w:tcBorders>
              <w:top w:val="nil"/>
              <w:left w:val="nil"/>
              <w:bottom w:val="nil"/>
              <w:right w:val="nil"/>
            </w:tcBorders>
            <w:shd w:val="clear" w:color="auto" w:fill="auto"/>
            <w:noWrap/>
            <w:vAlign w:val="center"/>
            <w:hideMark/>
          </w:tcPr>
          <w:p w14:paraId="61F43159"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Colapso o crisis del Estado</w:t>
            </w:r>
          </w:p>
        </w:tc>
        <w:tc>
          <w:tcPr>
            <w:tcW w:w="990" w:type="dxa"/>
            <w:tcBorders>
              <w:top w:val="nil"/>
              <w:left w:val="nil"/>
              <w:bottom w:val="nil"/>
              <w:right w:val="nil"/>
            </w:tcBorders>
            <w:shd w:val="clear" w:color="auto" w:fill="auto"/>
            <w:vAlign w:val="center"/>
            <w:hideMark/>
          </w:tcPr>
          <w:p w14:paraId="7016145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53" w:type="dxa"/>
            <w:tcBorders>
              <w:top w:val="nil"/>
              <w:left w:val="nil"/>
              <w:bottom w:val="nil"/>
              <w:right w:val="nil"/>
            </w:tcBorders>
            <w:shd w:val="clear" w:color="auto" w:fill="auto"/>
            <w:vAlign w:val="center"/>
            <w:hideMark/>
          </w:tcPr>
          <w:p w14:paraId="1A168AB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auto" w:fill="auto"/>
            <w:vAlign w:val="center"/>
            <w:hideMark/>
          </w:tcPr>
          <w:p w14:paraId="6DD3A0B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4.03</w:t>
            </w:r>
          </w:p>
        </w:tc>
      </w:tr>
      <w:tr w:rsidR="00453338" w:rsidRPr="00C24B5F" w14:paraId="0C68BFF4" w14:textId="77777777" w:rsidTr="00F0179F">
        <w:trPr>
          <w:trHeight w:val="283"/>
        </w:trPr>
        <w:tc>
          <w:tcPr>
            <w:tcW w:w="323" w:type="dxa"/>
            <w:tcBorders>
              <w:top w:val="nil"/>
              <w:left w:val="nil"/>
              <w:bottom w:val="nil"/>
              <w:right w:val="nil"/>
            </w:tcBorders>
            <w:shd w:val="clear" w:color="000000" w:fill="C5D9F1"/>
            <w:vAlign w:val="center"/>
            <w:hideMark/>
          </w:tcPr>
          <w:p w14:paraId="450F12AE"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5</w:t>
            </w:r>
          </w:p>
        </w:tc>
        <w:tc>
          <w:tcPr>
            <w:tcW w:w="5381" w:type="dxa"/>
            <w:tcBorders>
              <w:top w:val="nil"/>
              <w:left w:val="nil"/>
              <w:bottom w:val="nil"/>
              <w:right w:val="nil"/>
            </w:tcBorders>
            <w:shd w:val="clear" w:color="000000" w:fill="C5D9F1"/>
            <w:noWrap/>
            <w:vAlign w:val="center"/>
            <w:hideMark/>
          </w:tcPr>
          <w:p w14:paraId="6E4C78D9"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Colapso del sistema sanitario</w:t>
            </w:r>
          </w:p>
        </w:tc>
        <w:tc>
          <w:tcPr>
            <w:tcW w:w="990" w:type="dxa"/>
            <w:tcBorders>
              <w:top w:val="nil"/>
              <w:left w:val="nil"/>
              <w:bottom w:val="nil"/>
              <w:right w:val="nil"/>
            </w:tcBorders>
            <w:shd w:val="clear" w:color="000000" w:fill="C5D9F1"/>
            <w:vAlign w:val="center"/>
            <w:hideMark/>
          </w:tcPr>
          <w:p w14:paraId="06C4FC4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000000" w:fill="C5D9F1"/>
            <w:vAlign w:val="center"/>
            <w:hideMark/>
          </w:tcPr>
          <w:p w14:paraId="4E0F8C9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000000" w:fill="C5D9F1"/>
            <w:vAlign w:val="center"/>
            <w:hideMark/>
          </w:tcPr>
          <w:p w14:paraId="4591FB7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4.01</w:t>
            </w:r>
          </w:p>
        </w:tc>
      </w:tr>
      <w:tr w:rsidR="00453338" w:rsidRPr="00C24B5F" w14:paraId="074399EA" w14:textId="77777777" w:rsidTr="00F0179F">
        <w:trPr>
          <w:trHeight w:val="283"/>
        </w:trPr>
        <w:tc>
          <w:tcPr>
            <w:tcW w:w="323" w:type="dxa"/>
            <w:tcBorders>
              <w:top w:val="nil"/>
              <w:left w:val="nil"/>
              <w:bottom w:val="nil"/>
              <w:right w:val="nil"/>
            </w:tcBorders>
            <w:shd w:val="clear" w:color="auto" w:fill="auto"/>
            <w:vAlign w:val="center"/>
            <w:hideMark/>
          </w:tcPr>
          <w:p w14:paraId="29989E3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6</w:t>
            </w:r>
          </w:p>
        </w:tc>
        <w:tc>
          <w:tcPr>
            <w:tcW w:w="5381" w:type="dxa"/>
            <w:tcBorders>
              <w:top w:val="nil"/>
              <w:left w:val="nil"/>
              <w:bottom w:val="nil"/>
              <w:right w:val="nil"/>
            </w:tcBorders>
            <w:shd w:val="clear" w:color="auto" w:fill="auto"/>
            <w:noWrap/>
            <w:vAlign w:val="center"/>
            <w:hideMark/>
          </w:tcPr>
          <w:p w14:paraId="5EF9EAF5"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Desastres naturales y fenómenos meteorológicos extremos</w:t>
            </w:r>
          </w:p>
        </w:tc>
        <w:tc>
          <w:tcPr>
            <w:tcW w:w="990" w:type="dxa"/>
            <w:tcBorders>
              <w:top w:val="nil"/>
              <w:left w:val="nil"/>
              <w:bottom w:val="nil"/>
              <w:right w:val="nil"/>
            </w:tcBorders>
            <w:shd w:val="clear" w:color="auto" w:fill="auto"/>
            <w:vAlign w:val="center"/>
            <w:hideMark/>
          </w:tcPr>
          <w:p w14:paraId="34B7B07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auto" w:fill="auto"/>
            <w:vAlign w:val="center"/>
            <w:hideMark/>
          </w:tcPr>
          <w:p w14:paraId="05F8A71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72" w:type="dxa"/>
            <w:tcBorders>
              <w:top w:val="nil"/>
              <w:left w:val="nil"/>
              <w:bottom w:val="nil"/>
              <w:right w:val="nil"/>
            </w:tcBorders>
            <w:shd w:val="clear" w:color="auto" w:fill="auto"/>
            <w:vAlign w:val="center"/>
            <w:hideMark/>
          </w:tcPr>
          <w:p w14:paraId="2F2DB34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3.98</w:t>
            </w:r>
          </w:p>
        </w:tc>
      </w:tr>
      <w:tr w:rsidR="00453338" w:rsidRPr="00C24B5F" w14:paraId="485DC7EE" w14:textId="77777777" w:rsidTr="00F0179F">
        <w:trPr>
          <w:trHeight w:val="283"/>
        </w:trPr>
        <w:tc>
          <w:tcPr>
            <w:tcW w:w="323" w:type="dxa"/>
            <w:tcBorders>
              <w:top w:val="nil"/>
              <w:left w:val="nil"/>
              <w:bottom w:val="nil"/>
              <w:right w:val="nil"/>
            </w:tcBorders>
            <w:shd w:val="clear" w:color="000000" w:fill="C5D9F1"/>
            <w:vAlign w:val="center"/>
            <w:hideMark/>
          </w:tcPr>
          <w:p w14:paraId="477467C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7</w:t>
            </w:r>
          </w:p>
        </w:tc>
        <w:tc>
          <w:tcPr>
            <w:tcW w:w="5381" w:type="dxa"/>
            <w:tcBorders>
              <w:top w:val="nil"/>
              <w:left w:val="nil"/>
              <w:bottom w:val="nil"/>
              <w:right w:val="nil"/>
            </w:tcBorders>
            <w:shd w:val="clear" w:color="000000" w:fill="C5D9F1"/>
            <w:noWrap/>
            <w:vAlign w:val="center"/>
            <w:hideMark/>
          </w:tcPr>
          <w:p w14:paraId="57BEC304"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Crisis del sistema educativo</w:t>
            </w:r>
          </w:p>
        </w:tc>
        <w:tc>
          <w:tcPr>
            <w:tcW w:w="990" w:type="dxa"/>
            <w:tcBorders>
              <w:top w:val="nil"/>
              <w:left w:val="nil"/>
              <w:bottom w:val="nil"/>
              <w:right w:val="nil"/>
            </w:tcBorders>
            <w:shd w:val="clear" w:color="000000" w:fill="C5D9F1"/>
            <w:vAlign w:val="center"/>
            <w:hideMark/>
          </w:tcPr>
          <w:p w14:paraId="4C4C5C5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000000" w:fill="C5D9F1"/>
            <w:vAlign w:val="center"/>
            <w:hideMark/>
          </w:tcPr>
          <w:p w14:paraId="287FB1C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000000" w:fill="C5D9F1"/>
            <w:vAlign w:val="center"/>
            <w:hideMark/>
          </w:tcPr>
          <w:p w14:paraId="45D2F06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3.97</w:t>
            </w:r>
          </w:p>
        </w:tc>
      </w:tr>
      <w:tr w:rsidR="00453338" w:rsidRPr="00C24B5F" w14:paraId="19DFA1E0" w14:textId="77777777" w:rsidTr="00F0179F">
        <w:trPr>
          <w:trHeight w:val="283"/>
        </w:trPr>
        <w:tc>
          <w:tcPr>
            <w:tcW w:w="323" w:type="dxa"/>
            <w:tcBorders>
              <w:top w:val="nil"/>
              <w:left w:val="nil"/>
              <w:bottom w:val="nil"/>
              <w:right w:val="nil"/>
            </w:tcBorders>
            <w:shd w:val="clear" w:color="auto" w:fill="auto"/>
            <w:vAlign w:val="center"/>
            <w:hideMark/>
          </w:tcPr>
          <w:p w14:paraId="50CBE2D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8</w:t>
            </w:r>
          </w:p>
        </w:tc>
        <w:tc>
          <w:tcPr>
            <w:tcW w:w="5381" w:type="dxa"/>
            <w:tcBorders>
              <w:top w:val="nil"/>
              <w:left w:val="nil"/>
              <w:bottom w:val="nil"/>
              <w:right w:val="nil"/>
            </w:tcBorders>
            <w:shd w:val="clear" w:color="auto" w:fill="auto"/>
            <w:noWrap/>
            <w:vAlign w:val="center"/>
            <w:hideMark/>
          </w:tcPr>
          <w:p w14:paraId="38CACCE4"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Exacerbación de los conflictos sociales</w:t>
            </w:r>
          </w:p>
        </w:tc>
        <w:tc>
          <w:tcPr>
            <w:tcW w:w="990" w:type="dxa"/>
            <w:tcBorders>
              <w:top w:val="nil"/>
              <w:left w:val="nil"/>
              <w:bottom w:val="nil"/>
              <w:right w:val="nil"/>
            </w:tcBorders>
            <w:shd w:val="clear" w:color="auto" w:fill="auto"/>
            <w:vAlign w:val="center"/>
            <w:hideMark/>
          </w:tcPr>
          <w:p w14:paraId="57231EC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53" w:type="dxa"/>
            <w:tcBorders>
              <w:top w:val="nil"/>
              <w:left w:val="nil"/>
              <w:bottom w:val="nil"/>
              <w:right w:val="nil"/>
            </w:tcBorders>
            <w:shd w:val="clear" w:color="auto" w:fill="auto"/>
            <w:vAlign w:val="center"/>
            <w:hideMark/>
          </w:tcPr>
          <w:p w14:paraId="7961350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72" w:type="dxa"/>
            <w:tcBorders>
              <w:top w:val="nil"/>
              <w:left w:val="nil"/>
              <w:bottom w:val="nil"/>
              <w:right w:val="nil"/>
            </w:tcBorders>
            <w:shd w:val="clear" w:color="auto" w:fill="auto"/>
            <w:vAlign w:val="center"/>
            <w:hideMark/>
          </w:tcPr>
          <w:p w14:paraId="213C1AD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3.96</w:t>
            </w:r>
          </w:p>
        </w:tc>
      </w:tr>
      <w:tr w:rsidR="00453338" w:rsidRPr="00C24B5F" w14:paraId="0FCFB829" w14:textId="77777777" w:rsidTr="00F0179F">
        <w:trPr>
          <w:trHeight w:val="283"/>
        </w:trPr>
        <w:tc>
          <w:tcPr>
            <w:tcW w:w="323" w:type="dxa"/>
            <w:tcBorders>
              <w:top w:val="nil"/>
              <w:left w:val="nil"/>
              <w:bottom w:val="nil"/>
              <w:right w:val="nil"/>
            </w:tcBorders>
            <w:shd w:val="clear" w:color="000000" w:fill="C5D9F1"/>
            <w:vAlign w:val="center"/>
            <w:hideMark/>
          </w:tcPr>
          <w:p w14:paraId="3351BF1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9</w:t>
            </w:r>
          </w:p>
        </w:tc>
        <w:tc>
          <w:tcPr>
            <w:tcW w:w="5381" w:type="dxa"/>
            <w:tcBorders>
              <w:top w:val="nil"/>
              <w:left w:val="nil"/>
              <w:bottom w:val="nil"/>
              <w:right w:val="nil"/>
            </w:tcBorders>
            <w:shd w:val="clear" w:color="000000" w:fill="C5D9F1"/>
            <w:noWrap/>
            <w:vAlign w:val="center"/>
            <w:hideMark/>
          </w:tcPr>
          <w:p w14:paraId="621C3EA7"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Crisis de recursos naturales</w:t>
            </w:r>
          </w:p>
        </w:tc>
        <w:tc>
          <w:tcPr>
            <w:tcW w:w="990" w:type="dxa"/>
            <w:tcBorders>
              <w:top w:val="nil"/>
              <w:left w:val="nil"/>
              <w:bottom w:val="nil"/>
              <w:right w:val="nil"/>
            </w:tcBorders>
            <w:shd w:val="clear" w:color="000000" w:fill="C5D9F1"/>
            <w:vAlign w:val="center"/>
            <w:hideMark/>
          </w:tcPr>
          <w:p w14:paraId="709C651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000000" w:fill="C5D9F1"/>
            <w:vAlign w:val="center"/>
            <w:hideMark/>
          </w:tcPr>
          <w:p w14:paraId="3ADEBD5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4.1</w:t>
            </w:r>
          </w:p>
        </w:tc>
        <w:tc>
          <w:tcPr>
            <w:tcW w:w="872" w:type="dxa"/>
            <w:tcBorders>
              <w:top w:val="nil"/>
              <w:left w:val="nil"/>
              <w:bottom w:val="nil"/>
              <w:right w:val="nil"/>
            </w:tcBorders>
            <w:shd w:val="clear" w:color="000000" w:fill="C5D9F1"/>
            <w:vAlign w:val="center"/>
            <w:hideMark/>
          </w:tcPr>
          <w:p w14:paraId="0E13271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3.95</w:t>
            </w:r>
          </w:p>
        </w:tc>
      </w:tr>
      <w:tr w:rsidR="00453338" w:rsidRPr="00C24B5F" w14:paraId="6434D1C8" w14:textId="77777777" w:rsidTr="00F0179F">
        <w:trPr>
          <w:trHeight w:val="283"/>
        </w:trPr>
        <w:tc>
          <w:tcPr>
            <w:tcW w:w="323" w:type="dxa"/>
            <w:tcBorders>
              <w:top w:val="nil"/>
              <w:left w:val="nil"/>
              <w:bottom w:val="nil"/>
              <w:right w:val="nil"/>
            </w:tcBorders>
            <w:shd w:val="clear" w:color="auto" w:fill="auto"/>
            <w:vAlign w:val="center"/>
            <w:hideMark/>
          </w:tcPr>
          <w:p w14:paraId="2ED8BAB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10</w:t>
            </w:r>
          </w:p>
        </w:tc>
        <w:tc>
          <w:tcPr>
            <w:tcW w:w="5381" w:type="dxa"/>
            <w:tcBorders>
              <w:top w:val="nil"/>
              <w:left w:val="nil"/>
              <w:bottom w:val="nil"/>
              <w:right w:val="nil"/>
            </w:tcBorders>
            <w:shd w:val="clear" w:color="auto" w:fill="auto"/>
            <w:noWrap/>
            <w:vAlign w:val="center"/>
            <w:hideMark/>
          </w:tcPr>
          <w:p w14:paraId="4B7FAC56"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Agravado nivel de violencia a población vulnerable</w:t>
            </w:r>
          </w:p>
        </w:tc>
        <w:tc>
          <w:tcPr>
            <w:tcW w:w="990" w:type="dxa"/>
            <w:tcBorders>
              <w:top w:val="nil"/>
              <w:left w:val="nil"/>
              <w:bottom w:val="nil"/>
              <w:right w:val="nil"/>
            </w:tcBorders>
            <w:shd w:val="clear" w:color="auto" w:fill="auto"/>
            <w:vAlign w:val="center"/>
            <w:hideMark/>
          </w:tcPr>
          <w:p w14:paraId="7C033F5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auto" w:fill="auto"/>
            <w:vAlign w:val="center"/>
            <w:hideMark/>
          </w:tcPr>
          <w:p w14:paraId="23A3217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72" w:type="dxa"/>
            <w:tcBorders>
              <w:top w:val="nil"/>
              <w:left w:val="nil"/>
              <w:bottom w:val="nil"/>
              <w:right w:val="nil"/>
            </w:tcBorders>
            <w:shd w:val="clear" w:color="auto" w:fill="auto"/>
            <w:vAlign w:val="center"/>
            <w:hideMark/>
          </w:tcPr>
          <w:p w14:paraId="44469E5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3.93</w:t>
            </w:r>
          </w:p>
        </w:tc>
      </w:tr>
      <w:tr w:rsidR="00453338" w:rsidRPr="00C24B5F" w14:paraId="5EC18799" w14:textId="77777777" w:rsidTr="00F0179F">
        <w:trPr>
          <w:trHeight w:val="283"/>
        </w:trPr>
        <w:tc>
          <w:tcPr>
            <w:tcW w:w="323" w:type="dxa"/>
            <w:tcBorders>
              <w:top w:val="nil"/>
              <w:left w:val="nil"/>
              <w:bottom w:val="nil"/>
              <w:right w:val="nil"/>
            </w:tcBorders>
            <w:shd w:val="clear" w:color="000000" w:fill="C5D9F1"/>
            <w:vAlign w:val="center"/>
            <w:hideMark/>
          </w:tcPr>
          <w:p w14:paraId="5960DA9E"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11</w:t>
            </w:r>
          </w:p>
        </w:tc>
        <w:tc>
          <w:tcPr>
            <w:tcW w:w="5381" w:type="dxa"/>
            <w:tcBorders>
              <w:top w:val="nil"/>
              <w:left w:val="nil"/>
              <w:bottom w:val="nil"/>
              <w:right w:val="nil"/>
            </w:tcBorders>
            <w:shd w:val="clear" w:color="000000" w:fill="C5D9F1"/>
            <w:noWrap/>
            <w:vAlign w:val="center"/>
            <w:hideMark/>
          </w:tcPr>
          <w:p w14:paraId="73AFCDFD"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Polarización política de la sociedad</w:t>
            </w:r>
          </w:p>
        </w:tc>
        <w:tc>
          <w:tcPr>
            <w:tcW w:w="990" w:type="dxa"/>
            <w:tcBorders>
              <w:top w:val="nil"/>
              <w:left w:val="nil"/>
              <w:bottom w:val="nil"/>
              <w:right w:val="nil"/>
            </w:tcBorders>
            <w:shd w:val="clear" w:color="000000" w:fill="C5D9F1"/>
            <w:vAlign w:val="center"/>
            <w:hideMark/>
          </w:tcPr>
          <w:p w14:paraId="3A7E670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000000" w:fill="C5D9F1"/>
            <w:vAlign w:val="center"/>
            <w:hideMark/>
          </w:tcPr>
          <w:p w14:paraId="1E429A8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000000" w:fill="C5D9F1"/>
            <w:vAlign w:val="center"/>
            <w:hideMark/>
          </w:tcPr>
          <w:p w14:paraId="7C3029D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3.92</w:t>
            </w:r>
          </w:p>
        </w:tc>
      </w:tr>
      <w:tr w:rsidR="00453338" w:rsidRPr="00C24B5F" w14:paraId="7F15A342" w14:textId="77777777" w:rsidTr="00F0179F">
        <w:trPr>
          <w:trHeight w:val="283"/>
        </w:trPr>
        <w:tc>
          <w:tcPr>
            <w:tcW w:w="323" w:type="dxa"/>
            <w:tcBorders>
              <w:top w:val="nil"/>
              <w:left w:val="nil"/>
              <w:bottom w:val="nil"/>
              <w:right w:val="nil"/>
            </w:tcBorders>
            <w:shd w:val="clear" w:color="auto" w:fill="auto"/>
            <w:vAlign w:val="center"/>
            <w:hideMark/>
          </w:tcPr>
          <w:p w14:paraId="417BF3D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12</w:t>
            </w:r>
          </w:p>
        </w:tc>
        <w:tc>
          <w:tcPr>
            <w:tcW w:w="5381" w:type="dxa"/>
            <w:tcBorders>
              <w:top w:val="nil"/>
              <w:left w:val="nil"/>
              <w:bottom w:val="nil"/>
              <w:right w:val="nil"/>
            </w:tcBorders>
            <w:shd w:val="clear" w:color="auto" w:fill="auto"/>
            <w:noWrap/>
            <w:vAlign w:val="center"/>
            <w:hideMark/>
          </w:tcPr>
          <w:p w14:paraId="4B46513A"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Crisis de valores en las familias</w:t>
            </w:r>
          </w:p>
        </w:tc>
        <w:tc>
          <w:tcPr>
            <w:tcW w:w="990" w:type="dxa"/>
            <w:tcBorders>
              <w:top w:val="nil"/>
              <w:left w:val="nil"/>
              <w:bottom w:val="nil"/>
              <w:right w:val="nil"/>
            </w:tcBorders>
            <w:shd w:val="clear" w:color="auto" w:fill="auto"/>
            <w:vAlign w:val="center"/>
            <w:hideMark/>
          </w:tcPr>
          <w:p w14:paraId="63A6FAE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auto" w:fill="auto"/>
            <w:vAlign w:val="center"/>
            <w:hideMark/>
          </w:tcPr>
          <w:p w14:paraId="17F4722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auto" w:fill="auto"/>
            <w:vAlign w:val="center"/>
            <w:hideMark/>
          </w:tcPr>
          <w:p w14:paraId="17CBC37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3.91</w:t>
            </w:r>
          </w:p>
        </w:tc>
      </w:tr>
      <w:tr w:rsidR="00453338" w:rsidRPr="00C24B5F" w14:paraId="14DFD41D" w14:textId="77777777" w:rsidTr="00F0179F">
        <w:trPr>
          <w:trHeight w:val="283"/>
        </w:trPr>
        <w:tc>
          <w:tcPr>
            <w:tcW w:w="323" w:type="dxa"/>
            <w:tcBorders>
              <w:top w:val="nil"/>
              <w:left w:val="nil"/>
              <w:bottom w:val="nil"/>
              <w:right w:val="nil"/>
            </w:tcBorders>
            <w:shd w:val="clear" w:color="000000" w:fill="C5D9F1"/>
            <w:vAlign w:val="center"/>
            <w:hideMark/>
          </w:tcPr>
          <w:p w14:paraId="7C2519A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13</w:t>
            </w:r>
          </w:p>
        </w:tc>
        <w:tc>
          <w:tcPr>
            <w:tcW w:w="5381" w:type="dxa"/>
            <w:tcBorders>
              <w:top w:val="nil"/>
              <w:left w:val="nil"/>
              <w:bottom w:val="nil"/>
              <w:right w:val="nil"/>
            </w:tcBorders>
            <w:shd w:val="clear" w:color="000000" w:fill="C5D9F1"/>
            <w:noWrap/>
            <w:vAlign w:val="center"/>
            <w:hideMark/>
          </w:tcPr>
          <w:p w14:paraId="3657080C"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Restringir el derecho a la protesta social</w:t>
            </w:r>
          </w:p>
        </w:tc>
        <w:tc>
          <w:tcPr>
            <w:tcW w:w="990" w:type="dxa"/>
            <w:tcBorders>
              <w:top w:val="nil"/>
              <w:left w:val="nil"/>
              <w:bottom w:val="nil"/>
              <w:right w:val="nil"/>
            </w:tcBorders>
            <w:shd w:val="clear" w:color="000000" w:fill="C5D9F1"/>
            <w:vAlign w:val="center"/>
            <w:hideMark/>
          </w:tcPr>
          <w:p w14:paraId="43DC742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000000" w:fill="C5D9F1"/>
            <w:vAlign w:val="center"/>
            <w:hideMark/>
          </w:tcPr>
          <w:p w14:paraId="7B5FB93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000000" w:fill="C5D9F1"/>
            <w:vAlign w:val="center"/>
            <w:hideMark/>
          </w:tcPr>
          <w:p w14:paraId="2250E7F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3.88</w:t>
            </w:r>
          </w:p>
        </w:tc>
      </w:tr>
      <w:tr w:rsidR="00453338" w:rsidRPr="00C24B5F" w14:paraId="1EF9D64B" w14:textId="77777777" w:rsidTr="00F0179F">
        <w:trPr>
          <w:trHeight w:val="283"/>
        </w:trPr>
        <w:tc>
          <w:tcPr>
            <w:tcW w:w="323" w:type="dxa"/>
            <w:tcBorders>
              <w:top w:val="nil"/>
              <w:left w:val="nil"/>
              <w:bottom w:val="nil"/>
              <w:right w:val="nil"/>
            </w:tcBorders>
            <w:shd w:val="clear" w:color="auto" w:fill="auto"/>
            <w:vAlign w:val="center"/>
            <w:hideMark/>
          </w:tcPr>
          <w:p w14:paraId="69D906C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14</w:t>
            </w:r>
          </w:p>
        </w:tc>
        <w:tc>
          <w:tcPr>
            <w:tcW w:w="5381" w:type="dxa"/>
            <w:tcBorders>
              <w:top w:val="nil"/>
              <w:left w:val="nil"/>
              <w:bottom w:val="nil"/>
              <w:right w:val="nil"/>
            </w:tcBorders>
            <w:shd w:val="clear" w:color="auto" w:fill="auto"/>
            <w:noWrap/>
            <w:vAlign w:val="center"/>
            <w:hideMark/>
          </w:tcPr>
          <w:p w14:paraId="45E684AB"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Exacerbación de los problemas de salud mental</w:t>
            </w:r>
          </w:p>
        </w:tc>
        <w:tc>
          <w:tcPr>
            <w:tcW w:w="990" w:type="dxa"/>
            <w:tcBorders>
              <w:top w:val="nil"/>
              <w:left w:val="nil"/>
              <w:bottom w:val="nil"/>
              <w:right w:val="nil"/>
            </w:tcBorders>
            <w:shd w:val="clear" w:color="auto" w:fill="auto"/>
            <w:vAlign w:val="center"/>
            <w:hideMark/>
          </w:tcPr>
          <w:p w14:paraId="377C75AE"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auto" w:fill="auto"/>
            <w:vAlign w:val="center"/>
            <w:hideMark/>
          </w:tcPr>
          <w:p w14:paraId="3CBB5AB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auto" w:fill="auto"/>
            <w:vAlign w:val="center"/>
            <w:hideMark/>
          </w:tcPr>
          <w:p w14:paraId="7A941BC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3.87</w:t>
            </w:r>
          </w:p>
        </w:tc>
      </w:tr>
      <w:tr w:rsidR="00453338" w:rsidRPr="00C24B5F" w14:paraId="49F0A7F6" w14:textId="77777777" w:rsidTr="00F0179F">
        <w:trPr>
          <w:trHeight w:val="283"/>
        </w:trPr>
        <w:tc>
          <w:tcPr>
            <w:tcW w:w="323" w:type="dxa"/>
            <w:tcBorders>
              <w:top w:val="nil"/>
              <w:left w:val="nil"/>
              <w:bottom w:val="nil"/>
              <w:right w:val="nil"/>
            </w:tcBorders>
            <w:shd w:val="clear" w:color="000000" w:fill="C5D9F1"/>
            <w:vAlign w:val="center"/>
            <w:hideMark/>
          </w:tcPr>
          <w:p w14:paraId="719EB59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15</w:t>
            </w:r>
          </w:p>
        </w:tc>
        <w:tc>
          <w:tcPr>
            <w:tcW w:w="5381" w:type="dxa"/>
            <w:tcBorders>
              <w:top w:val="nil"/>
              <w:left w:val="nil"/>
              <w:bottom w:val="nil"/>
              <w:right w:val="nil"/>
            </w:tcBorders>
            <w:shd w:val="clear" w:color="000000" w:fill="C5D9F1"/>
            <w:noWrap/>
            <w:vAlign w:val="center"/>
            <w:hideMark/>
          </w:tcPr>
          <w:p w14:paraId="70AA34FA"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Incidencia de eventos climáticos extremos</w:t>
            </w:r>
          </w:p>
        </w:tc>
        <w:tc>
          <w:tcPr>
            <w:tcW w:w="990" w:type="dxa"/>
            <w:tcBorders>
              <w:top w:val="nil"/>
              <w:left w:val="nil"/>
              <w:bottom w:val="nil"/>
              <w:right w:val="nil"/>
            </w:tcBorders>
            <w:shd w:val="clear" w:color="000000" w:fill="C5D9F1"/>
            <w:vAlign w:val="center"/>
            <w:hideMark/>
          </w:tcPr>
          <w:p w14:paraId="4CBF5F3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000000" w:fill="C5D9F1"/>
            <w:vAlign w:val="center"/>
            <w:hideMark/>
          </w:tcPr>
          <w:p w14:paraId="64B4BFA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000000" w:fill="C5D9F1"/>
            <w:vAlign w:val="center"/>
            <w:hideMark/>
          </w:tcPr>
          <w:p w14:paraId="052A7C5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3.87</w:t>
            </w:r>
          </w:p>
        </w:tc>
      </w:tr>
      <w:tr w:rsidR="00453338" w:rsidRPr="00C24B5F" w14:paraId="39CFD6E6" w14:textId="77777777" w:rsidTr="00F0179F">
        <w:trPr>
          <w:trHeight w:val="283"/>
        </w:trPr>
        <w:tc>
          <w:tcPr>
            <w:tcW w:w="323" w:type="dxa"/>
            <w:tcBorders>
              <w:top w:val="nil"/>
              <w:left w:val="nil"/>
              <w:bottom w:val="nil"/>
              <w:right w:val="nil"/>
            </w:tcBorders>
            <w:shd w:val="clear" w:color="auto" w:fill="auto"/>
            <w:vAlign w:val="center"/>
            <w:hideMark/>
          </w:tcPr>
          <w:p w14:paraId="3068757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16</w:t>
            </w:r>
          </w:p>
        </w:tc>
        <w:tc>
          <w:tcPr>
            <w:tcW w:w="5381" w:type="dxa"/>
            <w:tcBorders>
              <w:top w:val="nil"/>
              <w:left w:val="nil"/>
              <w:bottom w:val="nil"/>
              <w:right w:val="nil"/>
            </w:tcBorders>
            <w:shd w:val="clear" w:color="auto" w:fill="auto"/>
            <w:noWrap/>
            <w:vAlign w:val="center"/>
            <w:hideMark/>
          </w:tcPr>
          <w:p w14:paraId="326F1BB1"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Acrecentado nivel de casos de violencia de género</w:t>
            </w:r>
          </w:p>
        </w:tc>
        <w:tc>
          <w:tcPr>
            <w:tcW w:w="990" w:type="dxa"/>
            <w:tcBorders>
              <w:top w:val="nil"/>
              <w:left w:val="nil"/>
              <w:bottom w:val="nil"/>
              <w:right w:val="nil"/>
            </w:tcBorders>
            <w:shd w:val="clear" w:color="auto" w:fill="auto"/>
            <w:vAlign w:val="center"/>
            <w:hideMark/>
          </w:tcPr>
          <w:p w14:paraId="6B86176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53" w:type="dxa"/>
            <w:tcBorders>
              <w:top w:val="nil"/>
              <w:left w:val="nil"/>
              <w:bottom w:val="nil"/>
              <w:right w:val="nil"/>
            </w:tcBorders>
            <w:shd w:val="clear" w:color="auto" w:fill="auto"/>
            <w:vAlign w:val="center"/>
            <w:hideMark/>
          </w:tcPr>
          <w:p w14:paraId="123C12C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auto" w:fill="auto"/>
            <w:vAlign w:val="center"/>
            <w:hideMark/>
          </w:tcPr>
          <w:p w14:paraId="25A804E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3.86</w:t>
            </w:r>
          </w:p>
        </w:tc>
      </w:tr>
      <w:tr w:rsidR="00453338" w:rsidRPr="00C24B5F" w14:paraId="18F21DA4" w14:textId="77777777" w:rsidTr="00F0179F">
        <w:trPr>
          <w:trHeight w:val="283"/>
        </w:trPr>
        <w:tc>
          <w:tcPr>
            <w:tcW w:w="323" w:type="dxa"/>
            <w:tcBorders>
              <w:top w:val="nil"/>
              <w:left w:val="nil"/>
              <w:bottom w:val="nil"/>
              <w:right w:val="nil"/>
            </w:tcBorders>
            <w:shd w:val="clear" w:color="000000" w:fill="C5D9F1"/>
            <w:vAlign w:val="center"/>
            <w:hideMark/>
          </w:tcPr>
          <w:p w14:paraId="7574010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17</w:t>
            </w:r>
          </w:p>
        </w:tc>
        <w:tc>
          <w:tcPr>
            <w:tcW w:w="5381" w:type="dxa"/>
            <w:tcBorders>
              <w:top w:val="nil"/>
              <w:left w:val="nil"/>
              <w:bottom w:val="nil"/>
              <w:right w:val="nil"/>
            </w:tcBorders>
            <w:shd w:val="clear" w:color="000000" w:fill="C5D9F1"/>
            <w:noWrap/>
            <w:vAlign w:val="center"/>
            <w:hideMark/>
          </w:tcPr>
          <w:p w14:paraId="7E578031"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Ruptura del orden constitucional</w:t>
            </w:r>
          </w:p>
        </w:tc>
        <w:tc>
          <w:tcPr>
            <w:tcW w:w="990" w:type="dxa"/>
            <w:tcBorders>
              <w:top w:val="nil"/>
              <w:left w:val="nil"/>
              <w:bottom w:val="nil"/>
              <w:right w:val="nil"/>
            </w:tcBorders>
            <w:shd w:val="clear" w:color="000000" w:fill="C5D9F1"/>
            <w:vAlign w:val="center"/>
            <w:hideMark/>
          </w:tcPr>
          <w:p w14:paraId="7DDDC95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000000" w:fill="C5D9F1"/>
            <w:vAlign w:val="center"/>
            <w:hideMark/>
          </w:tcPr>
          <w:p w14:paraId="4081097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4.0</w:t>
            </w:r>
          </w:p>
        </w:tc>
        <w:tc>
          <w:tcPr>
            <w:tcW w:w="872" w:type="dxa"/>
            <w:tcBorders>
              <w:top w:val="nil"/>
              <w:left w:val="nil"/>
              <w:bottom w:val="nil"/>
              <w:right w:val="nil"/>
            </w:tcBorders>
            <w:shd w:val="clear" w:color="000000" w:fill="C5D9F1"/>
            <w:vAlign w:val="center"/>
            <w:hideMark/>
          </w:tcPr>
          <w:p w14:paraId="3154B00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3.86</w:t>
            </w:r>
          </w:p>
        </w:tc>
      </w:tr>
      <w:tr w:rsidR="00453338" w:rsidRPr="00C24B5F" w14:paraId="3AE6D499" w14:textId="77777777" w:rsidTr="00F0179F">
        <w:trPr>
          <w:trHeight w:val="283"/>
        </w:trPr>
        <w:tc>
          <w:tcPr>
            <w:tcW w:w="323" w:type="dxa"/>
            <w:tcBorders>
              <w:top w:val="nil"/>
              <w:left w:val="nil"/>
              <w:bottom w:val="nil"/>
              <w:right w:val="nil"/>
            </w:tcBorders>
            <w:shd w:val="clear" w:color="auto" w:fill="auto"/>
            <w:vAlign w:val="center"/>
            <w:hideMark/>
          </w:tcPr>
          <w:p w14:paraId="1B67E44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18</w:t>
            </w:r>
          </w:p>
        </w:tc>
        <w:tc>
          <w:tcPr>
            <w:tcW w:w="5381" w:type="dxa"/>
            <w:tcBorders>
              <w:top w:val="nil"/>
              <w:left w:val="nil"/>
              <w:bottom w:val="nil"/>
              <w:right w:val="nil"/>
            </w:tcBorders>
            <w:shd w:val="clear" w:color="auto" w:fill="auto"/>
            <w:noWrap/>
            <w:vAlign w:val="center"/>
            <w:hideMark/>
          </w:tcPr>
          <w:p w14:paraId="7BAD97D6"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Recesión prolongada de la economía</w:t>
            </w:r>
          </w:p>
        </w:tc>
        <w:tc>
          <w:tcPr>
            <w:tcW w:w="990" w:type="dxa"/>
            <w:tcBorders>
              <w:top w:val="nil"/>
              <w:left w:val="nil"/>
              <w:bottom w:val="nil"/>
              <w:right w:val="nil"/>
            </w:tcBorders>
            <w:shd w:val="clear" w:color="auto" w:fill="auto"/>
            <w:vAlign w:val="center"/>
            <w:hideMark/>
          </w:tcPr>
          <w:p w14:paraId="4DA6EC5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53" w:type="dxa"/>
            <w:tcBorders>
              <w:top w:val="nil"/>
              <w:left w:val="nil"/>
              <w:bottom w:val="nil"/>
              <w:right w:val="nil"/>
            </w:tcBorders>
            <w:shd w:val="clear" w:color="auto" w:fill="auto"/>
            <w:vAlign w:val="center"/>
            <w:hideMark/>
          </w:tcPr>
          <w:p w14:paraId="17C5D2B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auto" w:fill="auto"/>
            <w:vAlign w:val="center"/>
            <w:hideMark/>
          </w:tcPr>
          <w:p w14:paraId="1B30D1A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3.84</w:t>
            </w:r>
          </w:p>
        </w:tc>
      </w:tr>
      <w:tr w:rsidR="00453338" w:rsidRPr="00C24B5F" w14:paraId="74B438D5" w14:textId="77777777" w:rsidTr="00F0179F">
        <w:trPr>
          <w:trHeight w:val="283"/>
        </w:trPr>
        <w:tc>
          <w:tcPr>
            <w:tcW w:w="323" w:type="dxa"/>
            <w:tcBorders>
              <w:top w:val="nil"/>
              <w:left w:val="nil"/>
              <w:bottom w:val="nil"/>
              <w:right w:val="nil"/>
            </w:tcBorders>
            <w:shd w:val="clear" w:color="000000" w:fill="C5D9F1"/>
            <w:vAlign w:val="center"/>
            <w:hideMark/>
          </w:tcPr>
          <w:p w14:paraId="4476B38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19</w:t>
            </w:r>
          </w:p>
        </w:tc>
        <w:tc>
          <w:tcPr>
            <w:tcW w:w="5381" w:type="dxa"/>
            <w:tcBorders>
              <w:top w:val="nil"/>
              <w:left w:val="nil"/>
              <w:bottom w:val="nil"/>
              <w:right w:val="nil"/>
            </w:tcBorders>
            <w:shd w:val="clear" w:color="000000" w:fill="C5D9F1"/>
            <w:noWrap/>
            <w:vAlign w:val="center"/>
            <w:hideMark/>
          </w:tcPr>
          <w:p w14:paraId="18D1C92A"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Afectación del libre tránsito a consecuencia de conflictos sociales</w:t>
            </w:r>
          </w:p>
        </w:tc>
        <w:tc>
          <w:tcPr>
            <w:tcW w:w="990" w:type="dxa"/>
            <w:tcBorders>
              <w:top w:val="nil"/>
              <w:left w:val="nil"/>
              <w:bottom w:val="nil"/>
              <w:right w:val="nil"/>
            </w:tcBorders>
            <w:shd w:val="clear" w:color="000000" w:fill="C5D9F1"/>
            <w:vAlign w:val="center"/>
            <w:hideMark/>
          </w:tcPr>
          <w:p w14:paraId="431F0D8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000000" w:fill="C5D9F1"/>
            <w:vAlign w:val="center"/>
            <w:hideMark/>
          </w:tcPr>
          <w:p w14:paraId="1957A40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000000" w:fill="C5D9F1"/>
            <w:vAlign w:val="center"/>
            <w:hideMark/>
          </w:tcPr>
          <w:p w14:paraId="523C772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3.82</w:t>
            </w:r>
          </w:p>
        </w:tc>
      </w:tr>
      <w:tr w:rsidR="00453338" w:rsidRPr="00C24B5F" w14:paraId="174A187E" w14:textId="77777777" w:rsidTr="00F0179F">
        <w:trPr>
          <w:trHeight w:val="283"/>
        </w:trPr>
        <w:tc>
          <w:tcPr>
            <w:tcW w:w="323" w:type="dxa"/>
            <w:tcBorders>
              <w:top w:val="nil"/>
              <w:left w:val="nil"/>
              <w:bottom w:val="nil"/>
              <w:right w:val="nil"/>
            </w:tcBorders>
            <w:shd w:val="clear" w:color="auto" w:fill="auto"/>
            <w:vAlign w:val="center"/>
            <w:hideMark/>
          </w:tcPr>
          <w:p w14:paraId="40F5348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20</w:t>
            </w:r>
          </w:p>
        </w:tc>
        <w:tc>
          <w:tcPr>
            <w:tcW w:w="5381" w:type="dxa"/>
            <w:tcBorders>
              <w:top w:val="nil"/>
              <w:left w:val="nil"/>
              <w:bottom w:val="nil"/>
              <w:right w:val="nil"/>
            </w:tcBorders>
            <w:shd w:val="clear" w:color="auto" w:fill="auto"/>
            <w:noWrap/>
            <w:vAlign w:val="center"/>
            <w:hideMark/>
          </w:tcPr>
          <w:p w14:paraId="19ECB6F3"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Intensificado nivel de casos de trata de personas</w:t>
            </w:r>
          </w:p>
        </w:tc>
        <w:tc>
          <w:tcPr>
            <w:tcW w:w="990" w:type="dxa"/>
            <w:tcBorders>
              <w:top w:val="nil"/>
              <w:left w:val="nil"/>
              <w:bottom w:val="nil"/>
              <w:right w:val="nil"/>
            </w:tcBorders>
            <w:shd w:val="clear" w:color="auto" w:fill="auto"/>
            <w:vAlign w:val="center"/>
            <w:hideMark/>
          </w:tcPr>
          <w:p w14:paraId="2933399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auto" w:fill="auto"/>
            <w:vAlign w:val="center"/>
            <w:hideMark/>
          </w:tcPr>
          <w:p w14:paraId="2D34D08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72" w:type="dxa"/>
            <w:tcBorders>
              <w:top w:val="nil"/>
              <w:left w:val="nil"/>
              <w:bottom w:val="nil"/>
              <w:right w:val="nil"/>
            </w:tcBorders>
            <w:shd w:val="clear" w:color="auto" w:fill="auto"/>
            <w:vAlign w:val="center"/>
            <w:hideMark/>
          </w:tcPr>
          <w:p w14:paraId="5E30F59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3.81</w:t>
            </w:r>
          </w:p>
        </w:tc>
      </w:tr>
      <w:tr w:rsidR="00453338" w:rsidRPr="00C24B5F" w14:paraId="02C1F022" w14:textId="77777777" w:rsidTr="00F0179F">
        <w:trPr>
          <w:trHeight w:val="283"/>
        </w:trPr>
        <w:tc>
          <w:tcPr>
            <w:tcW w:w="323" w:type="dxa"/>
            <w:tcBorders>
              <w:top w:val="nil"/>
              <w:left w:val="nil"/>
              <w:bottom w:val="nil"/>
              <w:right w:val="nil"/>
            </w:tcBorders>
            <w:shd w:val="clear" w:color="000000" w:fill="C5D9F1"/>
            <w:vAlign w:val="center"/>
            <w:hideMark/>
          </w:tcPr>
          <w:p w14:paraId="109A589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lastRenderedPageBreak/>
              <w:t>21</w:t>
            </w:r>
          </w:p>
        </w:tc>
        <w:tc>
          <w:tcPr>
            <w:tcW w:w="5381" w:type="dxa"/>
            <w:tcBorders>
              <w:top w:val="nil"/>
              <w:left w:val="nil"/>
              <w:bottom w:val="nil"/>
              <w:right w:val="nil"/>
            </w:tcBorders>
            <w:shd w:val="clear" w:color="000000" w:fill="C5D9F1"/>
            <w:noWrap/>
            <w:vAlign w:val="center"/>
            <w:hideMark/>
          </w:tcPr>
          <w:p w14:paraId="0C446E66"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Fracaso de la mitigación en el cambio climático</w:t>
            </w:r>
          </w:p>
        </w:tc>
        <w:tc>
          <w:tcPr>
            <w:tcW w:w="990" w:type="dxa"/>
            <w:tcBorders>
              <w:top w:val="nil"/>
              <w:left w:val="nil"/>
              <w:bottom w:val="nil"/>
              <w:right w:val="nil"/>
            </w:tcBorders>
            <w:shd w:val="clear" w:color="000000" w:fill="C5D9F1"/>
            <w:vAlign w:val="center"/>
            <w:hideMark/>
          </w:tcPr>
          <w:p w14:paraId="384BE99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000000" w:fill="C5D9F1"/>
            <w:vAlign w:val="center"/>
            <w:hideMark/>
          </w:tcPr>
          <w:p w14:paraId="534E0C7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000000" w:fill="C5D9F1"/>
            <w:vAlign w:val="center"/>
            <w:hideMark/>
          </w:tcPr>
          <w:p w14:paraId="744128A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3.81</w:t>
            </w:r>
          </w:p>
        </w:tc>
      </w:tr>
      <w:tr w:rsidR="00453338" w:rsidRPr="00C24B5F" w14:paraId="4B5A9951" w14:textId="77777777" w:rsidTr="00F0179F">
        <w:trPr>
          <w:trHeight w:val="283"/>
        </w:trPr>
        <w:tc>
          <w:tcPr>
            <w:tcW w:w="323" w:type="dxa"/>
            <w:tcBorders>
              <w:top w:val="nil"/>
              <w:left w:val="nil"/>
              <w:bottom w:val="nil"/>
              <w:right w:val="nil"/>
            </w:tcBorders>
            <w:shd w:val="clear" w:color="auto" w:fill="auto"/>
            <w:vAlign w:val="center"/>
            <w:hideMark/>
          </w:tcPr>
          <w:p w14:paraId="6525EAE4"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22</w:t>
            </w:r>
          </w:p>
        </w:tc>
        <w:tc>
          <w:tcPr>
            <w:tcW w:w="5381" w:type="dxa"/>
            <w:tcBorders>
              <w:top w:val="nil"/>
              <w:left w:val="nil"/>
              <w:bottom w:val="nil"/>
              <w:right w:val="nil"/>
            </w:tcBorders>
            <w:shd w:val="clear" w:color="auto" w:fill="auto"/>
            <w:noWrap/>
            <w:vAlign w:val="center"/>
            <w:hideMark/>
          </w:tcPr>
          <w:p w14:paraId="7AB122EA"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Masiva y rápida propagación de enfermedades infecciosas</w:t>
            </w:r>
          </w:p>
        </w:tc>
        <w:tc>
          <w:tcPr>
            <w:tcW w:w="990" w:type="dxa"/>
            <w:tcBorders>
              <w:top w:val="nil"/>
              <w:left w:val="nil"/>
              <w:bottom w:val="nil"/>
              <w:right w:val="nil"/>
            </w:tcBorders>
            <w:shd w:val="clear" w:color="auto" w:fill="auto"/>
            <w:vAlign w:val="center"/>
            <w:hideMark/>
          </w:tcPr>
          <w:p w14:paraId="78956609"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53" w:type="dxa"/>
            <w:tcBorders>
              <w:top w:val="nil"/>
              <w:left w:val="nil"/>
              <w:bottom w:val="nil"/>
              <w:right w:val="nil"/>
            </w:tcBorders>
            <w:shd w:val="clear" w:color="auto" w:fill="auto"/>
            <w:vAlign w:val="center"/>
            <w:hideMark/>
          </w:tcPr>
          <w:p w14:paraId="1678715E"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3.9</w:t>
            </w:r>
          </w:p>
        </w:tc>
        <w:tc>
          <w:tcPr>
            <w:tcW w:w="872" w:type="dxa"/>
            <w:tcBorders>
              <w:top w:val="nil"/>
              <w:left w:val="nil"/>
              <w:bottom w:val="nil"/>
              <w:right w:val="nil"/>
            </w:tcBorders>
            <w:shd w:val="clear" w:color="auto" w:fill="auto"/>
            <w:vAlign w:val="center"/>
            <w:hideMark/>
          </w:tcPr>
          <w:p w14:paraId="25A1CDA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3.80</w:t>
            </w:r>
          </w:p>
        </w:tc>
      </w:tr>
      <w:tr w:rsidR="00453338" w:rsidRPr="00C24B5F" w14:paraId="221ED980" w14:textId="77777777" w:rsidTr="00F0179F">
        <w:trPr>
          <w:trHeight w:val="283"/>
        </w:trPr>
        <w:tc>
          <w:tcPr>
            <w:tcW w:w="323" w:type="dxa"/>
            <w:tcBorders>
              <w:top w:val="nil"/>
              <w:left w:val="nil"/>
              <w:bottom w:val="nil"/>
              <w:right w:val="nil"/>
            </w:tcBorders>
            <w:shd w:val="clear" w:color="000000" w:fill="C5D9F1"/>
            <w:vAlign w:val="center"/>
            <w:hideMark/>
          </w:tcPr>
          <w:p w14:paraId="6DB88D9E"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23</w:t>
            </w:r>
          </w:p>
        </w:tc>
        <w:tc>
          <w:tcPr>
            <w:tcW w:w="5381" w:type="dxa"/>
            <w:tcBorders>
              <w:top w:val="nil"/>
              <w:left w:val="nil"/>
              <w:bottom w:val="nil"/>
              <w:right w:val="nil"/>
            </w:tcBorders>
            <w:shd w:val="clear" w:color="000000" w:fill="C5D9F1"/>
            <w:noWrap/>
            <w:vAlign w:val="center"/>
            <w:hideMark/>
          </w:tcPr>
          <w:p w14:paraId="5C1DD464"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Fracaso del sistema de pensiones</w:t>
            </w:r>
          </w:p>
        </w:tc>
        <w:tc>
          <w:tcPr>
            <w:tcW w:w="990" w:type="dxa"/>
            <w:tcBorders>
              <w:top w:val="nil"/>
              <w:left w:val="nil"/>
              <w:bottom w:val="nil"/>
              <w:right w:val="nil"/>
            </w:tcBorders>
            <w:shd w:val="clear" w:color="000000" w:fill="C5D9F1"/>
            <w:vAlign w:val="center"/>
            <w:hideMark/>
          </w:tcPr>
          <w:p w14:paraId="7F69F30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53" w:type="dxa"/>
            <w:tcBorders>
              <w:top w:val="nil"/>
              <w:left w:val="nil"/>
              <w:bottom w:val="nil"/>
              <w:right w:val="nil"/>
            </w:tcBorders>
            <w:shd w:val="clear" w:color="000000" w:fill="C5D9F1"/>
            <w:vAlign w:val="center"/>
            <w:hideMark/>
          </w:tcPr>
          <w:p w14:paraId="1E9DCA5C"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72" w:type="dxa"/>
            <w:tcBorders>
              <w:top w:val="nil"/>
              <w:left w:val="nil"/>
              <w:bottom w:val="nil"/>
              <w:right w:val="nil"/>
            </w:tcBorders>
            <w:shd w:val="clear" w:color="000000" w:fill="C5D9F1"/>
            <w:vAlign w:val="center"/>
            <w:hideMark/>
          </w:tcPr>
          <w:p w14:paraId="2668EB7D"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3.75</w:t>
            </w:r>
          </w:p>
        </w:tc>
      </w:tr>
      <w:tr w:rsidR="00453338" w:rsidRPr="00C24B5F" w14:paraId="689CEB5A" w14:textId="77777777" w:rsidTr="00F0179F">
        <w:trPr>
          <w:trHeight w:val="283"/>
        </w:trPr>
        <w:tc>
          <w:tcPr>
            <w:tcW w:w="323" w:type="dxa"/>
            <w:tcBorders>
              <w:top w:val="nil"/>
              <w:left w:val="nil"/>
              <w:bottom w:val="nil"/>
              <w:right w:val="nil"/>
            </w:tcBorders>
            <w:shd w:val="clear" w:color="auto" w:fill="auto"/>
            <w:vAlign w:val="center"/>
            <w:hideMark/>
          </w:tcPr>
          <w:p w14:paraId="148ADB18"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24</w:t>
            </w:r>
          </w:p>
        </w:tc>
        <w:tc>
          <w:tcPr>
            <w:tcW w:w="5381" w:type="dxa"/>
            <w:tcBorders>
              <w:top w:val="nil"/>
              <w:left w:val="nil"/>
              <w:bottom w:val="nil"/>
              <w:right w:val="nil"/>
            </w:tcBorders>
            <w:shd w:val="clear" w:color="auto" w:fill="auto"/>
            <w:noWrap/>
            <w:vAlign w:val="center"/>
            <w:hideMark/>
          </w:tcPr>
          <w:p w14:paraId="2E03E829"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Hacinamiento de población penitenciaria</w:t>
            </w:r>
          </w:p>
        </w:tc>
        <w:tc>
          <w:tcPr>
            <w:tcW w:w="990" w:type="dxa"/>
            <w:tcBorders>
              <w:top w:val="nil"/>
              <w:left w:val="nil"/>
              <w:bottom w:val="nil"/>
              <w:right w:val="nil"/>
            </w:tcBorders>
            <w:shd w:val="clear" w:color="auto" w:fill="auto"/>
            <w:vAlign w:val="center"/>
            <w:hideMark/>
          </w:tcPr>
          <w:p w14:paraId="66EE287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53" w:type="dxa"/>
            <w:tcBorders>
              <w:top w:val="nil"/>
              <w:left w:val="nil"/>
              <w:bottom w:val="nil"/>
              <w:right w:val="nil"/>
            </w:tcBorders>
            <w:shd w:val="clear" w:color="auto" w:fill="auto"/>
            <w:vAlign w:val="center"/>
            <w:hideMark/>
          </w:tcPr>
          <w:p w14:paraId="5993203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w:t>
            </w:r>
          </w:p>
        </w:tc>
        <w:tc>
          <w:tcPr>
            <w:tcW w:w="872" w:type="dxa"/>
            <w:tcBorders>
              <w:top w:val="nil"/>
              <w:left w:val="nil"/>
              <w:bottom w:val="nil"/>
              <w:right w:val="nil"/>
            </w:tcBorders>
            <w:shd w:val="clear" w:color="auto" w:fill="auto"/>
            <w:vAlign w:val="center"/>
            <w:hideMark/>
          </w:tcPr>
          <w:p w14:paraId="7C47C6A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3.70</w:t>
            </w:r>
          </w:p>
        </w:tc>
      </w:tr>
      <w:tr w:rsidR="00453338" w:rsidRPr="00C24B5F" w14:paraId="46ABCE68" w14:textId="77777777" w:rsidTr="00F0179F">
        <w:trPr>
          <w:trHeight w:val="283"/>
        </w:trPr>
        <w:tc>
          <w:tcPr>
            <w:tcW w:w="323" w:type="dxa"/>
            <w:tcBorders>
              <w:top w:val="nil"/>
              <w:left w:val="nil"/>
              <w:bottom w:val="nil"/>
              <w:right w:val="nil"/>
            </w:tcBorders>
            <w:shd w:val="clear" w:color="000000" w:fill="C5D9F1"/>
            <w:vAlign w:val="center"/>
            <w:hideMark/>
          </w:tcPr>
          <w:p w14:paraId="66FDD11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25</w:t>
            </w:r>
          </w:p>
        </w:tc>
        <w:tc>
          <w:tcPr>
            <w:tcW w:w="5381" w:type="dxa"/>
            <w:tcBorders>
              <w:top w:val="nil"/>
              <w:left w:val="nil"/>
              <w:bottom w:val="nil"/>
              <w:right w:val="nil"/>
            </w:tcBorders>
            <w:shd w:val="clear" w:color="000000" w:fill="C5D9F1"/>
            <w:noWrap/>
            <w:vAlign w:val="center"/>
            <w:hideMark/>
          </w:tcPr>
          <w:p w14:paraId="324BEADA"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Filtración sistemática de datos</w:t>
            </w:r>
          </w:p>
        </w:tc>
        <w:tc>
          <w:tcPr>
            <w:tcW w:w="990" w:type="dxa"/>
            <w:tcBorders>
              <w:top w:val="nil"/>
              <w:left w:val="nil"/>
              <w:bottom w:val="nil"/>
              <w:right w:val="nil"/>
            </w:tcBorders>
            <w:shd w:val="clear" w:color="000000" w:fill="C5D9F1"/>
            <w:vAlign w:val="center"/>
            <w:hideMark/>
          </w:tcPr>
          <w:p w14:paraId="257D723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w:t>
            </w:r>
          </w:p>
        </w:tc>
        <w:tc>
          <w:tcPr>
            <w:tcW w:w="853" w:type="dxa"/>
            <w:tcBorders>
              <w:top w:val="nil"/>
              <w:left w:val="nil"/>
              <w:bottom w:val="nil"/>
              <w:right w:val="nil"/>
            </w:tcBorders>
            <w:shd w:val="clear" w:color="000000" w:fill="C5D9F1"/>
            <w:vAlign w:val="center"/>
            <w:hideMark/>
          </w:tcPr>
          <w:p w14:paraId="589319E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w:t>
            </w:r>
          </w:p>
        </w:tc>
        <w:tc>
          <w:tcPr>
            <w:tcW w:w="872" w:type="dxa"/>
            <w:tcBorders>
              <w:top w:val="nil"/>
              <w:left w:val="nil"/>
              <w:bottom w:val="nil"/>
              <w:right w:val="nil"/>
            </w:tcBorders>
            <w:shd w:val="clear" w:color="000000" w:fill="C5D9F1"/>
            <w:vAlign w:val="center"/>
            <w:hideMark/>
          </w:tcPr>
          <w:p w14:paraId="1E553A5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3.60</w:t>
            </w:r>
          </w:p>
        </w:tc>
      </w:tr>
      <w:tr w:rsidR="00453338" w:rsidRPr="00C24B5F" w14:paraId="290F4FA6" w14:textId="77777777" w:rsidTr="00F0179F">
        <w:trPr>
          <w:trHeight w:val="283"/>
        </w:trPr>
        <w:tc>
          <w:tcPr>
            <w:tcW w:w="323" w:type="dxa"/>
            <w:tcBorders>
              <w:top w:val="nil"/>
              <w:left w:val="nil"/>
              <w:bottom w:val="nil"/>
              <w:right w:val="nil"/>
            </w:tcBorders>
            <w:shd w:val="clear" w:color="auto" w:fill="auto"/>
            <w:vAlign w:val="center"/>
            <w:hideMark/>
          </w:tcPr>
          <w:p w14:paraId="481A4B7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26</w:t>
            </w:r>
          </w:p>
        </w:tc>
        <w:tc>
          <w:tcPr>
            <w:tcW w:w="5381" w:type="dxa"/>
            <w:tcBorders>
              <w:top w:val="nil"/>
              <w:left w:val="nil"/>
              <w:bottom w:val="nil"/>
              <w:right w:val="nil"/>
            </w:tcBorders>
            <w:shd w:val="clear" w:color="auto" w:fill="auto"/>
            <w:noWrap/>
            <w:vAlign w:val="center"/>
            <w:hideMark/>
          </w:tcPr>
          <w:p w14:paraId="33CDEC59"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Fracaso de la planificación urbana</w:t>
            </w:r>
          </w:p>
        </w:tc>
        <w:tc>
          <w:tcPr>
            <w:tcW w:w="990" w:type="dxa"/>
            <w:tcBorders>
              <w:top w:val="nil"/>
              <w:left w:val="nil"/>
              <w:bottom w:val="nil"/>
              <w:right w:val="nil"/>
            </w:tcBorders>
            <w:shd w:val="clear" w:color="auto" w:fill="auto"/>
            <w:vAlign w:val="center"/>
            <w:hideMark/>
          </w:tcPr>
          <w:p w14:paraId="7DF0DD2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w:t>
            </w:r>
          </w:p>
        </w:tc>
        <w:tc>
          <w:tcPr>
            <w:tcW w:w="853" w:type="dxa"/>
            <w:tcBorders>
              <w:top w:val="nil"/>
              <w:left w:val="nil"/>
              <w:bottom w:val="nil"/>
              <w:right w:val="nil"/>
            </w:tcBorders>
            <w:shd w:val="clear" w:color="auto" w:fill="auto"/>
            <w:vAlign w:val="center"/>
            <w:hideMark/>
          </w:tcPr>
          <w:p w14:paraId="1C623F86"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72" w:type="dxa"/>
            <w:tcBorders>
              <w:top w:val="nil"/>
              <w:left w:val="nil"/>
              <w:bottom w:val="nil"/>
              <w:right w:val="nil"/>
            </w:tcBorders>
            <w:shd w:val="clear" w:color="auto" w:fill="auto"/>
            <w:vAlign w:val="center"/>
            <w:hideMark/>
          </w:tcPr>
          <w:p w14:paraId="002BBD71"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3.58</w:t>
            </w:r>
          </w:p>
        </w:tc>
      </w:tr>
      <w:tr w:rsidR="00453338" w:rsidRPr="00C24B5F" w14:paraId="56E8E7C5" w14:textId="77777777" w:rsidTr="00F0179F">
        <w:trPr>
          <w:trHeight w:val="283"/>
        </w:trPr>
        <w:tc>
          <w:tcPr>
            <w:tcW w:w="323" w:type="dxa"/>
            <w:tcBorders>
              <w:top w:val="nil"/>
              <w:left w:val="nil"/>
              <w:bottom w:val="nil"/>
              <w:right w:val="nil"/>
            </w:tcBorders>
            <w:shd w:val="clear" w:color="000000" w:fill="C5D9F1"/>
            <w:vAlign w:val="center"/>
            <w:hideMark/>
          </w:tcPr>
          <w:p w14:paraId="4B6F649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27</w:t>
            </w:r>
          </w:p>
        </w:tc>
        <w:tc>
          <w:tcPr>
            <w:tcW w:w="5381" w:type="dxa"/>
            <w:tcBorders>
              <w:top w:val="nil"/>
              <w:left w:val="nil"/>
              <w:bottom w:val="nil"/>
              <w:right w:val="nil"/>
            </w:tcBorders>
            <w:shd w:val="clear" w:color="000000" w:fill="C5D9F1"/>
            <w:noWrap/>
            <w:vAlign w:val="center"/>
            <w:hideMark/>
          </w:tcPr>
          <w:p w14:paraId="0B73533F"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Inmanejable inflación</w:t>
            </w:r>
          </w:p>
        </w:tc>
        <w:tc>
          <w:tcPr>
            <w:tcW w:w="990" w:type="dxa"/>
            <w:tcBorders>
              <w:top w:val="nil"/>
              <w:left w:val="nil"/>
              <w:bottom w:val="nil"/>
              <w:right w:val="nil"/>
            </w:tcBorders>
            <w:shd w:val="clear" w:color="000000" w:fill="C5D9F1"/>
            <w:vAlign w:val="center"/>
            <w:hideMark/>
          </w:tcPr>
          <w:p w14:paraId="624D4F8F"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w:t>
            </w:r>
          </w:p>
        </w:tc>
        <w:tc>
          <w:tcPr>
            <w:tcW w:w="853" w:type="dxa"/>
            <w:tcBorders>
              <w:top w:val="nil"/>
              <w:left w:val="nil"/>
              <w:bottom w:val="nil"/>
              <w:right w:val="nil"/>
            </w:tcBorders>
            <w:shd w:val="clear" w:color="000000" w:fill="C5D9F1"/>
            <w:vAlign w:val="center"/>
            <w:hideMark/>
          </w:tcPr>
          <w:p w14:paraId="4AF1F93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3.8</w:t>
            </w:r>
          </w:p>
        </w:tc>
        <w:tc>
          <w:tcPr>
            <w:tcW w:w="872" w:type="dxa"/>
            <w:tcBorders>
              <w:top w:val="nil"/>
              <w:left w:val="nil"/>
              <w:bottom w:val="nil"/>
              <w:right w:val="nil"/>
            </w:tcBorders>
            <w:shd w:val="clear" w:color="000000" w:fill="C5D9F1"/>
            <w:vAlign w:val="center"/>
            <w:hideMark/>
          </w:tcPr>
          <w:p w14:paraId="3FF28BC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3.54</w:t>
            </w:r>
          </w:p>
        </w:tc>
      </w:tr>
      <w:tr w:rsidR="00453338" w:rsidRPr="00C24B5F" w14:paraId="626F13B5" w14:textId="77777777" w:rsidTr="00F0179F">
        <w:trPr>
          <w:trHeight w:val="283"/>
        </w:trPr>
        <w:tc>
          <w:tcPr>
            <w:tcW w:w="323" w:type="dxa"/>
            <w:tcBorders>
              <w:top w:val="nil"/>
              <w:left w:val="nil"/>
              <w:bottom w:val="nil"/>
              <w:right w:val="nil"/>
            </w:tcBorders>
            <w:shd w:val="clear" w:color="auto" w:fill="auto"/>
            <w:vAlign w:val="center"/>
            <w:hideMark/>
          </w:tcPr>
          <w:p w14:paraId="40105D4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28</w:t>
            </w:r>
          </w:p>
        </w:tc>
        <w:tc>
          <w:tcPr>
            <w:tcW w:w="5381" w:type="dxa"/>
            <w:tcBorders>
              <w:top w:val="nil"/>
              <w:left w:val="nil"/>
              <w:bottom w:val="nil"/>
              <w:right w:val="nil"/>
            </w:tcBorders>
            <w:shd w:val="clear" w:color="auto" w:fill="auto"/>
            <w:noWrap/>
            <w:vAlign w:val="center"/>
            <w:hideMark/>
          </w:tcPr>
          <w:p w14:paraId="4ED7A8DD"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Fracaso en el cierre de la brecha digital</w:t>
            </w:r>
          </w:p>
        </w:tc>
        <w:tc>
          <w:tcPr>
            <w:tcW w:w="990" w:type="dxa"/>
            <w:tcBorders>
              <w:top w:val="nil"/>
              <w:left w:val="nil"/>
              <w:bottom w:val="nil"/>
              <w:right w:val="nil"/>
            </w:tcBorders>
            <w:shd w:val="clear" w:color="auto" w:fill="auto"/>
            <w:vAlign w:val="center"/>
            <w:hideMark/>
          </w:tcPr>
          <w:p w14:paraId="4275FCF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w:t>
            </w:r>
          </w:p>
        </w:tc>
        <w:tc>
          <w:tcPr>
            <w:tcW w:w="853" w:type="dxa"/>
            <w:tcBorders>
              <w:top w:val="nil"/>
              <w:left w:val="nil"/>
              <w:bottom w:val="nil"/>
              <w:right w:val="nil"/>
            </w:tcBorders>
            <w:shd w:val="clear" w:color="auto" w:fill="auto"/>
            <w:vAlign w:val="center"/>
            <w:hideMark/>
          </w:tcPr>
          <w:p w14:paraId="4376E2B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w:t>
            </w:r>
          </w:p>
        </w:tc>
        <w:tc>
          <w:tcPr>
            <w:tcW w:w="872" w:type="dxa"/>
            <w:tcBorders>
              <w:top w:val="nil"/>
              <w:left w:val="nil"/>
              <w:bottom w:val="nil"/>
              <w:right w:val="nil"/>
            </w:tcBorders>
            <w:shd w:val="clear" w:color="auto" w:fill="auto"/>
            <w:vAlign w:val="center"/>
            <w:hideMark/>
          </w:tcPr>
          <w:p w14:paraId="42E4E69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3.54</w:t>
            </w:r>
          </w:p>
        </w:tc>
      </w:tr>
      <w:tr w:rsidR="00453338" w:rsidRPr="00C24B5F" w14:paraId="091FD856" w14:textId="77777777" w:rsidTr="00F0179F">
        <w:trPr>
          <w:trHeight w:val="283"/>
        </w:trPr>
        <w:tc>
          <w:tcPr>
            <w:tcW w:w="323" w:type="dxa"/>
            <w:tcBorders>
              <w:top w:val="nil"/>
              <w:left w:val="nil"/>
              <w:bottom w:val="nil"/>
              <w:right w:val="nil"/>
            </w:tcBorders>
            <w:shd w:val="clear" w:color="000000" w:fill="C5D9F1"/>
            <w:vAlign w:val="center"/>
            <w:hideMark/>
          </w:tcPr>
          <w:p w14:paraId="5A53F35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29</w:t>
            </w:r>
          </w:p>
        </w:tc>
        <w:tc>
          <w:tcPr>
            <w:tcW w:w="5381" w:type="dxa"/>
            <w:tcBorders>
              <w:top w:val="nil"/>
              <w:left w:val="nil"/>
              <w:bottom w:val="nil"/>
              <w:right w:val="nil"/>
            </w:tcBorders>
            <w:shd w:val="clear" w:color="000000" w:fill="C5D9F1"/>
            <w:noWrap/>
            <w:vAlign w:val="center"/>
            <w:hideMark/>
          </w:tcPr>
          <w:p w14:paraId="61AA988F"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Migración involuntaria a gran escala</w:t>
            </w:r>
          </w:p>
        </w:tc>
        <w:tc>
          <w:tcPr>
            <w:tcW w:w="990" w:type="dxa"/>
            <w:tcBorders>
              <w:top w:val="nil"/>
              <w:left w:val="nil"/>
              <w:bottom w:val="nil"/>
              <w:right w:val="nil"/>
            </w:tcBorders>
            <w:shd w:val="clear" w:color="000000" w:fill="C5D9F1"/>
            <w:vAlign w:val="center"/>
            <w:hideMark/>
          </w:tcPr>
          <w:p w14:paraId="68AB84E2"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w:t>
            </w:r>
          </w:p>
        </w:tc>
        <w:tc>
          <w:tcPr>
            <w:tcW w:w="853" w:type="dxa"/>
            <w:tcBorders>
              <w:top w:val="nil"/>
              <w:left w:val="nil"/>
              <w:bottom w:val="nil"/>
              <w:right w:val="nil"/>
            </w:tcBorders>
            <w:shd w:val="clear" w:color="000000" w:fill="C5D9F1"/>
            <w:vAlign w:val="center"/>
            <w:hideMark/>
          </w:tcPr>
          <w:p w14:paraId="1715B143"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72" w:type="dxa"/>
            <w:tcBorders>
              <w:top w:val="nil"/>
              <w:left w:val="nil"/>
              <w:bottom w:val="nil"/>
              <w:right w:val="nil"/>
            </w:tcBorders>
            <w:shd w:val="clear" w:color="000000" w:fill="C5D9F1"/>
            <w:vAlign w:val="center"/>
            <w:hideMark/>
          </w:tcPr>
          <w:p w14:paraId="363E250B"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3.50</w:t>
            </w:r>
          </w:p>
        </w:tc>
      </w:tr>
      <w:tr w:rsidR="00453338" w:rsidRPr="00C24B5F" w14:paraId="734BFAA2" w14:textId="77777777" w:rsidTr="00F0179F">
        <w:trPr>
          <w:trHeight w:val="283"/>
        </w:trPr>
        <w:tc>
          <w:tcPr>
            <w:tcW w:w="323" w:type="dxa"/>
            <w:tcBorders>
              <w:top w:val="nil"/>
              <w:left w:val="nil"/>
              <w:bottom w:val="nil"/>
              <w:right w:val="nil"/>
            </w:tcBorders>
            <w:shd w:val="clear" w:color="auto" w:fill="auto"/>
            <w:vAlign w:val="center"/>
            <w:hideMark/>
          </w:tcPr>
          <w:p w14:paraId="25BB1DB5"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w:t>
            </w:r>
          </w:p>
        </w:tc>
        <w:tc>
          <w:tcPr>
            <w:tcW w:w="5381" w:type="dxa"/>
            <w:tcBorders>
              <w:top w:val="nil"/>
              <w:left w:val="nil"/>
              <w:bottom w:val="nil"/>
              <w:right w:val="nil"/>
            </w:tcBorders>
            <w:shd w:val="clear" w:color="auto" w:fill="auto"/>
            <w:noWrap/>
            <w:vAlign w:val="center"/>
            <w:hideMark/>
          </w:tcPr>
          <w:p w14:paraId="166F60A7" w14:textId="77777777" w:rsidR="00453338" w:rsidRPr="00C24B5F" w:rsidRDefault="00453338"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Discontinuidad o eliminación de programas sociales</w:t>
            </w:r>
          </w:p>
        </w:tc>
        <w:tc>
          <w:tcPr>
            <w:tcW w:w="990" w:type="dxa"/>
            <w:tcBorders>
              <w:top w:val="nil"/>
              <w:left w:val="nil"/>
              <w:bottom w:val="nil"/>
              <w:right w:val="nil"/>
            </w:tcBorders>
            <w:shd w:val="clear" w:color="auto" w:fill="auto"/>
            <w:vAlign w:val="center"/>
            <w:hideMark/>
          </w:tcPr>
          <w:p w14:paraId="49DBAD7A"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w:t>
            </w:r>
          </w:p>
        </w:tc>
        <w:tc>
          <w:tcPr>
            <w:tcW w:w="853" w:type="dxa"/>
            <w:tcBorders>
              <w:top w:val="nil"/>
              <w:left w:val="nil"/>
              <w:bottom w:val="nil"/>
              <w:right w:val="nil"/>
            </w:tcBorders>
            <w:shd w:val="clear" w:color="auto" w:fill="auto"/>
            <w:vAlign w:val="center"/>
            <w:hideMark/>
          </w:tcPr>
          <w:p w14:paraId="0B9AEDC0"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w:t>
            </w:r>
          </w:p>
        </w:tc>
        <w:tc>
          <w:tcPr>
            <w:tcW w:w="872" w:type="dxa"/>
            <w:tcBorders>
              <w:top w:val="nil"/>
              <w:left w:val="nil"/>
              <w:bottom w:val="nil"/>
              <w:right w:val="nil"/>
            </w:tcBorders>
            <w:shd w:val="clear" w:color="auto" w:fill="auto"/>
            <w:vAlign w:val="center"/>
            <w:hideMark/>
          </w:tcPr>
          <w:p w14:paraId="519F9CB7" w14:textId="77777777" w:rsidR="00453338" w:rsidRPr="00C24B5F" w:rsidRDefault="00453338"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3.40</w:t>
            </w:r>
          </w:p>
        </w:tc>
      </w:tr>
      <w:bookmarkEnd w:id="738"/>
    </w:tbl>
    <w:p w14:paraId="7E0740B2" w14:textId="77777777" w:rsidR="00113452" w:rsidRDefault="00113452" w:rsidP="00113452">
      <w:pPr>
        <w:spacing w:after="0" w:line="240" w:lineRule="auto"/>
        <w:ind w:left="425"/>
        <w:jc w:val="both"/>
        <w:rPr>
          <w:sz w:val="20"/>
        </w:rPr>
      </w:pPr>
    </w:p>
    <w:p w14:paraId="44DB171B" w14:textId="299267B6" w:rsidR="00453338" w:rsidRPr="00FA7FF4" w:rsidRDefault="00113452" w:rsidP="00FA7FF4">
      <w:pPr>
        <w:spacing w:after="0" w:line="240" w:lineRule="auto"/>
        <w:ind w:left="425"/>
        <w:jc w:val="right"/>
        <w:rPr>
          <w:sz w:val="18"/>
          <w:szCs w:val="18"/>
        </w:rPr>
      </w:pPr>
      <w:r w:rsidRPr="00FA7FF4">
        <w:rPr>
          <w:sz w:val="16"/>
          <w:szCs w:val="18"/>
        </w:rPr>
        <w:t xml:space="preserve">Fuente: </w:t>
      </w:r>
      <w:del w:id="739"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740" w:author="Direccion de Politicas y Gestion en Derechos Humanos 14" w:date="2023-12-14T10:31:00Z">
        <w:r w:rsidR="00DC3106">
          <w:rPr>
            <w:sz w:val="16"/>
            <w:szCs w:val="18"/>
          </w:rPr>
          <w:t>Estudio prospectivo sobre los derechos humanos en el Perú</w:t>
        </w:r>
      </w:ins>
    </w:p>
    <w:p w14:paraId="2DBE7432" w14:textId="0AC2189D" w:rsidR="00113452" w:rsidRDefault="002A4BDA" w:rsidP="00E577FF">
      <w:pPr>
        <w:spacing w:before="100" w:beforeAutospacing="1" w:after="100" w:afterAutospacing="1" w:line="288" w:lineRule="auto"/>
        <w:jc w:val="both"/>
        <w:rPr>
          <w:sz w:val="20"/>
        </w:rPr>
      </w:pPr>
      <w:r w:rsidRPr="002A4BDA">
        <w:rPr>
          <w:sz w:val="20"/>
        </w:rPr>
        <w:t>Con el objetivo de ofrecer una representación gráfica y global del nivel de impacto y probabilidad de ocurrencia de los riesgos identificados, se llevó a cabo un mapeo detallado. La siguiente figura presenta visualmente la distribución de estos riesgos en un espacio bidimensional, destacando las zonas donde convergen la magnitud de impacto y la probabilidad de ocurrencia.</w:t>
      </w:r>
    </w:p>
    <w:p w14:paraId="53F754EC" w14:textId="11A810EF" w:rsidR="005034FA" w:rsidRDefault="005034FA" w:rsidP="00E577FF">
      <w:pPr>
        <w:spacing w:before="100" w:beforeAutospacing="1" w:after="100" w:afterAutospacing="1" w:line="288" w:lineRule="auto"/>
        <w:jc w:val="both"/>
        <w:rPr>
          <w:sz w:val="20"/>
        </w:rPr>
      </w:pPr>
      <w:r>
        <w:rPr>
          <w:noProof/>
          <w:sz w:val="20"/>
        </w:rPr>
        <w:drawing>
          <wp:inline distT="0" distB="0" distL="0" distR="0" wp14:anchorId="7582CFC7" wp14:editId="14BFCEC2">
            <wp:extent cx="5126691" cy="4857750"/>
            <wp:effectExtent l="0" t="0" r="0" b="0"/>
            <wp:docPr id="1079368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0525" cy="4861383"/>
                    </a:xfrm>
                    <a:prstGeom prst="rect">
                      <a:avLst/>
                    </a:prstGeom>
                    <a:noFill/>
                  </pic:spPr>
                </pic:pic>
              </a:graphicData>
            </a:graphic>
          </wp:inline>
        </w:drawing>
      </w:r>
    </w:p>
    <w:p w14:paraId="3F5BC43C" w14:textId="11287579" w:rsidR="002A4BDA" w:rsidRPr="00113452" w:rsidRDefault="00C24B5F" w:rsidP="002A4BDA">
      <w:pPr>
        <w:spacing w:after="0" w:line="240" w:lineRule="auto"/>
        <w:ind w:left="425"/>
        <w:jc w:val="both"/>
        <w:rPr>
          <w:b/>
          <w:bCs/>
          <w:sz w:val="20"/>
        </w:rPr>
      </w:pPr>
      <w:bookmarkStart w:id="741" w:name="_Toc152615060"/>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6</w:t>
      </w:r>
      <w:r w:rsidRPr="008B1424">
        <w:rPr>
          <w:b/>
          <w:bCs/>
          <w:i/>
          <w:iCs/>
          <w:sz w:val="20"/>
        </w:rPr>
        <w:fldChar w:fldCharType="end"/>
      </w:r>
      <w:r w:rsidRPr="00454A7C">
        <w:rPr>
          <w:sz w:val="20"/>
        </w:rPr>
        <w:t>:</w:t>
      </w:r>
      <w:r>
        <w:rPr>
          <w:sz w:val="20"/>
        </w:rPr>
        <w:t xml:space="preserve"> </w:t>
      </w:r>
      <w:r w:rsidR="002A4BDA" w:rsidRPr="00C916B6">
        <w:rPr>
          <w:sz w:val="20"/>
        </w:rPr>
        <w:t>Map</w:t>
      </w:r>
      <w:r w:rsidR="00C916B6">
        <w:rPr>
          <w:sz w:val="20"/>
        </w:rPr>
        <w:t xml:space="preserve">eo </w:t>
      </w:r>
      <w:r w:rsidR="002A4BDA" w:rsidRPr="00C916B6">
        <w:rPr>
          <w:sz w:val="20"/>
        </w:rPr>
        <w:t>de riesgos</w:t>
      </w:r>
      <w:r w:rsidR="00C916B6">
        <w:rPr>
          <w:sz w:val="20"/>
        </w:rPr>
        <w:t xml:space="preserve"> identificados</w:t>
      </w:r>
      <w:bookmarkEnd w:id="741"/>
    </w:p>
    <w:p w14:paraId="3E8416CD" w14:textId="70A1712E" w:rsidR="002A4BDA" w:rsidRPr="00C916B6" w:rsidRDefault="002A4BDA" w:rsidP="002A4BDA">
      <w:pPr>
        <w:spacing w:after="0" w:line="240" w:lineRule="auto"/>
        <w:ind w:left="425"/>
        <w:jc w:val="both"/>
        <w:rPr>
          <w:sz w:val="18"/>
          <w:szCs w:val="18"/>
        </w:rPr>
      </w:pPr>
      <w:r w:rsidRPr="00C916B6">
        <w:rPr>
          <w:sz w:val="16"/>
          <w:szCs w:val="18"/>
        </w:rPr>
        <w:t xml:space="preserve">Fuente: </w:t>
      </w:r>
      <w:del w:id="742" w:author="Direccion de Politicas y Gestion en Derechos Humanos 14" w:date="2023-12-14T10:31:00Z">
        <w:r w:rsidRPr="00C916B6" w:rsidDel="00DC3106">
          <w:rPr>
            <w:sz w:val="16"/>
            <w:szCs w:val="18"/>
          </w:rPr>
          <w:delText>Estudio prospectivo: “</w:delText>
        </w:r>
        <w:r w:rsidR="00976F0A" w:rsidRPr="00C916B6" w:rsidDel="00DC3106">
          <w:rPr>
            <w:sz w:val="16"/>
            <w:szCs w:val="18"/>
          </w:rPr>
          <w:delText xml:space="preserve">El </w:delText>
        </w:r>
        <w:r w:rsidRPr="00C916B6" w:rsidDel="00DC3106">
          <w:rPr>
            <w:sz w:val="16"/>
            <w:szCs w:val="18"/>
          </w:rPr>
          <w:delText>futuro de los derechos humanos en el Perú”</w:delText>
        </w:r>
      </w:del>
      <w:ins w:id="743" w:author="Direccion de Politicas y Gestion en Derechos Humanos 14" w:date="2023-12-14T10:31:00Z">
        <w:r w:rsidR="00DC3106">
          <w:rPr>
            <w:sz w:val="16"/>
            <w:szCs w:val="18"/>
          </w:rPr>
          <w:t>Estudio prospectivo sobre los derechos humanos en el Perú</w:t>
        </w:r>
      </w:ins>
    </w:p>
    <w:p w14:paraId="36E1946E" w14:textId="3EDDEB97" w:rsidR="00453338" w:rsidRPr="00453338" w:rsidRDefault="00453338" w:rsidP="00E577FF">
      <w:pPr>
        <w:spacing w:before="100" w:beforeAutospacing="1" w:after="100" w:afterAutospacing="1" w:line="288" w:lineRule="auto"/>
        <w:jc w:val="both"/>
        <w:rPr>
          <w:sz w:val="20"/>
        </w:rPr>
      </w:pPr>
      <w:r w:rsidRPr="00453338">
        <w:rPr>
          <w:sz w:val="20"/>
        </w:rPr>
        <w:lastRenderedPageBreak/>
        <w:t xml:space="preserve">Siguiendo el análisis detallado, el estudio establece la priorización de seis </w:t>
      </w:r>
      <w:r w:rsidR="00804506">
        <w:rPr>
          <w:sz w:val="20"/>
        </w:rPr>
        <w:t xml:space="preserve">(6) </w:t>
      </w:r>
      <w:r w:rsidRPr="00453338">
        <w:rPr>
          <w:sz w:val="20"/>
        </w:rPr>
        <w:t xml:space="preserve">riesgos significativos que demandan una atención especial en el contexto de la Política Nacional Multisectorial de Derechos Humanos. Estos riesgos, identificados y </w:t>
      </w:r>
      <w:r w:rsidR="00113452">
        <w:rPr>
          <w:sz w:val="20"/>
        </w:rPr>
        <w:t>priorizados</w:t>
      </w:r>
      <w:r w:rsidR="00804506">
        <w:rPr>
          <w:sz w:val="20"/>
        </w:rPr>
        <w:t>,</w:t>
      </w:r>
      <w:r w:rsidR="00113452">
        <w:rPr>
          <w:sz w:val="20"/>
        </w:rPr>
        <w:t xml:space="preserve"> se muestran en la siguiente figura:</w:t>
      </w:r>
    </w:p>
    <w:p w14:paraId="4DD340CA" w14:textId="6538C698" w:rsidR="00113452" w:rsidRDefault="00113452" w:rsidP="002A4BDA">
      <w:pPr>
        <w:pStyle w:val="Default"/>
        <w:tabs>
          <w:tab w:val="left" w:pos="426"/>
        </w:tabs>
        <w:ind w:left="426"/>
      </w:pPr>
      <w:r>
        <w:rPr>
          <w:noProof/>
        </w:rPr>
        <mc:AlternateContent>
          <mc:Choice Requires="wpg">
            <w:drawing>
              <wp:anchor distT="0" distB="0" distL="114300" distR="114300" simplePos="0" relativeHeight="251664384" behindDoc="0" locked="0" layoutInCell="1" allowOverlap="1" wp14:anchorId="59E7B2B5" wp14:editId="1FE96FAD">
                <wp:simplePos x="0" y="0"/>
                <wp:positionH relativeFrom="margin">
                  <wp:posOffset>597590</wp:posOffset>
                </wp:positionH>
                <wp:positionV relativeFrom="paragraph">
                  <wp:posOffset>17476</wp:posOffset>
                </wp:positionV>
                <wp:extent cx="4340570" cy="2294467"/>
                <wp:effectExtent l="0" t="0" r="98425" b="0"/>
                <wp:wrapNone/>
                <wp:docPr id="43" name="Grupo 42">
                  <a:extLst xmlns:a="http://schemas.openxmlformats.org/drawingml/2006/main">
                    <a:ext uri="{FF2B5EF4-FFF2-40B4-BE49-F238E27FC236}">
                      <a16:creationId xmlns:a16="http://schemas.microsoft.com/office/drawing/2014/main" id="{48D8BB3C-AB8A-74A7-3CA5-A2496BCFA3E2}"/>
                    </a:ext>
                  </a:extLst>
                </wp:docPr>
                <wp:cNvGraphicFramePr/>
                <a:graphic xmlns:a="http://schemas.openxmlformats.org/drawingml/2006/main">
                  <a:graphicData uri="http://schemas.microsoft.com/office/word/2010/wordprocessingGroup">
                    <wpg:wgp>
                      <wpg:cNvGrpSpPr/>
                      <wpg:grpSpPr>
                        <a:xfrm>
                          <a:off x="0" y="0"/>
                          <a:ext cx="4340570" cy="2294467"/>
                          <a:chOff x="12541" y="0"/>
                          <a:chExt cx="5785724" cy="3198785"/>
                        </a:xfrm>
                      </wpg:grpSpPr>
                      <wps:wsp>
                        <wps:cNvPr id="1560893815" name="Forma libre: forma 1560893815">
                          <a:extLst>
                            <a:ext uri="{FF2B5EF4-FFF2-40B4-BE49-F238E27FC236}">
                              <a16:creationId xmlns:a16="http://schemas.microsoft.com/office/drawing/2014/main" id="{180E2E04-2E24-63EC-7FE5-EA2F00410CB4}"/>
                            </a:ext>
                          </a:extLst>
                        </wps:cNvPr>
                        <wps:cNvSpPr/>
                        <wps:spPr>
                          <a:xfrm>
                            <a:off x="378075" y="0"/>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2BA2C3"/>
                          </a:solidFill>
                          <a:ln w="12700" cap="flat" cmpd="sng" algn="ctr">
                            <a:noFill/>
                            <a:prstDash val="solid"/>
                            <a:miter lim="800000"/>
                          </a:ln>
                          <a:effectLst/>
                        </wps:spPr>
                        <wps:bodyPr wrap="square" rtlCol="0" anchor="ctr">
                          <a:noAutofit/>
                        </wps:bodyPr>
                      </wps:wsp>
                      <wps:wsp>
                        <wps:cNvPr id="1609128420" name="Elipse 1609128420">
                          <a:extLst>
                            <a:ext uri="{FF2B5EF4-FFF2-40B4-BE49-F238E27FC236}">
                              <a16:creationId xmlns:a16="http://schemas.microsoft.com/office/drawing/2014/main" id="{04A2E7A0-90E0-0220-6F7D-F04DAF88AA1B}"/>
                            </a:ext>
                          </a:extLst>
                        </wps:cNvPr>
                        <wps:cNvSpPr/>
                        <wps:spPr>
                          <a:xfrm>
                            <a:off x="153713" y="235217"/>
                            <a:ext cx="578998" cy="578998"/>
                          </a:xfrm>
                          <a:prstGeom prst="ellipse">
                            <a:avLst/>
                          </a:prstGeom>
                          <a:solidFill>
                            <a:srgbClr val="2BA2C3"/>
                          </a:solidFill>
                          <a:ln w="12700" cap="flat" cmpd="sng" algn="ctr">
                            <a:noFill/>
                            <a:prstDash val="solid"/>
                            <a:miter lim="800000"/>
                          </a:ln>
                          <a:effectLst/>
                        </wps:spPr>
                        <wps:bodyPr rtlCol="0" anchor="ctr"/>
                      </wps:wsp>
                      <wps:wsp>
                        <wps:cNvPr id="1944430453" name="Rectángulo: esquinas redondeadas 1944430453">
                          <a:extLst>
                            <a:ext uri="{FF2B5EF4-FFF2-40B4-BE49-F238E27FC236}">
                              <a16:creationId xmlns:a16="http://schemas.microsoft.com/office/drawing/2014/main" id="{0793DD04-1D3D-93C5-0F48-375A222011F9}"/>
                            </a:ext>
                          </a:extLst>
                        </wps:cNvPr>
                        <wps:cNvSpPr/>
                        <wps:spPr>
                          <a:xfrm>
                            <a:off x="957073" y="104943"/>
                            <a:ext cx="1968595" cy="763555"/>
                          </a:xfrm>
                          <a:prstGeom prst="roundRect">
                            <a:avLst>
                              <a:gd name="adj" fmla="val 35624"/>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rtlCol="0" anchor="ctr"/>
                      </wps:wsp>
                      <wps:wsp>
                        <wps:cNvPr id="621488591" name="Forma libre: forma 621488591">
                          <a:extLst>
                            <a:ext uri="{FF2B5EF4-FFF2-40B4-BE49-F238E27FC236}">
                              <a16:creationId xmlns:a16="http://schemas.microsoft.com/office/drawing/2014/main" id="{1A3A2264-DD23-40BA-5566-86E120A5CC9D}"/>
                            </a:ext>
                          </a:extLst>
                        </wps:cNvPr>
                        <wps:cNvSpPr/>
                        <wps:spPr>
                          <a:xfrm>
                            <a:off x="3250672" y="0"/>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FF1177"/>
                          </a:solidFill>
                          <a:ln w="12700" cap="flat" cmpd="sng" algn="ctr">
                            <a:noFill/>
                            <a:prstDash val="solid"/>
                            <a:miter lim="800000"/>
                          </a:ln>
                          <a:effectLst/>
                        </wps:spPr>
                        <wps:bodyPr wrap="square" rtlCol="0" anchor="ctr">
                          <a:noAutofit/>
                        </wps:bodyPr>
                      </wps:wsp>
                      <wps:wsp>
                        <wps:cNvPr id="1764199443" name="Elipse 1764199443">
                          <a:extLst>
                            <a:ext uri="{FF2B5EF4-FFF2-40B4-BE49-F238E27FC236}">
                              <a16:creationId xmlns:a16="http://schemas.microsoft.com/office/drawing/2014/main" id="{FF7DC763-11E4-3A90-3A86-7A00D1412C29}"/>
                            </a:ext>
                          </a:extLst>
                        </wps:cNvPr>
                        <wps:cNvSpPr/>
                        <wps:spPr>
                          <a:xfrm>
                            <a:off x="3026310" y="235217"/>
                            <a:ext cx="578998" cy="578998"/>
                          </a:xfrm>
                          <a:prstGeom prst="ellipse">
                            <a:avLst/>
                          </a:prstGeom>
                          <a:solidFill>
                            <a:srgbClr val="FF1177"/>
                          </a:solidFill>
                          <a:ln w="12700" cap="flat" cmpd="sng" algn="ctr">
                            <a:noFill/>
                            <a:prstDash val="solid"/>
                            <a:miter lim="800000"/>
                          </a:ln>
                          <a:effectLst/>
                        </wps:spPr>
                        <wps:bodyPr rtlCol="0" anchor="ctr"/>
                      </wps:wsp>
                      <wps:wsp>
                        <wps:cNvPr id="420601247" name="Rectángulo: esquinas redondeadas 420601247">
                          <a:extLst>
                            <a:ext uri="{FF2B5EF4-FFF2-40B4-BE49-F238E27FC236}">
                              <a16:creationId xmlns:a16="http://schemas.microsoft.com/office/drawing/2014/main" id="{951F6D2F-9A86-11A9-9BAC-1ABB27014A1C}"/>
                            </a:ext>
                          </a:extLst>
                        </wps:cNvPr>
                        <wps:cNvSpPr/>
                        <wps:spPr>
                          <a:xfrm>
                            <a:off x="3829670" y="104943"/>
                            <a:ext cx="1968595" cy="763555"/>
                          </a:xfrm>
                          <a:prstGeom prst="roundRect">
                            <a:avLst>
                              <a:gd name="adj" fmla="val 35624"/>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rtlCol="0" anchor="ctr"/>
                      </wps:wsp>
                      <wps:wsp>
                        <wps:cNvPr id="1330486381" name="Forma libre: forma 1330486381">
                          <a:extLst>
                            <a:ext uri="{FF2B5EF4-FFF2-40B4-BE49-F238E27FC236}">
                              <a16:creationId xmlns:a16="http://schemas.microsoft.com/office/drawing/2014/main" id="{D1E6CA09-72DB-688F-23E8-D64B7C7C9ABB}"/>
                            </a:ext>
                          </a:extLst>
                        </wps:cNvPr>
                        <wps:cNvSpPr/>
                        <wps:spPr>
                          <a:xfrm>
                            <a:off x="378075" y="1099868"/>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4A3576"/>
                          </a:solidFill>
                          <a:ln w="12700" cap="flat" cmpd="sng" algn="ctr">
                            <a:noFill/>
                            <a:prstDash val="solid"/>
                            <a:miter lim="800000"/>
                          </a:ln>
                          <a:effectLst/>
                        </wps:spPr>
                        <wps:bodyPr wrap="square" rtlCol="0" anchor="ctr">
                          <a:noAutofit/>
                        </wps:bodyPr>
                      </wps:wsp>
                      <wps:wsp>
                        <wps:cNvPr id="327904897" name="Elipse 327904897">
                          <a:extLst>
                            <a:ext uri="{FF2B5EF4-FFF2-40B4-BE49-F238E27FC236}">
                              <a16:creationId xmlns:a16="http://schemas.microsoft.com/office/drawing/2014/main" id="{04756296-9732-6EB8-509F-7C19899489A2}"/>
                            </a:ext>
                          </a:extLst>
                        </wps:cNvPr>
                        <wps:cNvSpPr/>
                        <wps:spPr>
                          <a:xfrm>
                            <a:off x="153713" y="1335085"/>
                            <a:ext cx="578998" cy="578998"/>
                          </a:xfrm>
                          <a:prstGeom prst="ellipse">
                            <a:avLst/>
                          </a:prstGeom>
                          <a:solidFill>
                            <a:srgbClr val="4A3576"/>
                          </a:solidFill>
                          <a:ln w="12700" cap="flat" cmpd="sng" algn="ctr">
                            <a:noFill/>
                            <a:prstDash val="solid"/>
                            <a:miter lim="800000"/>
                          </a:ln>
                          <a:effectLst/>
                        </wps:spPr>
                        <wps:bodyPr rtlCol="0" anchor="ctr"/>
                      </wps:wsp>
                      <wps:wsp>
                        <wps:cNvPr id="578740310" name="Rectángulo: esquinas redondeadas 578740310">
                          <a:extLst>
                            <a:ext uri="{FF2B5EF4-FFF2-40B4-BE49-F238E27FC236}">
                              <a16:creationId xmlns:a16="http://schemas.microsoft.com/office/drawing/2014/main" id="{C215BCD1-52BB-B4AC-6B8B-0373B38D4146}"/>
                            </a:ext>
                          </a:extLst>
                        </wps:cNvPr>
                        <wps:cNvSpPr/>
                        <wps:spPr>
                          <a:xfrm>
                            <a:off x="957073" y="1204811"/>
                            <a:ext cx="1968595" cy="763555"/>
                          </a:xfrm>
                          <a:prstGeom prst="roundRect">
                            <a:avLst>
                              <a:gd name="adj" fmla="val 35624"/>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rtlCol="0" anchor="ctr"/>
                      </wps:wsp>
                      <wps:wsp>
                        <wps:cNvPr id="2088410113" name="Forma libre: forma 2088410113">
                          <a:extLst>
                            <a:ext uri="{FF2B5EF4-FFF2-40B4-BE49-F238E27FC236}">
                              <a16:creationId xmlns:a16="http://schemas.microsoft.com/office/drawing/2014/main" id="{A74E2D78-9A52-7808-541A-BEAD7FDDA652}"/>
                            </a:ext>
                          </a:extLst>
                        </wps:cNvPr>
                        <wps:cNvSpPr/>
                        <wps:spPr>
                          <a:xfrm>
                            <a:off x="3250672" y="1099868"/>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F55916"/>
                          </a:solidFill>
                          <a:ln w="12700" cap="flat" cmpd="sng" algn="ctr">
                            <a:noFill/>
                            <a:prstDash val="solid"/>
                            <a:miter lim="800000"/>
                          </a:ln>
                          <a:effectLst/>
                        </wps:spPr>
                        <wps:bodyPr wrap="square" rtlCol="0" anchor="ctr">
                          <a:noAutofit/>
                        </wps:bodyPr>
                      </wps:wsp>
                      <wps:wsp>
                        <wps:cNvPr id="1962751434" name="Elipse 1962751434">
                          <a:extLst>
                            <a:ext uri="{FF2B5EF4-FFF2-40B4-BE49-F238E27FC236}">
                              <a16:creationId xmlns:a16="http://schemas.microsoft.com/office/drawing/2014/main" id="{7055A36F-07E4-D14D-C9DA-2A7D2FEFE2BD}"/>
                            </a:ext>
                          </a:extLst>
                        </wps:cNvPr>
                        <wps:cNvSpPr/>
                        <wps:spPr>
                          <a:xfrm>
                            <a:off x="3026310" y="1335085"/>
                            <a:ext cx="578998" cy="578998"/>
                          </a:xfrm>
                          <a:prstGeom prst="ellipse">
                            <a:avLst/>
                          </a:prstGeom>
                          <a:solidFill>
                            <a:srgbClr val="F55916"/>
                          </a:solidFill>
                          <a:ln w="12700" cap="flat" cmpd="sng" algn="ctr">
                            <a:noFill/>
                            <a:prstDash val="solid"/>
                            <a:miter lim="800000"/>
                          </a:ln>
                          <a:effectLst/>
                        </wps:spPr>
                        <wps:bodyPr rtlCol="0" anchor="ctr"/>
                      </wps:wsp>
                      <wps:wsp>
                        <wps:cNvPr id="1879787032" name="Rectángulo: esquinas redondeadas 1879787032">
                          <a:extLst>
                            <a:ext uri="{FF2B5EF4-FFF2-40B4-BE49-F238E27FC236}">
                              <a16:creationId xmlns:a16="http://schemas.microsoft.com/office/drawing/2014/main" id="{432AA314-7051-FE3F-6D87-EE383994168B}"/>
                            </a:ext>
                          </a:extLst>
                        </wps:cNvPr>
                        <wps:cNvSpPr/>
                        <wps:spPr>
                          <a:xfrm>
                            <a:off x="3829670" y="1204811"/>
                            <a:ext cx="1968595" cy="763555"/>
                          </a:xfrm>
                          <a:prstGeom prst="roundRect">
                            <a:avLst>
                              <a:gd name="adj" fmla="val 35624"/>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rtlCol="0" anchor="ctr"/>
                      </wps:wsp>
                      <wps:wsp>
                        <wps:cNvPr id="1552728973" name="Forma libre: forma 1552728973">
                          <a:extLst>
                            <a:ext uri="{FF2B5EF4-FFF2-40B4-BE49-F238E27FC236}">
                              <a16:creationId xmlns:a16="http://schemas.microsoft.com/office/drawing/2014/main" id="{E11BEBD6-BA4F-8EAE-F453-6D7100D10C4B}"/>
                            </a:ext>
                          </a:extLst>
                        </wps:cNvPr>
                        <wps:cNvSpPr/>
                        <wps:spPr>
                          <a:xfrm>
                            <a:off x="378075" y="2192775"/>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FF9B30"/>
                          </a:solidFill>
                          <a:ln w="12700" cap="flat" cmpd="sng" algn="ctr">
                            <a:noFill/>
                            <a:prstDash val="solid"/>
                            <a:miter lim="800000"/>
                          </a:ln>
                          <a:effectLst/>
                        </wps:spPr>
                        <wps:bodyPr wrap="square" rtlCol="0" anchor="ctr">
                          <a:noAutofit/>
                        </wps:bodyPr>
                      </wps:wsp>
                      <wps:wsp>
                        <wps:cNvPr id="760595364" name="Elipse 760595364">
                          <a:extLst>
                            <a:ext uri="{FF2B5EF4-FFF2-40B4-BE49-F238E27FC236}">
                              <a16:creationId xmlns:a16="http://schemas.microsoft.com/office/drawing/2014/main" id="{481B4CF0-8321-2C0B-792F-48DF97D08C77}"/>
                            </a:ext>
                          </a:extLst>
                        </wps:cNvPr>
                        <wps:cNvSpPr/>
                        <wps:spPr>
                          <a:xfrm>
                            <a:off x="153713" y="2427992"/>
                            <a:ext cx="578998" cy="578998"/>
                          </a:xfrm>
                          <a:prstGeom prst="ellipse">
                            <a:avLst/>
                          </a:prstGeom>
                          <a:solidFill>
                            <a:srgbClr val="FF9B30"/>
                          </a:solidFill>
                          <a:ln w="12700" cap="flat" cmpd="sng" algn="ctr">
                            <a:noFill/>
                            <a:prstDash val="solid"/>
                            <a:miter lim="800000"/>
                          </a:ln>
                          <a:effectLst/>
                        </wps:spPr>
                        <wps:bodyPr rtlCol="0" anchor="ctr"/>
                      </wps:wsp>
                      <wps:wsp>
                        <wps:cNvPr id="1265974953" name="Rectángulo: esquinas redondeadas 1265974953">
                          <a:extLst>
                            <a:ext uri="{FF2B5EF4-FFF2-40B4-BE49-F238E27FC236}">
                              <a16:creationId xmlns:a16="http://schemas.microsoft.com/office/drawing/2014/main" id="{8BA04332-0715-5159-E4CD-25337B579B9A}"/>
                            </a:ext>
                          </a:extLst>
                        </wps:cNvPr>
                        <wps:cNvSpPr/>
                        <wps:spPr>
                          <a:xfrm>
                            <a:off x="957073" y="2297718"/>
                            <a:ext cx="1968595" cy="763555"/>
                          </a:xfrm>
                          <a:prstGeom prst="roundRect">
                            <a:avLst>
                              <a:gd name="adj" fmla="val 35624"/>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rtlCol="0" anchor="ctr"/>
                      </wps:wsp>
                      <wps:wsp>
                        <wps:cNvPr id="1044788858" name="Forma libre: forma 1044788858">
                          <a:extLst>
                            <a:ext uri="{FF2B5EF4-FFF2-40B4-BE49-F238E27FC236}">
                              <a16:creationId xmlns:a16="http://schemas.microsoft.com/office/drawing/2014/main" id="{596A16CE-617B-4B67-CAFE-DA2017938599}"/>
                            </a:ext>
                          </a:extLst>
                        </wps:cNvPr>
                        <wps:cNvSpPr/>
                        <wps:spPr>
                          <a:xfrm>
                            <a:off x="3250672" y="2192775"/>
                            <a:ext cx="2021111" cy="1006010"/>
                          </a:xfrm>
                          <a:custGeom>
                            <a:avLst/>
                            <a:gdLst>
                              <a:gd name="connsiteX0" fmla="*/ 190557 w 2408980"/>
                              <a:gd name="connsiteY0" fmla="*/ 0 h 1199072"/>
                              <a:gd name="connsiteX1" fmla="*/ 2209131 w 2408980"/>
                              <a:gd name="connsiteY1" fmla="*/ 0 h 1199072"/>
                              <a:gd name="connsiteX2" fmla="*/ 2408980 w 2408980"/>
                              <a:gd name="connsiteY2" fmla="*/ 199849 h 1199072"/>
                              <a:gd name="connsiteX3" fmla="*/ 2408980 w 2408980"/>
                              <a:gd name="connsiteY3" fmla="*/ 999223 h 1199072"/>
                              <a:gd name="connsiteX4" fmla="*/ 2209131 w 2408980"/>
                              <a:gd name="connsiteY4" fmla="*/ 1199072 h 1199072"/>
                              <a:gd name="connsiteX5" fmla="*/ 190557 w 2408980"/>
                              <a:gd name="connsiteY5" fmla="*/ 1199072 h 1199072"/>
                              <a:gd name="connsiteX6" fmla="*/ 49243 w 2408980"/>
                              <a:gd name="connsiteY6" fmla="*/ 1140538 h 1199072"/>
                              <a:gd name="connsiteX7" fmla="*/ 6779 w 2408980"/>
                              <a:gd name="connsiteY7" fmla="*/ 1077556 h 1199072"/>
                              <a:gd name="connsiteX8" fmla="*/ 71220 w 2408980"/>
                              <a:gd name="connsiteY8" fmla="*/ 1084052 h 1199072"/>
                              <a:gd name="connsiteX9" fmla="*/ 539922 w 2408980"/>
                              <a:gd name="connsiteY9" fmla="*/ 615350 h 1199072"/>
                              <a:gd name="connsiteX10" fmla="*/ 71220 w 2408980"/>
                              <a:gd name="connsiteY10" fmla="*/ 146648 h 1199072"/>
                              <a:gd name="connsiteX11" fmla="*/ 0 w 2408980"/>
                              <a:gd name="connsiteY11" fmla="*/ 153828 h 1199072"/>
                              <a:gd name="connsiteX12" fmla="*/ 6413 w 2408980"/>
                              <a:gd name="connsiteY12" fmla="*/ 122059 h 1199072"/>
                              <a:gd name="connsiteX13" fmla="*/ 190557 w 2408980"/>
                              <a:gd name="connsiteY13" fmla="*/ 0 h 11990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08980" h="1199072">
                                <a:moveTo>
                                  <a:pt x="190557" y="0"/>
                                </a:moveTo>
                                <a:lnTo>
                                  <a:pt x="2209131" y="0"/>
                                </a:lnTo>
                                <a:cubicBezTo>
                                  <a:pt x="2319505" y="0"/>
                                  <a:pt x="2408980" y="89475"/>
                                  <a:pt x="2408980" y="199849"/>
                                </a:cubicBezTo>
                                <a:lnTo>
                                  <a:pt x="2408980" y="999223"/>
                                </a:lnTo>
                                <a:cubicBezTo>
                                  <a:pt x="2408980" y="1109597"/>
                                  <a:pt x="2319505" y="1199072"/>
                                  <a:pt x="2209131" y="1199072"/>
                                </a:cubicBezTo>
                                <a:lnTo>
                                  <a:pt x="190557" y="1199072"/>
                                </a:lnTo>
                                <a:cubicBezTo>
                                  <a:pt x="135370" y="1199072"/>
                                  <a:pt x="85408" y="1176703"/>
                                  <a:pt x="49243" y="1140538"/>
                                </a:cubicBezTo>
                                <a:lnTo>
                                  <a:pt x="6779" y="1077556"/>
                                </a:lnTo>
                                <a:lnTo>
                                  <a:pt x="71220" y="1084052"/>
                                </a:lnTo>
                                <a:cubicBezTo>
                                  <a:pt x="330077" y="1084052"/>
                                  <a:pt x="539922" y="874207"/>
                                  <a:pt x="539922" y="615350"/>
                                </a:cubicBezTo>
                                <a:cubicBezTo>
                                  <a:pt x="539922" y="356493"/>
                                  <a:pt x="330077" y="146648"/>
                                  <a:pt x="71220" y="146648"/>
                                </a:cubicBezTo>
                                <a:lnTo>
                                  <a:pt x="0" y="153828"/>
                                </a:lnTo>
                                <a:lnTo>
                                  <a:pt x="6413" y="122059"/>
                                </a:lnTo>
                                <a:cubicBezTo>
                                  <a:pt x="36752" y="50330"/>
                                  <a:pt x="107777" y="0"/>
                                  <a:pt x="190557" y="0"/>
                                </a:cubicBezTo>
                                <a:close/>
                              </a:path>
                            </a:pathLst>
                          </a:custGeom>
                          <a:solidFill>
                            <a:srgbClr val="0ABA2F"/>
                          </a:solidFill>
                          <a:ln w="12700" cap="flat" cmpd="sng" algn="ctr">
                            <a:noFill/>
                            <a:prstDash val="solid"/>
                            <a:miter lim="800000"/>
                          </a:ln>
                          <a:effectLst/>
                        </wps:spPr>
                        <wps:bodyPr wrap="square" rtlCol="0" anchor="ctr">
                          <a:noAutofit/>
                        </wps:bodyPr>
                      </wps:wsp>
                      <wps:wsp>
                        <wps:cNvPr id="1054826465" name="Elipse 1054826465">
                          <a:extLst>
                            <a:ext uri="{FF2B5EF4-FFF2-40B4-BE49-F238E27FC236}">
                              <a16:creationId xmlns:a16="http://schemas.microsoft.com/office/drawing/2014/main" id="{06C61792-2343-3576-B1BF-3FEC8230DA82}"/>
                            </a:ext>
                          </a:extLst>
                        </wps:cNvPr>
                        <wps:cNvSpPr/>
                        <wps:spPr>
                          <a:xfrm>
                            <a:off x="3026310" y="2427992"/>
                            <a:ext cx="578998" cy="578998"/>
                          </a:xfrm>
                          <a:prstGeom prst="ellipse">
                            <a:avLst/>
                          </a:prstGeom>
                          <a:solidFill>
                            <a:srgbClr val="0ABA2F"/>
                          </a:solidFill>
                          <a:ln w="12700" cap="flat" cmpd="sng" algn="ctr">
                            <a:noFill/>
                            <a:prstDash val="solid"/>
                            <a:miter lim="800000"/>
                          </a:ln>
                          <a:effectLst/>
                        </wps:spPr>
                        <wps:bodyPr rtlCol="0" anchor="ctr"/>
                      </wps:wsp>
                      <wps:wsp>
                        <wps:cNvPr id="51187066" name="Rectángulo: esquinas redondeadas 51187066">
                          <a:extLst>
                            <a:ext uri="{FF2B5EF4-FFF2-40B4-BE49-F238E27FC236}">
                              <a16:creationId xmlns:a16="http://schemas.microsoft.com/office/drawing/2014/main" id="{E73932D6-FEDA-D058-B74C-3C78B4D43AF3}"/>
                            </a:ext>
                          </a:extLst>
                        </wps:cNvPr>
                        <wps:cNvSpPr/>
                        <wps:spPr>
                          <a:xfrm>
                            <a:off x="3829670" y="2297718"/>
                            <a:ext cx="1968595" cy="763555"/>
                          </a:xfrm>
                          <a:prstGeom prst="roundRect">
                            <a:avLst>
                              <a:gd name="adj" fmla="val 36932"/>
                            </a:avLst>
                          </a:prstGeom>
                          <a:solidFill>
                            <a:sysClr val="window" lastClr="FFFFFF"/>
                          </a:solidFill>
                          <a:ln w="12700" cap="flat" cmpd="sng" algn="ctr">
                            <a:noFill/>
                            <a:prstDash val="solid"/>
                            <a:miter lim="800000"/>
                          </a:ln>
                          <a:effectLst>
                            <a:outerShdw blurRad="63500" sx="102000" sy="102000" algn="ctr" rotWithShape="0">
                              <a:prstClr val="black">
                                <a:alpha val="40000"/>
                              </a:prstClr>
                            </a:outerShdw>
                          </a:effectLst>
                        </wps:spPr>
                        <wps:bodyPr wrap="square" rtlCol="0" anchor="ctr">
                          <a:noAutofit/>
                        </wps:bodyPr>
                      </wps:wsp>
                      <wps:wsp>
                        <wps:cNvPr id="2141361594" name="CuadroTexto 28">
                          <a:extLst>
                            <a:ext uri="{FF2B5EF4-FFF2-40B4-BE49-F238E27FC236}">
                              <a16:creationId xmlns:a16="http://schemas.microsoft.com/office/drawing/2014/main" id="{EF8F1BBA-CC8C-660C-53D9-D77139C03230}"/>
                            </a:ext>
                          </a:extLst>
                        </wps:cNvPr>
                        <wps:cNvSpPr txBox="1"/>
                        <wps:spPr>
                          <a:xfrm>
                            <a:off x="12541" y="80956"/>
                            <a:ext cx="871220" cy="845819"/>
                          </a:xfrm>
                          <a:prstGeom prst="rect">
                            <a:avLst/>
                          </a:prstGeom>
                          <a:noFill/>
                        </wps:spPr>
                        <wps:txbx>
                          <w:txbxContent>
                            <w:p w14:paraId="2FA708DE"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1</w:t>
                              </w:r>
                            </w:p>
                          </w:txbxContent>
                        </wps:txbx>
                        <wps:bodyPr wrap="square" rtlCol="0">
                          <a:noAutofit/>
                        </wps:bodyPr>
                      </wps:wsp>
                      <wps:wsp>
                        <wps:cNvPr id="648874807" name="CuadroTexto 29">
                          <a:extLst>
                            <a:ext uri="{FF2B5EF4-FFF2-40B4-BE49-F238E27FC236}">
                              <a16:creationId xmlns:a16="http://schemas.microsoft.com/office/drawing/2014/main" id="{B169525B-6DBC-49A7-8B88-A56BBB4F2D3D}"/>
                            </a:ext>
                          </a:extLst>
                        </wps:cNvPr>
                        <wps:cNvSpPr txBox="1"/>
                        <wps:spPr>
                          <a:xfrm>
                            <a:off x="2880379" y="80837"/>
                            <a:ext cx="871220" cy="845819"/>
                          </a:xfrm>
                          <a:prstGeom prst="rect">
                            <a:avLst/>
                          </a:prstGeom>
                          <a:noFill/>
                        </wps:spPr>
                        <wps:txbx>
                          <w:txbxContent>
                            <w:p w14:paraId="01AA7167"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2</w:t>
                              </w:r>
                            </w:p>
                          </w:txbxContent>
                        </wps:txbx>
                        <wps:bodyPr wrap="square" rtlCol="0">
                          <a:noAutofit/>
                        </wps:bodyPr>
                      </wps:wsp>
                      <wps:wsp>
                        <wps:cNvPr id="186234673" name="CuadroTexto 30">
                          <a:extLst>
                            <a:ext uri="{FF2B5EF4-FFF2-40B4-BE49-F238E27FC236}">
                              <a16:creationId xmlns:a16="http://schemas.microsoft.com/office/drawing/2014/main" id="{C14BEC2E-C590-49CE-C53A-8679C38BCCF6}"/>
                            </a:ext>
                          </a:extLst>
                        </wps:cNvPr>
                        <wps:cNvSpPr txBox="1"/>
                        <wps:spPr>
                          <a:xfrm>
                            <a:off x="2846020" y="2271904"/>
                            <a:ext cx="871220" cy="845819"/>
                          </a:xfrm>
                          <a:prstGeom prst="rect">
                            <a:avLst/>
                          </a:prstGeom>
                          <a:noFill/>
                        </wps:spPr>
                        <wps:txbx>
                          <w:txbxContent>
                            <w:p w14:paraId="154E6EE3"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6</w:t>
                              </w:r>
                            </w:p>
                          </w:txbxContent>
                        </wps:txbx>
                        <wps:bodyPr wrap="square" rtlCol="0">
                          <a:noAutofit/>
                        </wps:bodyPr>
                      </wps:wsp>
                      <wps:wsp>
                        <wps:cNvPr id="1536433504" name="CuadroTexto 31">
                          <a:extLst>
                            <a:ext uri="{FF2B5EF4-FFF2-40B4-BE49-F238E27FC236}">
                              <a16:creationId xmlns:a16="http://schemas.microsoft.com/office/drawing/2014/main" id="{DFA60E4F-02D3-4D19-97E1-FA7537317A17}"/>
                            </a:ext>
                          </a:extLst>
                        </wps:cNvPr>
                        <wps:cNvSpPr txBox="1"/>
                        <wps:spPr>
                          <a:xfrm>
                            <a:off x="2842076" y="1151984"/>
                            <a:ext cx="871220" cy="845819"/>
                          </a:xfrm>
                          <a:prstGeom prst="rect">
                            <a:avLst/>
                          </a:prstGeom>
                          <a:noFill/>
                        </wps:spPr>
                        <wps:txbx>
                          <w:txbxContent>
                            <w:p w14:paraId="1CE44856"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4</w:t>
                              </w:r>
                            </w:p>
                          </w:txbxContent>
                        </wps:txbx>
                        <wps:bodyPr wrap="square" rtlCol="0">
                          <a:noAutofit/>
                        </wps:bodyPr>
                      </wps:wsp>
                      <wps:wsp>
                        <wps:cNvPr id="785340748" name="CuadroTexto 32">
                          <a:extLst>
                            <a:ext uri="{FF2B5EF4-FFF2-40B4-BE49-F238E27FC236}">
                              <a16:creationId xmlns:a16="http://schemas.microsoft.com/office/drawing/2014/main" id="{674457E6-96A7-AAA4-DC5E-BEC64C1E97FF}"/>
                            </a:ext>
                          </a:extLst>
                        </wps:cNvPr>
                        <wps:cNvSpPr txBox="1"/>
                        <wps:spPr>
                          <a:xfrm>
                            <a:off x="27779" y="1151977"/>
                            <a:ext cx="871220" cy="845819"/>
                          </a:xfrm>
                          <a:prstGeom prst="rect">
                            <a:avLst/>
                          </a:prstGeom>
                          <a:noFill/>
                        </wps:spPr>
                        <wps:txbx>
                          <w:txbxContent>
                            <w:p w14:paraId="2FEE6C96"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3</w:t>
                              </w:r>
                            </w:p>
                          </w:txbxContent>
                        </wps:txbx>
                        <wps:bodyPr wrap="square" rtlCol="0">
                          <a:noAutofit/>
                        </wps:bodyPr>
                      </wps:wsp>
                      <wps:wsp>
                        <wps:cNvPr id="126183655" name="CuadroTexto 33">
                          <a:extLst>
                            <a:ext uri="{FF2B5EF4-FFF2-40B4-BE49-F238E27FC236}">
                              <a16:creationId xmlns:a16="http://schemas.microsoft.com/office/drawing/2014/main" id="{7CCE7654-4751-1B22-9AA7-909A6FC4EA50}"/>
                            </a:ext>
                          </a:extLst>
                        </wps:cNvPr>
                        <wps:cNvSpPr txBox="1"/>
                        <wps:spPr>
                          <a:xfrm>
                            <a:off x="16369" y="2297722"/>
                            <a:ext cx="871220" cy="845819"/>
                          </a:xfrm>
                          <a:prstGeom prst="rect">
                            <a:avLst/>
                          </a:prstGeom>
                          <a:noFill/>
                        </wps:spPr>
                        <wps:txbx>
                          <w:txbxContent>
                            <w:p w14:paraId="6FAC71B0"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5</w:t>
                              </w:r>
                            </w:p>
                          </w:txbxContent>
                        </wps:txbx>
                        <wps:bodyPr wrap="square" rtlCol="0">
                          <a:noAutofit/>
                        </wps:bodyPr>
                      </wps:wsp>
                      <wps:wsp>
                        <wps:cNvPr id="941254204" name="CuadroTexto 36">
                          <a:extLst>
                            <a:ext uri="{FF2B5EF4-FFF2-40B4-BE49-F238E27FC236}">
                              <a16:creationId xmlns:a16="http://schemas.microsoft.com/office/drawing/2014/main" id="{96384313-380D-C79E-2CDC-3EAC2B605E41}"/>
                            </a:ext>
                          </a:extLst>
                        </wps:cNvPr>
                        <wps:cNvSpPr txBox="1"/>
                        <wps:spPr>
                          <a:xfrm>
                            <a:off x="1050539" y="348992"/>
                            <a:ext cx="1532890" cy="360045"/>
                          </a:xfrm>
                          <a:prstGeom prst="rect">
                            <a:avLst/>
                          </a:prstGeom>
                          <a:noFill/>
                        </wps:spPr>
                        <wps:txbx>
                          <w:txbxContent>
                            <w:p w14:paraId="1CCB1754" w14:textId="77777777" w:rsidR="00113452" w:rsidRPr="002A4BDA" w:rsidRDefault="00113452" w:rsidP="00113452">
                              <w:pPr>
                                <w:rPr>
                                  <w:rFonts w:hAnsi="Calibri"/>
                                  <w:b/>
                                  <w:bCs/>
                                  <w:color w:val="595959" w:themeColor="text1" w:themeTint="A6"/>
                                  <w:kern w:val="24"/>
                                  <w:sz w:val="20"/>
                                  <w:szCs w:val="20"/>
                                  <w14:ligatures w14:val="none"/>
                                </w:rPr>
                              </w:pPr>
                              <w:r w:rsidRPr="002A4BDA">
                                <w:rPr>
                                  <w:rFonts w:hAnsi="Calibri"/>
                                  <w:b/>
                                  <w:bCs/>
                                  <w:color w:val="595959" w:themeColor="text1" w:themeTint="A6"/>
                                  <w:kern w:val="24"/>
                                  <w:sz w:val="20"/>
                                  <w:szCs w:val="20"/>
                                </w:rPr>
                                <w:t>Crisis alimentaria</w:t>
                              </w:r>
                            </w:p>
                          </w:txbxContent>
                        </wps:txbx>
                        <wps:bodyPr wrap="square">
                          <a:noAutofit/>
                        </wps:bodyPr>
                      </wps:wsp>
                      <wps:wsp>
                        <wps:cNvPr id="1159254689" name="CuadroTexto 37">
                          <a:extLst>
                            <a:ext uri="{FF2B5EF4-FFF2-40B4-BE49-F238E27FC236}">
                              <a16:creationId xmlns:a16="http://schemas.microsoft.com/office/drawing/2014/main" id="{AFEF6877-3439-C8BC-7D9C-B489A5C285A0}"/>
                            </a:ext>
                          </a:extLst>
                        </wps:cNvPr>
                        <wps:cNvSpPr txBox="1"/>
                        <wps:spPr>
                          <a:xfrm>
                            <a:off x="3816558" y="215445"/>
                            <a:ext cx="1779270" cy="598695"/>
                          </a:xfrm>
                          <a:prstGeom prst="rect">
                            <a:avLst/>
                          </a:prstGeom>
                          <a:noFill/>
                        </wps:spPr>
                        <wps:txbx>
                          <w:txbxContent>
                            <w:p w14:paraId="6AF5BB6E" w14:textId="249923F3" w:rsidR="00113452" w:rsidRPr="002A4BDA" w:rsidRDefault="005034FA" w:rsidP="00113452">
                              <w:pPr>
                                <w:rPr>
                                  <w:rFonts w:hAnsi="Calibri"/>
                                  <w:b/>
                                  <w:bCs/>
                                  <w:color w:val="595959" w:themeColor="text1" w:themeTint="A6"/>
                                  <w:kern w:val="24"/>
                                  <w:sz w:val="20"/>
                                  <w:szCs w:val="20"/>
                                  <w:lang w:val="es-ES"/>
                                  <w14:ligatures w14:val="none"/>
                                </w:rPr>
                              </w:pPr>
                              <w:r>
                                <w:rPr>
                                  <w:rFonts w:hAnsi="Calibri"/>
                                  <w:b/>
                                  <w:bCs/>
                                  <w:color w:val="595959" w:themeColor="text1" w:themeTint="A6"/>
                                  <w:kern w:val="24"/>
                                  <w:sz w:val="20"/>
                                  <w:szCs w:val="20"/>
                                  <w:lang w:val="es-ES"/>
                                </w:rPr>
                                <w:t>Fracaso del</w:t>
                              </w:r>
                              <w:r w:rsidR="00113452" w:rsidRPr="002A4BDA">
                                <w:rPr>
                                  <w:rFonts w:hAnsi="Calibri"/>
                                  <w:b/>
                                  <w:bCs/>
                                  <w:color w:val="595959" w:themeColor="text1" w:themeTint="A6"/>
                                  <w:kern w:val="24"/>
                                  <w:sz w:val="20"/>
                                  <w:szCs w:val="20"/>
                                  <w:lang w:val="es-ES"/>
                                </w:rPr>
                                <w:t xml:space="preserve"> sistema de justicia</w:t>
                              </w:r>
                            </w:p>
                          </w:txbxContent>
                        </wps:txbx>
                        <wps:bodyPr wrap="square">
                          <a:noAutofit/>
                        </wps:bodyPr>
                      </wps:wsp>
                      <wps:wsp>
                        <wps:cNvPr id="1356684871" name="CuadroTexto 38">
                          <a:extLst>
                            <a:ext uri="{FF2B5EF4-FFF2-40B4-BE49-F238E27FC236}">
                              <a16:creationId xmlns:a16="http://schemas.microsoft.com/office/drawing/2014/main" id="{92C940DE-E302-2DEF-3D4F-7BE19BE2D8E1}"/>
                            </a:ext>
                          </a:extLst>
                        </wps:cNvPr>
                        <wps:cNvSpPr txBox="1"/>
                        <wps:spPr>
                          <a:xfrm>
                            <a:off x="1006500" y="1317482"/>
                            <a:ext cx="1968499" cy="650702"/>
                          </a:xfrm>
                          <a:prstGeom prst="rect">
                            <a:avLst/>
                          </a:prstGeom>
                          <a:noFill/>
                        </wps:spPr>
                        <wps:txbx>
                          <w:txbxContent>
                            <w:p w14:paraId="3FFF1E47"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Exacerbación de la inseguridad ciudadana</w:t>
                              </w:r>
                            </w:p>
                          </w:txbxContent>
                        </wps:txbx>
                        <wps:bodyPr wrap="square">
                          <a:noAutofit/>
                        </wps:bodyPr>
                      </wps:wsp>
                      <wps:wsp>
                        <wps:cNvPr id="498543254" name="CuadroTexto 39">
                          <a:extLst>
                            <a:ext uri="{FF2B5EF4-FFF2-40B4-BE49-F238E27FC236}">
                              <a16:creationId xmlns:a16="http://schemas.microsoft.com/office/drawing/2014/main" id="{9BD358D1-3A47-9C26-6C7F-4FB9E483841C}"/>
                            </a:ext>
                          </a:extLst>
                        </wps:cNvPr>
                        <wps:cNvSpPr txBox="1"/>
                        <wps:spPr>
                          <a:xfrm>
                            <a:off x="3881374" y="1317482"/>
                            <a:ext cx="1492885" cy="622420"/>
                          </a:xfrm>
                          <a:prstGeom prst="rect">
                            <a:avLst/>
                          </a:prstGeom>
                          <a:noFill/>
                        </wps:spPr>
                        <wps:txbx>
                          <w:txbxContent>
                            <w:p w14:paraId="6AB883A0"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Colapso o crisis del Estado</w:t>
                              </w:r>
                            </w:p>
                          </w:txbxContent>
                        </wps:txbx>
                        <wps:bodyPr wrap="square">
                          <a:noAutofit/>
                        </wps:bodyPr>
                      </wps:wsp>
                      <wps:wsp>
                        <wps:cNvPr id="595945376" name="CuadroTexto 40">
                          <a:extLst>
                            <a:ext uri="{FF2B5EF4-FFF2-40B4-BE49-F238E27FC236}">
                              <a16:creationId xmlns:a16="http://schemas.microsoft.com/office/drawing/2014/main" id="{4F534723-F480-49F0-7FE4-78BC6424289E}"/>
                            </a:ext>
                          </a:extLst>
                        </wps:cNvPr>
                        <wps:cNvSpPr txBox="1"/>
                        <wps:spPr>
                          <a:xfrm>
                            <a:off x="944881" y="2404521"/>
                            <a:ext cx="1968501" cy="566304"/>
                          </a:xfrm>
                          <a:prstGeom prst="rect">
                            <a:avLst/>
                          </a:prstGeom>
                          <a:noFill/>
                        </wps:spPr>
                        <wps:txbx>
                          <w:txbxContent>
                            <w:p w14:paraId="3015906C"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Colapso del sistema sanitario</w:t>
                              </w:r>
                            </w:p>
                          </w:txbxContent>
                        </wps:txbx>
                        <wps:bodyPr wrap="square">
                          <a:noAutofit/>
                        </wps:bodyPr>
                      </wps:wsp>
                      <wps:wsp>
                        <wps:cNvPr id="878193146" name="CuadroTexto 41">
                          <a:extLst>
                            <a:ext uri="{FF2B5EF4-FFF2-40B4-BE49-F238E27FC236}">
                              <a16:creationId xmlns:a16="http://schemas.microsoft.com/office/drawing/2014/main" id="{85D34D0A-FDA6-ACF5-CB92-9862C9EFDD5F}"/>
                            </a:ext>
                          </a:extLst>
                        </wps:cNvPr>
                        <wps:cNvSpPr txBox="1"/>
                        <wps:spPr>
                          <a:xfrm>
                            <a:off x="3881673" y="2290871"/>
                            <a:ext cx="1779202" cy="794169"/>
                          </a:xfrm>
                          <a:prstGeom prst="rect">
                            <a:avLst/>
                          </a:prstGeom>
                          <a:noFill/>
                        </wps:spPr>
                        <wps:txbx>
                          <w:txbxContent>
                            <w:p w14:paraId="5B84355F"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Desastres naturales y fenómenos meteorológicos extremos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9E7B2B5" id="Grupo 42" o:spid="_x0000_s1088" style="position:absolute;left:0;text-align:left;margin-left:47.05pt;margin-top:1.4pt;width:341.8pt;height:180.65pt;z-index:251664384;mso-position-horizontal-relative:margin;mso-position-vertical-relative:text;mso-width-relative:margin;mso-height-relative:margin" coordorigin="125" coordsize="57857,3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">
                <v:shape id="Forma libre: forma 1560893815" o:spid="_x0000_s1089" style="position:absolute;left:3780;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2ba2c3"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1609128420" o:spid="_x0000_s1090" style="position:absolute;left:1537;top:2352;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" fillcolor="#2ba2c3" stroked="f" strokeweight="1pt">
                  <v:stroke joinstyle="miter"/>
                </v:oval>
                <v:roundrect id="Rectángulo: esquinas redondeadas 1944430453" o:spid="_x0000_s1091" style="position:absolute;left:9570;top:1049;width:19686;height:7635;visibility:visible;mso-wrap-style:square;v-text-anchor:middle" arcsize="233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" fillcolor="window" stroked="f" strokeweight="1pt">
                  <v:stroke joinstyle="miter"/>
                  <v:shadow on="t" type="perspective" color="black" opacity="26214f" offset="0,0" matrix="66847f,,,66847f"/>
                </v:roundrect>
                <v:shape id="Forma libre: forma 621488591" o:spid="_x0000_s1092" style="position:absolute;left:32506;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f17"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1764199443" o:spid="_x0000_s1093" style="position:absolute;left:30263;top:2352;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" fillcolor="#f17" stroked="f" strokeweight="1pt">
                  <v:stroke joinstyle="miter"/>
                </v:oval>
                <v:roundrect id="Rectángulo: esquinas redondeadas 420601247" o:spid="_x0000_s1094" style="position:absolute;left:38296;top:1049;width:19686;height:7635;visibility:visible;mso-wrap-style:square;v-text-anchor:middle" arcsize="233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" fillcolor="window" stroked="f" strokeweight="1pt">
                  <v:stroke joinstyle="miter"/>
                  <v:shadow on="t" type="perspective" color="black" opacity="26214f" offset="0,0" matrix="66847f,,,66847f"/>
                </v:roundrect>
                <v:shape id="Forma libre: forma 1330486381" o:spid="_x0000_s1095" style="position:absolute;left:3780;top:10998;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4a3576"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327904897" o:spid="_x0000_s1096" style="position:absolute;left:1537;top:13350;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" fillcolor="#4a3576" stroked="f" strokeweight="1pt">
                  <v:stroke joinstyle="miter"/>
                </v:oval>
                <v:roundrect id="Rectángulo: esquinas redondeadas 578740310" o:spid="_x0000_s1097" style="position:absolute;left:9570;top:12048;width:19686;height:7635;visibility:visible;mso-wrap-style:square;v-text-anchor:middle" arcsize="233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" fillcolor="window" stroked="f" strokeweight="1pt">
                  <v:stroke joinstyle="miter"/>
                  <v:shadow on="t" type="perspective" color="black" opacity="26214f" offset="0,0" matrix="66847f,,,66847f"/>
                </v:roundrect>
                <v:shape id="Forma libre: forma 2088410113" o:spid="_x0000_s1098" style="position:absolute;left:32506;top:10998;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f55916"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1962751434" o:spid="_x0000_s1099" style="position:absolute;left:30263;top:13350;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" fillcolor="#f55916" stroked="f" strokeweight="1pt">
                  <v:stroke joinstyle="miter"/>
                </v:oval>
                <v:roundrect id="Rectángulo: esquinas redondeadas 1879787032" o:spid="_x0000_s1100" style="position:absolute;left:38296;top:12048;width:19686;height:7635;visibility:visible;mso-wrap-style:square;v-text-anchor:middle" arcsize="233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" fillcolor="window" stroked="f" strokeweight="1pt">
                  <v:stroke joinstyle="miter"/>
                  <v:shadow on="t" type="perspective" color="black" opacity="26214f" offset="0,0" matrix="66847f,,,66847f"/>
                </v:roundrect>
                <v:shape id="Forma libre: forma 1552728973" o:spid="_x0000_s1101" style="position:absolute;left:3780;top:21927;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ff9b30"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760595364" o:spid="_x0000_s1102" style="position:absolute;left:1537;top:24279;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" fillcolor="#ff9b30" stroked="f" strokeweight="1pt">
                  <v:stroke joinstyle="miter"/>
                </v:oval>
                <v:roundrect id="Rectángulo: esquinas redondeadas 1265974953" o:spid="_x0000_s1103" style="position:absolute;left:9570;top:22977;width:19686;height:7635;visibility:visible;mso-wrap-style:square;v-text-anchor:middle" arcsize="2334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" fillcolor="window" stroked="f" strokeweight="1pt">
                  <v:stroke joinstyle="miter"/>
                  <v:shadow on="t" type="perspective" color="black" opacity="26214f" offset="0,0" matrix="66847f,,,66847f"/>
                </v:roundrect>
                <v:shape id="Forma libre: forma 1044788858" o:spid="_x0000_s1104" style="position:absolute;left:32506;top:21927;width:20211;height:10060;visibility:visible;mso-wrap-style:square;v-text-anchor:middle" coordsize="2408980,119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" path="m190557,l2209131,v110374,,199849,89475,199849,199849l2408980,999223v,110374,-89475,199849,-199849,199849l190557,1199072v-55187,,-105149,-22369,-141314,-58534l6779,1077556r64441,6496c330077,1084052,539922,874207,539922,615350,539922,356493,330077,146648,71220,146648l,153828,6413,122059c36752,50330,107777,,190557,xe" fillcolor="#0aba2f" stroked="f" strokeweight="1pt">
                  <v:stroke joinstyle="miter"/>
                  <v:path arrowok="t" o:connecttype="custom" o:connectlocs="159875,0;1853440,0;2021111,167671;2021111,838339;1853440,1006010;159875,1006010;41314,956901;5688,904059;59753,909509;452989,516273;59753,123036;0,129060;5380,102406;159875,0" o:connectangles="0,0,0,0,0,0,0,0,0,0,0,0,0,0"/>
                </v:shape>
                <v:oval id="Elipse 1054826465" o:spid="_x0000_s1105" style="position:absolute;left:30263;top:24279;width:5790;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" fillcolor="#0aba2f" stroked="f" strokeweight="1pt">
                  <v:stroke joinstyle="miter"/>
                </v:oval>
                <v:roundrect id="Rectángulo: esquinas redondeadas 51187066" o:spid="_x0000_s1106" style="position:absolute;left:38296;top:22977;width:19686;height:7635;visibility:visible;mso-wrap-style:square;v-text-anchor:middle" arcsize="242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" fillcolor="window" stroked="f" strokeweight="1pt">
                  <v:stroke joinstyle="miter"/>
                  <v:shadow on="t" type="perspective" color="black" opacity="26214f" offset="0,0" matrix="66847f,,,66847f"/>
                </v:roundrect>
                <v:shape id="CuadroTexto 28" o:spid="_x0000_s1107" type="#_x0000_t202" style="position:absolute;left:125;top:809;width:8712;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" filled="f" stroked="f">
                  <v:textbox>
                    <w:txbxContent>
                      <w:p w14:paraId="2FA708DE"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1</w:t>
                        </w:r>
                      </w:p>
                    </w:txbxContent>
                  </v:textbox>
                </v:shape>
                <v:shape id="CuadroTexto 29" o:spid="_x0000_s1108" type="#_x0000_t202" style="position:absolute;left:28803;top:808;width:8712;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" filled="f" stroked="f">
                  <v:textbox>
                    <w:txbxContent>
                      <w:p w14:paraId="01AA7167"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2</w:t>
                        </w:r>
                      </w:p>
                    </w:txbxContent>
                  </v:textbox>
                </v:shape>
                <v:shape id="CuadroTexto 30" o:spid="_x0000_s1109" type="#_x0000_t202" style="position:absolute;left:28460;top:22719;width:8712;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" filled="f" stroked="f">
                  <v:textbox>
                    <w:txbxContent>
                      <w:p w14:paraId="154E6EE3"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6</w:t>
                        </w:r>
                      </w:p>
                    </w:txbxContent>
                  </v:textbox>
                </v:shape>
                <v:shape id="CuadroTexto 31" o:spid="_x0000_s1110" type="#_x0000_t202" style="position:absolute;left:28420;top:11519;width:8712;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" filled="f" stroked="f">
                  <v:textbox>
                    <w:txbxContent>
                      <w:p w14:paraId="1CE44856"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4</w:t>
                        </w:r>
                      </w:p>
                    </w:txbxContent>
                  </v:textbox>
                </v:shape>
                <v:shape id="CuadroTexto 32" o:spid="_x0000_s1111" type="#_x0000_t202" style="position:absolute;left:277;top:11519;width:8712;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" filled="f" stroked="f">
                  <v:textbox>
                    <w:txbxContent>
                      <w:p w14:paraId="2FEE6C96"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3</w:t>
                        </w:r>
                      </w:p>
                    </w:txbxContent>
                  </v:textbox>
                </v:shape>
                <v:shape id="CuadroTexto 33" o:spid="_x0000_s1112" type="#_x0000_t202" style="position:absolute;left:163;top:22977;width:8712;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" filled="f" stroked="f">
                  <v:textbox>
                    <w:txbxContent>
                      <w:p w14:paraId="6FAC71B0" w14:textId="77777777" w:rsidR="00113452" w:rsidRPr="00113452" w:rsidRDefault="00113452" w:rsidP="00113452">
                        <w:pPr>
                          <w:jc w:val="center"/>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14:ligatures w14:val="none"/>
                          </w:rPr>
                        </w:pPr>
                        <w:r w:rsidRPr="00113452">
                          <w:rPr>
                            <w:rFonts w:hAnsi="Calibri"/>
                            <w:b/>
                            <w:bCs/>
                            <w:color w:val="FFFFFF" w:themeColor="background1"/>
                            <w:kern w:val="24"/>
                            <w:sz w:val="72"/>
                            <w:szCs w:val="72"/>
                            <w:lang w:val="es-ES"/>
                            <w14:shadow w14:blurRad="38100" w14:dist="38100" w14:dir="2700000" w14:sx="100000" w14:sy="100000" w14:kx="0" w14:ky="0" w14:algn="tl">
                              <w14:srgbClr w14:val="000000">
                                <w14:alpha w14:val="57000"/>
                              </w14:srgbClr>
                            </w14:shadow>
                          </w:rPr>
                          <w:t>5</w:t>
                        </w:r>
                      </w:p>
                    </w:txbxContent>
                  </v:textbox>
                </v:shape>
                <v:shape id="CuadroTexto 36" o:spid="_x0000_s1113" type="#_x0000_t202" style="position:absolute;left:10505;top:3489;width:15329;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" filled="f" stroked="f">
                  <v:textbox>
                    <w:txbxContent>
                      <w:p w14:paraId="1CCB1754" w14:textId="77777777" w:rsidR="00113452" w:rsidRPr="002A4BDA" w:rsidRDefault="00113452" w:rsidP="00113452">
                        <w:pPr>
                          <w:rPr>
                            <w:rFonts w:hAnsi="Calibri"/>
                            <w:b/>
                            <w:bCs/>
                            <w:color w:val="595959" w:themeColor="text1" w:themeTint="A6"/>
                            <w:kern w:val="24"/>
                            <w:sz w:val="20"/>
                            <w:szCs w:val="20"/>
                            <w14:ligatures w14:val="none"/>
                          </w:rPr>
                        </w:pPr>
                        <w:r w:rsidRPr="002A4BDA">
                          <w:rPr>
                            <w:rFonts w:hAnsi="Calibri"/>
                            <w:b/>
                            <w:bCs/>
                            <w:color w:val="595959" w:themeColor="text1" w:themeTint="A6"/>
                            <w:kern w:val="24"/>
                            <w:sz w:val="20"/>
                            <w:szCs w:val="20"/>
                          </w:rPr>
                          <w:t>Crisis alimentaria</w:t>
                        </w:r>
                      </w:p>
                    </w:txbxContent>
                  </v:textbox>
                </v:shape>
                <v:shape id="CuadroTexto 37" o:spid="_x0000_s1114" type="#_x0000_t202" style="position:absolute;left:38165;top:2154;width:17793;height: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" filled="f" stroked="f">
                  <v:textbox>
                    <w:txbxContent>
                      <w:p w14:paraId="6AF5BB6E" w14:textId="249923F3" w:rsidR="00113452" w:rsidRPr="002A4BDA" w:rsidRDefault="005034FA" w:rsidP="00113452">
                        <w:pPr>
                          <w:rPr>
                            <w:rFonts w:hAnsi="Calibri"/>
                            <w:b/>
                            <w:bCs/>
                            <w:color w:val="595959" w:themeColor="text1" w:themeTint="A6"/>
                            <w:kern w:val="24"/>
                            <w:sz w:val="20"/>
                            <w:szCs w:val="20"/>
                            <w:lang w:val="es-ES"/>
                            <w14:ligatures w14:val="none"/>
                          </w:rPr>
                        </w:pPr>
                        <w:r>
                          <w:rPr>
                            <w:rFonts w:hAnsi="Calibri"/>
                            <w:b/>
                            <w:bCs/>
                            <w:color w:val="595959" w:themeColor="text1" w:themeTint="A6"/>
                            <w:kern w:val="24"/>
                            <w:sz w:val="20"/>
                            <w:szCs w:val="20"/>
                            <w:lang w:val="es-ES"/>
                          </w:rPr>
                          <w:t>Fracaso del</w:t>
                        </w:r>
                        <w:r w:rsidR="00113452" w:rsidRPr="002A4BDA">
                          <w:rPr>
                            <w:rFonts w:hAnsi="Calibri"/>
                            <w:b/>
                            <w:bCs/>
                            <w:color w:val="595959" w:themeColor="text1" w:themeTint="A6"/>
                            <w:kern w:val="24"/>
                            <w:sz w:val="20"/>
                            <w:szCs w:val="20"/>
                            <w:lang w:val="es-ES"/>
                          </w:rPr>
                          <w:t xml:space="preserve"> sistema de justicia</w:t>
                        </w:r>
                      </w:p>
                    </w:txbxContent>
                  </v:textbox>
                </v:shape>
                <v:shape id="CuadroTexto 38" o:spid="_x0000_s1115" type="#_x0000_t202" style="position:absolute;left:10065;top:13174;width:19684;height:6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" filled="f" stroked="f">
                  <v:textbox>
                    <w:txbxContent>
                      <w:p w14:paraId="3FFF1E47"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Exacerbación de la inseguridad ciudadana</w:t>
                        </w:r>
                      </w:p>
                    </w:txbxContent>
                  </v:textbox>
                </v:shape>
                <v:shape id="CuadroTexto 39" o:spid="_x0000_s1116" type="#_x0000_t202" style="position:absolute;left:38813;top:13174;width:14929;height:6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" filled="f" stroked="f">
                  <v:textbox>
                    <w:txbxContent>
                      <w:p w14:paraId="6AB883A0"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Colapso o crisis del Estado</w:t>
                        </w:r>
                      </w:p>
                    </w:txbxContent>
                  </v:textbox>
                </v:shape>
                <v:shape id="CuadroTexto 40" o:spid="_x0000_s1117" type="#_x0000_t202" style="position:absolute;left:9448;top:24045;width:19685;height:5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" filled="f" stroked="f">
                  <v:textbox>
                    <w:txbxContent>
                      <w:p w14:paraId="3015906C"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Colapso del sistema sanitario</w:t>
                        </w:r>
                      </w:p>
                    </w:txbxContent>
                  </v:textbox>
                </v:shape>
                <v:shape id="CuadroTexto 41" o:spid="_x0000_s1118" type="#_x0000_t202" style="position:absolute;left:38816;top:22908;width:17792;height:7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" filled="f" stroked="f">
                  <v:textbox>
                    <w:txbxContent>
                      <w:p w14:paraId="5B84355F" w14:textId="77777777" w:rsidR="00113452" w:rsidRPr="002A4BDA" w:rsidRDefault="00113452" w:rsidP="00113452">
                        <w:pPr>
                          <w:rPr>
                            <w:rFonts w:hAnsi="Calibri"/>
                            <w:b/>
                            <w:bCs/>
                            <w:color w:val="595959" w:themeColor="text1" w:themeTint="A6"/>
                            <w:kern w:val="24"/>
                            <w:sz w:val="20"/>
                            <w:szCs w:val="20"/>
                            <w:lang w:val="es-ES"/>
                            <w14:ligatures w14:val="none"/>
                          </w:rPr>
                        </w:pPr>
                        <w:r w:rsidRPr="002A4BDA">
                          <w:rPr>
                            <w:rFonts w:hAnsi="Calibri"/>
                            <w:b/>
                            <w:bCs/>
                            <w:color w:val="595959" w:themeColor="text1" w:themeTint="A6"/>
                            <w:kern w:val="24"/>
                            <w:sz w:val="20"/>
                            <w:szCs w:val="20"/>
                            <w:lang w:val="es-ES"/>
                          </w:rPr>
                          <w:t>Desastres naturales y fenómenos meteorológicos extremos</w:t>
                        </w:r>
                      </w:p>
                    </w:txbxContent>
                  </v:textbox>
                </v:shape>
                <w10:wrap anchorx="margin"/>
              </v:group>
            </w:pict>
          </mc:Fallback>
        </mc:AlternateContent>
      </w:r>
    </w:p>
    <w:p w14:paraId="324E75AE" w14:textId="7AFB78D7" w:rsidR="00113452" w:rsidRDefault="00113452" w:rsidP="00283E7F">
      <w:pPr>
        <w:pStyle w:val="Default"/>
      </w:pPr>
    </w:p>
    <w:p w14:paraId="75F71EEB" w14:textId="4BA9FE5F" w:rsidR="00113452" w:rsidRDefault="00113452" w:rsidP="00283E7F">
      <w:pPr>
        <w:pStyle w:val="Default"/>
      </w:pPr>
    </w:p>
    <w:p w14:paraId="148A92E9" w14:textId="77777777" w:rsidR="00113452" w:rsidRDefault="00113452" w:rsidP="00283E7F">
      <w:pPr>
        <w:pStyle w:val="Default"/>
      </w:pPr>
    </w:p>
    <w:p w14:paraId="1F900DF2" w14:textId="77A3E298" w:rsidR="00453338" w:rsidRDefault="00453338" w:rsidP="00283E7F">
      <w:pPr>
        <w:pStyle w:val="Default"/>
      </w:pPr>
    </w:p>
    <w:p w14:paraId="6DF84402" w14:textId="77777777" w:rsidR="00113452" w:rsidRPr="00113452" w:rsidRDefault="00113452" w:rsidP="00113452"/>
    <w:p w14:paraId="2D9F28C0" w14:textId="77777777" w:rsidR="00113452" w:rsidRPr="00113452" w:rsidRDefault="00113452" w:rsidP="00113452"/>
    <w:p w14:paraId="4FF34DB1" w14:textId="77777777" w:rsidR="00113452" w:rsidRPr="00113452" w:rsidRDefault="00113452" w:rsidP="00113452"/>
    <w:p w14:paraId="2BE4D035" w14:textId="77777777" w:rsidR="00113452" w:rsidRPr="00113452" w:rsidRDefault="00113452" w:rsidP="00113452"/>
    <w:p w14:paraId="16D5D47F" w14:textId="77777777" w:rsidR="00113452" w:rsidRPr="00113452" w:rsidRDefault="00113452" w:rsidP="00113452"/>
    <w:p w14:paraId="2C07482C" w14:textId="0E50A3D8" w:rsidR="002A4BDA" w:rsidRPr="00113452" w:rsidRDefault="00C24B5F" w:rsidP="002A4BDA">
      <w:pPr>
        <w:spacing w:after="0" w:line="240" w:lineRule="auto"/>
        <w:ind w:left="425"/>
        <w:jc w:val="both"/>
        <w:rPr>
          <w:b/>
          <w:bCs/>
          <w:sz w:val="20"/>
        </w:rPr>
      </w:pPr>
      <w:bookmarkStart w:id="744" w:name="_Toc152615061"/>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7</w:t>
      </w:r>
      <w:r w:rsidRPr="008B1424">
        <w:rPr>
          <w:b/>
          <w:bCs/>
          <w:i/>
          <w:iCs/>
          <w:sz w:val="20"/>
        </w:rPr>
        <w:fldChar w:fldCharType="end"/>
      </w:r>
      <w:r w:rsidRPr="00454A7C">
        <w:rPr>
          <w:sz w:val="20"/>
        </w:rPr>
        <w:t>:</w:t>
      </w:r>
      <w:r w:rsidR="002A4BDA" w:rsidRPr="00113452">
        <w:rPr>
          <w:b/>
          <w:bCs/>
          <w:sz w:val="20"/>
        </w:rPr>
        <w:t xml:space="preserve"> </w:t>
      </w:r>
      <w:r w:rsidR="002A4BDA" w:rsidRPr="00C916B6">
        <w:rPr>
          <w:sz w:val="20"/>
        </w:rPr>
        <w:t>Identificación de riesgos priorizados</w:t>
      </w:r>
      <w:bookmarkEnd w:id="744"/>
    </w:p>
    <w:p w14:paraId="56195A55" w14:textId="7C7FD729" w:rsidR="00113452" w:rsidRPr="00FA7FF4" w:rsidRDefault="002A4BDA" w:rsidP="00FA7FF4">
      <w:pPr>
        <w:spacing w:after="0" w:line="240" w:lineRule="auto"/>
        <w:ind w:left="425"/>
        <w:jc w:val="both"/>
      </w:pPr>
      <w:r w:rsidRPr="00C916B6">
        <w:rPr>
          <w:sz w:val="16"/>
          <w:szCs w:val="18"/>
        </w:rPr>
        <w:t xml:space="preserve">Fuente: </w:t>
      </w:r>
      <w:del w:id="745" w:author="Direccion de Politicas y Gestion en Derechos Humanos 14" w:date="2023-12-14T10:31:00Z">
        <w:r w:rsidRPr="00C916B6" w:rsidDel="00DC3106">
          <w:rPr>
            <w:sz w:val="16"/>
            <w:szCs w:val="18"/>
          </w:rPr>
          <w:delText>Estudio prospectivo: “el futuro de los derechos humanos en el Perú”</w:delText>
        </w:r>
      </w:del>
      <w:ins w:id="746" w:author="Direccion de Politicas y Gestion en Derechos Humanos 14" w:date="2023-12-14T10:31:00Z">
        <w:r w:rsidR="00DC3106">
          <w:rPr>
            <w:sz w:val="16"/>
            <w:szCs w:val="18"/>
          </w:rPr>
          <w:t>Estudio prospectivo sobre los derechos humanos en el Perú</w:t>
        </w:r>
      </w:ins>
    </w:p>
    <w:p w14:paraId="45CAB5B7" w14:textId="0F5387BD" w:rsidR="00283E7F" w:rsidRDefault="00FA7FF4" w:rsidP="00E577FF">
      <w:pPr>
        <w:spacing w:before="100" w:beforeAutospacing="1" w:after="100" w:afterAutospacing="1" w:line="288" w:lineRule="auto"/>
        <w:jc w:val="both"/>
        <w:rPr>
          <w:sz w:val="20"/>
        </w:rPr>
      </w:pPr>
      <w:r w:rsidRPr="00FA7FF4">
        <w:rPr>
          <w:sz w:val="20"/>
        </w:rPr>
        <w:t xml:space="preserve">El estudio prospectivo "El Futuro de los Derechos Humanos en el Perú" aporta una perspectiva valiosa al analizar los impactos anticipados y las medidas preventivas relacionadas con el problema público de la Política Nacional Multisectorial de Derechos Humanos. </w:t>
      </w:r>
      <w:r w:rsidR="00804506">
        <w:rPr>
          <w:sz w:val="20"/>
        </w:rPr>
        <w:t>En las siguientes tablas</w:t>
      </w:r>
      <w:r w:rsidRPr="00FA7FF4">
        <w:rPr>
          <w:sz w:val="20"/>
        </w:rPr>
        <w:t xml:space="preserve"> se detallan los elementos analizados en cada uno de los riesgos identificados</w:t>
      </w:r>
      <w:r>
        <w:rPr>
          <w:sz w:val="20"/>
        </w:rPr>
        <w:t>.</w:t>
      </w:r>
    </w:p>
    <w:p w14:paraId="24B6C19A" w14:textId="7AD8650C" w:rsidR="00FA7FF4" w:rsidRDefault="00C24B5F" w:rsidP="00F0179F">
      <w:pPr>
        <w:spacing w:after="0" w:line="240" w:lineRule="auto"/>
        <w:jc w:val="center"/>
        <w:rPr>
          <w:b/>
          <w:bCs/>
          <w:sz w:val="20"/>
        </w:rPr>
      </w:pPr>
      <w:bookmarkStart w:id="747" w:name="_Toc152615076"/>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8</w:t>
      </w:r>
      <w:r w:rsidRPr="00C24B5F">
        <w:rPr>
          <w:b/>
          <w:bCs/>
          <w:sz w:val="20"/>
        </w:rPr>
        <w:fldChar w:fldCharType="end"/>
      </w:r>
      <w:r w:rsidRPr="00C24B5F">
        <w:rPr>
          <w:b/>
          <w:bCs/>
          <w:sz w:val="20"/>
        </w:rPr>
        <w:t>:</w:t>
      </w:r>
      <w:r w:rsidR="00FA7FF4" w:rsidRPr="00113452">
        <w:rPr>
          <w:b/>
          <w:bCs/>
          <w:sz w:val="20"/>
        </w:rPr>
        <w:t xml:space="preserve"> </w:t>
      </w:r>
      <w:r w:rsidR="00FA7FF4" w:rsidRPr="00FA7FF4">
        <w:rPr>
          <w:sz w:val="20"/>
        </w:rPr>
        <w:t xml:space="preserve">Matriz de impactos </w:t>
      </w:r>
      <w:ins w:id="748" w:author="Direccion de Politicas y Gestion en Derechos Humanos 14" w:date="2023-12-14T11:44:00Z">
        <w:r w:rsidR="00D15F3E">
          <w:rPr>
            <w:sz w:val="20"/>
          </w:rPr>
          <w:t xml:space="preserve">negativos </w:t>
        </w:r>
      </w:ins>
      <w:r w:rsidR="00FA7FF4" w:rsidRPr="00FA7FF4">
        <w:rPr>
          <w:sz w:val="20"/>
        </w:rPr>
        <w:t>del riesgo “crisis alimentaria” sobre el problema público</w:t>
      </w:r>
      <w:bookmarkEnd w:id="747"/>
    </w:p>
    <w:p w14:paraId="097228F0" w14:textId="77777777" w:rsidR="00FA7FF4" w:rsidRPr="00113452" w:rsidRDefault="00FA7FF4" w:rsidP="00FA7FF4">
      <w:pPr>
        <w:spacing w:after="0" w:line="240" w:lineRule="auto"/>
        <w:ind w:left="425"/>
        <w:jc w:val="both"/>
        <w:rPr>
          <w:b/>
          <w:bCs/>
          <w:sz w:val="20"/>
        </w:rPr>
      </w:pPr>
    </w:p>
    <w:tbl>
      <w:tblPr>
        <w:tblW w:w="8487"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628"/>
        <w:gridCol w:w="3671"/>
        <w:gridCol w:w="2188"/>
      </w:tblGrid>
      <w:tr w:rsidR="006D29B4" w:rsidRPr="006D29B4" w14:paraId="5A20D09B" w14:textId="77777777" w:rsidTr="0054105F">
        <w:trPr>
          <w:trHeight w:val="394"/>
        </w:trPr>
        <w:tc>
          <w:tcPr>
            <w:tcW w:w="2628" w:type="dxa"/>
            <w:shd w:val="clear" w:color="000000" w:fill="002060"/>
            <w:noWrap/>
            <w:vAlign w:val="center"/>
            <w:hideMark/>
          </w:tcPr>
          <w:bookmarkEnd w:id="733"/>
          <w:p w14:paraId="496A9DC9"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Problema público</w:t>
            </w:r>
          </w:p>
        </w:tc>
        <w:tc>
          <w:tcPr>
            <w:tcW w:w="5859" w:type="dxa"/>
            <w:gridSpan w:val="2"/>
            <w:shd w:val="clear" w:color="000000" w:fill="002060"/>
            <w:noWrap/>
            <w:vAlign w:val="bottom"/>
            <w:hideMark/>
          </w:tcPr>
          <w:p w14:paraId="1A340E99"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D29B4" w:rsidRPr="006D29B4" w14:paraId="21D85C0A" w14:textId="77777777" w:rsidTr="0054105F">
        <w:trPr>
          <w:trHeight w:val="394"/>
        </w:trPr>
        <w:tc>
          <w:tcPr>
            <w:tcW w:w="2628" w:type="dxa"/>
            <w:shd w:val="clear" w:color="000000" w:fill="002060"/>
            <w:noWrap/>
            <w:vAlign w:val="center"/>
            <w:hideMark/>
          </w:tcPr>
          <w:p w14:paraId="37EFC006"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Riesgo 1</w:t>
            </w:r>
          </w:p>
        </w:tc>
        <w:tc>
          <w:tcPr>
            <w:tcW w:w="5859" w:type="dxa"/>
            <w:gridSpan w:val="2"/>
            <w:shd w:val="clear" w:color="000000" w:fill="002060"/>
            <w:noWrap/>
            <w:vAlign w:val="center"/>
            <w:hideMark/>
          </w:tcPr>
          <w:p w14:paraId="03A6675F"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Crisis alimentaria</w:t>
            </w:r>
          </w:p>
        </w:tc>
      </w:tr>
      <w:tr w:rsidR="006D29B4" w:rsidRPr="006D29B4" w14:paraId="0F300D62" w14:textId="77777777" w:rsidTr="0054105F">
        <w:trPr>
          <w:trHeight w:val="394"/>
        </w:trPr>
        <w:tc>
          <w:tcPr>
            <w:tcW w:w="6299" w:type="dxa"/>
            <w:gridSpan w:val="2"/>
            <w:shd w:val="clear" w:color="000000" w:fill="002060"/>
            <w:noWrap/>
            <w:vAlign w:val="center"/>
            <w:hideMark/>
          </w:tcPr>
          <w:p w14:paraId="044FABC7" w14:textId="2BDECEB2"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 xml:space="preserve">Impactos </w:t>
            </w:r>
            <w:ins w:id="749" w:author="Direccion de Politicas y Gestion en Derechos Humanos 14" w:date="2023-12-14T11:48:00Z">
              <w:r w:rsidR="00D15F3E" w:rsidRPr="00D15F3E">
                <w:rPr>
                  <w:b/>
                  <w:bCs/>
                  <w:sz w:val="18"/>
                  <w:szCs w:val="20"/>
                  <w:rPrChange w:id="750" w:author="Direccion de Politicas y Gestion en Derechos Humanos 14" w:date="2023-12-14T11:50:00Z">
                    <w:rPr>
                      <w:sz w:val="20"/>
                    </w:rPr>
                  </w:rPrChange>
                </w:rPr>
                <w:t>negativos</w:t>
              </w:r>
              <w:r w:rsidR="00D15F3E">
                <w:rPr>
                  <w:sz w:val="20"/>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2188" w:type="dxa"/>
            <w:shd w:val="clear" w:color="000000" w:fill="002060"/>
            <w:vAlign w:val="center"/>
            <w:hideMark/>
          </w:tcPr>
          <w:p w14:paraId="7F7D90FC"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3D01D0E6" w14:textId="77777777" w:rsidTr="0054105F">
        <w:trPr>
          <w:trHeight w:val="915"/>
        </w:trPr>
        <w:tc>
          <w:tcPr>
            <w:tcW w:w="6299" w:type="dxa"/>
            <w:gridSpan w:val="2"/>
            <w:vMerge w:val="restart"/>
            <w:shd w:val="clear" w:color="auto" w:fill="auto"/>
            <w:vAlign w:val="center"/>
            <w:hideMark/>
          </w:tcPr>
          <w:p w14:paraId="32843D6D" w14:textId="07314B76" w:rsidR="006D29B4" w:rsidRPr="00601B5D"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01B5D">
              <w:rPr>
                <w:rFonts w:ascii="Calibri" w:eastAsia="Times New Roman" w:hAnsi="Calibri" w:cs="Calibri"/>
                <w:b/>
                <w:bCs/>
                <w:kern w:val="0"/>
                <w:sz w:val="18"/>
                <w:szCs w:val="18"/>
                <w:u w:val="single"/>
                <w:lang w:eastAsia="es-PE"/>
                <w14:ligatures w14:val="none"/>
              </w:rPr>
              <w:t>Corto Plazo:</w:t>
            </w:r>
          </w:p>
          <w:p w14:paraId="134763A3" w14:textId="77777777" w:rsidR="006D29B4" w:rsidRPr="00601B5D"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01B5D">
              <w:rPr>
                <w:rFonts w:ascii="Calibri" w:eastAsia="Times New Roman" w:hAnsi="Calibri" w:cs="Calibri"/>
                <w:b/>
                <w:bCs/>
                <w:kern w:val="0"/>
                <w:sz w:val="18"/>
                <w:szCs w:val="18"/>
                <w:lang w:eastAsia="es-PE"/>
                <w14:ligatures w14:val="none"/>
              </w:rPr>
              <w:t>Aumento de la conflictividad social por la carencia de alimentos:</w:t>
            </w:r>
            <w:r w:rsidRPr="00601B5D">
              <w:rPr>
                <w:rFonts w:ascii="Calibri" w:eastAsia="Times New Roman" w:hAnsi="Calibri" w:cs="Calibri"/>
                <w:kern w:val="0"/>
                <w:sz w:val="18"/>
                <w:szCs w:val="18"/>
                <w:lang w:eastAsia="es-PE"/>
                <w14:ligatures w14:val="none"/>
              </w:rPr>
              <w:t xml:space="preserve"> En el corto plazo, la falta de acceso a alimentos puede generar tensiones y conflictos en la sociedad, ya que las personas luchan por satisfacer sus necesidades básicas.</w:t>
            </w:r>
          </w:p>
          <w:p w14:paraId="34C61478" w14:textId="0928B295" w:rsidR="006D29B4" w:rsidRPr="00601B5D"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01B5D">
              <w:rPr>
                <w:rFonts w:ascii="Calibri" w:eastAsia="Times New Roman" w:hAnsi="Calibri" w:cs="Calibri"/>
                <w:b/>
                <w:bCs/>
                <w:kern w:val="0"/>
                <w:sz w:val="18"/>
                <w:szCs w:val="18"/>
                <w:u w:val="single"/>
                <w:lang w:eastAsia="es-PE"/>
                <w14:ligatures w14:val="none"/>
              </w:rPr>
              <w:t>Mediano Plazo:</w:t>
            </w:r>
          </w:p>
          <w:p w14:paraId="21160A8D" w14:textId="77777777" w:rsidR="006D29B4" w:rsidRPr="00601B5D"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r w:rsidRPr="00601B5D">
              <w:rPr>
                <w:rFonts w:ascii="Calibri" w:eastAsia="Times New Roman" w:hAnsi="Calibri" w:cs="Calibri"/>
                <w:b/>
                <w:bCs/>
                <w:kern w:val="0"/>
                <w:sz w:val="18"/>
                <w:szCs w:val="18"/>
                <w:lang w:eastAsia="es-PE"/>
                <w14:ligatures w14:val="none"/>
              </w:rPr>
              <w:t xml:space="preserve">Se incrementan los niveles de discriminación contra la población afectada por la crisis alimentaria: </w:t>
            </w:r>
            <w:r w:rsidRPr="00601B5D">
              <w:rPr>
                <w:rFonts w:ascii="Calibri" w:eastAsia="Times New Roman" w:hAnsi="Calibri" w:cs="Calibri"/>
                <w:kern w:val="0"/>
                <w:sz w:val="18"/>
                <w:szCs w:val="18"/>
                <w:lang w:eastAsia="es-PE"/>
                <w14:ligatures w14:val="none"/>
              </w:rPr>
              <w:t>A medida que la crisis alimentaria persiste, puede surgir discriminación contra aquellos que se ven más afectados, lo que puede tener consecuencias a medio plazo en términos de desigualdad y tensiones sociales.</w:t>
            </w:r>
          </w:p>
          <w:p w14:paraId="659F8156" w14:textId="7957A0E4" w:rsidR="006D29B4" w:rsidRPr="00601B5D"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01B5D">
              <w:rPr>
                <w:rFonts w:ascii="Calibri" w:eastAsia="Times New Roman" w:hAnsi="Calibri" w:cs="Calibri"/>
                <w:b/>
                <w:bCs/>
                <w:kern w:val="0"/>
                <w:sz w:val="18"/>
                <w:szCs w:val="18"/>
                <w:u w:val="single"/>
                <w:lang w:eastAsia="es-PE"/>
                <w14:ligatures w14:val="none"/>
              </w:rPr>
              <w:t>Largo Plazo:</w:t>
            </w:r>
          </w:p>
          <w:p w14:paraId="071BF79B" w14:textId="77777777" w:rsidR="00601B5D" w:rsidRPr="00601B5D" w:rsidRDefault="006D29B4" w:rsidP="00754952">
            <w:pPr>
              <w:pStyle w:val="Prrafodelista"/>
              <w:numPr>
                <w:ilvl w:val="0"/>
                <w:numId w:val="6"/>
              </w:numPr>
              <w:spacing w:after="0" w:line="240" w:lineRule="auto"/>
              <w:ind w:left="218" w:hanging="219"/>
              <w:jc w:val="both"/>
              <w:rPr>
                <w:rFonts w:ascii="Calibri" w:eastAsia="Times New Roman" w:hAnsi="Calibri" w:cs="Calibri"/>
                <w:b/>
                <w:bCs/>
                <w:color w:val="FFFFFF"/>
                <w:kern w:val="0"/>
                <w:sz w:val="18"/>
                <w:szCs w:val="18"/>
                <w:lang w:eastAsia="es-PE"/>
                <w14:ligatures w14:val="none"/>
              </w:rPr>
            </w:pPr>
            <w:r w:rsidRPr="00601B5D">
              <w:rPr>
                <w:rFonts w:ascii="Calibri" w:eastAsia="Times New Roman" w:hAnsi="Calibri" w:cs="Calibri"/>
                <w:b/>
                <w:bCs/>
                <w:kern w:val="0"/>
                <w:sz w:val="18"/>
                <w:szCs w:val="18"/>
                <w:lang w:eastAsia="es-PE"/>
                <w14:ligatures w14:val="none"/>
              </w:rPr>
              <w:t xml:space="preserve">Se incrementan los niveles de pobreza por el encarecimiento de los alimentos: </w:t>
            </w:r>
            <w:r w:rsidRPr="00601B5D">
              <w:rPr>
                <w:rFonts w:ascii="Calibri" w:eastAsia="Times New Roman" w:hAnsi="Calibri" w:cs="Calibri"/>
                <w:kern w:val="0"/>
                <w:sz w:val="18"/>
                <w:szCs w:val="18"/>
                <w:lang w:eastAsia="es-PE"/>
                <w14:ligatures w14:val="none"/>
              </w:rPr>
              <w:t>El encarecimiento sostenido de los alimentos puede contribuir a un aumento de la pobreza a largo plazo, ya que las personas enfrentan dificultades para costear sus necesidades básicas, lo que afecta directamente a sus derechos económicos y sociales.</w:t>
            </w:r>
          </w:p>
          <w:p w14:paraId="417E2991" w14:textId="5E3DE235"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color w:val="FFFFFF"/>
                <w:kern w:val="0"/>
                <w:sz w:val="18"/>
                <w:szCs w:val="18"/>
                <w:lang w:eastAsia="es-PE"/>
                <w14:ligatures w14:val="none"/>
              </w:rPr>
            </w:pPr>
            <w:r w:rsidRPr="00601B5D">
              <w:rPr>
                <w:rFonts w:ascii="Calibri" w:eastAsia="Times New Roman" w:hAnsi="Calibri" w:cs="Calibri"/>
                <w:b/>
                <w:bCs/>
                <w:kern w:val="0"/>
                <w:sz w:val="18"/>
                <w:szCs w:val="18"/>
                <w:lang w:eastAsia="es-PE"/>
                <w14:ligatures w14:val="none"/>
              </w:rPr>
              <w:t xml:space="preserve">Se incrementan los indicadores de malnutrición de los sectores más pobres de la población: </w:t>
            </w:r>
            <w:r w:rsidRPr="00601B5D">
              <w:rPr>
                <w:rFonts w:ascii="Calibri" w:eastAsia="Times New Roman" w:hAnsi="Calibri" w:cs="Calibri"/>
                <w:kern w:val="0"/>
                <w:sz w:val="18"/>
                <w:szCs w:val="18"/>
                <w:lang w:eastAsia="es-PE"/>
                <w14:ligatures w14:val="none"/>
              </w:rPr>
              <w:t>A largo plazo, la persistencia de la crisis alimentaria puede llevar a un empeoramiento de la malnutrición, especialmente entre los sectores más pobres de la población, lo que afecta negativamente a su derecho a la salud.</w:t>
            </w:r>
          </w:p>
        </w:tc>
        <w:tc>
          <w:tcPr>
            <w:tcW w:w="2188" w:type="dxa"/>
            <w:shd w:val="clear" w:color="000000" w:fill="C5D9F1"/>
            <w:noWrap/>
            <w:vAlign w:val="center"/>
            <w:hideMark/>
          </w:tcPr>
          <w:p w14:paraId="200D65A9" w14:textId="14DAA635" w:rsidR="006D29B4" w:rsidRPr="006D29B4" w:rsidRDefault="001A447B" w:rsidP="00601B5D">
            <w:pPr>
              <w:spacing w:after="0" w:line="240" w:lineRule="auto"/>
              <w:jc w:val="center"/>
              <w:rPr>
                <w:rFonts w:ascii="Calibri" w:eastAsia="Times New Roman" w:hAnsi="Calibri" w:cs="Calibri"/>
                <w:color w:val="000000"/>
                <w:kern w:val="0"/>
                <w:sz w:val="18"/>
                <w:szCs w:val="18"/>
                <w:lang w:eastAsia="es-PE"/>
                <w14:ligatures w14:val="none"/>
              </w:rPr>
            </w:pPr>
            <w:ins w:id="751" w:author="Direccion de Politicas y Gestion en Derechos Humanos 14" w:date="2023-12-14T12:30:00Z">
              <w:r w:rsidRPr="001A447B">
                <w:rPr>
                  <w:rFonts w:ascii="Calibri" w:eastAsia="Times New Roman" w:hAnsi="Calibri" w:cs="Calibri"/>
                  <w:color w:val="000000"/>
                  <w:kern w:val="0"/>
                  <w:sz w:val="18"/>
                  <w:szCs w:val="18"/>
                  <w:lang w:val="es-ES" w:eastAsia="es-PE"/>
                  <w14:ligatures w14:val="none"/>
                </w:rPr>
                <w:t>Reforzamiento de los sistemas de información y datos con un enfoque inclusivo, garantizando la recopilación y análisis de información que refleje de manera precisa las disparidades existentes.</w:t>
              </w:r>
            </w:ins>
            <w:del w:id="752" w:author="Direccion de Politicas y Gestion en Derechos Humanos 14" w:date="2023-12-14T12:30:00Z">
              <w:r w:rsidR="006D29B4" w:rsidRPr="006D29B4" w:rsidDel="001A447B">
                <w:rPr>
                  <w:rFonts w:ascii="Calibri" w:eastAsia="Times New Roman" w:hAnsi="Calibri" w:cs="Calibri"/>
                  <w:color w:val="000000"/>
                  <w:kern w:val="0"/>
                  <w:sz w:val="18"/>
                  <w:szCs w:val="18"/>
                  <w:lang w:val="es-ES" w:eastAsia="es-PE"/>
                  <w14:ligatures w14:val="none"/>
                </w:rPr>
                <w:delText>Fortalecimiento de sistemas de información y datos.</w:delText>
              </w:r>
            </w:del>
          </w:p>
        </w:tc>
      </w:tr>
      <w:tr w:rsidR="006D29B4" w:rsidRPr="006D29B4" w14:paraId="2D39AEAE" w14:textId="77777777" w:rsidTr="0054105F">
        <w:trPr>
          <w:trHeight w:val="915"/>
        </w:trPr>
        <w:tc>
          <w:tcPr>
            <w:tcW w:w="6299" w:type="dxa"/>
            <w:gridSpan w:val="2"/>
            <w:vMerge/>
            <w:vAlign w:val="center"/>
            <w:hideMark/>
          </w:tcPr>
          <w:p w14:paraId="09B7CC7E" w14:textId="77777777" w:rsidR="006D29B4" w:rsidRPr="006D29B4" w:rsidRDefault="006D29B4" w:rsidP="006D29B4">
            <w:pPr>
              <w:spacing w:after="0" w:line="240" w:lineRule="auto"/>
              <w:rPr>
                <w:rFonts w:ascii="Calibri" w:eastAsia="Times New Roman" w:hAnsi="Calibri" w:cs="Calibri"/>
                <w:b/>
                <w:bCs/>
                <w:color w:val="FFFFFF"/>
                <w:kern w:val="0"/>
                <w:sz w:val="18"/>
                <w:szCs w:val="18"/>
                <w:lang w:eastAsia="es-PE"/>
                <w14:ligatures w14:val="none"/>
              </w:rPr>
            </w:pPr>
          </w:p>
        </w:tc>
        <w:tc>
          <w:tcPr>
            <w:tcW w:w="2188" w:type="dxa"/>
            <w:shd w:val="clear" w:color="auto" w:fill="auto"/>
            <w:noWrap/>
            <w:vAlign w:val="center"/>
            <w:hideMark/>
          </w:tcPr>
          <w:p w14:paraId="6B2CB571" w14:textId="403345C5" w:rsidR="006D29B4" w:rsidRPr="006D29B4" w:rsidRDefault="001A447B" w:rsidP="00601B5D">
            <w:pPr>
              <w:spacing w:after="0" w:line="240" w:lineRule="auto"/>
              <w:jc w:val="center"/>
              <w:rPr>
                <w:rFonts w:ascii="Calibri" w:eastAsia="Times New Roman" w:hAnsi="Calibri" w:cs="Calibri"/>
                <w:color w:val="000000"/>
                <w:kern w:val="0"/>
                <w:sz w:val="18"/>
                <w:szCs w:val="18"/>
                <w:lang w:eastAsia="es-PE"/>
                <w14:ligatures w14:val="none"/>
              </w:rPr>
            </w:pPr>
            <w:ins w:id="753" w:author="Direccion de Politicas y Gestion en Derechos Humanos 14" w:date="2023-12-14T12:30:00Z">
              <w:r w:rsidRPr="001A447B">
                <w:rPr>
                  <w:rFonts w:ascii="Calibri" w:eastAsia="Times New Roman" w:hAnsi="Calibri" w:cs="Calibri"/>
                  <w:color w:val="000000"/>
                  <w:kern w:val="0"/>
                  <w:sz w:val="18"/>
                  <w:szCs w:val="18"/>
                  <w:lang w:val="es-ES" w:eastAsia="es-PE"/>
                  <w14:ligatures w14:val="none"/>
                </w:rPr>
                <w:t>Integrar objetivos específicos de nutrición en las políticas sectoriales, asegurando que aborden las necesidades de todos los grupos poblacionales de manera equitativa.</w:t>
              </w:r>
            </w:ins>
            <w:del w:id="754" w:author="Direccion de Politicas y Gestion en Derechos Humanos 14" w:date="2023-12-14T12:30:00Z">
              <w:r w:rsidR="006D29B4" w:rsidRPr="006D29B4" w:rsidDel="001A447B">
                <w:rPr>
                  <w:rFonts w:ascii="Calibri" w:eastAsia="Times New Roman" w:hAnsi="Calibri" w:cs="Calibri"/>
                  <w:color w:val="000000"/>
                  <w:kern w:val="0"/>
                  <w:sz w:val="18"/>
                  <w:szCs w:val="18"/>
                  <w:lang w:val="es-ES" w:eastAsia="es-PE"/>
                  <w14:ligatures w14:val="none"/>
                </w:rPr>
                <w:delText>Integración de objetivos de nutrición en políticas sectoriales:</w:delText>
              </w:r>
            </w:del>
          </w:p>
        </w:tc>
      </w:tr>
      <w:tr w:rsidR="006D29B4" w:rsidRPr="006D29B4" w14:paraId="32DDB465" w14:textId="77777777" w:rsidTr="0054105F">
        <w:trPr>
          <w:trHeight w:val="915"/>
        </w:trPr>
        <w:tc>
          <w:tcPr>
            <w:tcW w:w="6299" w:type="dxa"/>
            <w:gridSpan w:val="2"/>
            <w:vMerge/>
            <w:vAlign w:val="center"/>
            <w:hideMark/>
          </w:tcPr>
          <w:p w14:paraId="18EF2227" w14:textId="77777777" w:rsidR="006D29B4" w:rsidRPr="006D29B4" w:rsidRDefault="006D29B4" w:rsidP="006D29B4">
            <w:pPr>
              <w:spacing w:after="0" w:line="240" w:lineRule="auto"/>
              <w:rPr>
                <w:rFonts w:ascii="Calibri" w:eastAsia="Times New Roman" w:hAnsi="Calibri" w:cs="Calibri"/>
                <w:b/>
                <w:bCs/>
                <w:color w:val="FFFFFF"/>
                <w:kern w:val="0"/>
                <w:sz w:val="18"/>
                <w:szCs w:val="18"/>
                <w:lang w:eastAsia="es-PE"/>
                <w14:ligatures w14:val="none"/>
              </w:rPr>
            </w:pPr>
          </w:p>
        </w:tc>
        <w:tc>
          <w:tcPr>
            <w:tcW w:w="2188" w:type="dxa"/>
            <w:shd w:val="clear" w:color="000000" w:fill="C5D9F1"/>
            <w:noWrap/>
            <w:vAlign w:val="center"/>
            <w:hideMark/>
          </w:tcPr>
          <w:p w14:paraId="28FDFCF3" w14:textId="2E5D9A9F" w:rsidR="006D29B4" w:rsidRPr="006D29B4" w:rsidRDefault="001A447B" w:rsidP="00601B5D">
            <w:pPr>
              <w:spacing w:after="0" w:line="240" w:lineRule="auto"/>
              <w:jc w:val="center"/>
              <w:rPr>
                <w:rFonts w:ascii="Calibri" w:eastAsia="Times New Roman" w:hAnsi="Calibri" w:cs="Calibri"/>
                <w:color w:val="000000"/>
                <w:kern w:val="0"/>
                <w:sz w:val="18"/>
                <w:szCs w:val="18"/>
                <w:lang w:eastAsia="es-PE"/>
                <w14:ligatures w14:val="none"/>
              </w:rPr>
            </w:pPr>
            <w:ins w:id="755" w:author="Direccion de Politicas y Gestion en Derechos Humanos 14" w:date="2023-12-14T12:30:00Z">
              <w:r w:rsidRPr="001A447B">
                <w:rPr>
                  <w:rFonts w:ascii="Calibri" w:eastAsia="Times New Roman" w:hAnsi="Calibri" w:cs="Calibri"/>
                  <w:color w:val="000000"/>
                  <w:kern w:val="0"/>
                  <w:sz w:val="18"/>
                  <w:szCs w:val="18"/>
                  <w:lang w:val="es-ES" w:eastAsia="es-PE"/>
                  <w14:ligatures w14:val="none"/>
                </w:rPr>
                <w:t>Fomentar la adopción de prácticas agrícolas climáticamente sostenibles, asegurando que los beneficios de la agricultura sostenible se distribuyan de manera equitativa entre comunidades</w:t>
              </w:r>
            </w:ins>
            <w:ins w:id="756" w:author="Direccion de Politicas y Gestion en Derechos Humanos 14" w:date="2023-12-14T12:31:00Z">
              <w:r>
                <w:rPr>
                  <w:rFonts w:ascii="Calibri" w:eastAsia="Times New Roman" w:hAnsi="Calibri" w:cs="Calibri"/>
                  <w:color w:val="000000"/>
                  <w:kern w:val="0"/>
                  <w:sz w:val="18"/>
                  <w:szCs w:val="18"/>
                  <w:lang w:val="es-ES" w:eastAsia="es-PE"/>
                  <w14:ligatures w14:val="none"/>
                </w:rPr>
                <w:t>.</w:t>
              </w:r>
            </w:ins>
            <w:del w:id="757" w:author="Direccion de Politicas y Gestion en Derechos Humanos 14" w:date="2023-12-14T12:30:00Z">
              <w:r w:rsidR="006D29B4" w:rsidRPr="006D29B4" w:rsidDel="001A447B">
                <w:rPr>
                  <w:rFonts w:ascii="Calibri" w:eastAsia="Times New Roman" w:hAnsi="Calibri" w:cs="Calibri"/>
                  <w:color w:val="000000"/>
                  <w:kern w:val="0"/>
                  <w:sz w:val="18"/>
                  <w:szCs w:val="18"/>
                  <w:lang w:val="es-ES" w:eastAsia="es-PE"/>
                  <w14:ligatures w14:val="none"/>
                </w:rPr>
                <w:delText>Promoción de agricultura climáticamente sostenible</w:delText>
              </w:r>
            </w:del>
          </w:p>
        </w:tc>
      </w:tr>
      <w:tr w:rsidR="006D29B4" w:rsidRPr="006D29B4" w14:paraId="4B87D13D" w14:textId="77777777" w:rsidTr="0054105F">
        <w:trPr>
          <w:trHeight w:val="915"/>
        </w:trPr>
        <w:tc>
          <w:tcPr>
            <w:tcW w:w="6299" w:type="dxa"/>
            <w:gridSpan w:val="2"/>
            <w:vMerge/>
            <w:vAlign w:val="center"/>
            <w:hideMark/>
          </w:tcPr>
          <w:p w14:paraId="7E5E506B" w14:textId="77777777" w:rsidR="006D29B4" w:rsidRPr="006D29B4" w:rsidRDefault="006D29B4" w:rsidP="006D29B4">
            <w:pPr>
              <w:spacing w:after="0" w:line="240" w:lineRule="auto"/>
              <w:rPr>
                <w:rFonts w:ascii="Calibri" w:eastAsia="Times New Roman" w:hAnsi="Calibri" w:cs="Calibri"/>
                <w:b/>
                <w:bCs/>
                <w:color w:val="FFFFFF"/>
                <w:kern w:val="0"/>
                <w:sz w:val="18"/>
                <w:szCs w:val="18"/>
                <w:lang w:eastAsia="es-PE"/>
                <w14:ligatures w14:val="none"/>
              </w:rPr>
            </w:pPr>
          </w:p>
        </w:tc>
        <w:tc>
          <w:tcPr>
            <w:tcW w:w="2188" w:type="dxa"/>
            <w:shd w:val="clear" w:color="auto" w:fill="auto"/>
            <w:noWrap/>
            <w:vAlign w:val="center"/>
            <w:hideMark/>
          </w:tcPr>
          <w:p w14:paraId="03400EE3" w14:textId="0FED673E" w:rsidR="006D29B4" w:rsidRPr="006D29B4" w:rsidRDefault="001A447B" w:rsidP="00601B5D">
            <w:pPr>
              <w:spacing w:after="0" w:line="240" w:lineRule="auto"/>
              <w:jc w:val="center"/>
              <w:rPr>
                <w:rFonts w:ascii="Calibri" w:eastAsia="Times New Roman" w:hAnsi="Calibri" w:cs="Calibri"/>
                <w:color w:val="000000"/>
                <w:kern w:val="0"/>
                <w:sz w:val="18"/>
                <w:szCs w:val="18"/>
                <w:lang w:eastAsia="es-PE"/>
                <w14:ligatures w14:val="none"/>
              </w:rPr>
            </w:pPr>
            <w:ins w:id="758" w:author="Direccion de Politicas y Gestion en Derechos Humanos 14" w:date="2023-12-14T12:31:00Z">
              <w:r w:rsidRPr="001A447B">
                <w:rPr>
                  <w:rFonts w:ascii="Calibri" w:eastAsia="Times New Roman" w:hAnsi="Calibri" w:cs="Calibri"/>
                  <w:color w:val="000000"/>
                  <w:kern w:val="0"/>
                  <w:sz w:val="18"/>
                  <w:szCs w:val="18"/>
                  <w:lang w:val="es-ES" w:eastAsia="es-PE"/>
                  <w14:ligatures w14:val="none"/>
                </w:rPr>
                <w:t>Implementar estrategias efectivas para reducir la pérdida y desperdicio de alimentos, con un enfoque en distribuir de manera equitativa los beneficios de estas iniciativas</w:t>
              </w:r>
              <w:r>
                <w:rPr>
                  <w:rFonts w:ascii="Calibri" w:eastAsia="Times New Roman" w:hAnsi="Calibri" w:cs="Calibri"/>
                  <w:color w:val="000000"/>
                  <w:kern w:val="0"/>
                  <w:sz w:val="18"/>
                  <w:szCs w:val="18"/>
                  <w:lang w:val="es-ES" w:eastAsia="es-PE"/>
                  <w14:ligatures w14:val="none"/>
                </w:rPr>
                <w:t>.</w:t>
              </w:r>
            </w:ins>
            <w:del w:id="759" w:author="Direccion de Politicas y Gestion en Derechos Humanos 14" w:date="2023-12-14T12:31:00Z">
              <w:r w:rsidR="006D29B4" w:rsidRPr="006D29B4" w:rsidDel="001A447B">
                <w:rPr>
                  <w:rFonts w:ascii="Calibri" w:eastAsia="Times New Roman" w:hAnsi="Calibri" w:cs="Calibri"/>
                  <w:color w:val="000000"/>
                  <w:kern w:val="0"/>
                  <w:sz w:val="18"/>
                  <w:szCs w:val="18"/>
                  <w:lang w:val="es-ES" w:eastAsia="es-PE"/>
                  <w14:ligatures w14:val="none"/>
                </w:rPr>
                <w:delText>Reducción de pérdida y desperdicio de alimentos</w:delText>
              </w:r>
            </w:del>
          </w:p>
        </w:tc>
      </w:tr>
      <w:tr w:rsidR="006D29B4" w:rsidRPr="006D29B4" w14:paraId="06EBCA88" w14:textId="77777777" w:rsidTr="0054105F">
        <w:trPr>
          <w:trHeight w:val="915"/>
        </w:trPr>
        <w:tc>
          <w:tcPr>
            <w:tcW w:w="6299" w:type="dxa"/>
            <w:gridSpan w:val="2"/>
            <w:vMerge/>
            <w:vAlign w:val="center"/>
            <w:hideMark/>
          </w:tcPr>
          <w:p w14:paraId="3472E289" w14:textId="77777777" w:rsidR="006D29B4" w:rsidRPr="006D29B4" w:rsidRDefault="006D29B4" w:rsidP="006D29B4">
            <w:pPr>
              <w:spacing w:after="0" w:line="240" w:lineRule="auto"/>
              <w:rPr>
                <w:rFonts w:ascii="Calibri" w:eastAsia="Times New Roman" w:hAnsi="Calibri" w:cs="Calibri"/>
                <w:b/>
                <w:bCs/>
                <w:color w:val="FFFFFF"/>
                <w:kern w:val="0"/>
                <w:sz w:val="18"/>
                <w:szCs w:val="18"/>
                <w:lang w:eastAsia="es-PE"/>
                <w14:ligatures w14:val="none"/>
              </w:rPr>
            </w:pPr>
          </w:p>
        </w:tc>
        <w:tc>
          <w:tcPr>
            <w:tcW w:w="2188" w:type="dxa"/>
            <w:shd w:val="clear" w:color="000000" w:fill="C5D9F1"/>
            <w:noWrap/>
            <w:vAlign w:val="center"/>
            <w:hideMark/>
          </w:tcPr>
          <w:p w14:paraId="3669764A" w14:textId="508EB16E" w:rsidR="006D29B4" w:rsidRPr="006D29B4" w:rsidRDefault="001A447B" w:rsidP="00601B5D">
            <w:pPr>
              <w:spacing w:after="0" w:line="240" w:lineRule="auto"/>
              <w:jc w:val="center"/>
              <w:rPr>
                <w:rFonts w:ascii="Calibri" w:eastAsia="Times New Roman" w:hAnsi="Calibri" w:cs="Calibri"/>
                <w:color w:val="000000"/>
                <w:kern w:val="0"/>
                <w:sz w:val="18"/>
                <w:szCs w:val="18"/>
                <w:lang w:eastAsia="es-PE"/>
                <w14:ligatures w14:val="none"/>
              </w:rPr>
            </w:pPr>
            <w:ins w:id="760" w:author="Direccion de Politicas y Gestion en Derechos Humanos 14" w:date="2023-12-14T12:32:00Z">
              <w:r w:rsidRPr="001A447B">
                <w:rPr>
                  <w:rFonts w:ascii="Calibri" w:eastAsia="Times New Roman" w:hAnsi="Calibri" w:cs="Calibri"/>
                  <w:color w:val="000000"/>
                  <w:kern w:val="0"/>
                  <w:sz w:val="18"/>
                  <w:szCs w:val="18"/>
                  <w:lang w:val="es-ES" w:eastAsia="es-PE"/>
                  <w14:ligatures w14:val="none"/>
                </w:rPr>
                <w:t>Establecer prácticas de gestión equitativa de recursos hídricos, garantizando un acceso justo y sostenible al agua para todas las personas, buscando abordar la discriminación al evitar que ciertos grupos sufran de manera desproporcionada las consecuencias de la escasez de agua.</w:t>
              </w:r>
            </w:ins>
            <w:del w:id="761" w:author="Direccion de Politicas y Gestion en Derechos Humanos 14" w:date="2023-12-14T12:32:00Z">
              <w:r w:rsidR="006D29B4" w:rsidRPr="006D29B4" w:rsidDel="001A447B">
                <w:rPr>
                  <w:rFonts w:ascii="Calibri" w:eastAsia="Times New Roman" w:hAnsi="Calibri" w:cs="Calibri"/>
                  <w:color w:val="000000"/>
                  <w:kern w:val="0"/>
                  <w:sz w:val="18"/>
                  <w:szCs w:val="18"/>
                  <w:lang w:val="es-ES" w:eastAsia="es-PE"/>
                  <w14:ligatures w14:val="none"/>
                </w:rPr>
                <w:delText>Gestión equitativa de recursos hídricos</w:delText>
              </w:r>
            </w:del>
          </w:p>
        </w:tc>
      </w:tr>
    </w:tbl>
    <w:p w14:paraId="1B32147D" w14:textId="77777777" w:rsidR="00FA7FF4" w:rsidRDefault="00FA7FF4" w:rsidP="00FA7FF4">
      <w:pPr>
        <w:spacing w:after="0" w:line="240" w:lineRule="auto"/>
        <w:ind w:left="425"/>
        <w:jc w:val="both"/>
        <w:rPr>
          <w:b/>
          <w:bCs/>
          <w:sz w:val="20"/>
        </w:rPr>
      </w:pPr>
    </w:p>
    <w:p w14:paraId="258E0D4F" w14:textId="4F6E3E00" w:rsidR="00FA7FF4" w:rsidRDefault="00FA7FF4" w:rsidP="00FA7FF4">
      <w:pPr>
        <w:spacing w:after="0" w:line="240" w:lineRule="auto"/>
        <w:ind w:left="425"/>
        <w:jc w:val="right"/>
        <w:rPr>
          <w:sz w:val="16"/>
          <w:szCs w:val="18"/>
        </w:rPr>
      </w:pPr>
      <w:r w:rsidRPr="00FA7FF4">
        <w:rPr>
          <w:sz w:val="16"/>
          <w:szCs w:val="18"/>
        </w:rPr>
        <w:t xml:space="preserve">Fuente: </w:t>
      </w:r>
      <w:del w:id="762"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763" w:author="Direccion de Politicas y Gestion en Derechos Humanos 14" w:date="2023-12-14T10:31:00Z">
        <w:r w:rsidR="00DC3106">
          <w:rPr>
            <w:sz w:val="16"/>
            <w:szCs w:val="18"/>
          </w:rPr>
          <w:t>Estudio prospectivo sobre los derechos humanos en el Perú</w:t>
        </w:r>
      </w:ins>
    </w:p>
    <w:p w14:paraId="005C66D8" w14:textId="6384759C" w:rsidR="003A66D1" w:rsidRDefault="00C24B5F" w:rsidP="003A66D1">
      <w:pPr>
        <w:spacing w:after="0" w:line="240" w:lineRule="auto"/>
        <w:ind w:left="425"/>
        <w:jc w:val="center"/>
        <w:rPr>
          <w:b/>
          <w:bCs/>
          <w:sz w:val="20"/>
        </w:rPr>
      </w:pPr>
      <w:bookmarkStart w:id="764" w:name="_Toc152615077"/>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9</w:t>
      </w:r>
      <w:r w:rsidRPr="00C24B5F">
        <w:rPr>
          <w:b/>
          <w:bCs/>
          <w:sz w:val="20"/>
        </w:rPr>
        <w:fldChar w:fldCharType="end"/>
      </w:r>
      <w:r w:rsidRPr="00C24B5F">
        <w:rPr>
          <w:b/>
          <w:bCs/>
          <w:sz w:val="20"/>
        </w:rPr>
        <w:t>:</w:t>
      </w:r>
      <w:r w:rsidR="003A66D1" w:rsidRPr="00113452">
        <w:rPr>
          <w:b/>
          <w:bCs/>
          <w:sz w:val="20"/>
        </w:rPr>
        <w:t xml:space="preserve"> </w:t>
      </w:r>
      <w:r w:rsidR="003A66D1" w:rsidRPr="003A66D1">
        <w:rPr>
          <w:sz w:val="20"/>
        </w:rPr>
        <w:t xml:space="preserve">Matriz de impactos </w:t>
      </w:r>
      <w:ins w:id="765" w:author="Direccion de Politicas y Gestion en Derechos Humanos 14" w:date="2023-12-14T11:44:00Z">
        <w:r w:rsidR="00D15F3E">
          <w:rPr>
            <w:sz w:val="20"/>
          </w:rPr>
          <w:t xml:space="preserve">negativos </w:t>
        </w:r>
      </w:ins>
      <w:r w:rsidR="003A66D1" w:rsidRPr="003A66D1">
        <w:rPr>
          <w:sz w:val="20"/>
        </w:rPr>
        <w:t>del riesgo “</w:t>
      </w:r>
      <w:r w:rsidR="005034FA" w:rsidRPr="005034FA">
        <w:rPr>
          <w:sz w:val="20"/>
        </w:rPr>
        <w:t>Fracaso del sistema de justicia</w:t>
      </w:r>
      <w:r w:rsidR="003A66D1" w:rsidRPr="003A66D1">
        <w:rPr>
          <w:sz w:val="20"/>
        </w:rPr>
        <w:t>” sobre el problema público</w:t>
      </w:r>
      <w:bookmarkEnd w:id="764"/>
    </w:p>
    <w:p w14:paraId="45A259D0" w14:textId="77777777" w:rsidR="003A66D1" w:rsidRPr="00FA7FF4" w:rsidRDefault="003A66D1" w:rsidP="00FA7FF4">
      <w:pPr>
        <w:spacing w:after="0" w:line="240" w:lineRule="auto"/>
        <w:ind w:left="425"/>
        <w:jc w:val="right"/>
        <w:rPr>
          <w:sz w:val="18"/>
          <w:szCs w:val="18"/>
        </w:rPr>
      </w:pPr>
    </w:p>
    <w:tbl>
      <w:tblPr>
        <w:tblW w:w="8665"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681"/>
        <w:gridCol w:w="3739"/>
        <w:gridCol w:w="2303"/>
      </w:tblGrid>
      <w:tr w:rsidR="00601B5D" w:rsidRPr="006D29B4" w14:paraId="00F65820" w14:textId="77777777" w:rsidTr="0054105F">
        <w:trPr>
          <w:trHeight w:val="540"/>
        </w:trPr>
        <w:tc>
          <w:tcPr>
            <w:tcW w:w="2681" w:type="dxa"/>
            <w:shd w:val="clear" w:color="000000" w:fill="002060"/>
            <w:noWrap/>
            <w:vAlign w:val="center"/>
            <w:hideMark/>
          </w:tcPr>
          <w:p w14:paraId="4BE7F639"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bookmarkStart w:id="766" w:name="_Hlk153449705"/>
            <w:r w:rsidRPr="006D29B4">
              <w:rPr>
                <w:rFonts w:ascii="Calibri" w:eastAsia="Times New Roman" w:hAnsi="Calibri" w:cs="Calibri"/>
                <w:b/>
                <w:bCs/>
                <w:color w:val="FFFFFF"/>
                <w:kern w:val="0"/>
                <w:sz w:val="18"/>
                <w:szCs w:val="18"/>
                <w:lang w:eastAsia="es-PE"/>
                <w14:ligatures w14:val="none"/>
              </w:rPr>
              <w:t>Problema público</w:t>
            </w:r>
          </w:p>
        </w:tc>
        <w:tc>
          <w:tcPr>
            <w:tcW w:w="5984" w:type="dxa"/>
            <w:gridSpan w:val="2"/>
            <w:shd w:val="clear" w:color="000000" w:fill="002060"/>
            <w:noWrap/>
            <w:vAlign w:val="bottom"/>
            <w:hideMark/>
          </w:tcPr>
          <w:p w14:paraId="1CDDB85C"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01B5D" w:rsidRPr="006D29B4" w14:paraId="1CB41850" w14:textId="77777777" w:rsidTr="0054105F">
        <w:trPr>
          <w:trHeight w:val="540"/>
        </w:trPr>
        <w:tc>
          <w:tcPr>
            <w:tcW w:w="2681" w:type="dxa"/>
            <w:shd w:val="clear" w:color="000000" w:fill="002060"/>
            <w:noWrap/>
            <w:vAlign w:val="center"/>
            <w:hideMark/>
          </w:tcPr>
          <w:p w14:paraId="059F67AB"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Riesgo 2</w:t>
            </w:r>
          </w:p>
        </w:tc>
        <w:tc>
          <w:tcPr>
            <w:tcW w:w="5984" w:type="dxa"/>
            <w:gridSpan w:val="2"/>
            <w:shd w:val="clear" w:color="000000" w:fill="002060"/>
            <w:noWrap/>
            <w:vAlign w:val="center"/>
            <w:hideMark/>
          </w:tcPr>
          <w:p w14:paraId="4F58CCC2" w14:textId="77A1A0A4" w:rsidR="006D29B4" w:rsidRPr="006D29B4" w:rsidRDefault="005034FA" w:rsidP="006D29B4">
            <w:pPr>
              <w:spacing w:after="0" w:line="240" w:lineRule="auto"/>
              <w:jc w:val="center"/>
              <w:rPr>
                <w:rFonts w:ascii="Calibri" w:eastAsia="Times New Roman" w:hAnsi="Calibri" w:cs="Calibri"/>
                <w:color w:val="FFFFFF"/>
                <w:kern w:val="0"/>
                <w:sz w:val="18"/>
                <w:szCs w:val="18"/>
                <w:lang w:eastAsia="es-PE"/>
                <w14:ligatures w14:val="none"/>
              </w:rPr>
            </w:pPr>
            <w:bookmarkStart w:id="767" w:name="_Hlk153450328"/>
            <w:commentRangeStart w:id="768"/>
            <w:commentRangeStart w:id="769"/>
            <w:r w:rsidRPr="005034FA">
              <w:rPr>
                <w:rFonts w:ascii="Calibri" w:eastAsia="Times New Roman" w:hAnsi="Calibri" w:cs="Calibri"/>
                <w:color w:val="FFFFFF"/>
                <w:kern w:val="0"/>
                <w:sz w:val="18"/>
                <w:szCs w:val="18"/>
                <w:lang w:eastAsia="es-PE"/>
                <w14:ligatures w14:val="none"/>
              </w:rPr>
              <w:t>Fracaso del sistema de justicia</w:t>
            </w:r>
            <w:commentRangeEnd w:id="768"/>
            <w:r w:rsidR="00054D2A">
              <w:rPr>
                <w:rStyle w:val="Refdecomentario"/>
                <w:kern w:val="0"/>
                <w14:ligatures w14:val="none"/>
              </w:rPr>
              <w:commentReference w:id="768"/>
            </w:r>
            <w:commentRangeEnd w:id="769"/>
            <w:r w:rsidR="001A447B">
              <w:rPr>
                <w:rStyle w:val="Refdecomentario"/>
                <w:kern w:val="0"/>
                <w14:ligatures w14:val="none"/>
              </w:rPr>
              <w:commentReference w:id="769"/>
            </w:r>
            <w:bookmarkEnd w:id="767"/>
          </w:p>
        </w:tc>
      </w:tr>
      <w:bookmarkEnd w:id="766"/>
      <w:tr w:rsidR="007479C3" w:rsidRPr="006D29B4" w14:paraId="6D59CC8C" w14:textId="77777777" w:rsidTr="0054105F">
        <w:trPr>
          <w:trHeight w:val="540"/>
        </w:trPr>
        <w:tc>
          <w:tcPr>
            <w:tcW w:w="6420" w:type="dxa"/>
            <w:gridSpan w:val="2"/>
            <w:shd w:val="clear" w:color="000000" w:fill="002060"/>
            <w:noWrap/>
            <w:vAlign w:val="center"/>
            <w:hideMark/>
          </w:tcPr>
          <w:p w14:paraId="44156385" w14:textId="1B45B54C"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 xml:space="preserve">Impactos </w:t>
            </w:r>
            <w:ins w:id="770" w:author="Direccion de Politicas y Gestion en Derechos Humanos 14" w:date="2023-12-14T11:48:00Z">
              <w:r w:rsidR="00D15F3E" w:rsidRPr="00D15F3E">
                <w:rPr>
                  <w:b/>
                  <w:bCs/>
                  <w:sz w:val="18"/>
                  <w:szCs w:val="20"/>
                  <w:rPrChange w:id="771" w:author="Direccion de Politicas y Gestion en Derechos Humanos 14" w:date="2023-12-14T11:50:00Z">
                    <w:rPr>
                      <w:sz w:val="20"/>
                    </w:rPr>
                  </w:rPrChange>
                </w:rPr>
                <w:t>negativos</w:t>
              </w:r>
              <w:r w:rsidR="00D15F3E">
                <w:rPr>
                  <w:sz w:val="20"/>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2245" w:type="dxa"/>
            <w:shd w:val="clear" w:color="000000" w:fill="002060"/>
            <w:vAlign w:val="center"/>
            <w:hideMark/>
          </w:tcPr>
          <w:p w14:paraId="0397B079" w14:textId="77777777" w:rsidR="006D29B4" w:rsidRPr="006D29B4" w:rsidRDefault="006D29B4" w:rsidP="00601B5D">
            <w:pPr>
              <w:spacing w:after="0" w:line="240" w:lineRule="auto"/>
              <w:ind w:left="79"/>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42FE71E7" w14:textId="77777777" w:rsidTr="0054105F">
        <w:trPr>
          <w:trHeight w:val="945"/>
        </w:trPr>
        <w:tc>
          <w:tcPr>
            <w:tcW w:w="6420" w:type="dxa"/>
            <w:gridSpan w:val="2"/>
            <w:vMerge w:val="restart"/>
            <w:shd w:val="clear" w:color="auto" w:fill="auto"/>
            <w:vAlign w:val="center"/>
            <w:hideMark/>
          </w:tcPr>
          <w:p w14:paraId="6E8CBC28" w14:textId="77777777" w:rsidR="00C3126B" w:rsidRPr="00C3126B" w:rsidRDefault="00C3126B" w:rsidP="00C3126B">
            <w:pPr>
              <w:spacing w:after="0" w:line="240" w:lineRule="auto"/>
              <w:rPr>
                <w:ins w:id="772" w:author="Direccion de Politicas y Gestion en Derechos Humanos 14" w:date="2023-12-14T12:38:00Z"/>
                <w:rFonts w:ascii="Calibri" w:eastAsia="Times New Roman" w:hAnsi="Calibri" w:cs="Calibri"/>
                <w:b/>
                <w:bCs/>
                <w:kern w:val="0"/>
                <w:sz w:val="18"/>
                <w:szCs w:val="18"/>
                <w:u w:val="single"/>
                <w:lang w:eastAsia="es-PE"/>
                <w14:ligatures w14:val="none"/>
              </w:rPr>
            </w:pPr>
            <w:bookmarkStart w:id="773" w:name="_Hlk153450300"/>
            <w:ins w:id="774" w:author="Direccion de Politicas y Gestion en Derechos Humanos 14" w:date="2023-12-14T12:38:00Z">
              <w:r w:rsidRPr="00C3126B">
                <w:rPr>
                  <w:rFonts w:ascii="Calibri" w:eastAsia="Times New Roman" w:hAnsi="Calibri" w:cs="Calibri"/>
                  <w:b/>
                  <w:bCs/>
                  <w:kern w:val="0"/>
                  <w:sz w:val="18"/>
                  <w:szCs w:val="18"/>
                  <w:u w:val="single"/>
                  <w:lang w:eastAsia="es-PE"/>
                  <w14:ligatures w14:val="none"/>
                </w:rPr>
                <w:t>Corto Plazo:</w:t>
              </w:r>
            </w:ins>
          </w:p>
          <w:p w14:paraId="35604170" w14:textId="77777777" w:rsidR="00C3126B" w:rsidRPr="00C3126B" w:rsidRDefault="00C3126B">
            <w:pPr>
              <w:pStyle w:val="Prrafodelista"/>
              <w:numPr>
                <w:ilvl w:val="0"/>
                <w:numId w:val="47"/>
              </w:numPr>
              <w:spacing w:after="0" w:line="240" w:lineRule="auto"/>
              <w:ind w:left="228" w:hanging="209"/>
              <w:rPr>
                <w:ins w:id="775" w:author="Direccion de Politicas y Gestion en Derechos Humanos 14" w:date="2023-12-14T12:38:00Z"/>
                <w:rFonts w:ascii="Calibri" w:eastAsia="Times New Roman" w:hAnsi="Calibri" w:cs="Calibri"/>
                <w:kern w:val="0"/>
                <w:sz w:val="18"/>
                <w:szCs w:val="18"/>
                <w:lang w:eastAsia="es-PE"/>
                <w14:ligatures w14:val="none"/>
                <w:rPrChange w:id="776" w:author="Direccion de Politicas y Gestion en Derechos Humanos 14" w:date="2023-12-14T12:40:00Z">
                  <w:rPr>
                    <w:ins w:id="777" w:author="Direccion de Politicas y Gestion en Derechos Humanos 14" w:date="2023-12-14T12:38:00Z"/>
                    <w:rFonts w:ascii="Calibri" w:eastAsia="Times New Roman" w:hAnsi="Calibri" w:cs="Calibri"/>
                    <w:b/>
                    <w:bCs/>
                    <w:kern w:val="0"/>
                    <w:sz w:val="18"/>
                    <w:szCs w:val="18"/>
                    <w:u w:val="single"/>
                    <w:lang w:eastAsia="es-PE"/>
                    <w14:ligatures w14:val="none"/>
                  </w:rPr>
                </w:rPrChange>
              </w:rPr>
              <w:pPrChange w:id="778" w:author="Direccion de Politicas y Gestion en Derechos Humanos 14" w:date="2023-12-14T12:40:00Z">
                <w:pPr>
                  <w:spacing w:after="0" w:line="240" w:lineRule="auto"/>
                </w:pPr>
              </w:pPrChange>
            </w:pPr>
            <w:ins w:id="779"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780"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Impunidad:</w:t>
              </w:r>
              <w:r w:rsidRPr="00C3126B">
                <w:rPr>
                  <w:rFonts w:ascii="Calibri" w:eastAsia="Times New Roman" w:hAnsi="Calibri" w:cs="Calibri"/>
                  <w:kern w:val="0"/>
                  <w:sz w:val="18"/>
                  <w:szCs w:val="18"/>
                  <w:lang w:eastAsia="es-PE"/>
                  <w14:ligatures w14:val="none"/>
                  <w:rPrChange w:id="781"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falta de acción judicial puede perpetuar la impunidad, permitiendo que actos discriminatorios queden sin consecuencias, afectando la confianza en el sistema de justicia.</w:t>
              </w:r>
            </w:ins>
          </w:p>
          <w:p w14:paraId="51199FE1" w14:textId="401DDE93" w:rsidR="00C3126B" w:rsidRPr="00C3126B" w:rsidRDefault="00C3126B">
            <w:pPr>
              <w:pStyle w:val="Prrafodelista"/>
              <w:numPr>
                <w:ilvl w:val="0"/>
                <w:numId w:val="47"/>
              </w:numPr>
              <w:spacing w:after="0" w:line="240" w:lineRule="auto"/>
              <w:ind w:left="228" w:hanging="209"/>
              <w:rPr>
                <w:ins w:id="782" w:author="Direccion de Politicas y Gestion en Derechos Humanos 14" w:date="2023-12-14T12:38:00Z"/>
                <w:rFonts w:ascii="Calibri" w:eastAsia="Times New Roman" w:hAnsi="Calibri" w:cs="Calibri"/>
                <w:kern w:val="0"/>
                <w:sz w:val="18"/>
                <w:szCs w:val="18"/>
                <w:lang w:eastAsia="es-PE"/>
                <w14:ligatures w14:val="none"/>
                <w:rPrChange w:id="783" w:author="Direccion de Politicas y Gestion en Derechos Humanos 14" w:date="2023-12-14T12:40:00Z">
                  <w:rPr>
                    <w:ins w:id="784" w:author="Direccion de Politicas y Gestion en Derechos Humanos 14" w:date="2023-12-14T12:38:00Z"/>
                    <w:rFonts w:ascii="Calibri" w:eastAsia="Times New Roman" w:hAnsi="Calibri" w:cs="Calibri"/>
                    <w:b/>
                    <w:bCs/>
                    <w:kern w:val="0"/>
                    <w:sz w:val="18"/>
                    <w:szCs w:val="18"/>
                    <w:u w:val="single"/>
                    <w:lang w:eastAsia="es-PE"/>
                    <w14:ligatures w14:val="none"/>
                  </w:rPr>
                </w:rPrChange>
              </w:rPr>
              <w:pPrChange w:id="785" w:author="Direccion de Politicas y Gestion en Derechos Humanos 14" w:date="2023-12-14T12:40:00Z">
                <w:pPr>
                  <w:spacing w:after="0" w:line="240" w:lineRule="auto"/>
                </w:pPr>
              </w:pPrChange>
            </w:pPr>
            <w:ins w:id="786"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787"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Agravamiento de </w:t>
              </w:r>
              <w:r w:rsidRPr="00C3126B">
                <w:rPr>
                  <w:rFonts w:ascii="Calibri" w:eastAsia="Times New Roman" w:hAnsi="Calibri" w:cs="Calibri"/>
                  <w:b/>
                  <w:bCs/>
                  <w:kern w:val="0"/>
                  <w:sz w:val="18"/>
                  <w:szCs w:val="18"/>
                  <w:lang w:eastAsia="es-PE"/>
                  <w14:ligatures w14:val="none"/>
                  <w:rPrChange w:id="788" w:author="Direccion de Politicas y Gestion en Derechos Humanos 14" w:date="2023-12-14T12:40:00Z">
                    <w:rPr>
                      <w:b/>
                      <w:bCs/>
                      <w:lang w:eastAsia="es-PE"/>
                    </w:rPr>
                  </w:rPrChange>
                </w:rPr>
                <w:t>conflictos</w:t>
              </w:r>
              <w:r w:rsidRPr="00C3126B">
                <w:rPr>
                  <w:rFonts w:ascii="Calibri" w:eastAsia="Times New Roman" w:hAnsi="Calibri" w:cs="Calibri"/>
                  <w:b/>
                  <w:bCs/>
                  <w:kern w:val="0"/>
                  <w:sz w:val="18"/>
                  <w:szCs w:val="18"/>
                  <w:lang w:eastAsia="es-PE"/>
                  <w14:ligatures w14:val="none"/>
                  <w:rPrChange w:id="789"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w:t>
              </w:r>
              <w:r w:rsidRPr="00C3126B">
                <w:rPr>
                  <w:rFonts w:ascii="Calibri" w:eastAsia="Times New Roman" w:hAnsi="Calibri" w:cs="Calibri"/>
                  <w:kern w:val="0"/>
                  <w:sz w:val="18"/>
                  <w:szCs w:val="18"/>
                  <w:lang w:eastAsia="es-PE"/>
                  <w14:ligatures w14:val="none"/>
                  <w:rPrChange w:id="790"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falta de resolución </w:t>
              </w:r>
            </w:ins>
            <w:ins w:id="791" w:author="Direccion de Politicas y Gestion en Derechos Humanos 14" w:date="2023-12-14T12:42:00Z">
              <w:r>
                <w:rPr>
                  <w:rFonts w:ascii="Calibri" w:eastAsia="Times New Roman" w:hAnsi="Calibri" w:cs="Calibri"/>
                  <w:kern w:val="0"/>
                  <w:sz w:val="18"/>
                  <w:szCs w:val="18"/>
                  <w:lang w:eastAsia="es-PE"/>
                  <w14:ligatures w14:val="none"/>
                </w:rPr>
                <w:t xml:space="preserve">judicial </w:t>
              </w:r>
            </w:ins>
            <w:ins w:id="792" w:author="Direccion de Politicas y Gestion en Derechos Humanos 14" w:date="2023-12-14T12:38:00Z">
              <w:r w:rsidRPr="00C3126B">
                <w:rPr>
                  <w:rFonts w:ascii="Calibri" w:eastAsia="Times New Roman" w:hAnsi="Calibri" w:cs="Calibri"/>
                  <w:kern w:val="0"/>
                  <w:sz w:val="18"/>
                  <w:szCs w:val="18"/>
                  <w:lang w:eastAsia="es-PE"/>
                  <w14:ligatures w14:val="none"/>
                  <w:rPrChange w:id="793"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adecuada puede exacerbar tensiones sociales y conflictos relacionados con la discriminación, generando discordia y malestar en la sociedad.</w:t>
              </w:r>
            </w:ins>
          </w:p>
          <w:p w14:paraId="1F78C7E5" w14:textId="77777777" w:rsidR="00C3126B" w:rsidRPr="00C3126B" w:rsidRDefault="00C3126B">
            <w:pPr>
              <w:spacing w:after="0" w:line="240" w:lineRule="auto"/>
              <w:ind w:left="19"/>
              <w:rPr>
                <w:ins w:id="794" w:author="Direccion de Politicas y Gestion en Derechos Humanos 14" w:date="2023-12-14T12:38:00Z"/>
                <w:rFonts w:ascii="Calibri" w:eastAsia="Times New Roman" w:hAnsi="Calibri" w:cs="Calibri"/>
                <w:b/>
                <w:bCs/>
                <w:kern w:val="0"/>
                <w:sz w:val="18"/>
                <w:szCs w:val="18"/>
                <w:u w:val="single"/>
                <w:lang w:eastAsia="es-PE"/>
                <w14:ligatures w14:val="none"/>
                <w:rPrChange w:id="795" w:author="Direccion de Politicas y Gestion en Derechos Humanos 14" w:date="2023-12-14T12:41:00Z">
                  <w:rPr>
                    <w:ins w:id="796" w:author="Direccion de Politicas y Gestion en Derechos Humanos 14" w:date="2023-12-14T12:38:00Z"/>
                    <w:lang w:eastAsia="es-PE"/>
                  </w:rPr>
                </w:rPrChange>
              </w:rPr>
              <w:pPrChange w:id="797" w:author="Direccion de Politicas y Gestion en Derechos Humanos 14" w:date="2023-12-14T12:41:00Z">
                <w:pPr>
                  <w:spacing w:after="0" w:line="240" w:lineRule="auto"/>
                </w:pPr>
              </w:pPrChange>
            </w:pPr>
            <w:ins w:id="798" w:author="Direccion de Politicas y Gestion en Derechos Humanos 14" w:date="2023-12-14T12:38:00Z">
              <w:r w:rsidRPr="00C3126B">
                <w:rPr>
                  <w:rFonts w:ascii="Calibri" w:eastAsia="Times New Roman" w:hAnsi="Calibri" w:cs="Calibri"/>
                  <w:b/>
                  <w:bCs/>
                  <w:kern w:val="0"/>
                  <w:sz w:val="18"/>
                  <w:szCs w:val="18"/>
                  <w:u w:val="single"/>
                  <w:lang w:eastAsia="es-PE"/>
                  <w14:ligatures w14:val="none"/>
                  <w:rPrChange w:id="799" w:author="Direccion de Politicas y Gestion en Derechos Humanos 14" w:date="2023-12-14T12:41:00Z">
                    <w:rPr>
                      <w:lang w:eastAsia="es-PE"/>
                    </w:rPr>
                  </w:rPrChange>
                </w:rPr>
                <w:t>Mediano Plazo:</w:t>
              </w:r>
            </w:ins>
          </w:p>
          <w:p w14:paraId="50303DAE" w14:textId="1ADD0D61" w:rsidR="00C3126B" w:rsidRPr="00C3126B" w:rsidRDefault="00C3126B">
            <w:pPr>
              <w:pStyle w:val="Prrafodelista"/>
              <w:numPr>
                <w:ilvl w:val="0"/>
                <w:numId w:val="47"/>
              </w:numPr>
              <w:spacing w:after="0" w:line="240" w:lineRule="auto"/>
              <w:ind w:left="228" w:hanging="209"/>
              <w:rPr>
                <w:ins w:id="800" w:author="Direccion de Politicas y Gestion en Derechos Humanos 14" w:date="2023-12-14T12:38:00Z"/>
                <w:rFonts w:ascii="Calibri" w:eastAsia="Times New Roman" w:hAnsi="Calibri" w:cs="Calibri"/>
                <w:kern w:val="0"/>
                <w:sz w:val="18"/>
                <w:szCs w:val="18"/>
                <w:lang w:eastAsia="es-PE"/>
                <w14:ligatures w14:val="none"/>
                <w:rPrChange w:id="801" w:author="Direccion de Politicas y Gestion en Derechos Humanos 14" w:date="2023-12-14T12:40:00Z">
                  <w:rPr>
                    <w:ins w:id="802" w:author="Direccion de Politicas y Gestion en Derechos Humanos 14" w:date="2023-12-14T12:38:00Z"/>
                    <w:rFonts w:ascii="Calibri" w:eastAsia="Times New Roman" w:hAnsi="Calibri" w:cs="Calibri"/>
                    <w:b/>
                    <w:bCs/>
                    <w:kern w:val="0"/>
                    <w:sz w:val="18"/>
                    <w:szCs w:val="18"/>
                    <w:u w:val="single"/>
                    <w:lang w:eastAsia="es-PE"/>
                    <w14:ligatures w14:val="none"/>
                  </w:rPr>
                </w:rPrChange>
              </w:rPr>
              <w:pPrChange w:id="803" w:author="Direccion de Politicas y Gestion en Derechos Humanos 14" w:date="2023-12-14T12:40:00Z">
                <w:pPr>
                  <w:spacing w:after="0" w:line="240" w:lineRule="auto"/>
                </w:pPr>
              </w:pPrChange>
            </w:pPr>
            <w:ins w:id="804"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805"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Persistencia de </w:t>
              </w:r>
              <w:r w:rsidRPr="00C3126B">
                <w:rPr>
                  <w:rFonts w:ascii="Calibri" w:eastAsia="Times New Roman" w:hAnsi="Calibri" w:cs="Calibri"/>
                  <w:b/>
                  <w:bCs/>
                  <w:kern w:val="0"/>
                  <w:sz w:val="18"/>
                  <w:szCs w:val="18"/>
                  <w:lang w:eastAsia="es-PE"/>
                  <w14:ligatures w14:val="none"/>
                  <w:rPrChange w:id="806" w:author="Direccion de Politicas y Gestion en Derechos Humanos 14" w:date="2023-12-14T12:40:00Z">
                    <w:rPr>
                      <w:b/>
                      <w:bCs/>
                      <w:lang w:eastAsia="es-PE"/>
                    </w:rPr>
                  </w:rPrChange>
                </w:rPr>
                <w:t>desigualdades</w:t>
              </w:r>
              <w:r w:rsidRPr="00C3126B">
                <w:rPr>
                  <w:rFonts w:ascii="Calibri" w:eastAsia="Times New Roman" w:hAnsi="Calibri" w:cs="Calibri"/>
                  <w:b/>
                  <w:bCs/>
                  <w:kern w:val="0"/>
                  <w:sz w:val="18"/>
                  <w:szCs w:val="18"/>
                  <w:lang w:eastAsia="es-PE"/>
                  <w14:ligatures w14:val="none"/>
                  <w:rPrChange w:id="807"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w:t>
              </w:r>
              <w:r w:rsidRPr="00C3126B">
                <w:rPr>
                  <w:rFonts w:ascii="Calibri" w:eastAsia="Times New Roman" w:hAnsi="Calibri" w:cs="Calibri"/>
                  <w:kern w:val="0"/>
                  <w:sz w:val="18"/>
                  <w:szCs w:val="18"/>
                  <w:lang w:eastAsia="es-PE"/>
                  <w14:ligatures w14:val="none"/>
                  <w:rPrChange w:id="808"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ineficacia </w:t>
              </w:r>
            </w:ins>
            <w:ins w:id="809" w:author="Direccion de Politicas y Gestion en Derechos Humanos 14" w:date="2023-12-14T12:42:00Z">
              <w:r>
                <w:rPr>
                  <w:rFonts w:ascii="Calibri" w:eastAsia="Times New Roman" w:hAnsi="Calibri" w:cs="Calibri"/>
                  <w:kern w:val="0"/>
                  <w:sz w:val="18"/>
                  <w:szCs w:val="18"/>
                  <w:lang w:eastAsia="es-PE"/>
                  <w14:ligatures w14:val="none"/>
                </w:rPr>
                <w:t xml:space="preserve">del sistema judicial </w:t>
              </w:r>
            </w:ins>
            <w:ins w:id="810" w:author="Direccion de Politicas y Gestion en Derechos Humanos 14" w:date="2023-12-14T12:38:00Z">
              <w:r w:rsidRPr="00C3126B">
                <w:rPr>
                  <w:rFonts w:ascii="Calibri" w:eastAsia="Times New Roman" w:hAnsi="Calibri" w:cs="Calibri"/>
                  <w:kern w:val="0"/>
                  <w:sz w:val="18"/>
                  <w:szCs w:val="18"/>
                  <w:lang w:eastAsia="es-PE"/>
                  <w14:ligatures w14:val="none"/>
                  <w:rPrChange w:id="811"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en abordar casos de discriminación puede contribuir a la persistencia de desigualdades estructurales, afectando el acceso equitativo a oportunidades y recursos.</w:t>
              </w:r>
            </w:ins>
          </w:p>
          <w:p w14:paraId="55C27CF6" w14:textId="297396DF" w:rsidR="00C3126B" w:rsidRPr="00C3126B" w:rsidRDefault="00C3126B">
            <w:pPr>
              <w:pStyle w:val="Prrafodelista"/>
              <w:numPr>
                <w:ilvl w:val="0"/>
                <w:numId w:val="47"/>
              </w:numPr>
              <w:spacing w:after="0" w:line="240" w:lineRule="auto"/>
              <w:ind w:left="228" w:hanging="209"/>
              <w:rPr>
                <w:ins w:id="812" w:author="Direccion de Politicas y Gestion en Derechos Humanos 14" w:date="2023-12-14T12:38:00Z"/>
                <w:rFonts w:ascii="Calibri" w:eastAsia="Times New Roman" w:hAnsi="Calibri" w:cs="Calibri"/>
                <w:kern w:val="0"/>
                <w:sz w:val="18"/>
                <w:szCs w:val="18"/>
                <w:lang w:eastAsia="es-PE"/>
                <w14:ligatures w14:val="none"/>
                <w:rPrChange w:id="813" w:author="Direccion de Politicas y Gestion en Derechos Humanos 14" w:date="2023-12-14T12:40:00Z">
                  <w:rPr>
                    <w:ins w:id="814" w:author="Direccion de Politicas y Gestion en Derechos Humanos 14" w:date="2023-12-14T12:38:00Z"/>
                    <w:rFonts w:ascii="Calibri" w:eastAsia="Times New Roman" w:hAnsi="Calibri" w:cs="Calibri"/>
                    <w:b/>
                    <w:bCs/>
                    <w:kern w:val="0"/>
                    <w:sz w:val="18"/>
                    <w:szCs w:val="18"/>
                    <w:u w:val="single"/>
                    <w:lang w:eastAsia="es-PE"/>
                    <w14:ligatures w14:val="none"/>
                  </w:rPr>
                </w:rPrChange>
              </w:rPr>
              <w:pPrChange w:id="815" w:author="Direccion de Politicas y Gestion en Derechos Humanos 14" w:date="2023-12-14T12:40:00Z">
                <w:pPr>
                  <w:spacing w:after="0" w:line="240" w:lineRule="auto"/>
                </w:pPr>
              </w:pPrChange>
            </w:pPr>
            <w:ins w:id="816"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817"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Deterioro del </w:t>
              </w:r>
              <w:r w:rsidRPr="00C3126B">
                <w:rPr>
                  <w:rFonts w:ascii="Calibri" w:eastAsia="Times New Roman" w:hAnsi="Calibri" w:cs="Calibri"/>
                  <w:b/>
                  <w:bCs/>
                  <w:kern w:val="0"/>
                  <w:sz w:val="18"/>
                  <w:szCs w:val="18"/>
                  <w:lang w:eastAsia="es-PE"/>
                  <w14:ligatures w14:val="none"/>
                  <w:rPrChange w:id="818" w:author="Direccion de Politicas y Gestion en Derechos Humanos 14" w:date="2023-12-14T12:40:00Z">
                    <w:rPr>
                      <w:b/>
                      <w:bCs/>
                      <w:lang w:eastAsia="es-PE"/>
                    </w:rPr>
                  </w:rPrChange>
                </w:rPr>
                <w:t>tejido soci</w:t>
              </w:r>
              <w:r w:rsidRPr="00C3126B">
                <w:rPr>
                  <w:rFonts w:ascii="Calibri" w:eastAsia="Times New Roman" w:hAnsi="Calibri" w:cs="Calibri"/>
                  <w:b/>
                  <w:bCs/>
                  <w:kern w:val="0"/>
                  <w:sz w:val="18"/>
                  <w:szCs w:val="18"/>
                  <w:lang w:eastAsia="es-PE"/>
                  <w14:ligatures w14:val="none"/>
                  <w:rPrChange w:id="819"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al:</w:t>
              </w:r>
              <w:r w:rsidRPr="00C3126B">
                <w:rPr>
                  <w:rFonts w:ascii="Calibri" w:eastAsia="Times New Roman" w:hAnsi="Calibri" w:cs="Calibri"/>
                  <w:kern w:val="0"/>
                  <w:sz w:val="18"/>
                  <w:szCs w:val="18"/>
                  <w:lang w:eastAsia="es-PE"/>
                  <w14:ligatures w14:val="none"/>
                  <w:rPrChange w:id="820"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percepción de un sistema de justicia ineficiente puede erosionar la cohesión social y la confianza en las instituciones, debilitando el tejido social.</w:t>
              </w:r>
            </w:ins>
          </w:p>
          <w:p w14:paraId="4F4AFA5F" w14:textId="77777777" w:rsidR="00C3126B" w:rsidRPr="00C3126B" w:rsidRDefault="00C3126B">
            <w:pPr>
              <w:spacing w:after="0" w:line="240" w:lineRule="auto"/>
              <w:ind w:left="19"/>
              <w:rPr>
                <w:ins w:id="821" w:author="Direccion de Politicas y Gestion en Derechos Humanos 14" w:date="2023-12-14T12:38:00Z"/>
                <w:rFonts w:ascii="Calibri" w:eastAsia="Times New Roman" w:hAnsi="Calibri" w:cs="Calibri"/>
                <w:b/>
                <w:bCs/>
                <w:kern w:val="0"/>
                <w:sz w:val="18"/>
                <w:szCs w:val="18"/>
                <w:u w:val="single"/>
                <w:lang w:eastAsia="es-PE"/>
                <w14:ligatures w14:val="none"/>
                <w:rPrChange w:id="822" w:author="Direccion de Politicas y Gestion en Derechos Humanos 14" w:date="2023-12-14T12:41:00Z">
                  <w:rPr>
                    <w:ins w:id="823" w:author="Direccion de Politicas y Gestion en Derechos Humanos 14" w:date="2023-12-14T12:38:00Z"/>
                    <w:lang w:eastAsia="es-PE"/>
                  </w:rPr>
                </w:rPrChange>
              </w:rPr>
              <w:pPrChange w:id="824" w:author="Direccion de Politicas y Gestion en Derechos Humanos 14" w:date="2023-12-14T12:41:00Z">
                <w:pPr>
                  <w:spacing w:after="0" w:line="240" w:lineRule="auto"/>
                </w:pPr>
              </w:pPrChange>
            </w:pPr>
            <w:ins w:id="825" w:author="Direccion de Politicas y Gestion en Derechos Humanos 14" w:date="2023-12-14T12:38:00Z">
              <w:r w:rsidRPr="00C3126B">
                <w:rPr>
                  <w:rFonts w:ascii="Calibri" w:eastAsia="Times New Roman" w:hAnsi="Calibri" w:cs="Calibri"/>
                  <w:b/>
                  <w:bCs/>
                  <w:kern w:val="0"/>
                  <w:sz w:val="18"/>
                  <w:szCs w:val="18"/>
                  <w:u w:val="single"/>
                  <w:lang w:eastAsia="es-PE"/>
                  <w14:ligatures w14:val="none"/>
                  <w:rPrChange w:id="826" w:author="Direccion de Politicas y Gestion en Derechos Humanos 14" w:date="2023-12-14T12:41:00Z">
                    <w:rPr>
                      <w:lang w:eastAsia="es-PE"/>
                    </w:rPr>
                  </w:rPrChange>
                </w:rPr>
                <w:t>Largo Plazo:</w:t>
              </w:r>
            </w:ins>
          </w:p>
          <w:p w14:paraId="1A5DE51D" w14:textId="5D75B350" w:rsidR="00C3126B" w:rsidRPr="00C3126B" w:rsidRDefault="00C3126B">
            <w:pPr>
              <w:pStyle w:val="Prrafodelista"/>
              <w:numPr>
                <w:ilvl w:val="0"/>
                <w:numId w:val="47"/>
              </w:numPr>
              <w:spacing w:after="0" w:line="240" w:lineRule="auto"/>
              <w:ind w:left="228" w:hanging="209"/>
              <w:rPr>
                <w:ins w:id="827" w:author="Direccion de Politicas y Gestion en Derechos Humanos 14" w:date="2023-12-14T12:38:00Z"/>
                <w:rFonts w:ascii="Calibri" w:eastAsia="Times New Roman" w:hAnsi="Calibri" w:cs="Calibri"/>
                <w:kern w:val="0"/>
                <w:sz w:val="18"/>
                <w:szCs w:val="18"/>
                <w:lang w:eastAsia="es-PE"/>
                <w14:ligatures w14:val="none"/>
                <w:rPrChange w:id="828" w:author="Direccion de Politicas y Gestion en Derechos Humanos 14" w:date="2023-12-14T12:40:00Z">
                  <w:rPr>
                    <w:ins w:id="829" w:author="Direccion de Politicas y Gestion en Derechos Humanos 14" w:date="2023-12-14T12:38:00Z"/>
                    <w:rFonts w:ascii="Calibri" w:eastAsia="Times New Roman" w:hAnsi="Calibri" w:cs="Calibri"/>
                    <w:b/>
                    <w:bCs/>
                    <w:kern w:val="0"/>
                    <w:sz w:val="18"/>
                    <w:szCs w:val="18"/>
                    <w:u w:val="single"/>
                    <w:lang w:eastAsia="es-PE"/>
                    <w14:ligatures w14:val="none"/>
                  </w:rPr>
                </w:rPrChange>
              </w:rPr>
              <w:pPrChange w:id="830" w:author="Direccion de Politicas y Gestion en Derechos Humanos 14" w:date="2023-12-14T12:40:00Z">
                <w:pPr>
                  <w:spacing w:after="0" w:line="240" w:lineRule="auto"/>
                </w:pPr>
              </w:pPrChange>
            </w:pPr>
            <w:ins w:id="831"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832"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Ciclo de </w:t>
              </w:r>
              <w:r w:rsidRPr="00C3126B">
                <w:rPr>
                  <w:rFonts w:ascii="Calibri" w:eastAsia="Times New Roman" w:hAnsi="Calibri" w:cs="Calibri"/>
                  <w:b/>
                  <w:bCs/>
                  <w:kern w:val="0"/>
                  <w:sz w:val="18"/>
                  <w:szCs w:val="18"/>
                  <w:lang w:eastAsia="es-PE"/>
                  <w14:ligatures w14:val="none"/>
                  <w:rPrChange w:id="833" w:author="Direccion de Politicas y Gestion en Derechos Humanos 14" w:date="2023-12-14T12:40:00Z">
                    <w:rPr>
                      <w:b/>
                      <w:bCs/>
                      <w:lang w:eastAsia="es-PE"/>
                    </w:rPr>
                  </w:rPrChange>
                </w:rPr>
                <w:t>discriminación perpetua</w:t>
              </w:r>
              <w:r w:rsidRPr="00C3126B">
                <w:rPr>
                  <w:rFonts w:ascii="Calibri" w:eastAsia="Times New Roman" w:hAnsi="Calibri" w:cs="Calibri"/>
                  <w:b/>
                  <w:bCs/>
                  <w:kern w:val="0"/>
                  <w:sz w:val="18"/>
                  <w:szCs w:val="18"/>
                  <w:lang w:eastAsia="es-PE"/>
                  <w14:ligatures w14:val="none"/>
                  <w:rPrChange w:id="834"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w:t>
              </w:r>
              <w:r w:rsidRPr="00C3126B">
                <w:rPr>
                  <w:rFonts w:ascii="Calibri" w:eastAsia="Times New Roman" w:hAnsi="Calibri" w:cs="Calibri"/>
                  <w:kern w:val="0"/>
                  <w:sz w:val="18"/>
                  <w:szCs w:val="18"/>
                  <w:lang w:eastAsia="es-PE"/>
                  <w14:ligatures w14:val="none"/>
                  <w:rPrChange w:id="835"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falta de acciones correctivas</w:t>
              </w:r>
            </w:ins>
            <w:ins w:id="836" w:author="Direccion de Politicas y Gestion en Derechos Humanos 14" w:date="2023-12-14T12:43:00Z">
              <w:r>
                <w:rPr>
                  <w:rFonts w:ascii="Calibri" w:eastAsia="Times New Roman" w:hAnsi="Calibri" w:cs="Calibri"/>
                  <w:kern w:val="0"/>
                  <w:sz w:val="18"/>
                  <w:szCs w:val="18"/>
                  <w:lang w:eastAsia="es-PE"/>
                  <w14:ligatures w14:val="none"/>
                </w:rPr>
                <w:t xml:space="preserve"> en el sistema de justicia</w:t>
              </w:r>
            </w:ins>
            <w:ins w:id="837" w:author="Direccion de Politicas y Gestion en Derechos Humanos 14" w:date="2023-12-14T12:38:00Z">
              <w:r w:rsidRPr="00C3126B">
                <w:rPr>
                  <w:rFonts w:ascii="Calibri" w:eastAsia="Times New Roman" w:hAnsi="Calibri" w:cs="Calibri"/>
                  <w:kern w:val="0"/>
                  <w:sz w:val="18"/>
                  <w:szCs w:val="18"/>
                  <w:lang w:eastAsia="es-PE"/>
                  <w14:ligatures w14:val="none"/>
                  <w:rPrChange w:id="838"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puede contribuir a un ciclo continuo de discriminación estructural que afecta a generaciones futuras, creando patrones sistémicos difíciles de romper.</w:t>
              </w:r>
            </w:ins>
          </w:p>
          <w:p w14:paraId="13E80CB3" w14:textId="3CEB855A" w:rsidR="00C3126B" w:rsidRPr="00C3126B" w:rsidRDefault="00C3126B" w:rsidP="00C3126B">
            <w:pPr>
              <w:pStyle w:val="Prrafodelista"/>
              <w:numPr>
                <w:ilvl w:val="0"/>
                <w:numId w:val="47"/>
              </w:numPr>
              <w:spacing w:after="0" w:line="240" w:lineRule="auto"/>
              <w:ind w:left="228" w:hanging="209"/>
              <w:rPr>
                <w:ins w:id="839" w:author="Direccion de Politicas y Gestion en Derechos Humanos 14" w:date="2023-12-14T12:41:00Z"/>
                <w:rFonts w:ascii="Calibri" w:eastAsia="Times New Roman" w:hAnsi="Calibri" w:cs="Calibri"/>
                <w:kern w:val="0"/>
                <w:sz w:val="18"/>
                <w:szCs w:val="18"/>
                <w:lang w:eastAsia="es-PE"/>
                <w14:ligatures w14:val="none"/>
                <w:rPrChange w:id="840" w:author="Direccion de Politicas y Gestion en Derechos Humanos 14" w:date="2023-12-14T12:41:00Z">
                  <w:rPr>
                    <w:ins w:id="841" w:author="Direccion de Politicas y Gestion en Derechos Humanos 14" w:date="2023-12-14T12:41:00Z"/>
                    <w:rFonts w:ascii="Calibri" w:eastAsia="Times New Roman" w:hAnsi="Calibri" w:cs="Calibri"/>
                    <w:b/>
                    <w:bCs/>
                    <w:kern w:val="0"/>
                    <w:sz w:val="18"/>
                    <w:szCs w:val="18"/>
                    <w:lang w:eastAsia="es-PE"/>
                    <w14:ligatures w14:val="none"/>
                  </w:rPr>
                </w:rPrChange>
              </w:rPr>
            </w:pPr>
            <w:ins w:id="842" w:author="Direccion de Politicas y Gestion en Derechos Humanos 14" w:date="2023-12-14T12:41:00Z">
              <w:r w:rsidRPr="00C3126B">
                <w:rPr>
                  <w:rFonts w:ascii="Calibri" w:eastAsia="Times New Roman" w:hAnsi="Calibri" w:cs="Calibri"/>
                  <w:b/>
                  <w:bCs/>
                  <w:kern w:val="0"/>
                  <w:sz w:val="18"/>
                  <w:szCs w:val="18"/>
                  <w:lang w:eastAsia="es-PE"/>
                  <w14:ligatures w14:val="none"/>
                </w:rPr>
                <w:t>Impacto en el desarrollo social:</w:t>
              </w:r>
              <w:r w:rsidRPr="006B7C71">
                <w:rPr>
                  <w:rFonts w:ascii="Calibri" w:eastAsia="Times New Roman" w:hAnsi="Calibri" w:cs="Calibri"/>
                  <w:b/>
                  <w:bCs/>
                  <w:kern w:val="0"/>
                  <w:sz w:val="18"/>
                  <w:szCs w:val="18"/>
                  <w:lang w:eastAsia="es-PE"/>
                  <w14:ligatures w14:val="none"/>
                </w:rPr>
                <w:t xml:space="preserve"> </w:t>
              </w:r>
              <w:r w:rsidRPr="00C3126B">
                <w:rPr>
                  <w:rFonts w:ascii="Calibri" w:eastAsia="Times New Roman" w:hAnsi="Calibri" w:cs="Calibri"/>
                  <w:kern w:val="0"/>
                  <w:sz w:val="18"/>
                  <w:szCs w:val="18"/>
                  <w:lang w:eastAsia="es-PE"/>
                  <w14:ligatures w14:val="none"/>
                  <w:rPrChange w:id="843" w:author="Direccion de Politicas y Gestion en Derechos Humanos 14" w:date="2023-12-14T12:42:00Z">
                    <w:rPr>
                      <w:rFonts w:ascii="Calibri" w:eastAsia="Times New Roman" w:hAnsi="Calibri" w:cs="Calibri"/>
                      <w:b/>
                      <w:bCs/>
                      <w:kern w:val="0"/>
                      <w:sz w:val="18"/>
                      <w:szCs w:val="18"/>
                      <w:lang w:eastAsia="es-PE"/>
                      <w14:ligatures w14:val="none"/>
                    </w:rPr>
                  </w:rPrChange>
                </w:rPr>
                <w:t xml:space="preserve">La desigualdad y discriminación persistentes </w:t>
              </w:r>
            </w:ins>
            <w:ins w:id="844" w:author="Direccion de Politicas y Gestion en Derechos Humanos 14" w:date="2023-12-14T12:43:00Z">
              <w:r>
                <w:rPr>
                  <w:rFonts w:ascii="Calibri" w:eastAsia="Times New Roman" w:hAnsi="Calibri" w:cs="Calibri"/>
                  <w:kern w:val="0"/>
                  <w:sz w:val="18"/>
                  <w:szCs w:val="18"/>
                  <w:lang w:eastAsia="es-PE"/>
                  <w14:ligatures w14:val="none"/>
                </w:rPr>
                <w:t xml:space="preserve">por el fracaso del sistema judicial </w:t>
              </w:r>
            </w:ins>
            <w:ins w:id="845" w:author="Direccion de Politicas y Gestion en Derechos Humanos 14" w:date="2023-12-14T12:41:00Z">
              <w:r w:rsidRPr="00C3126B">
                <w:rPr>
                  <w:rFonts w:ascii="Calibri" w:eastAsia="Times New Roman" w:hAnsi="Calibri" w:cs="Calibri"/>
                  <w:kern w:val="0"/>
                  <w:sz w:val="18"/>
                  <w:szCs w:val="18"/>
                  <w:lang w:eastAsia="es-PE"/>
                  <w14:ligatures w14:val="none"/>
                  <w:rPrChange w:id="846" w:author="Direccion de Politicas y Gestion en Derechos Humanos 14" w:date="2023-12-14T12:42:00Z">
                    <w:rPr>
                      <w:rFonts w:ascii="Calibri" w:eastAsia="Times New Roman" w:hAnsi="Calibri" w:cs="Calibri"/>
                      <w:b/>
                      <w:bCs/>
                      <w:kern w:val="0"/>
                      <w:sz w:val="18"/>
                      <w:szCs w:val="18"/>
                      <w:lang w:eastAsia="es-PE"/>
                      <w14:ligatures w14:val="none"/>
                    </w:rPr>
                  </w:rPrChange>
                </w:rPr>
                <w:t>pueden frenar el desarrollo social sostenible al limitar el potencial completo de todos los miembros de la sociedad, afectando negativamente la prosperidad a largo plazo.</w:t>
              </w:r>
            </w:ins>
          </w:p>
          <w:p w14:paraId="5A295E3E" w14:textId="675B1994" w:rsidR="00C3126B" w:rsidRDefault="00C3126B" w:rsidP="00C3126B">
            <w:pPr>
              <w:pStyle w:val="Prrafodelista"/>
              <w:numPr>
                <w:ilvl w:val="0"/>
                <w:numId w:val="47"/>
              </w:numPr>
              <w:spacing w:after="0" w:line="240" w:lineRule="auto"/>
              <w:ind w:left="228" w:hanging="209"/>
              <w:rPr>
                <w:ins w:id="847" w:author="Direccion de Politicas y Gestion en Derechos Humanos 14" w:date="2023-12-14T12:41:00Z"/>
                <w:rFonts w:ascii="Calibri" w:eastAsia="Times New Roman" w:hAnsi="Calibri" w:cs="Calibri"/>
                <w:kern w:val="0"/>
                <w:sz w:val="18"/>
                <w:szCs w:val="18"/>
                <w:lang w:eastAsia="es-PE"/>
                <w14:ligatures w14:val="none"/>
              </w:rPr>
            </w:pPr>
            <w:ins w:id="848" w:author="Direccion de Politicas y Gestion en Derechos Humanos 14" w:date="2023-12-14T12:38:00Z">
              <w:r w:rsidRPr="00C3126B">
                <w:rPr>
                  <w:rFonts w:ascii="Calibri" w:eastAsia="Times New Roman" w:hAnsi="Calibri" w:cs="Calibri"/>
                  <w:b/>
                  <w:bCs/>
                  <w:kern w:val="0"/>
                  <w:sz w:val="18"/>
                  <w:szCs w:val="18"/>
                  <w:lang w:eastAsia="es-PE"/>
                  <w14:ligatures w14:val="none"/>
                  <w:rPrChange w:id="849"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Debilitamiento del </w:t>
              </w:r>
              <w:r w:rsidRPr="00C3126B">
                <w:rPr>
                  <w:rFonts w:ascii="Calibri" w:eastAsia="Times New Roman" w:hAnsi="Calibri" w:cs="Calibri"/>
                  <w:b/>
                  <w:bCs/>
                  <w:kern w:val="0"/>
                  <w:sz w:val="18"/>
                  <w:szCs w:val="18"/>
                  <w:lang w:eastAsia="es-PE"/>
                  <w14:ligatures w14:val="none"/>
                  <w:rPrChange w:id="850" w:author="Direccion de Politicas y Gestion en Derechos Humanos 14" w:date="2023-12-14T12:40:00Z">
                    <w:rPr>
                      <w:b/>
                      <w:bCs/>
                      <w:lang w:eastAsia="es-PE"/>
                    </w:rPr>
                  </w:rPrChange>
                </w:rPr>
                <w:t>estado de derecho</w:t>
              </w:r>
              <w:r w:rsidRPr="00C3126B">
                <w:rPr>
                  <w:rFonts w:ascii="Calibri" w:eastAsia="Times New Roman" w:hAnsi="Calibri" w:cs="Calibri"/>
                  <w:b/>
                  <w:bCs/>
                  <w:kern w:val="0"/>
                  <w:sz w:val="18"/>
                  <w:szCs w:val="18"/>
                  <w:lang w:eastAsia="es-PE"/>
                  <w14:ligatures w14:val="none"/>
                  <w:rPrChange w:id="851"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w:t>
              </w:r>
              <w:r w:rsidRPr="00C3126B">
                <w:rPr>
                  <w:rFonts w:ascii="Calibri" w:eastAsia="Times New Roman" w:hAnsi="Calibri" w:cs="Calibri"/>
                  <w:kern w:val="0"/>
                  <w:sz w:val="18"/>
                  <w:szCs w:val="18"/>
                  <w:lang w:eastAsia="es-PE"/>
                  <w14:ligatures w14:val="none"/>
                  <w:rPrChange w:id="852"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La persistencia de la desigualdad y discriminación sin respuesta efectiva</w:t>
              </w:r>
            </w:ins>
            <w:ins w:id="853" w:author="Direccion de Politicas y Gestion en Derechos Humanos 14" w:date="2023-12-14T12:44:00Z">
              <w:r>
                <w:rPr>
                  <w:rFonts w:ascii="Calibri" w:eastAsia="Times New Roman" w:hAnsi="Calibri" w:cs="Calibri"/>
                  <w:kern w:val="0"/>
                  <w:sz w:val="18"/>
                  <w:szCs w:val="18"/>
                  <w:lang w:eastAsia="es-PE"/>
                  <w14:ligatures w14:val="none"/>
                </w:rPr>
                <w:t xml:space="preserve"> del sistema de justicia</w:t>
              </w:r>
            </w:ins>
            <w:ins w:id="854" w:author="Direccion de Politicas y Gestion en Derechos Humanos 14" w:date="2023-12-14T12:38:00Z">
              <w:r w:rsidRPr="00C3126B">
                <w:rPr>
                  <w:rFonts w:ascii="Calibri" w:eastAsia="Times New Roman" w:hAnsi="Calibri" w:cs="Calibri"/>
                  <w:kern w:val="0"/>
                  <w:sz w:val="18"/>
                  <w:szCs w:val="18"/>
                  <w:lang w:eastAsia="es-PE"/>
                  <w14:ligatures w14:val="none"/>
                  <w:rPrChange w:id="855" w:author="Direccion de Politicas y Gestion en Derechos Humanos 14" w:date="2023-12-14T12:40:00Z">
                    <w:rPr>
                      <w:rFonts w:ascii="Calibri" w:eastAsia="Times New Roman" w:hAnsi="Calibri" w:cs="Calibri"/>
                      <w:b/>
                      <w:bCs/>
                      <w:kern w:val="0"/>
                      <w:sz w:val="18"/>
                      <w:szCs w:val="18"/>
                      <w:u w:val="single"/>
                      <w:lang w:eastAsia="es-PE"/>
                      <w14:ligatures w14:val="none"/>
                    </w:rPr>
                  </w:rPrChange>
                </w:rPr>
                <w:t xml:space="preserve"> puede socavar el estado de derecho, comprometiendo la integridad y legitimidad del sistema jurídico en su conjunto.</w:t>
              </w:r>
            </w:ins>
          </w:p>
          <w:p w14:paraId="4126D455" w14:textId="2A79B314" w:rsidR="006D29B4" w:rsidRPr="006D29B4" w:rsidDel="00C3126B" w:rsidRDefault="006D29B4">
            <w:pPr>
              <w:pStyle w:val="Prrafodelista"/>
              <w:numPr>
                <w:ilvl w:val="0"/>
                <w:numId w:val="47"/>
              </w:numPr>
              <w:spacing w:after="0" w:line="240" w:lineRule="auto"/>
              <w:ind w:left="228" w:hanging="209"/>
              <w:rPr>
                <w:del w:id="856" w:author="Direccion de Politicas y Gestion en Derechos Humanos 14" w:date="2023-12-14T12:38:00Z"/>
                <w:rFonts w:ascii="Calibri" w:eastAsia="Times New Roman" w:hAnsi="Calibri" w:cs="Calibri"/>
                <w:b/>
                <w:bCs/>
                <w:kern w:val="0"/>
                <w:sz w:val="18"/>
                <w:szCs w:val="18"/>
                <w:u w:val="single"/>
                <w:lang w:eastAsia="es-PE"/>
                <w14:ligatures w14:val="none"/>
              </w:rPr>
              <w:pPrChange w:id="857" w:author="Direccion de Politicas y Gestion en Derechos Humanos 14" w:date="2023-12-14T12:41:00Z">
                <w:pPr>
                  <w:spacing w:after="0" w:line="240" w:lineRule="auto"/>
                </w:pPr>
              </w:pPrChange>
            </w:pPr>
            <w:del w:id="858" w:author="Direccion de Politicas y Gestion en Derechos Humanos 14" w:date="2023-12-14T12:38:00Z">
              <w:r w:rsidRPr="006D29B4" w:rsidDel="00C3126B">
                <w:rPr>
                  <w:rFonts w:ascii="Calibri" w:eastAsia="Times New Roman" w:hAnsi="Calibri" w:cs="Calibri"/>
                  <w:b/>
                  <w:bCs/>
                  <w:kern w:val="0"/>
                  <w:sz w:val="18"/>
                  <w:szCs w:val="18"/>
                  <w:u w:val="single"/>
                  <w:lang w:eastAsia="es-PE"/>
                  <w14:ligatures w14:val="none"/>
                </w:rPr>
                <w:delText>Corto Plazo:</w:delText>
              </w:r>
            </w:del>
          </w:p>
          <w:p w14:paraId="09ACA895" w14:textId="3299C790" w:rsidR="006D29B4" w:rsidRPr="006D29B4" w:rsidDel="00C3126B" w:rsidRDefault="006D29B4">
            <w:pPr>
              <w:pStyle w:val="Prrafodelista"/>
              <w:numPr>
                <w:ilvl w:val="0"/>
                <w:numId w:val="6"/>
              </w:numPr>
              <w:spacing w:after="0" w:line="240" w:lineRule="auto"/>
              <w:ind w:left="0" w:firstLine="0"/>
              <w:rPr>
                <w:del w:id="859" w:author="Direccion de Politicas y Gestion en Derechos Humanos 14" w:date="2023-12-14T12:38:00Z"/>
                <w:rFonts w:ascii="Calibri" w:eastAsia="Times New Roman" w:hAnsi="Calibri" w:cs="Calibri"/>
                <w:kern w:val="0"/>
                <w:sz w:val="18"/>
                <w:szCs w:val="18"/>
                <w:lang w:eastAsia="es-PE"/>
                <w14:ligatures w14:val="none"/>
              </w:rPr>
              <w:pPrChange w:id="860" w:author="Direccion de Politicas y Gestion en Derechos Humanos 14" w:date="2023-12-14T12:40:00Z">
                <w:pPr>
                  <w:pStyle w:val="Prrafodelista"/>
                  <w:numPr>
                    <w:numId w:val="6"/>
                  </w:numPr>
                  <w:spacing w:after="0" w:line="240" w:lineRule="auto"/>
                  <w:ind w:left="218" w:hanging="219"/>
                  <w:jc w:val="both"/>
                </w:pPr>
              </w:pPrChange>
            </w:pPr>
            <w:del w:id="861" w:author="Direccion de Politicas y Gestion en Derechos Humanos 14" w:date="2023-12-14T12:38:00Z">
              <w:r w:rsidRPr="006D29B4" w:rsidDel="00C3126B">
                <w:rPr>
                  <w:rFonts w:ascii="Calibri" w:eastAsia="Times New Roman" w:hAnsi="Calibri" w:cs="Calibri"/>
                  <w:b/>
                  <w:bCs/>
                  <w:kern w:val="0"/>
                  <w:sz w:val="18"/>
                  <w:szCs w:val="18"/>
                  <w:lang w:eastAsia="es-PE"/>
                  <w14:ligatures w14:val="none"/>
                </w:rPr>
                <w:delText xml:space="preserve">La </w:delText>
              </w:r>
              <w:commentRangeStart w:id="862"/>
              <w:r w:rsidRPr="006D29B4" w:rsidDel="00C3126B">
                <w:rPr>
                  <w:rFonts w:ascii="Calibri" w:eastAsia="Times New Roman" w:hAnsi="Calibri" w:cs="Calibri"/>
                  <w:b/>
                  <w:bCs/>
                  <w:kern w:val="0"/>
                  <w:sz w:val="18"/>
                  <w:szCs w:val="18"/>
                  <w:lang w:eastAsia="es-PE"/>
                  <w14:ligatures w14:val="none"/>
                </w:rPr>
                <w:delText>corrupción</w:delText>
              </w:r>
              <w:commentRangeEnd w:id="862"/>
              <w:r w:rsidR="00FB1518" w:rsidDel="00C3126B">
                <w:rPr>
                  <w:rStyle w:val="Refdecomentario"/>
                  <w:kern w:val="0"/>
                  <w14:ligatures w14:val="none"/>
                </w:rPr>
                <w:commentReference w:id="862"/>
              </w:r>
              <w:r w:rsidRPr="006D29B4" w:rsidDel="00C3126B">
                <w:rPr>
                  <w:rFonts w:ascii="Calibri" w:eastAsia="Times New Roman" w:hAnsi="Calibri" w:cs="Calibri"/>
                  <w:b/>
                  <w:bCs/>
                  <w:kern w:val="0"/>
                  <w:sz w:val="18"/>
                  <w:szCs w:val="18"/>
                  <w:lang w:eastAsia="es-PE"/>
                  <w14:ligatures w14:val="none"/>
                </w:rPr>
                <w:delText xml:space="preserve"> socava el derecho de acceso a la justicia y el debido proceso: </w:delText>
              </w:r>
              <w:r w:rsidRPr="006D29B4" w:rsidDel="00C3126B">
                <w:rPr>
                  <w:rFonts w:ascii="Calibri" w:eastAsia="Times New Roman" w:hAnsi="Calibri" w:cs="Calibri"/>
                  <w:kern w:val="0"/>
                  <w:sz w:val="18"/>
                  <w:szCs w:val="18"/>
                  <w:lang w:eastAsia="es-PE"/>
                  <w14:ligatures w14:val="none"/>
                </w:rPr>
                <w:delText>En el corto plazo, la corrupción puede tener un impacto inmediato al afectar la imparcialidad y equidad del sistema judicial, perjudicando el acceso a la justicia y el debido proceso, especialmente para grupos vulnerables.</w:delText>
              </w:r>
            </w:del>
          </w:p>
          <w:p w14:paraId="3FCC1E97" w14:textId="4B830204" w:rsidR="006D29B4" w:rsidRPr="006D29B4" w:rsidDel="00C3126B" w:rsidRDefault="006D29B4" w:rsidP="00CB5B19">
            <w:pPr>
              <w:spacing w:after="0" w:line="240" w:lineRule="auto"/>
              <w:rPr>
                <w:del w:id="863" w:author="Direccion de Politicas y Gestion en Derechos Humanos 14" w:date="2023-12-14T12:38:00Z"/>
                <w:rFonts w:ascii="Calibri" w:eastAsia="Times New Roman" w:hAnsi="Calibri" w:cs="Calibri"/>
                <w:b/>
                <w:bCs/>
                <w:kern w:val="0"/>
                <w:sz w:val="18"/>
                <w:szCs w:val="18"/>
                <w:u w:val="single"/>
                <w:lang w:eastAsia="es-PE"/>
                <w14:ligatures w14:val="none"/>
              </w:rPr>
            </w:pPr>
            <w:del w:id="864" w:author="Direccion de Politicas y Gestion en Derechos Humanos 14" w:date="2023-12-14T12:38:00Z">
              <w:r w:rsidRPr="006D29B4" w:rsidDel="00C3126B">
                <w:rPr>
                  <w:rFonts w:ascii="Calibri" w:eastAsia="Times New Roman" w:hAnsi="Calibri" w:cs="Calibri"/>
                  <w:b/>
                  <w:bCs/>
                  <w:kern w:val="0"/>
                  <w:sz w:val="18"/>
                  <w:szCs w:val="18"/>
                  <w:u w:val="single"/>
                  <w:lang w:eastAsia="es-PE"/>
                  <w14:ligatures w14:val="none"/>
                </w:rPr>
                <w:delText>Mediano Plazo:</w:delText>
              </w:r>
            </w:del>
          </w:p>
          <w:p w14:paraId="14BE651E" w14:textId="6EEF82E9" w:rsidR="006D29B4" w:rsidRPr="006D29B4" w:rsidDel="00C3126B" w:rsidRDefault="006D29B4">
            <w:pPr>
              <w:pStyle w:val="Prrafodelista"/>
              <w:numPr>
                <w:ilvl w:val="0"/>
                <w:numId w:val="6"/>
              </w:numPr>
              <w:spacing w:after="0" w:line="240" w:lineRule="auto"/>
              <w:ind w:left="0" w:firstLine="0"/>
              <w:rPr>
                <w:del w:id="865" w:author="Direccion de Politicas y Gestion en Derechos Humanos 14" w:date="2023-12-14T12:38:00Z"/>
                <w:rFonts w:ascii="Calibri" w:eastAsia="Times New Roman" w:hAnsi="Calibri" w:cs="Calibri"/>
                <w:kern w:val="0"/>
                <w:sz w:val="18"/>
                <w:szCs w:val="18"/>
                <w:lang w:eastAsia="es-PE"/>
                <w14:ligatures w14:val="none"/>
              </w:rPr>
              <w:pPrChange w:id="866" w:author="Direccion de Politicas y Gestion en Derechos Humanos 14" w:date="2023-12-14T12:40:00Z">
                <w:pPr>
                  <w:pStyle w:val="Prrafodelista"/>
                  <w:numPr>
                    <w:numId w:val="6"/>
                  </w:numPr>
                  <w:spacing w:after="0" w:line="240" w:lineRule="auto"/>
                  <w:ind w:left="218" w:hanging="219"/>
                  <w:jc w:val="both"/>
                </w:pPr>
              </w:pPrChange>
            </w:pPr>
            <w:del w:id="867" w:author="Direccion de Politicas y Gestion en Derechos Humanos 14" w:date="2023-12-14T12:38:00Z">
              <w:r w:rsidRPr="006D29B4" w:rsidDel="00C3126B">
                <w:rPr>
                  <w:rFonts w:ascii="Calibri" w:eastAsia="Times New Roman" w:hAnsi="Calibri" w:cs="Calibri"/>
                  <w:b/>
                  <w:bCs/>
                  <w:kern w:val="0"/>
                  <w:sz w:val="18"/>
                  <w:szCs w:val="18"/>
                  <w:lang w:eastAsia="es-PE"/>
                  <w14:ligatures w14:val="none"/>
                </w:rPr>
                <w:delText xml:space="preserve">La presencia de </w:delText>
              </w:r>
              <w:commentRangeStart w:id="868"/>
              <w:r w:rsidRPr="006D29B4" w:rsidDel="00C3126B">
                <w:rPr>
                  <w:rFonts w:ascii="Calibri" w:eastAsia="Times New Roman" w:hAnsi="Calibri" w:cs="Calibri"/>
                  <w:b/>
                  <w:bCs/>
                  <w:kern w:val="0"/>
                  <w:sz w:val="18"/>
                  <w:szCs w:val="18"/>
                  <w:lang w:eastAsia="es-PE"/>
                  <w14:ligatures w14:val="none"/>
                </w:rPr>
                <w:delText>corrupción</w:delText>
              </w:r>
              <w:commentRangeEnd w:id="868"/>
              <w:r w:rsidR="00FB1518" w:rsidDel="00C3126B">
                <w:rPr>
                  <w:rStyle w:val="Refdecomentario"/>
                  <w:kern w:val="0"/>
                  <w14:ligatures w14:val="none"/>
                </w:rPr>
                <w:commentReference w:id="868"/>
              </w:r>
              <w:r w:rsidRPr="006D29B4" w:rsidDel="00C3126B">
                <w:rPr>
                  <w:rFonts w:ascii="Calibri" w:eastAsia="Times New Roman" w:hAnsi="Calibri" w:cs="Calibri"/>
                  <w:b/>
                  <w:bCs/>
                  <w:kern w:val="0"/>
                  <w:sz w:val="18"/>
                  <w:szCs w:val="18"/>
                  <w:lang w:eastAsia="es-PE"/>
                  <w14:ligatures w14:val="none"/>
                </w:rPr>
                <w:delText xml:space="preserve"> contribuye al aumento de actos violentos: </w:delText>
              </w:r>
              <w:r w:rsidRPr="006D29B4" w:rsidDel="00C3126B">
                <w:rPr>
                  <w:rFonts w:ascii="Calibri" w:eastAsia="Times New Roman" w:hAnsi="Calibri" w:cs="Calibri"/>
                  <w:kern w:val="0"/>
                  <w:sz w:val="18"/>
                  <w:szCs w:val="18"/>
                  <w:lang w:eastAsia="es-PE"/>
                  <w14:ligatures w14:val="none"/>
                </w:rPr>
                <w:delText>En el mediano plazo, la falta de resolución efectiva de conflictos debido a la corrupción puede contribuir al aumento de la violencia, ya que las personas pueden recurrir a medios no legales para buscar soluciones.</w:delText>
              </w:r>
            </w:del>
          </w:p>
          <w:p w14:paraId="6739F6B4" w14:textId="175EF876" w:rsidR="006D29B4" w:rsidRPr="006D29B4" w:rsidDel="00C3126B" w:rsidRDefault="006D29B4">
            <w:pPr>
              <w:pStyle w:val="Prrafodelista"/>
              <w:numPr>
                <w:ilvl w:val="0"/>
                <w:numId w:val="6"/>
              </w:numPr>
              <w:spacing w:after="0" w:line="240" w:lineRule="auto"/>
              <w:ind w:left="0" w:firstLine="0"/>
              <w:rPr>
                <w:del w:id="869" w:author="Direccion de Politicas y Gestion en Derechos Humanos 14" w:date="2023-12-14T12:38:00Z"/>
                <w:rFonts w:ascii="Calibri" w:eastAsia="Times New Roman" w:hAnsi="Calibri" w:cs="Calibri"/>
                <w:kern w:val="0"/>
                <w:sz w:val="18"/>
                <w:szCs w:val="18"/>
                <w:lang w:eastAsia="es-PE"/>
                <w14:ligatures w14:val="none"/>
              </w:rPr>
              <w:pPrChange w:id="870" w:author="Direccion de Politicas y Gestion en Derechos Humanos 14" w:date="2023-12-14T12:40:00Z">
                <w:pPr>
                  <w:pStyle w:val="Prrafodelista"/>
                  <w:numPr>
                    <w:numId w:val="6"/>
                  </w:numPr>
                  <w:spacing w:after="0" w:line="240" w:lineRule="auto"/>
                  <w:ind w:left="218" w:hanging="219"/>
                  <w:jc w:val="both"/>
                </w:pPr>
              </w:pPrChange>
            </w:pPr>
            <w:commentRangeStart w:id="871"/>
            <w:del w:id="872" w:author="Direccion de Politicas y Gestion en Derechos Humanos 14" w:date="2023-12-14T12:38:00Z">
              <w:r w:rsidRPr="006D29B4" w:rsidDel="00C3126B">
                <w:rPr>
                  <w:rFonts w:ascii="Calibri" w:eastAsia="Times New Roman" w:hAnsi="Calibri" w:cs="Calibri"/>
                  <w:b/>
                  <w:bCs/>
                  <w:kern w:val="0"/>
                  <w:sz w:val="18"/>
                  <w:szCs w:val="18"/>
                  <w:lang w:eastAsia="es-PE"/>
                  <w14:ligatures w14:val="none"/>
                </w:rPr>
                <w:delText>La corrupción i</w:delText>
              </w:r>
              <w:commentRangeEnd w:id="871"/>
              <w:r w:rsidR="00FB1518" w:rsidDel="00C3126B">
                <w:rPr>
                  <w:rStyle w:val="Refdecomentario"/>
                  <w:kern w:val="0"/>
                  <w14:ligatures w14:val="none"/>
                </w:rPr>
                <w:commentReference w:id="871"/>
              </w:r>
              <w:r w:rsidRPr="006D29B4" w:rsidDel="00C3126B">
                <w:rPr>
                  <w:rFonts w:ascii="Calibri" w:eastAsia="Times New Roman" w:hAnsi="Calibri" w:cs="Calibri"/>
                  <w:b/>
                  <w:bCs/>
                  <w:kern w:val="0"/>
                  <w:sz w:val="18"/>
                  <w:szCs w:val="18"/>
                  <w:lang w:eastAsia="es-PE"/>
                  <w14:ligatures w14:val="none"/>
                </w:rPr>
                <w:delText>nfluye en el sistema de valores de la sociedad</w:delText>
              </w:r>
              <w:r w:rsidR="001C7A3E" w:rsidDel="00C3126B">
                <w:rPr>
                  <w:rFonts w:ascii="Calibri" w:eastAsia="Times New Roman" w:hAnsi="Calibri" w:cs="Calibri"/>
                  <w:b/>
                  <w:bCs/>
                  <w:kern w:val="0"/>
                  <w:sz w:val="18"/>
                  <w:szCs w:val="18"/>
                  <w:lang w:eastAsia="es-PE"/>
                  <w14:ligatures w14:val="none"/>
                </w:rPr>
                <w:delText>:</w:delText>
              </w:r>
              <w:r w:rsidRPr="006D29B4" w:rsidDel="00C3126B">
                <w:rPr>
                  <w:rFonts w:ascii="Calibri" w:eastAsia="Times New Roman" w:hAnsi="Calibri" w:cs="Calibri"/>
                  <w:b/>
                  <w:bCs/>
                  <w:kern w:val="0"/>
                  <w:sz w:val="18"/>
                  <w:szCs w:val="18"/>
                  <w:lang w:eastAsia="es-PE"/>
                  <w14:ligatures w14:val="none"/>
                </w:rPr>
                <w:delText xml:space="preserve"> </w:delText>
              </w:r>
              <w:r w:rsidRPr="006D29B4" w:rsidDel="00C3126B">
                <w:rPr>
                  <w:rFonts w:ascii="Calibri" w:eastAsia="Times New Roman" w:hAnsi="Calibri" w:cs="Calibri"/>
                  <w:kern w:val="0"/>
                  <w:sz w:val="18"/>
                  <w:szCs w:val="18"/>
                  <w:lang w:eastAsia="es-PE"/>
                  <w14:ligatures w14:val="none"/>
                </w:rPr>
                <w:delText>Con el tiempo, la presencia continua de corrupción puede influir en los valores de la sociedad, debilitando la tolerancia hacia la corrupción y afectando la capacidad de la comunidad para discernir entre lo correcto e incorrecto.</w:delText>
              </w:r>
            </w:del>
          </w:p>
          <w:p w14:paraId="35BA4A2F" w14:textId="7A68E4D2" w:rsidR="006D29B4" w:rsidRPr="006D29B4" w:rsidDel="00C3126B" w:rsidRDefault="006D29B4" w:rsidP="00CB5B19">
            <w:pPr>
              <w:spacing w:after="0" w:line="240" w:lineRule="auto"/>
              <w:rPr>
                <w:del w:id="873" w:author="Direccion de Politicas y Gestion en Derechos Humanos 14" w:date="2023-12-14T12:38:00Z"/>
                <w:rFonts w:ascii="Calibri" w:eastAsia="Times New Roman" w:hAnsi="Calibri" w:cs="Calibri"/>
                <w:b/>
                <w:bCs/>
                <w:kern w:val="0"/>
                <w:sz w:val="18"/>
                <w:szCs w:val="18"/>
                <w:u w:val="single"/>
                <w:lang w:eastAsia="es-PE"/>
                <w14:ligatures w14:val="none"/>
              </w:rPr>
            </w:pPr>
            <w:del w:id="874" w:author="Direccion de Politicas y Gestion en Derechos Humanos 14" w:date="2023-12-14T12:38:00Z">
              <w:r w:rsidRPr="006D29B4" w:rsidDel="00C3126B">
                <w:rPr>
                  <w:rFonts w:ascii="Calibri" w:eastAsia="Times New Roman" w:hAnsi="Calibri" w:cs="Calibri"/>
                  <w:b/>
                  <w:bCs/>
                  <w:kern w:val="0"/>
                  <w:sz w:val="18"/>
                  <w:szCs w:val="18"/>
                  <w:u w:val="single"/>
                  <w:lang w:eastAsia="es-PE"/>
                  <w14:ligatures w14:val="none"/>
                </w:rPr>
                <w:delText>Largo Plazo:</w:delText>
              </w:r>
            </w:del>
          </w:p>
          <w:p w14:paraId="46BCAB0A" w14:textId="016082F6" w:rsidR="006D29B4" w:rsidRPr="006D29B4" w:rsidDel="00C3126B" w:rsidRDefault="006D29B4">
            <w:pPr>
              <w:pStyle w:val="Prrafodelista"/>
              <w:numPr>
                <w:ilvl w:val="0"/>
                <w:numId w:val="6"/>
              </w:numPr>
              <w:spacing w:after="0" w:line="240" w:lineRule="auto"/>
              <w:ind w:left="0" w:firstLine="0"/>
              <w:rPr>
                <w:del w:id="875" w:author="Direccion de Politicas y Gestion en Derechos Humanos 14" w:date="2023-12-14T12:38:00Z"/>
                <w:rFonts w:ascii="Calibri" w:eastAsia="Times New Roman" w:hAnsi="Calibri" w:cs="Calibri"/>
                <w:kern w:val="0"/>
                <w:sz w:val="18"/>
                <w:szCs w:val="18"/>
                <w:lang w:eastAsia="es-PE"/>
                <w14:ligatures w14:val="none"/>
              </w:rPr>
              <w:pPrChange w:id="876" w:author="Direccion de Politicas y Gestion en Derechos Humanos 14" w:date="2023-12-14T12:40:00Z">
                <w:pPr>
                  <w:pStyle w:val="Prrafodelista"/>
                  <w:numPr>
                    <w:numId w:val="6"/>
                  </w:numPr>
                  <w:spacing w:after="0" w:line="240" w:lineRule="auto"/>
                  <w:ind w:left="218" w:hanging="219"/>
                  <w:jc w:val="both"/>
                </w:pPr>
              </w:pPrChange>
            </w:pPr>
            <w:commentRangeStart w:id="877"/>
            <w:del w:id="878" w:author="Direccion de Politicas y Gestion en Derechos Humanos 14" w:date="2023-12-14T12:38:00Z">
              <w:r w:rsidRPr="006D29B4" w:rsidDel="00C3126B">
                <w:rPr>
                  <w:rFonts w:ascii="Calibri" w:eastAsia="Times New Roman" w:hAnsi="Calibri" w:cs="Calibri"/>
                  <w:b/>
                  <w:bCs/>
                  <w:kern w:val="0"/>
                  <w:sz w:val="18"/>
                  <w:szCs w:val="18"/>
                  <w:lang w:eastAsia="es-PE"/>
                  <w14:ligatures w14:val="none"/>
                </w:rPr>
                <w:delText>La corrupción</w:delText>
              </w:r>
              <w:commentRangeEnd w:id="877"/>
              <w:r w:rsidR="00FB1518" w:rsidDel="00C3126B">
                <w:rPr>
                  <w:rStyle w:val="Refdecomentario"/>
                  <w:kern w:val="0"/>
                  <w14:ligatures w14:val="none"/>
                </w:rPr>
                <w:commentReference w:id="877"/>
              </w:r>
              <w:r w:rsidRPr="006D29B4" w:rsidDel="00C3126B">
                <w:rPr>
                  <w:rFonts w:ascii="Calibri" w:eastAsia="Times New Roman" w:hAnsi="Calibri" w:cs="Calibri"/>
                  <w:b/>
                  <w:bCs/>
                  <w:kern w:val="0"/>
                  <w:sz w:val="18"/>
                  <w:szCs w:val="18"/>
                  <w:lang w:eastAsia="es-PE"/>
                  <w14:ligatures w14:val="none"/>
                </w:rPr>
                <w:delText xml:space="preserve"> tiene un impacto directo en la confianza de la población en las instituciones estatales, en particular en el sistema de justicia: </w:delText>
              </w:r>
              <w:r w:rsidRPr="006D29B4" w:rsidDel="00C3126B">
                <w:rPr>
                  <w:rFonts w:ascii="Calibri" w:eastAsia="Times New Roman" w:hAnsi="Calibri" w:cs="Calibri"/>
                  <w:kern w:val="0"/>
                  <w:sz w:val="18"/>
                  <w:szCs w:val="18"/>
                  <w:lang w:eastAsia="es-PE"/>
                  <w14:ligatures w14:val="none"/>
                </w:rPr>
                <w:delText>A largo plazo, la percepción de que las instituciones están permeadas por la corrupción puede resultar en una disminución continua de la confianza pública. Esto puede llevar a una desafección generalizada hacia el sistema legal y sus procesos, afectando la estabilidad y legitimidad a largo plazo.</w:delText>
              </w:r>
            </w:del>
          </w:p>
          <w:p w14:paraId="290918B6" w14:textId="77777777" w:rsidR="006D29B4" w:rsidRPr="006D29B4" w:rsidRDefault="006D29B4">
            <w:pPr>
              <w:spacing w:after="0" w:line="240" w:lineRule="auto"/>
              <w:rPr>
                <w:rFonts w:ascii="Calibri" w:eastAsia="Times New Roman" w:hAnsi="Calibri" w:cs="Calibri"/>
                <w:kern w:val="0"/>
                <w:sz w:val="18"/>
                <w:szCs w:val="18"/>
                <w:lang w:eastAsia="es-PE"/>
                <w14:ligatures w14:val="none"/>
              </w:rPr>
              <w:pPrChange w:id="879" w:author="Direccion de Politicas y Gestion en Derechos Humanos 14" w:date="2023-12-14T12:40:00Z">
                <w:pPr>
                  <w:spacing w:after="0" w:line="240" w:lineRule="auto"/>
                  <w:jc w:val="center"/>
                </w:pPr>
              </w:pPrChange>
            </w:pPr>
          </w:p>
        </w:tc>
        <w:tc>
          <w:tcPr>
            <w:tcW w:w="2245" w:type="dxa"/>
            <w:shd w:val="clear" w:color="000000" w:fill="C5D9F1"/>
            <w:noWrap/>
            <w:vAlign w:val="center"/>
            <w:hideMark/>
          </w:tcPr>
          <w:p w14:paraId="5D05CFB6" w14:textId="1CE803E3" w:rsidR="006D29B4" w:rsidRPr="006D29B4" w:rsidRDefault="00CD788A" w:rsidP="00601B5D">
            <w:pPr>
              <w:spacing w:after="0" w:line="240" w:lineRule="auto"/>
              <w:ind w:left="79"/>
              <w:jc w:val="center"/>
              <w:rPr>
                <w:rFonts w:ascii="Calibri" w:eastAsia="Times New Roman" w:hAnsi="Calibri" w:cs="Calibri"/>
                <w:kern w:val="0"/>
                <w:sz w:val="18"/>
                <w:szCs w:val="18"/>
                <w:lang w:eastAsia="es-PE"/>
                <w14:ligatures w14:val="none"/>
              </w:rPr>
            </w:pPr>
            <w:ins w:id="880" w:author="Direccion de Politicas y Gestion en Derechos Humanos 14" w:date="2023-12-14T12:56:00Z">
              <w:r w:rsidRPr="00CD788A">
                <w:rPr>
                  <w:rFonts w:ascii="Calibri" w:eastAsia="Times New Roman" w:hAnsi="Calibri" w:cs="Calibri"/>
                  <w:kern w:val="0"/>
                  <w:sz w:val="18"/>
                  <w:szCs w:val="18"/>
                  <w:lang w:val="es-ES" w:eastAsia="es-PE"/>
                  <w14:ligatures w14:val="none"/>
                </w:rPr>
                <w:t>Mejorar la supervisión y responsabilidad en el sistema judicial, asegurando la transparencia y rendición de cuentas para abordar la discriminación y desigualdad.</w:t>
              </w:r>
            </w:ins>
            <w:del w:id="881" w:author="Direccion de Politicas y Gestion en Derechos Humanos 14" w:date="2023-12-14T12:56:00Z">
              <w:r w:rsidR="006D29B4" w:rsidRPr="006D29B4" w:rsidDel="00CD788A">
                <w:rPr>
                  <w:rFonts w:ascii="Calibri" w:eastAsia="Times New Roman" w:hAnsi="Calibri" w:cs="Calibri"/>
                  <w:kern w:val="0"/>
                  <w:sz w:val="18"/>
                  <w:szCs w:val="18"/>
                  <w:lang w:val="es-ES" w:eastAsia="es-PE"/>
                  <w14:ligatures w14:val="none"/>
                </w:rPr>
                <w:delText>Fortalecimiento de mecanismos de control y rendición de cuentas</w:delText>
              </w:r>
            </w:del>
          </w:p>
        </w:tc>
      </w:tr>
      <w:tr w:rsidR="006D29B4" w:rsidRPr="006D29B4" w14:paraId="0400A622" w14:textId="77777777" w:rsidTr="0054105F">
        <w:trPr>
          <w:trHeight w:val="945"/>
        </w:trPr>
        <w:tc>
          <w:tcPr>
            <w:tcW w:w="6420" w:type="dxa"/>
            <w:gridSpan w:val="2"/>
            <w:vMerge/>
            <w:vAlign w:val="center"/>
            <w:hideMark/>
          </w:tcPr>
          <w:p w14:paraId="36647D44" w14:textId="77777777" w:rsidR="006D29B4" w:rsidRPr="006D29B4" w:rsidRDefault="006D29B4" w:rsidP="006D29B4">
            <w:pPr>
              <w:spacing w:after="0" w:line="240" w:lineRule="auto"/>
              <w:rPr>
                <w:rFonts w:ascii="Calibri" w:eastAsia="Times New Roman" w:hAnsi="Calibri" w:cs="Calibri"/>
                <w:kern w:val="0"/>
                <w:sz w:val="18"/>
                <w:szCs w:val="18"/>
                <w:lang w:eastAsia="es-PE"/>
                <w14:ligatures w14:val="none"/>
              </w:rPr>
            </w:pPr>
          </w:p>
        </w:tc>
        <w:tc>
          <w:tcPr>
            <w:tcW w:w="2245" w:type="dxa"/>
            <w:shd w:val="clear" w:color="auto" w:fill="auto"/>
            <w:noWrap/>
            <w:vAlign w:val="center"/>
            <w:hideMark/>
          </w:tcPr>
          <w:p w14:paraId="48266515" w14:textId="42149BF6" w:rsidR="006D29B4" w:rsidRPr="006D29B4" w:rsidRDefault="00CD788A" w:rsidP="00601B5D">
            <w:pPr>
              <w:spacing w:after="0" w:line="240" w:lineRule="auto"/>
              <w:ind w:left="79"/>
              <w:jc w:val="center"/>
              <w:rPr>
                <w:rFonts w:ascii="Calibri" w:eastAsia="Times New Roman" w:hAnsi="Calibri" w:cs="Calibri"/>
                <w:kern w:val="0"/>
                <w:sz w:val="18"/>
                <w:szCs w:val="18"/>
                <w:lang w:eastAsia="es-PE"/>
                <w14:ligatures w14:val="none"/>
              </w:rPr>
            </w:pPr>
            <w:ins w:id="882" w:author="Direccion de Politicas y Gestion en Derechos Humanos 14" w:date="2023-12-14T12:56:00Z">
              <w:r w:rsidRPr="00CD788A">
                <w:rPr>
                  <w:rFonts w:ascii="Calibri" w:eastAsia="Times New Roman" w:hAnsi="Calibri" w:cs="Calibri"/>
                  <w:kern w:val="0"/>
                  <w:sz w:val="18"/>
                  <w:szCs w:val="18"/>
                  <w:lang w:val="es-ES" w:eastAsia="es-PE"/>
                  <w14:ligatures w14:val="none"/>
                </w:rPr>
                <w:t>Implementar programas de formación en ética y buenas prácticas para profesionales judiciales, promoviendo una cultura de imparcialidad y respeto a los derechos humanos.</w:t>
              </w:r>
            </w:ins>
            <w:del w:id="883" w:author="Direccion de Politicas y Gestion en Derechos Humanos 14" w:date="2023-12-14T12:56:00Z">
              <w:r w:rsidR="006D29B4" w:rsidRPr="006D29B4" w:rsidDel="00CD788A">
                <w:rPr>
                  <w:rFonts w:ascii="Calibri" w:eastAsia="Times New Roman" w:hAnsi="Calibri" w:cs="Calibri"/>
                  <w:kern w:val="0"/>
                  <w:sz w:val="18"/>
                  <w:szCs w:val="18"/>
                  <w:lang w:val="es-ES" w:eastAsia="es-PE"/>
                  <w14:ligatures w14:val="none"/>
                </w:rPr>
                <w:delText>Capacitación en ética y buenas prácticas</w:delText>
              </w:r>
            </w:del>
          </w:p>
        </w:tc>
      </w:tr>
      <w:tr w:rsidR="006D29B4" w:rsidRPr="006D29B4" w14:paraId="3FD331F6" w14:textId="77777777" w:rsidTr="0054105F">
        <w:trPr>
          <w:trHeight w:val="945"/>
        </w:trPr>
        <w:tc>
          <w:tcPr>
            <w:tcW w:w="6420" w:type="dxa"/>
            <w:gridSpan w:val="2"/>
            <w:vMerge/>
            <w:vAlign w:val="center"/>
            <w:hideMark/>
          </w:tcPr>
          <w:p w14:paraId="27F20F1D" w14:textId="77777777" w:rsidR="006D29B4" w:rsidRPr="006D29B4" w:rsidRDefault="006D29B4" w:rsidP="006D29B4">
            <w:pPr>
              <w:spacing w:after="0" w:line="240" w:lineRule="auto"/>
              <w:rPr>
                <w:rFonts w:ascii="Calibri" w:eastAsia="Times New Roman" w:hAnsi="Calibri" w:cs="Calibri"/>
                <w:kern w:val="0"/>
                <w:sz w:val="18"/>
                <w:szCs w:val="18"/>
                <w:lang w:eastAsia="es-PE"/>
                <w14:ligatures w14:val="none"/>
              </w:rPr>
            </w:pPr>
          </w:p>
        </w:tc>
        <w:tc>
          <w:tcPr>
            <w:tcW w:w="2245" w:type="dxa"/>
            <w:shd w:val="clear" w:color="000000" w:fill="C5D9F1"/>
            <w:noWrap/>
            <w:vAlign w:val="center"/>
            <w:hideMark/>
          </w:tcPr>
          <w:p w14:paraId="0C3A9E2F" w14:textId="026BF748" w:rsidR="006D29B4" w:rsidRPr="006D29B4" w:rsidRDefault="00CD788A" w:rsidP="00601B5D">
            <w:pPr>
              <w:spacing w:after="0" w:line="240" w:lineRule="auto"/>
              <w:ind w:left="79"/>
              <w:jc w:val="center"/>
              <w:rPr>
                <w:rFonts w:ascii="Calibri" w:eastAsia="Times New Roman" w:hAnsi="Calibri" w:cs="Calibri"/>
                <w:kern w:val="0"/>
                <w:sz w:val="18"/>
                <w:szCs w:val="18"/>
                <w:lang w:eastAsia="es-PE"/>
                <w14:ligatures w14:val="none"/>
              </w:rPr>
            </w:pPr>
            <w:ins w:id="884" w:author="Direccion de Politicas y Gestion en Derechos Humanos 14" w:date="2023-12-14T12:57:00Z">
              <w:r w:rsidRPr="00CD788A">
                <w:rPr>
                  <w:rFonts w:ascii="Calibri" w:eastAsia="Times New Roman" w:hAnsi="Calibri" w:cs="Calibri"/>
                  <w:kern w:val="0"/>
                  <w:sz w:val="18"/>
                  <w:szCs w:val="18"/>
                  <w:lang w:val="es-ES" w:eastAsia="es-PE"/>
                  <w14:ligatures w14:val="none"/>
                </w:rPr>
                <w:t>Refinar los procesos de selección de jueces y fiscales para asegurar la idoneidad y diversidad, contribuyendo a la equidad y eliminación de sesgos.</w:t>
              </w:r>
            </w:ins>
            <w:del w:id="885" w:author="Direccion de Politicas y Gestion en Derechos Humanos 14" w:date="2023-12-14T12:57:00Z">
              <w:r w:rsidR="006D29B4" w:rsidRPr="006D29B4" w:rsidDel="00CD788A">
                <w:rPr>
                  <w:rFonts w:ascii="Calibri" w:eastAsia="Times New Roman" w:hAnsi="Calibri" w:cs="Calibri"/>
                  <w:kern w:val="0"/>
                  <w:sz w:val="18"/>
                  <w:szCs w:val="18"/>
                  <w:lang w:val="es-ES" w:eastAsia="es-PE"/>
                  <w14:ligatures w14:val="none"/>
                </w:rPr>
                <w:delText>Mejora en la selección de jueces y fiscales</w:delText>
              </w:r>
            </w:del>
          </w:p>
        </w:tc>
      </w:tr>
      <w:tr w:rsidR="006D29B4" w:rsidRPr="006D29B4" w14:paraId="146E2EA7" w14:textId="77777777" w:rsidTr="0054105F">
        <w:trPr>
          <w:trHeight w:val="945"/>
        </w:trPr>
        <w:tc>
          <w:tcPr>
            <w:tcW w:w="6420" w:type="dxa"/>
            <w:gridSpan w:val="2"/>
            <w:vMerge/>
            <w:vAlign w:val="center"/>
            <w:hideMark/>
          </w:tcPr>
          <w:p w14:paraId="24308FBF" w14:textId="77777777" w:rsidR="006D29B4" w:rsidRPr="006D29B4" w:rsidRDefault="006D29B4" w:rsidP="006D29B4">
            <w:pPr>
              <w:spacing w:after="0" w:line="240" w:lineRule="auto"/>
              <w:rPr>
                <w:rFonts w:ascii="Calibri" w:eastAsia="Times New Roman" w:hAnsi="Calibri" w:cs="Calibri"/>
                <w:kern w:val="0"/>
                <w:sz w:val="18"/>
                <w:szCs w:val="18"/>
                <w:lang w:eastAsia="es-PE"/>
                <w14:ligatures w14:val="none"/>
              </w:rPr>
            </w:pPr>
          </w:p>
        </w:tc>
        <w:tc>
          <w:tcPr>
            <w:tcW w:w="2245" w:type="dxa"/>
            <w:shd w:val="clear" w:color="auto" w:fill="auto"/>
            <w:noWrap/>
            <w:vAlign w:val="center"/>
            <w:hideMark/>
          </w:tcPr>
          <w:p w14:paraId="76076302" w14:textId="18C09FEE" w:rsidR="006D29B4" w:rsidRPr="006D29B4" w:rsidRDefault="00CD788A" w:rsidP="00601B5D">
            <w:pPr>
              <w:spacing w:after="0" w:line="240" w:lineRule="auto"/>
              <w:ind w:left="79"/>
              <w:jc w:val="center"/>
              <w:rPr>
                <w:rFonts w:ascii="Calibri" w:eastAsia="Times New Roman" w:hAnsi="Calibri" w:cs="Calibri"/>
                <w:kern w:val="0"/>
                <w:sz w:val="18"/>
                <w:szCs w:val="18"/>
                <w:lang w:eastAsia="es-PE"/>
                <w14:ligatures w14:val="none"/>
              </w:rPr>
            </w:pPr>
            <w:ins w:id="886" w:author="Direccion de Politicas y Gestion en Derechos Humanos 14" w:date="2023-12-14T12:57:00Z">
              <w:r w:rsidRPr="00CD788A">
                <w:rPr>
                  <w:rFonts w:ascii="Calibri" w:eastAsia="Times New Roman" w:hAnsi="Calibri" w:cs="Calibri"/>
                  <w:kern w:val="0"/>
                  <w:sz w:val="18"/>
                  <w:szCs w:val="18"/>
                  <w:lang w:val="es-ES" w:eastAsia="es-PE"/>
                  <w14:ligatures w14:val="none"/>
                </w:rPr>
                <w:t>Adoptar un enfoque preventivo en la aplicación de normativas internacionales, anticipando y corrigiendo posibles casos de desigualdad y discriminación desde el inicio del proceso judicial.</w:t>
              </w:r>
            </w:ins>
            <w:del w:id="887" w:author="Direccion de Politicas y Gestion en Derechos Humanos 14" w:date="2023-12-14T12:57:00Z">
              <w:r w:rsidR="006D29B4" w:rsidRPr="006D29B4" w:rsidDel="00CD788A">
                <w:rPr>
                  <w:rFonts w:ascii="Calibri" w:eastAsia="Times New Roman" w:hAnsi="Calibri" w:cs="Calibri"/>
                  <w:kern w:val="0"/>
                  <w:sz w:val="18"/>
                  <w:szCs w:val="18"/>
                  <w:lang w:val="es-ES" w:eastAsia="es-PE"/>
                  <w14:ligatures w14:val="none"/>
                </w:rPr>
                <w:delText>Enfoque preventivo y normativa internacional</w:delText>
              </w:r>
            </w:del>
          </w:p>
        </w:tc>
      </w:tr>
      <w:tr w:rsidR="006D29B4" w:rsidRPr="006D29B4" w14:paraId="4C2DEF8E" w14:textId="77777777" w:rsidTr="0054105F">
        <w:trPr>
          <w:trHeight w:val="945"/>
        </w:trPr>
        <w:tc>
          <w:tcPr>
            <w:tcW w:w="6420" w:type="dxa"/>
            <w:gridSpan w:val="2"/>
            <w:vMerge/>
            <w:vAlign w:val="center"/>
            <w:hideMark/>
          </w:tcPr>
          <w:p w14:paraId="620077EF" w14:textId="77777777" w:rsidR="006D29B4" w:rsidRPr="006D29B4" w:rsidRDefault="006D29B4" w:rsidP="006D29B4">
            <w:pPr>
              <w:spacing w:after="0" w:line="240" w:lineRule="auto"/>
              <w:rPr>
                <w:rFonts w:ascii="Calibri" w:eastAsia="Times New Roman" w:hAnsi="Calibri" w:cs="Calibri"/>
                <w:kern w:val="0"/>
                <w:sz w:val="18"/>
                <w:szCs w:val="18"/>
                <w:lang w:eastAsia="es-PE"/>
                <w14:ligatures w14:val="none"/>
              </w:rPr>
            </w:pPr>
          </w:p>
        </w:tc>
        <w:tc>
          <w:tcPr>
            <w:tcW w:w="2245" w:type="dxa"/>
            <w:shd w:val="clear" w:color="000000" w:fill="C5D9F1"/>
            <w:noWrap/>
            <w:vAlign w:val="center"/>
            <w:hideMark/>
          </w:tcPr>
          <w:p w14:paraId="4705FFAA" w14:textId="6871F5CF" w:rsidR="006D29B4" w:rsidRPr="006D29B4" w:rsidRDefault="00CD788A" w:rsidP="00601B5D">
            <w:pPr>
              <w:spacing w:after="0" w:line="240" w:lineRule="auto"/>
              <w:ind w:left="79"/>
              <w:jc w:val="center"/>
              <w:rPr>
                <w:rFonts w:ascii="Calibri" w:eastAsia="Times New Roman" w:hAnsi="Calibri" w:cs="Calibri"/>
                <w:kern w:val="0"/>
                <w:sz w:val="18"/>
                <w:szCs w:val="18"/>
                <w:lang w:eastAsia="es-PE"/>
                <w14:ligatures w14:val="none"/>
              </w:rPr>
            </w:pPr>
            <w:ins w:id="888" w:author="Direccion de Politicas y Gestion en Derechos Humanos 14" w:date="2023-12-14T12:57:00Z">
              <w:r w:rsidRPr="00CD788A">
                <w:rPr>
                  <w:rFonts w:ascii="Calibri" w:eastAsia="Times New Roman" w:hAnsi="Calibri" w:cs="Calibri"/>
                  <w:kern w:val="0"/>
                  <w:sz w:val="18"/>
                  <w:szCs w:val="18"/>
                  <w:lang w:val="es-ES" w:eastAsia="es-PE"/>
                  <w14:ligatures w14:val="none"/>
                </w:rPr>
                <w:t>Potenciar el papel del Centro de Estudios en Justicia y Derechos Humanos (CEJDH) para impulsar investigaciones y programas que aborden directamente los desafíos de discriminación y desigualdad en el sistema de justicia.</w:t>
              </w:r>
            </w:ins>
            <w:del w:id="889" w:author="Direccion de Politicas y Gestion en Derechos Humanos 14" w:date="2023-12-14T12:57:00Z">
              <w:r w:rsidR="006D29B4" w:rsidRPr="006D29B4" w:rsidDel="00CD788A">
                <w:rPr>
                  <w:rFonts w:ascii="Calibri" w:eastAsia="Times New Roman" w:hAnsi="Calibri" w:cs="Calibri"/>
                  <w:kern w:val="0"/>
                  <w:sz w:val="18"/>
                  <w:szCs w:val="18"/>
                  <w:lang w:val="es-ES" w:eastAsia="es-PE"/>
                  <w14:ligatures w14:val="none"/>
                </w:rPr>
                <w:delText>Fortalecimiento del Centro de Estudios en Justicia y Derechos Humanos (CEJDH)</w:delText>
              </w:r>
            </w:del>
          </w:p>
        </w:tc>
      </w:tr>
      <w:tr w:rsidR="006D29B4" w:rsidRPr="006D29B4" w14:paraId="71D02187" w14:textId="77777777" w:rsidTr="0054105F">
        <w:trPr>
          <w:trHeight w:val="945"/>
        </w:trPr>
        <w:tc>
          <w:tcPr>
            <w:tcW w:w="6420" w:type="dxa"/>
            <w:gridSpan w:val="2"/>
            <w:vMerge/>
            <w:vAlign w:val="center"/>
            <w:hideMark/>
          </w:tcPr>
          <w:p w14:paraId="194BE96A" w14:textId="77777777" w:rsidR="006D29B4" w:rsidRPr="006D29B4" w:rsidRDefault="006D29B4" w:rsidP="006D29B4">
            <w:pPr>
              <w:spacing w:after="0" w:line="240" w:lineRule="auto"/>
              <w:rPr>
                <w:rFonts w:ascii="Calibri" w:eastAsia="Times New Roman" w:hAnsi="Calibri" w:cs="Calibri"/>
                <w:kern w:val="0"/>
                <w:sz w:val="18"/>
                <w:szCs w:val="18"/>
                <w:lang w:eastAsia="es-PE"/>
                <w14:ligatures w14:val="none"/>
              </w:rPr>
            </w:pPr>
          </w:p>
        </w:tc>
        <w:tc>
          <w:tcPr>
            <w:tcW w:w="2245" w:type="dxa"/>
            <w:shd w:val="clear" w:color="auto" w:fill="auto"/>
            <w:noWrap/>
            <w:vAlign w:val="center"/>
            <w:hideMark/>
          </w:tcPr>
          <w:p w14:paraId="10463E49" w14:textId="207985DF" w:rsidR="006D29B4" w:rsidRPr="006D29B4" w:rsidRDefault="00CD788A" w:rsidP="00601B5D">
            <w:pPr>
              <w:spacing w:after="0" w:line="240" w:lineRule="auto"/>
              <w:jc w:val="center"/>
              <w:rPr>
                <w:rFonts w:ascii="Calibri" w:eastAsia="Times New Roman" w:hAnsi="Calibri" w:cs="Calibri"/>
                <w:kern w:val="0"/>
                <w:sz w:val="18"/>
                <w:szCs w:val="18"/>
                <w:lang w:eastAsia="es-PE"/>
                <w14:ligatures w14:val="none"/>
              </w:rPr>
            </w:pPr>
            <w:ins w:id="890" w:author="Direccion de Politicas y Gestion en Derechos Humanos 14" w:date="2023-12-14T12:58:00Z">
              <w:r w:rsidRPr="00CD788A">
                <w:rPr>
                  <w:rFonts w:ascii="Calibri" w:eastAsia="Times New Roman" w:hAnsi="Calibri" w:cs="Calibri"/>
                  <w:kern w:val="0"/>
                  <w:sz w:val="18"/>
                  <w:szCs w:val="18"/>
                  <w:lang w:val="es-ES" w:eastAsia="es-PE"/>
                  <w14:ligatures w14:val="none"/>
                </w:rPr>
                <w:t>Fomentar la participación de conciliadores extrajudiciales para resolver disputas de manera rápida y efectiva, reduciendo la carga del sistema judicial y brindando soluciones más accesibles y equitativas.</w:t>
              </w:r>
            </w:ins>
            <w:del w:id="891" w:author="Direccion de Politicas y Gestion en Derechos Humanos 14" w:date="2023-12-14T12:58:00Z">
              <w:r w:rsidR="006D29B4" w:rsidRPr="006D29B4" w:rsidDel="00CD788A">
                <w:rPr>
                  <w:rFonts w:ascii="Calibri" w:eastAsia="Times New Roman" w:hAnsi="Calibri" w:cs="Calibri"/>
                  <w:kern w:val="0"/>
                  <w:sz w:val="18"/>
                  <w:szCs w:val="18"/>
                  <w:lang w:val="es-ES" w:eastAsia="es-PE"/>
                  <w14:ligatures w14:val="none"/>
                </w:rPr>
                <w:delText>Promoción de conciliadores extrajudiciales</w:delText>
              </w:r>
            </w:del>
          </w:p>
        </w:tc>
      </w:tr>
    </w:tbl>
    <w:bookmarkEnd w:id="773"/>
    <w:p w14:paraId="7FD81EF3" w14:textId="534D5473" w:rsidR="006D29B4" w:rsidRPr="003A66D1" w:rsidRDefault="00FA7FF4" w:rsidP="003A66D1">
      <w:pPr>
        <w:spacing w:after="0" w:line="240" w:lineRule="auto"/>
        <w:ind w:left="425"/>
        <w:jc w:val="right"/>
        <w:rPr>
          <w:sz w:val="18"/>
          <w:szCs w:val="18"/>
        </w:rPr>
      </w:pPr>
      <w:r w:rsidRPr="003A66D1">
        <w:rPr>
          <w:sz w:val="16"/>
          <w:szCs w:val="18"/>
        </w:rPr>
        <w:t xml:space="preserve">Fuente: </w:t>
      </w:r>
      <w:del w:id="892" w:author="Direccion de Politicas y Gestion en Derechos Humanos 14" w:date="2023-12-14T10:31:00Z">
        <w:r w:rsidRPr="003A66D1" w:rsidDel="00DC3106">
          <w:rPr>
            <w:sz w:val="16"/>
            <w:szCs w:val="18"/>
          </w:rPr>
          <w:delText>Estudio prospectivo: “</w:delText>
        </w:r>
        <w:r w:rsidR="00976F0A" w:rsidRPr="003A66D1" w:rsidDel="00DC3106">
          <w:rPr>
            <w:sz w:val="16"/>
            <w:szCs w:val="18"/>
          </w:rPr>
          <w:delText xml:space="preserve">El </w:delText>
        </w:r>
        <w:r w:rsidRPr="003A66D1" w:rsidDel="00DC3106">
          <w:rPr>
            <w:sz w:val="16"/>
            <w:szCs w:val="18"/>
          </w:rPr>
          <w:delText>futuro de los derechos humanos en el Perú”</w:delText>
        </w:r>
      </w:del>
      <w:ins w:id="893" w:author="Direccion de Politicas y Gestion en Derechos Humanos 14" w:date="2023-12-14T10:31:00Z">
        <w:r w:rsidR="00DC3106">
          <w:rPr>
            <w:sz w:val="16"/>
            <w:szCs w:val="18"/>
          </w:rPr>
          <w:t>Estudio prospectivo sobre los derechos humanos en el Perú</w:t>
        </w:r>
      </w:ins>
    </w:p>
    <w:p w14:paraId="25B6F7C5" w14:textId="77777777" w:rsidR="00FA7FF4" w:rsidRDefault="00FA7FF4" w:rsidP="00FA7FF4">
      <w:pPr>
        <w:spacing w:after="0" w:line="240" w:lineRule="auto"/>
        <w:ind w:left="425"/>
        <w:jc w:val="both"/>
      </w:pPr>
    </w:p>
    <w:p w14:paraId="26283D48" w14:textId="77777777" w:rsidR="0054105F" w:rsidRDefault="0054105F" w:rsidP="003A66D1">
      <w:pPr>
        <w:spacing w:after="0" w:line="240" w:lineRule="auto"/>
        <w:ind w:left="425"/>
        <w:jc w:val="center"/>
        <w:rPr>
          <w:b/>
          <w:bCs/>
          <w:sz w:val="20"/>
        </w:rPr>
      </w:pPr>
    </w:p>
    <w:p w14:paraId="2B81716B" w14:textId="328725A9" w:rsidR="003A66D1" w:rsidRDefault="00C24B5F" w:rsidP="003A66D1">
      <w:pPr>
        <w:spacing w:after="0" w:line="240" w:lineRule="auto"/>
        <w:ind w:left="425"/>
        <w:jc w:val="center"/>
        <w:rPr>
          <w:b/>
          <w:bCs/>
          <w:sz w:val="20"/>
        </w:rPr>
      </w:pPr>
      <w:bookmarkStart w:id="894" w:name="_Toc152615078"/>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10</w:t>
      </w:r>
      <w:r w:rsidRPr="00C24B5F">
        <w:rPr>
          <w:b/>
          <w:bCs/>
          <w:sz w:val="20"/>
        </w:rPr>
        <w:fldChar w:fldCharType="end"/>
      </w:r>
      <w:r w:rsidRPr="00C24B5F">
        <w:rPr>
          <w:b/>
          <w:bCs/>
          <w:sz w:val="20"/>
        </w:rPr>
        <w:t>:</w:t>
      </w:r>
      <w:r w:rsidR="003A66D1" w:rsidRPr="00113452">
        <w:rPr>
          <w:b/>
          <w:bCs/>
          <w:sz w:val="20"/>
        </w:rPr>
        <w:t xml:space="preserve"> </w:t>
      </w:r>
      <w:r w:rsidR="003A66D1" w:rsidRPr="003A66D1">
        <w:rPr>
          <w:sz w:val="20"/>
        </w:rPr>
        <w:t xml:space="preserve">Matriz de impactos </w:t>
      </w:r>
      <w:ins w:id="895" w:author="Direccion de Politicas y Gestion en Derechos Humanos 14" w:date="2023-12-14T11:44:00Z">
        <w:r w:rsidR="00D15F3E">
          <w:rPr>
            <w:sz w:val="20"/>
          </w:rPr>
          <w:t xml:space="preserve">negativos </w:t>
        </w:r>
      </w:ins>
      <w:r w:rsidR="003A66D1" w:rsidRPr="003A66D1">
        <w:rPr>
          <w:sz w:val="20"/>
        </w:rPr>
        <w:t>del riesgo “exacerbación de la inseguridad ciudadana” sobre el problema público</w:t>
      </w:r>
      <w:bookmarkEnd w:id="894"/>
    </w:p>
    <w:p w14:paraId="39CC856D" w14:textId="77777777" w:rsidR="00FA7FF4" w:rsidRPr="00FA7FF4" w:rsidRDefault="00FA7FF4" w:rsidP="00FA7FF4">
      <w:pPr>
        <w:spacing w:after="0" w:line="240" w:lineRule="auto"/>
        <w:ind w:left="425"/>
        <w:jc w:val="both"/>
      </w:pPr>
    </w:p>
    <w:tbl>
      <w:tblPr>
        <w:tblW w:w="8740"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593"/>
        <w:gridCol w:w="4211"/>
        <w:gridCol w:w="1993"/>
      </w:tblGrid>
      <w:tr w:rsidR="006D29B4" w:rsidRPr="006D29B4" w14:paraId="3038A42E" w14:textId="77777777" w:rsidTr="0054105F">
        <w:trPr>
          <w:trHeight w:val="250"/>
        </w:trPr>
        <w:tc>
          <w:tcPr>
            <w:tcW w:w="2593" w:type="dxa"/>
            <w:shd w:val="clear" w:color="000000" w:fill="002060"/>
            <w:noWrap/>
            <w:vAlign w:val="center"/>
            <w:hideMark/>
          </w:tcPr>
          <w:p w14:paraId="151B38F1"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Problema público</w:t>
            </w:r>
          </w:p>
        </w:tc>
        <w:tc>
          <w:tcPr>
            <w:tcW w:w="6147" w:type="dxa"/>
            <w:gridSpan w:val="2"/>
            <w:shd w:val="clear" w:color="000000" w:fill="002060"/>
            <w:noWrap/>
            <w:vAlign w:val="bottom"/>
            <w:hideMark/>
          </w:tcPr>
          <w:p w14:paraId="50643B02"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D29B4" w:rsidRPr="006D29B4" w14:paraId="11C586FA" w14:textId="77777777" w:rsidTr="0054105F">
        <w:trPr>
          <w:trHeight w:val="250"/>
        </w:trPr>
        <w:tc>
          <w:tcPr>
            <w:tcW w:w="2593" w:type="dxa"/>
            <w:shd w:val="clear" w:color="000000" w:fill="002060"/>
            <w:noWrap/>
            <w:vAlign w:val="center"/>
            <w:hideMark/>
          </w:tcPr>
          <w:p w14:paraId="07FF3422"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bookmarkStart w:id="896" w:name="_Hlk153451138"/>
            <w:r w:rsidRPr="006D29B4">
              <w:rPr>
                <w:rFonts w:ascii="Calibri" w:eastAsia="Times New Roman" w:hAnsi="Calibri" w:cs="Calibri"/>
                <w:b/>
                <w:bCs/>
                <w:color w:val="FFFFFF"/>
                <w:kern w:val="0"/>
                <w:sz w:val="18"/>
                <w:szCs w:val="18"/>
                <w:lang w:eastAsia="es-PE"/>
                <w14:ligatures w14:val="none"/>
              </w:rPr>
              <w:t>Riesgo 3</w:t>
            </w:r>
          </w:p>
        </w:tc>
        <w:tc>
          <w:tcPr>
            <w:tcW w:w="6147" w:type="dxa"/>
            <w:gridSpan w:val="2"/>
            <w:shd w:val="clear" w:color="000000" w:fill="002060"/>
            <w:noWrap/>
            <w:vAlign w:val="center"/>
            <w:hideMark/>
          </w:tcPr>
          <w:p w14:paraId="647FB166"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Exacerbación de la inseguridad ciudadana</w:t>
            </w:r>
          </w:p>
        </w:tc>
      </w:tr>
      <w:bookmarkEnd w:id="896"/>
      <w:tr w:rsidR="006D29B4" w:rsidRPr="006D29B4" w14:paraId="5C02D186" w14:textId="77777777" w:rsidTr="0054105F">
        <w:trPr>
          <w:trHeight w:val="250"/>
        </w:trPr>
        <w:tc>
          <w:tcPr>
            <w:tcW w:w="6804" w:type="dxa"/>
            <w:gridSpan w:val="2"/>
            <w:shd w:val="clear" w:color="000000" w:fill="002060"/>
            <w:noWrap/>
            <w:vAlign w:val="center"/>
            <w:hideMark/>
          </w:tcPr>
          <w:p w14:paraId="61D7CE07" w14:textId="23996F56"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 xml:space="preserve">Impactos </w:t>
            </w:r>
            <w:ins w:id="897" w:author="Direccion de Politicas y Gestion en Derechos Humanos 14" w:date="2023-12-14T11:48:00Z">
              <w:r w:rsidR="00D15F3E" w:rsidRPr="00D15F3E">
                <w:rPr>
                  <w:b/>
                  <w:bCs/>
                  <w:sz w:val="18"/>
                  <w:szCs w:val="20"/>
                  <w:rPrChange w:id="898" w:author="Direccion de Politicas y Gestion en Derechos Humanos 14" w:date="2023-12-14T11:49:00Z">
                    <w:rPr>
                      <w:sz w:val="20"/>
                    </w:rPr>
                  </w:rPrChange>
                </w:rPr>
                <w:t>negativos</w:t>
              </w:r>
              <w:r w:rsidR="00D15F3E">
                <w:rPr>
                  <w:sz w:val="20"/>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1936" w:type="dxa"/>
            <w:shd w:val="clear" w:color="000000" w:fill="002060"/>
            <w:vAlign w:val="center"/>
            <w:hideMark/>
          </w:tcPr>
          <w:p w14:paraId="2F07DF00"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05F53556" w14:textId="77777777" w:rsidTr="0054105F">
        <w:trPr>
          <w:trHeight w:val="1247"/>
        </w:trPr>
        <w:tc>
          <w:tcPr>
            <w:tcW w:w="6804" w:type="dxa"/>
            <w:gridSpan w:val="2"/>
            <w:vMerge w:val="restart"/>
            <w:shd w:val="clear" w:color="auto" w:fill="auto"/>
            <w:vAlign w:val="center"/>
            <w:hideMark/>
          </w:tcPr>
          <w:p w14:paraId="02360378" w14:textId="21BA5DC1"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bookmarkStart w:id="899" w:name="_Hlk153451120"/>
            <w:r w:rsidRPr="006D29B4">
              <w:rPr>
                <w:rFonts w:ascii="Calibri" w:eastAsia="Times New Roman" w:hAnsi="Calibri" w:cs="Calibri"/>
                <w:b/>
                <w:bCs/>
                <w:kern w:val="0"/>
                <w:sz w:val="18"/>
                <w:szCs w:val="18"/>
                <w:u w:val="single"/>
                <w:lang w:eastAsia="es-PE"/>
                <w14:ligatures w14:val="none"/>
              </w:rPr>
              <w:t>Corto Plazo:</w:t>
            </w:r>
          </w:p>
          <w:p w14:paraId="6D2FCD8F" w14:textId="0F2DA399"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bookmarkStart w:id="900" w:name="_Hlk153451321"/>
            <w:commentRangeStart w:id="901"/>
            <w:commentRangeStart w:id="902"/>
            <w:r w:rsidRPr="006D29B4">
              <w:rPr>
                <w:rFonts w:ascii="Calibri" w:eastAsia="Times New Roman" w:hAnsi="Calibri" w:cs="Calibri"/>
                <w:b/>
                <w:bCs/>
                <w:kern w:val="0"/>
                <w:sz w:val="18"/>
                <w:szCs w:val="18"/>
                <w:lang w:eastAsia="es-PE"/>
                <w14:ligatures w14:val="none"/>
              </w:rPr>
              <w:t>La creciente desconfianza de la ciudadanía contribuye al deterioro de la seguridad ciudadana</w:t>
            </w:r>
            <w:bookmarkEnd w:id="900"/>
            <w:r w:rsidRPr="006D29B4">
              <w:rPr>
                <w:rFonts w:ascii="Calibri" w:eastAsia="Times New Roman" w:hAnsi="Calibri" w:cs="Calibri"/>
                <w:b/>
                <w:bCs/>
                <w:kern w:val="0"/>
                <w:sz w:val="18"/>
                <w:szCs w:val="18"/>
                <w:lang w:eastAsia="es-PE"/>
                <w14:ligatures w14:val="none"/>
              </w:rPr>
              <w:t>:</w:t>
            </w:r>
            <w:del w:id="903" w:author="Direccion de Politicas y Gestion en Derechos Humanos 14" w:date="2023-12-14T13:04:00Z">
              <w:r w:rsidRPr="006D29B4" w:rsidDel="00CD788A">
                <w:rPr>
                  <w:rFonts w:ascii="Calibri" w:eastAsia="Times New Roman" w:hAnsi="Calibri" w:cs="Calibri"/>
                  <w:b/>
                  <w:bCs/>
                  <w:kern w:val="0"/>
                  <w:sz w:val="18"/>
                  <w:szCs w:val="18"/>
                  <w:lang w:eastAsia="es-PE"/>
                  <w14:ligatures w14:val="none"/>
                </w:rPr>
                <w:delText xml:space="preserve"> </w:delText>
              </w:r>
            </w:del>
            <w:ins w:id="904" w:author="Direccion de Politicas y Gestion en Derechos Humanos 14" w:date="2023-12-14T13:03:00Z">
              <w:r w:rsidR="00CD788A" w:rsidRPr="00CD788A">
                <w:rPr>
                  <w:rFonts w:ascii="Calibri" w:eastAsia="Times New Roman" w:hAnsi="Calibri" w:cs="Calibri"/>
                  <w:kern w:val="0"/>
                  <w:sz w:val="18"/>
                  <w:szCs w:val="18"/>
                  <w:lang w:eastAsia="es-PE"/>
                  <w14:ligatures w14:val="none"/>
                </w:rPr>
                <w:t xml:space="preserve"> Esto se manifiesta en el acceso desigual a la seguridad, respuestas discriminatorias, impacto </w:t>
              </w:r>
            </w:ins>
            <w:ins w:id="905" w:author="Direccion de Politicas y Gestion en Derechos Humanos 14" w:date="2023-12-14T13:04:00Z">
              <w:r w:rsidR="00CD788A">
                <w:rPr>
                  <w:rFonts w:ascii="Calibri" w:eastAsia="Times New Roman" w:hAnsi="Calibri" w:cs="Calibri"/>
                  <w:kern w:val="0"/>
                  <w:sz w:val="18"/>
                  <w:szCs w:val="18"/>
                  <w:lang w:eastAsia="es-PE"/>
                  <w14:ligatures w14:val="none"/>
                </w:rPr>
                <w:t>desigual</w:t>
              </w:r>
            </w:ins>
            <w:ins w:id="906" w:author="Direccion de Politicas y Gestion en Derechos Humanos 14" w:date="2023-12-14T13:03:00Z">
              <w:r w:rsidR="00CD788A" w:rsidRPr="00CD788A">
                <w:rPr>
                  <w:rFonts w:ascii="Calibri" w:eastAsia="Times New Roman" w:hAnsi="Calibri" w:cs="Calibri"/>
                  <w:kern w:val="0"/>
                  <w:sz w:val="18"/>
                  <w:szCs w:val="18"/>
                  <w:lang w:eastAsia="es-PE"/>
                  <w14:ligatures w14:val="none"/>
                </w:rPr>
                <w:t xml:space="preserve"> en comunidades vulnerables, desigualdad en la percepción de la justicia, aumento de la estigmatización y limitaciones en la participación ciudadana.</w:t>
              </w:r>
            </w:ins>
            <w:del w:id="907" w:author="Direccion de Politicas y Gestion en Derechos Humanos 14" w:date="2023-12-14T13:03:00Z">
              <w:r w:rsidRPr="006D29B4" w:rsidDel="00CD788A">
                <w:rPr>
                  <w:rFonts w:ascii="Calibri" w:eastAsia="Times New Roman" w:hAnsi="Calibri" w:cs="Calibri"/>
                  <w:kern w:val="0"/>
                  <w:sz w:val="18"/>
                  <w:szCs w:val="18"/>
                  <w:lang w:eastAsia="es-PE"/>
                  <w14:ligatures w14:val="none"/>
                </w:rPr>
                <w:delText>En el corto plazo, la desconfianza puede obstaculizar la colaboración entre la población y las fuerzas del orden, dificultando la identificación y prevención del delito.</w:delText>
              </w:r>
            </w:del>
            <w:commentRangeEnd w:id="901"/>
            <w:r w:rsidR="00FB1518">
              <w:rPr>
                <w:rStyle w:val="Refdecomentario"/>
                <w:kern w:val="0"/>
                <w14:ligatures w14:val="none"/>
              </w:rPr>
              <w:commentReference w:id="901"/>
            </w:r>
            <w:commentRangeEnd w:id="902"/>
            <w:r w:rsidR="00CD788A">
              <w:rPr>
                <w:rStyle w:val="Refdecomentario"/>
                <w:kern w:val="0"/>
                <w14:ligatures w14:val="none"/>
              </w:rPr>
              <w:commentReference w:id="902"/>
            </w:r>
          </w:p>
          <w:p w14:paraId="5DEDE547" w14:textId="2745A0B5"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La presencia de la delincuencia limita </w:t>
            </w:r>
            <w:r w:rsidR="001C7A3E">
              <w:rPr>
                <w:rFonts w:ascii="Calibri" w:eastAsia="Times New Roman" w:hAnsi="Calibri" w:cs="Calibri"/>
                <w:b/>
                <w:bCs/>
                <w:kern w:val="0"/>
                <w:sz w:val="18"/>
                <w:szCs w:val="18"/>
                <w:lang w:eastAsia="es-PE"/>
                <w14:ligatures w14:val="none"/>
              </w:rPr>
              <w:t xml:space="preserve">libertades de </w:t>
            </w:r>
            <w:r w:rsidRPr="006D29B4">
              <w:rPr>
                <w:rFonts w:ascii="Calibri" w:eastAsia="Times New Roman" w:hAnsi="Calibri" w:cs="Calibri"/>
                <w:b/>
                <w:bCs/>
                <w:kern w:val="0"/>
                <w:sz w:val="18"/>
                <w:szCs w:val="18"/>
                <w:lang w:eastAsia="es-PE"/>
                <w14:ligatures w14:val="none"/>
              </w:rPr>
              <w:t xml:space="preserve">la población: </w:t>
            </w:r>
            <w:r w:rsidRPr="006D29B4">
              <w:rPr>
                <w:rFonts w:ascii="Calibri" w:eastAsia="Times New Roman" w:hAnsi="Calibri" w:cs="Calibri"/>
                <w:kern w:val="0"/>
                <w:sz w:val="18"/>
                <w:szCs w:val="18"/>
                <w:lang w:eastAsia="es-PE"/>
                <w14:ligatures w14:val="none"/>
              </w:rPr>
              <w:t>En el corto plazo, la presencia continua de la delincuencia puede tener efectos inmediatos en la libertad de movimiento y otros derechos fundamentales de la población.</w:t>
            </w:r>
          </w:p>
          <w:p w14:paraId="0A81CF28" w14:textId="05AB86DD"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Mediano Plazo:</w:t>
            </w:r>
          </w:p>
          <w:p w14:paraId="30F4D666" w14:textId="5EF70126"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908" w:name="_Hlk153451542"/>
            <w:commentRangeStart w:id="909"/>
            <w:commentRangeStart w:id="910"/>
            <w:del w:id="911" w:author="Direccion de Politicas y Gestion en Derechos Humanos 14" w:date="2023-12-14T13:06:00Z">
              <w:r w:rsidRPr="006D29B4" w:rsidDel="00A604E3">
                <w:rPr>
                  <w:rFonts w:ascii="Calibri" w:eastAsia="Times New Roman" w:hAnsi="Calibri" w:cs="Calibri"/>
                  <w:b/>
                  <w:bCs/>
                  <w:kern w:val="0"/>
                  <w:sz w:val="18"/>
                  <w:szCs w:val="18"/>
                  <w:lang w:eastAsia="es-PE"/>
                  <w14:ligatures w14:val="none"/>
                </w:rPr>
                <w:delText xml:space="preserve">Propicia </w:delText>
              </w:r>
            </w:del>
            <w:ins w:id="912" w:author="Direccion de Politicas y Gestion en Derechos Humanos 14" w:date="2023-12-14T13:06:00Z">
              <w:r w:rsidR="00A604E3">
                <w:rPr>
                  <w:rFonts w:ascii="Calibri" w:eastAsia="Times New Roman" w:hAnsi="Calibri" w:cs="Calibri"/>
                  <w:b/>
                  <w:bCs/>
                  <w:kern w:val="0"/>
                  <w:sz w:val="18"/>
                  <w:szCs w:val="18"/>
                  <w:lang w:eastAsia="es-PE"/>
                  <w14:ligatures w14:val="none"/>
                </w:rPr>
                <w:t>Genera</w:t>
              </w:r>
              <w:r w:rsidR="00A604E3" w:rsidRPr="006D29B4">
                <w:rPr>
                  <w:rFonts w:ascii="Calibri" w:eastAsia="Times New Roman" w:hAnsi="Calibri" w:cs="Calibri"/>
                  <w:b/>
                  <w:bCs/>
                  <w:kern w:val="0"/>
                  <w:sz w:val="18"/>
                  <w:szCs w:val="18"/>
                  <w:lang w:eastAsia="es-PE"/>
                  <w14:ligatures w14:val="none"/>
                </w:rPr>
                <w:t xml:space="preserve"> </w:t>
              </w:r>
            </w:ins>
            <w:r w:rsidRPr="006D29B4">
              <w:rPr>
                <w:rFonts w:ascii="Calibri" w:eastAsia="Times New Roman" w:hAnsi="Calibri" w:cs="Calibri"/>
                <w:b/>
                <w:bCs/>
                <w:kern w:val="0"/>
                <w:sz w:val="18"/>
                <w:szCs w:val="18"/>
                <w:lang w:eastAsia="es-PE"/>
                <w14:ligatures w14:val="none"/>
              </w:rPr>
              <w:t xml:space="preserve">un entorno propicio </w:t>
            </w:r>
            <w:commentRangeEnd w:id="909"/>
            <w:r w:rsidR="00FB1518">
              <w:rPr>
                <w:rStyle w:val="Refdecomentario"/>
                <w:kern w:val="0"/>
                <w14:ligatures w14:val="none"/>
              </w:rPr>
              <w:commentReference w:id="909"/>
            </w:r>
            <w:commentRangeEnd w:id="910"/>
            <w:r w:rsidR="00A604E3">
              <w:rPr>
                <w:rStyle w:val="Refdecomentario"/>
                <w:kern w:val="0"/>
                <w14:ligatures w14:val="none"/>
              </w:rPr>
              <w:commentReference w:id="910"/>
            </w:r>
            <w:r w:rsidRPr="006D29B4">
              <w:rPr>
                <w:rFonts w:ascii="Calibri" w:eastAsia="Times New Roman" w:hAnsi="Calibri" w:cs="Calibri"/>
                <w:b/>
                <w:bCs/>
                <w:kern w:val="0"/>
                <w:sz w:val="18"/>
                <w:szCs w:val="18"/>
                <w:lang w:eastAsia="es-PE"/>
                <w14:ligatures w14:val="none"/>
              </w:rPr>
              <w:t>para el desarrollo de organizaciones criminales</w:t>
            </w:r>
            <w:bookmarkEnd w:id="908"/>
            <w:r w:rsidRPr="006D29B4">
              <w:rPr>
                <w:rFonts w:ascii="Calibri" w:eastAsia="Times New Roman" w:hAnsi="Calibri" w:cs="Calibri"/>
                <w:b/>
                <w:bCs/>
                <w:kern w:val="0"/>
                <w:sz w:val="18"/>
                <w:szCs w:val="18"/>
                <w:lang w:eastAsia="es-PE"/>
                <w14:ligatures w14:val="none"/>
              </w:rPr>
              <w:t xml:space="preserve">: </w:t>
            </w:r>
            <w:r w:rsidRPr="006D29B4">
              <w:rPr>
                <w:rFonts w:ascii="Calibri" w:eastAsia="Times New Roman" w:hAnsi="Calibri" w:cs="Calibri"/>
                <w:kern w:val="0"/>
                <w:sz w:val="18"/>
                <w:szCs w:val="18"/>
                <w:lang w:eastAsia="es-PE"/>
                <w14:ligatures w14:val="none"/>
              </w:rPr>
              <w:t>A medida que persiste la falta de colaboración y estrategias integrales</w:t>
            </w:r>
            <w:ins w:id="913" w:author="Xiomara Aracy Pillco Nina" w:date="2023-12-18T17:05:00Z">
              <w:r w:rsidR="00FE1146">
                <w:rPr>
                  <w:rFonts w:ascii="Calibri" w:eastAsia="Times New Roman" w:hAnsi="Calibri" w:cs="Calibri"/>
                  <w:kern w:val="0"/>
                  <w:sz w:val="18"/>
                  <w:szCs w:val="18"/>
                  <w:lang w:eastAsia="es-PE"/>
                  <w14:ligatures w14:val="none"/>
                </w:rPr>
                <w:t xml:space="preserve"> para combatir la inseguridad ciudada</w:t>
              </w:r>
            </w:ins>
            <w:ins w:id="914" w:author="Xiomara Aracy Pillco Nina" w:date="2023-12-18T17:06:00Z">
              <w:r w:rsidR="00FE1146">
                <w:rPr>
                  <w:rFonts w:ascii="Calibri" w:eastAsia="Times New Roman" w:hAnsi="Calibri" w:cs="Calibri"/>
                  <w:kern w:val="0"/>
                  <w:sz w:val="18"/>
                  <w:szCs w:val="18"/>
                  <w:lang w:eastAsia="es-PE"/>
                  <w14:ligatures w14:val="none"/>
                </w:rPr>
                <w:t>na</w:t>
              </w:r>
            </w:ins>
            <w:r w:rsidRPr="006D29B4">
              <w:rPr>
                <w:rFonts w:ascii="Calibri" w:eastAsia="Times New Roman" w:hAnsi="Calibri" w:cs="Calibri"/>
                <w:kern w:val="0"/>
                <w:sz w:val="18"/>
                <w:szCs w:val="18"/>
                <w:lang w:eastAsia="es-PE"/>
                <w14:ligatures w14:val="none"/>
              </w:rPr>
              <w:t>, en el mediano plazo, se facilita la movilidad y operación de organizaciones criminales, contribuyendo a un aumento en los índices delictivos.</w:t>
            </w:r>
          </w:p>
          <w:p w14:paraId="3BD1C89E" w14:textId="77777777"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El temor constante a ser víctima de un delito puede limitar la participación ciudadana y restringir el pleno goce de derechos fundamentales: </w:t>
            </w:r>
            <w:r w:rsidRPr="006D29B4">
              <w:rPr>
                <w:rFonts w:ascii="Calibri" w:eastAsia="Times New Roman" w:hAnsi="Calibri" w:cs="Calibri"/>
                <w:kern w:val="0"/>
                <w:sz w:val="18"/>
                <w:szCs w:val="18"/>
                <w:lang w:eastAsia="es-PE"/>
                <w14:ligatures w14:val="none"/>
              </w:rPr>
              <w:t>Con el tiempo, el temor constante puede tener un impacto en la participación ciudadana y restringir el pleno goce de derechos fundamentales.</w:t>
            </w:r>
          </w:p>
          <w:p w14:paraId="7A0A2CC3" w14:textId="20618648"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Largo Plazo:</w:t>
            </w:r>
          </w:p>
          <w:p w14:paraId="73642D19" w14:textId="77777777"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Estas organizaciones, mediante el financiamiento de campañas y la promoción de normativas favorables a sus intereses, pueden socavar los principios democráticos y debilitar las instituciones estatales: </w:t>
            </w:r>
            <w:r w:rsidRPr="006D29B4">
              <w:rPr>
                <w:rFonts w:ascii="Calibri" w:eastAsia="Times New Roman" w:hAnsi="Calibri" w:cs="Calibri"/>
                <w:kern w:val="0"/>
                <w:sz w:val="18"/>
                <w:szCs w:val="18"/>
                <w:lang w:eastAsia="es-PE"/>
                <w14:ligatures w14:val="none"/>
              </w:rPr>
              <w:t>A largo plazo, el poder y la influencia de las organizaciones criminales pueden socavar los principios democráticos y debilitar las instituciones estatales, afectando la calidad de la gobernabilidad y el respeto a los derechos humanos.</w:t>
            </w:r>
          </w:p>
          <w:p w14:paraId="732CE94D" w14:textId="77777777" w:rsidR="006D29B4" w:rsidRPr="006D29B4" w:rsidRDefault="006D29B4" w:rsidP="006D29B4">
            <w:pPr>
              <w:spacing w:after="0" w:line="240" w:lineRule="auto"/>
              <w:rPr>
                <w:rFonts w:ascii="Calibri" w:eastAsia="Times New Roman" w:hAnsi="Calibri" w:cs="Calibri"/>
                <w:b/>
                <w:bCs/>
                <w:kern w:val="0"/>
                <w:sz w:val="18"/>
                <w:szCs w:val="18"/>
                <w:lang w:eastAsia="es-PE"/>
                <w14:ligatures w14:val="none"/>
              </w:rPr>
            </w:pPr>
          </w:p>
        </w:tc>
        <w:tc>
          <w:tcPr>
            <w:tcW w:w="1936" w:type="dxa"/>
            <w:shd w:val="clear" w:color="000000" w:fill="C5D9F1"/>
            <w:noWrap/>
            <w:vAlign w:val="center"/>
            <w:hideMark/>
          </w:tcPr>
          <w:p w14:paraId="1CFF3732" w14:textId="20E50F60" w:rsidR="006D29B4" w:rsidRPr="006D29B4" w:rsidRDefault="00CD788A">
            <w:pPr>
              <w:jc w:val="center"/>
              <w:rPr>
                <w:rFonts w:ascii="Calibri" w:eastAsia="Times New Roman" w:hAnsi="Calibri" w:cs="Calibri"/>
                <w:kern w:val="0"/>
                <w:sz w:val="18"/>
                <w:szCs w:val="18"/>
                <w:lang w:eastAsia="es-PE"/>
                <w14:ligatures w14:val="none"/>
              </w:rPr>
              <w:pPrChange w:id="915" w:author="Direccion de Politicas y Gestion en Derechos Humanos 14" w:date="2023-12-14T12:59:00Z">
                <w:pPr>
                  <w:spacing w:after="0" w:line="240" w:lineRule="auto"/>
                  <w:jc w:val="center"/>
                </w:pPr>
              </w:pPrChange>
            </w:pPr>
            <w:ins w:id="916" w:author="Direccion de Politicas y Gestion en Derechos Humanos 14" w:date="2023-12-14T12:59:00Z">
              <w:r w:rsidRPr="00CD788A">
                <w:rPr>
                  <w:rFonts w:ascii="Calibri" w:eastAsia="Times New Roman" w:hAnsi="Calibri" w:cs="Calibri"/>
                  <w:kern w:val="0"/>
                  <w:sz w:val="18"/>
                  <w:szCs w:val="18"/>
                  <w:lang w:val="es-ES" w:eastAsia="es-PE"/>
                  <w14:ligatures w14:val="none"/>
                </w:rPr>
                <w:t>Potenciar los observatorios de seguridad ciudadana para una vigilancia efectiva, análisis de datos y evaluación de impacto, contribuyendo a una respuesta más equitativa y precisa.</w:t>
              </w:r>
            </w:ins>
            <w:del w:id="917" w:author="Direccion de Politicas y Gestion en Derechos Humanos 14" w:date="2023-12-14T12:59:00Z">
              <w:r w:rsidR="006D29B4" w:rsidRPr="006D29B4" w:rsidDel="00CD788A">
                <w:rPr>
                  <w:rFonts w:ascii="Calibri" w:eastAsia="Times New Roman" w:hAnsi="Calibri" w:cs="Calibri"/>
                  <w:kern w:val="0"/>
                  <w:sz w:val="18"/>
                  <w:szCs w:val="18"/>
                  <w:lang w:val="es-ES" w:eastAsia="es-PE"/>
                  <w14:ligatures w14:val="none"/>
                </w:rPr>
                <w:delText>Fortalecimiento de los observatorios de seguridad ciudadana</w:delText>
              </w:r>
            </w:del>
          </w:p>
        </w:tc>
      </w:tr>
      <w:tr w:rsidR="006D29B4" w:rsidRPr="006D29B4" w14:paraId="78979252" w14:textId="77777777" w:rsidTr="0054105F">
        <w:trPr>
          <w:trHeight w:val="1247"/>
        </w:trPr>
        <w:tc>
          <w:tcPr>
            <w:tcW w:w="6804" w:type="dxa"/>
            <w:gridSpan w:val="2"/>
            <w:vMerge/>
            <w:vAlign w:val="center"/>
            <w:hideMark/>
          </w:tcPr>
          <w:p w14:paraId="2B0BD240" w14:textId="77777777" w:rsidR="006D29B4" w:rsidRPr="006D29B4" w:rsidRDefault="006D29B4" w:rsidP="006D29B4">
            <w:pPr>
              <w:spacing w:after="0" w:line="240" w:lineRule="auto"/>
              <w:rPr>
                <w:rFonts w:ascii="Calibri" w:eastAsia="Times New Roman" w:hAnsi="Calibri" w:cs="Calibri"/>
                <w:b/>
                <w:bCs/>
                <w:kern w:val="0"/>
                <w:sz w:val="18"/>
                <w:szCs w:val="18"/>
                <w:lang w:eastAsia="es-PE"/>
                <w14:ligatures w14:val="none"/>
              </w:rPr>
            </w:pPr>
          </w:p>
        </w:tc>
        <w:tc>
          <w:tcPr>
            <w:tcW w:w="1936" w:type="dxa"/>
            <w:shd w:val="clear" w:color="auto" w:fill="auto"/>
            <w:noWrap/>
            <w:vAlign w:val="center"/>
            <w:hideMark/>
          </w:tcPr>
          <w:p w14:paraId="7F8DA8F4" w14:textId="4AEE13A8" w:rsidR="006D29B4" w:rsidRPr="006D29B4" w:rsidRDefault="00CD788A" w:rsidP="003A66D1">
            <w:pPr>
              <w:spacing w:after="0" w:line="240" w:lineRule="auto"/>
              <w:jc w:val="center"/>
              <w:rPr>
                <w:rFonts w:ascii="Calibri" w:eastAsia="Times New Roman" w:hAnsi="Calibri" w:cs="Calibri"/>
                <w:kern w:val="0"/>
                <w:sz w:val="18"/>
                <w:szCs w:val="18"/>
                <w:lang w:eastAsia="es-PE"/>
                <w14:ligatures w14:val="none"/>
              </w:rPr>
            </w:pPr>
            <w:ins w:id="918" w:author="Direccion de Politicas y Gestion en Derechos Humanos 14" w:date="2023-12-14T13:00:00Z">
              <w:r w:rsidRPr="00CD788A">
                <w:rPr>
                  <w:rFonts w:ascii="Calibri" w:eastAsia="Times New Roman" w:hAnsi="Calibri" w:cs="Calibri"/>
                  <w:kern w:val="0"/>
                  <w:sz w:val="18"/>
                  <w:szCs w:val="18"/>
                  <w:lang w:val="es-ES" w:eastAsia="es-PE"/>
                  <w14:ligatures w14:val="none"/>
                </w:rPr>
                <w:t>Impulsar la especialización y capacitación en instituciones estatales encargadas de la seguridad, garantizando una actuación más eficiente y equitativa en la protección de los derechos humanos.</w:t>
              </w:r>
            </w:ins>
            <w:del w:id="919" w:author="Direccion de Politicas y Gestion en Derechos Humanos 14" w:date="2023-12-14T13:00:00Z">
              <w:r w:rsidR="006D29B4" w:rsidRPr="006D29B4" w:rsidDel="00CD788A">
                <w:rPr>
                  <w:rFonts w:ascii="Calibri" w:eastAsia="Times New Roman" w:hAnsi="Calibri" w:cs="Calibri"/>
                  <w:kern w:val="0"/>
                  <w:sz w:val="18"/>
                  <w:szCs w:val="18"/>
                  <w:lang w:val="es-ES" w:eastAsia="es-PE"/>
                  <w14:ligatures w14:val="none"/>
                </w:rPr>
                <w:delText>Mayor especialización y capacitación en entidades estatales</w:delText>
              </w:r>
            </w:del>
          </w:p>
        </w:tc>
      </w:tr>
      <w:tr w:rsidR="006D29B4" w:rsidRPr="006D29B4" w14:paraId="1BA7960D" w14:textId="77777777" w:rsidTr="0054105F">
        <w:trPr>
          <w:trHeight w:val="1247"/>
        </w:trPr>
        <w:tc>
          <w:tcPr>
            <w:tcW w:w="6804" w:type="dxa"/>
            <w:gridSpan w:val="2"/>
            <w:vMerge/>
            <w:vAlign w:val="center"/>
            <w:hideMark/>
          </w:tcPr>
          <w:p w14:paraId="69D55364" w14:textId="77777777" w:rsidR="006D29B4" w:rsidRPr="006D29B4" w:rsidRDefault="006D29B4" w:rsidP="006D29B4">
            <w:pPr>
              <w:spacing w:after="0" w:line="240" w:lineRule="auto"/>
              <w:rPr>
                <w:rFonts w:ascii="Calibri" w:eastAsia="Times New Roman" w:hAnsi="Calibri" w:cs="Calibri"/>
                <w:b/>
                <w:bCs/>
                <w:kern w:val="0"/>
                <w:sz w:val="18"/>
                <w:szCs w:val="18"/>
                <w:lang w:eastAsia="es-PE"/>
                <w14:ligatures w14:val="none"/>
              </w:rPr>
            </w:pPr>
          </w:p>
        </w:tc>
        <w:tc>
          <w:tcPr>
            <w:tcW w:w="1936" w:type="dxa"/>
            <w:shd w:val="clear" w:color="000000" w:fill="C5D9F1"/>
            <w:noWrap/>
            <w:vAlign w:val="center"/>
            <w:hideMark/>
          </w:tcPr>
          <w:p w14:paraId="37ED0A0E" w14:textId="0F00C623" w:rsidR="006D29B4" w:rsidRPr="006D29B4" w:rsidRDefault="00CD788A" w:rsidP="00CD788A">
            <w:pPr>
              <w:spacing w:after="0" w:line="240" w:lineRule="auto"/>
              <w:jc w:val="center"/>
              <w:rPr>
                <w:rFonts w:ascii="Calibri" w:eastAsia="Times New Roman" w:hAnsi="Calibri" w:cs="Calibri"/>
                <w:kern w:val="0"/>
                <w:sz w:val="18"/>
                <w:szCs w:val="18"/>
                <w:lang w:eastAsia="es-PE"/>
                <w14:ligatures w14:val="none"/>
              </w:rPr>
            </w:pPr>
            <w:ins w:id="920" w:author="Direccion de Politicas y Gestion en Derechos Humanos 14" w:date="2023-12-14T13:00:00Z">
              <w:r w:rsidRPr="00CD788A">
                <w:rPr>
                  <w:rFonts w:ascii="Calibri" w:eastAsia="Times New Roman" w:hAnsi="Calibri" w:cs="Calibri"/>
                  <w:kern w:val="0"/>
                  <w:sz w:val="18"/>
                  <w:szCs w:val="18"/>
                  <w:lang w:val="es-ES" w:eastAsia="es-PE"/>
                  <w14:ligatures w14:val="none"/>
                </w:rPr>
                <w:t>Mejorar los programas de reinserción social para garantizar oportunidades equitativas y reducir la discriminación, permitiendo la reintegración efectiva de individuos a la sociedad.</w:t>
              </w:r>
            </w:ins>
            <w:del w:id="921" w:author="Direccion de Politicas y Gestion en Derechos Humanos 14" w:date="2023-12-14T13:00:00Z">
              <w:r w:rsidR="006D29B4" w:rsidRPr="006D29B4" w:rsidDel="00CD788A">
                <w:rPr>
                  <w:rFonts w:ascii="Calibri" w:eastAsia="Times New Roman" w:hAnsi="Calibri" w:cs="Calibri"/>
                  <w:kern w:val="0"/>
                  <w:sz w:val="18"/>
                  <w:szCs w:val="18"/>
                  <w:lang w:val="es-ES" w:eastAsia="es-PE"/>
                  <w14:ligatures w14:val="none"/>
                </w:rPr>
                <w:delText>Fortalecimiento de procesos de reinserción social</w:delText>
              </w:r>
            </w:del>
          </w:p>
        </w:tc>
      </w:tr>
      <w:tr w:rsidR="006D29B4" w:rsidRPr="006D29B4" w14:paraId="599BFF45" w14:textId="77777777" w:rsidTr="0054105F">
        <w:trPr>
          <w:trHeight w:val="1247"/>
        </w:trPr>
        <w:tc>
          <w:tcPr>
            <w:tcW w:w="6804" w:type="dxa"/>
            <w:gridSpan w:val="2"/>
            <w:vMerge/>
            <w:vAlign w:val="center"/>
            <w:hideMark/>
          </w:tcPr>
          <w:p w14:paraId="073437D5" w14:textId="77777777" w:rsidR="006D29B4" w:rsidRPr="006D29B4" w:rsidRDefault="006D29B4" w:rsidP="006D29B4">
            <w:pPr>
              <w:spacing w:after="0" w:line="240" w:lineRule="auto"/>
              <w:rPr>
                <w:rFonts w:ascii="Calibri" w:eastAsia="Times New Roman" w:hAnsi="Calibri" w:cs="Calibri"/>
                <w:b/>
                <w:bCs/>
                <w:kern w:val="0"/>
                <w:sz w:val="18"/>
                <w:szCs w:val="18"/>
                <w:lang w:eastAsia="es-PE"/>
                <w14:ligatures w14:val="none"/>
              </w:rPr>
            </w:pPr>
          </w:p>
        </w:tc>
        <w:tc>
          <w:tcPr>
            <w:tcW w:w="1936" w:type="dxa"/>
            <w:shd w:val="clear" w:color="auto" w:fill="auto"/>
            <w:noWrap/>
            <w:vAlign w:val="center"/>
            <w:hideMark/>
          </w:tcPr>
          <w:p w14:paraId="794EA850" w14:textId="0EEEC4A4" w:rsidR="006D29B4" w:rsidRPr="006D29B4" w:rsidRDefault="00CD788A" w:rsidP="003A66D1">
            <w:pPr>
              <w:spacing w:after="0" w:line="240" w:lineRule="auto"/>
              <w:jc w:val="center"/>
              <w:rPr>
                <w:rFonts w:ascii="Calibri" w:eastAsia="Times New Roman" w:hAnsi="Calibri" w:cs="Calibri"/>
                <w:kern w:val="0"/>
                <w:sz w:val="18"/>
                <w:szCs w:val="18"/>
                <w:lang w:eastAsia="es-PE"/>
                <w14:ligatures w14:val="none"/>
              </w:rPr>
            </w:pPr>
            <w:ins w:id="922" w:author="Direccion de Politicas y Gestion en Derechos Humanos 14" w:date="2023-12-14T13:00:00Z">
              <w:r w:rsidRPr="00CD788A">
                <w:rPr>
                  <w:rFonts w:ascii="Calibri" w:eastAsia="Times New Roman" w:hAnsi="Calibri" w:cs="Calibri"/>
                  <w:kern w:val="0"/>
                  <w:sz w:val="18"/>
                  <w:szCs w:val="18"/>
                  <w:lang w:val="es-ES" w:eastAsia="es-PE"/>
                  <w14:ligatures w14:val="none"/>
                </w:rPr>
                <w:t>Reforzar el papel del Ministerio de Justicia y Derechos Humanos (MINJUSDH) en la recopilación de información relevante para abordar los factores que contribuyen a la inseguridad, con el objetivo de diseñar intervenciones más eficaces y equitativas.</w:t>
              </w:r>
            </w:ins>
            <w:del w:id="923" w:author="Direccion de Politicas y Gestion en Derechos Humanos 14" w:date="2023-12-14T13:00:00Z">
              <w:r w:rsidR="006D29B4" w:rsidRPr="006D29B4" w:rsidDel="00CD788A">
                <w:rPr>
                  <w:rFonts w:ascii="Calibri" w:eastAsia="Times New Roman" w:hAnsi="Calibri" w:cs="Calibri"/>
                  <w:kern w:val="0"/>
                  <w:sz w:val="18"/>
                  <w:szCs w:val="18"/>
                  <w:lang w:val="es-ES" w:eastAsia="es-PE"/>
                  <w14:ligatures w14:val="none"/>
                </w:rPr>
                <w:delText>Fortalecer el rol del MINJUSDH en la recopilación de información</w:delText>
              </w:r>
            </w:del>
          </w:p>
        </w:tc>
      </w:tr>
      <w:bookmarkEnd w:id="899"/>
    </w:tbl>
    <w:p w14:paraId="62645CF7" w14:textId="77777777" w:rsidR="00FA7FF4" w:rsidRDefault="00FA7FF4" w:rsidP="00FA7FF4">
      <w:pPr>
        <w:spacing w:after="0" w:line="240" w:lineRule="auto"/>
        <w:ind w:left="425"/>
        <w:jc w:val="both"/>
        <w:rPr>
          <w:b/>
          <w:bCs/>
          <w:sz w:val="20"/>
        </w:rPr>
      </w:pPr>
    </w:p>
    <w:p w14:paraId="09F8D4C2" w14:textId="58ADA06F" w:rsidR="00FA7FF4" w:rsidRDefault="00FA7FF4" w:rsidP="003A66D1">
      <w:pPr>
        <w:spacing w:after="0" w:line="240" w:lineRule="auto"/>
        <w:ind w:left="425"/>
        <w:jc w:val="right"/>
      </w:pPr>
      <w:r w:rsidRPr="003A66D1">
        <w:rPr>
          <w:sz w:val="16"/>
          <w:szCs w:val="18"/>
        </w:rPr>
        <w:t xml:space="preserve">Fuente: </w:t>
      </w:r>
      <w:del w:id="924" w:author="Direccion de Politicas y Gestion en Derechos Humanos 14" w:date="2023-12-14T10:31:00Z">
        <w:r w:rsidRPr="003A66D1" w:rsidDel="00DC3106">
          <w:rPr>
            <w:sz w:val="16"/>
            <w:szCs w:val="18"/>
          </w:rPr>
          <w:delText>Estudio prospectivo: “</w:delText>
        </w:r>
        <w:r w:rsidR="00976F0A" w:rsidRPr="003A66D1" w:rsidDel="00DC3106">
          <w:rPr>
            <w:sz w:val="16"/>
            <w:szCs w:val="18"/>
          </w:rPr>
          <w:delText xml:space="preserve">El </w:delText>
        </w:r>
        <w:r w:rsidRPr="003A66D1" w:rsidDel="00DC3106">
          <w:rPr>
            <w:sz w:val="16"/>
            <w:szCs w:val="18"/>
          </w:rPr>
          <w:delText>futuro de los derechos humanos en el Perú”</w:delText>
        </w:r>
      </w:del>
      <w:ins w:id="925" w:author="Direccion de Politicas y Gestion en Derechos Humanos 14" w:date="2023-12-14T10:31:00Z">
        <w:r w:rsidR="00DC3106">
          <w:rPr>
            <w:sz w:val="16"/>
            <w:szCs w:val="18"/>
          </w:rPr>
          <w:t>Estudio prospectivo sobre los derechos humanos en el Perú</w:t>
        </w:r>
      </w:ins>
    </w:p>
    <w:p w14:paraId="3FE73E26" w14:textId="77777777" w:rsidR="003A66D1" w:rsidRDefault="003A66D1" w:rsidP="003A66D1">
      <w:pPr>
        <w:spacing w:after="0" w:line="240" w:lineRule="auto"/>
        <w:ind w:left="425"/>
        <w:jc w:val="center"/>
        <w:rPr>
          <w:b/>
          <w:bCs/>
          <w:sz w:val="20"/>
        </w:rPr>
      </w:pPr>
    </w:p>
    <w:p w14:paraId="4824C768" w14:textId="0924D5EA" w:rsidR="003A66D1" w:rsidRDefault="00C24B5F" w:rsidP="00F0179F">
      <w:pPr>
        <w:spacing w:after="0" w:line="240" w:lineRule="auto"/>
        <w:jc w:val="center"/>
        <w:rPr>
          <w:sz w:val="20"/>
        </w:rPr>
      </w:pPr>
      <w:bookmarkStart w:id="926" w:name="_Toc152615079"/>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11</w:t>
      </w:r>
      <w:r w:rsidRPr="00C24B5F">
        <w:rPr>
          <w:b/>
          <w:bCs/>
          <w:sz w:val="20"/>
        </w:rPr>
        <w:fldChar w:fldCharType="end"/>
      </w:r>
      <w:r w:rsidRPr="00C24B5F">
        <w:rPr>
          <w:b/>
          <w:bCs/>
          <w:sz w:val="20"/>
        </w:rPr>
        <w:t>:</w:t>
      </w:r>
      <w:r w:rsidR="003A66D1" w:rsidRPr="00113452">
        <w:rPr>
          <w:b/>
          <w:bCs/>
          <w:sz w:val="20"/>
        </w:rPr>
        <w:t xml:space="preserve"> </w:t>
      </w:r>
      <w:r w:rsidR="003A66D1" w:rsidRPr="003A66D1">
        <w:rPr>
          <w:sz w:val="20"/>
        </w:rPr>
        <w:t xml:space="preserve">Matriz de impactos </w:t>
      </w:r>
      <w:ins w:id="927" w:author="Direccion de Politicas y Gestion en Derechos Humanos 14" w:date="2023-12-14T11:44:00Z">
        <w:r w:rsidR="00D15F3E">
          <w:rPr>
            <w:sz w:val="20"/>
          </w:rPr>
          <w:t xml:space="preserve">negativos </w:t>
        </w:r>
      </w:ins>
      <w:r w:rsidR="003A66D1" w:rsidRPr="003A66D1">
        <w:rPr>
          <w:sz w:val="20"/>
        </w:rPr>
        <w:t>del riesgo “colapso o crisis del Estado” sobre el problema público</w:t>
      </w:r>
      <w:bookmarkEnd w:id="926"/>
    </w:p>
    <w:p w14:paraId="5AD681B9" w14:textId="77777777" w:rsidR="003A66D1" w:rsidRDefault="003A66D1" w:rsidP="003A66D1">
      <w:pPr>
        <w:spacing w:after="0" w:line="240" w:lineRule="auto"/>
        <w:ind w:left="425"/>
        <w:jc w:val="center"/>
        <w:rPr>
          <w:b/>
          <w:bCs/>
          <w:sz w:val="20"/>
        </w:rPr>
      </w:pPr>
    </w:p>
    <w:tbl>
      <w:tblPr>
        <w:tblW w:w="8729" w:type="dxa"/>
        <w:tblInd w:w="-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603"/>
        <w:gridCol w:w="3983"/>
        <w:gridCol w:w="2143"/>
      </w:tblGrid>
      <w:tr w:rsidR="006D29B4" w:rsidRPr="006D29B4" w14:paraId="6ABC8224" w14:textId="77777777" w:rsidTr="0054105F">
        <w:trPr>
          <w:trHeight w:val="446"/>
        </w:trPr>
        <w:tc>
          <w:tcPr>
            <w:tcW w:w="2603" w:type="dxa"/>
            <w:shd w:val="clear" w:color="000000" w:fill="002060"/>
            <w:noWrap/>
            <w:vAlign w:val="center"/>
            <w:hideMark/>
          </w:tcPr>
          <w:p w14:paraId="1E40E294"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Problema público</w:t>
            </w:r>
          </w:p>
        </w:tc>
        <w:tc>
          <w:tcPr>
            <w:tcW w:w="6126" w:type="dxa"/>
            <w:gridSpan w:val="2"/>
            <w:shd w:val="clear" w:color="000000" w:fill="002060"/>
            <w:noWrap/>
            <w:vAlign w:val="bottom"/>
            <w:hideMark/>
          </w:tcPr>
          <w:p w14:paraId="3A41007D"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D29B4" w:rsidRPr="006D29B4" w14:paraId="7B324224" w14:textId="77777777" w:rsidTr="0054105F">
        <w:trPr>
          <w:trHeight w:val="446"/>
        </w:trPr>
        <w:tc>
          <w:tcPr>
            <w:tcW w:w="2603" w:type="dxa"/>
            <w:shd w:val="clear" w:color="000000" w:fill="002060"/>
            <w:noWrap/>
            <w:vAlign w:val="center"/>
            <w:hideMark/>
          </w:tcPr>
          <w:p w14:paraId="5CD98AE6"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bookmarkStart w:id="928" w:name="_Hlk153451643"/>
            <w:r w:rsidRPr="006D29B4">
              <w:rPr>
                <w:rFonts w:ascii="Calibri" w:eastAsia="Times New Roman" w:hAnsi="Calibri" w:cs="Calibri"/>
                <w:b/>
                <w:bCs/>
                <w:color w:val="FFFFFF"/>
                <w:kern w:val="0"/>
                <w:sz w:val="18"/>
                <w:szCs w:val="18"/>
                <w:lang w:eastAsia="es-PE"/>
                <w14:ligatures w14:val="none"/>
              </w:rPr>
              <w:t>Riesgo 4</w:t>
            </w:r>
          </w:p>
        </w:tc>
        <w:tc>
          <w:tcPr>
            <w:tcW w:w="6126" w:type="dxa"/>
            <w:gridSpan w:val="2"/>
            <w:shd w:val="clear" w:color="000000" w:fill="002060"/>
            <w:noWrap/>
            <w:vAlign w:val="center"/>
            <w:hideMark/>
          </w:tcPr>
          <w:p w14:paraId="20B28202"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Colapso o crisis del Estado</w:t>
            </w:r>
          </w:p>
        </w:tc>
      </w:tr>
      <w:bookmarkEnd w:id="928"/>
      <w:tr w:rsidR="006D29B4" w:rsidRPr="006D29B4" w14:paraId="4216341C" w14:textId="77777777" w:rsidTr="0054105F">
        <w:trPr>
          <w:trHeight w:val="446"/>
        </w:trPr>
        <w:tc>
          <w:tcPr>
            <w:tcW w:w="6586" w:type="dxa"/>
            <w:gridSpan w:val="2"/>
            <w:shd w:val="clear" w:color="000000" w:fill="002060"/>
            <w:noWrap/>
            <w:vAlign w:val="center"/>
            <w:hideMark/>
          </w:tcPr>
          <w:p w14:paraId="522060DA" w14:textId="23EB0B7B"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 xml:space="preserve">Impactos </w:t>
            </w:r>
            <w:ins w:id="929" w:author="Direccion de Politicas y Gestion en Derechos Humanos 14" w:date="2023-12-14T11:48:00Z">
              <w:r w:rsidR="00D15F3E" w:rsidRPr="00D15F3E">
                <w:rPr>
                  <w:b/>
                  <w:bCs/>
                  <w:sz w:val="18"/>
                  <w:szCs w:val="20"/>
                  <w:rPrChange w:id="930" w:author="Direccion de Politicas y Gestion en Derechos Humanos 14" w:date="2023-12-14T11:49:00Z">
                    <w:rPr>
                      <w:sz w:val="20"/>
                    </w:rPr>
                  </w:rPrChange>
                </w:rPr>
                <w:t>negativos</w:t>
              </w:r>
              <w:r w:rsidR="00D15F3E">
                <w:rPr>
                  <w:sz w:val="20"/>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2143" w:type="dxa"/>
            <w:shd w:val="clear" w:color="000000" w:fill="002060"/>
            <w:vAlign w:val="center"/>
            <w:hideMark/>
          </w:tcPr>
          <w:p w14:paraId="3F307C1D"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26A087B3" w14:textId="77777777" w:rsidTr="0054105F">
        <w:trPr>
          <w:trHeight w:val="1285"/>
        </w:trPr>
        <w:tc>
          <w:tcPr>
            <w:tcW w:w="6586" w:type="dxa"/>
            <w:gridSpan w:val="2"/>
            <w:vMerge w:val="restart"/>
            <w:shd w:val="clear" w:color="auto" w:fill="auto"/>
            <w:vAlign w:val="center"/>
            <w:hideMark/>
          </w:tcPr>
          <w:p w14:paraId="6B5354C7" w14:textId="58694242"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bookmarkStart w:id="931" w:name="_Hlk153451634"/>
            <w:r w:rsidRPr="006D29B4">
              <w:rPr>
                <w:rFonts w:ascii="Calibri" w:eastAsia="Times New Roman" w:hAnsi="Calibri" w:cs="Calibri"/>
                <w:b/>
                <w:bCs/>
                <w:kern w:val="0"/>
                <w:sz w:val="18"/>
                <w:szCs w:val="18"/>
                <w:u w:val="single"/>
                <w:lang w:eastAsia="es-PE"/>
                <w14:ligatures w14:val="none"/>
              </w:rPr>
              <w:t>Corto Plazo:</w:t>
            </w:r>
          </w:p>
          <w:p w14:paraId="6196EC95" w14:textId="43743E34" w:rsidR="00885768" w:rsidRPr="00885768" w:rsidRDefault="006D29B4" w:rsidP="00885768">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Change w:id="932" w:author="Direccion de Politicas y Gestion en Derechos Humanos 14" w:date="2023-12-14T15:06:00Z">
                  <w:rPr>
                    <w:lang w:eastAsia="es-PE"/>
                  </w:rPr>
                </w:rPrChange>
              </w:rPr>
            </w:pPr>
            <w:bookmarkStart w:id="933" w:name="_Hlk153451813"/>
            <w:commentRangeStart w:id="934"/>
            <w:commentRangeStart w:id="935"/>
            <w:r w:rsidRPr="00885768">
              <w:rPr>
                <w:rFonts w:ascii="Calibri" w:eastAsia="Times New Roman" w:hAnsi="Calibri" w:cs="Calibri"/>
                <w:b/>
                <w:bCs/>
                <w:kern w:val="0"/>
                <w:sz w:val="18"/>
                <w:szCs w:val="18"/>
                <w:lang w:eastAsia="es-PE"/>
                <w14:ligatures w14:val="none"/>
              </w:rPr>
              <w:t>Mayor deterioro institucional y pérdida de confianza de la ciudadanía respecto a sus autoridades</w:t>
            </w:r>
            <w:bookmarkEnd w:id="933"/>
            <w:r w:rsidRPr="00885768">
              <w:rPr>
                <w:rFonts w:ascii="Calibri" w:eastAsia="Times New Roman" w:hAnsi="Calibri" w:cs="Calibri"/>
                <w:b/>
                <w:bCs/>
                <w:kern w:val="0"/>
                <w:sz w:val="18"/>
                <w:szCs w:val="18"/>
                <w:lang w:eastAsia="es-PE"/>
                <w14:ligatures w14:val="none"/>
              </w:rPr>
              <w:t xml:space="preserve">: </w:t>
            </w:r>
            <w:ins w:id="936" w:author="Xiomara Aracy Pillco Nina" w:date="2023-12-18T17:07:00Z">
              <w:r w:rsidR="00FE1146">
                <w:rPr>
                  <w:rFonts w:ascii="Calibri" w:eastAsia="Times New Roman" w:hAnsi="Calibri" w:cs="Calibri"/>
                  <w:kern w:val="0"/>
                  <w:sz w:val="18"/>
                  <w:szCs w:val="18"/>
                  <w:lang w:eastAsia="es-PE"/>
                  <w14:ligatures w14:val="none"/>
                </w:rPr>
                <w:t xml:space="preserve">El </w:t>
              </w:r>
            </w:ins>
            <w:ins w:id="937" w:author="Direccion de Politicas y Gestion en Derechos Humanos 14" w:date="2023-12-14T15:06:00Z">
              <w:del w:id="938" w:author="Xiomara Aracy Pillco Nina" w:date="2023-12-18T17:07:00Z">
                <w:r w:rsidR="00885768" w:rsidRPr="00885768" w:rsidDel="00FE1146">
                  <w:rPr>
                    <w:rFonts w:ascii="Calibri" w:eastAsia="Times New Roman" w:hAnsi="Calibri" w:cs="Calibri"/>
                    <w:kern w:val="0"/>
                    <w:sz w:val="18"/>
                    <w:szCs w:val="18"/>
                    <w:lang w:eastAsia="es-PE"/>
                    <w14:ligatures w14:val="none"/>
                  </w:rPr>
                  <w:delText>El colapso del Estado,</w:delText>
                </w:r>
              </w:del>
              <w:r w:rsidR="00885768" w:rsidRPr="00885768">
                <w:rPr>
                  <w:rFonts w:ascii="Calibri" w:eastAsia="Times New Roman" w:hAnsi="Calibri" w:cs="Calibri"/>
                  <w:kern w:val="0"/>
                  <w:sz w:val="18"/>
                  <w:szCs w:val="18"/>
                  <w:lang w:eastAsia="es-PE"/>
                  <w14:ligatures w14:val="none"/>
                </w:rPr>
                <w:t xml:space="preserve"> </w:t>
              </w:r>
              <w:del w:id="939" w:author="Xiomara Aracy Pillco Nina" w:date="2023-12-18T17:07:00Z">
                <w:r w:rsidR="00885768" w:rsidRPr="00885768" w:rsidDel="00FE1146">
                  <w:rPr>
                    <w:rFonts w:ascii="Calibri" w:eastAsia="Times New Roman" w:hAnsi="Calibri" w:cs="Calibri"/>
                    <w:kern w:val="0"/>
                    <w:sz w:val="18"/>
                    <w:szCs w:val="18"/>
                    <w:lang w:eastAsia="es-PE"/>
                    <w14:ligatures w14:val="none"/>
                  </w:rPr>
                  <w:delText xml:space="preserve">al provocar un </w:delText>
                </w:r>
              </w:del>
              <w:r w:rsidR="00885768" w:rsidRPr="00885768">
                <w:rPr>
                  <w:rFonts w:ascii="Calibri" w:eastAsia="Times New Roman" w:hAnsi="Calibri" w:cs="Calibri"/>
                  <w:kern w:val="0"/>
                  <w:sz w:val="18"/>
                  <w:szCs w:val="18"/>
                  <w:lang w:eastAsia="es-PE"/>
                  <w14:ligatures w14:val="none"/>
                </w:rPr>
                <w:t>rápido deterioro institucional y la pérdida de confianza ciudadana, puede intensificar la desigualdad y discriminación en el ejercicio de los derechos humanos. Esto se traduce en un acceso desigual a recursos y servicios, discriminación en la aplicación de la ley y un impacto dispar en grupos vulnerables, exacerbando las disparidades sociales.</w:t>
              </w:r>
            </w:ins>
            <w:del w:id="940" w:author="Direccion de Politicas y Gestion en Derechos Humanos 14" w:date="2023-12-14T15:06:00Z">
              <w:r w:rsidRPr="00885768" w:rsidDel="00885768">
                <w:rPr>
                  <w:rFonts w:ascii="Calibri" w:eastAsia="Times New Roman" w:hAnsi="Calibri" w:cs="Calibri"/>
                  <w:kern w:val="0"/>
                  <w:sz w:val="18"/>
                  <w:szCs w:val="18"/>
                  <w:lang w:eastAsia="es-PE"/>
                  <w14:ligatures w14:val="none"/>
                </w:rPr>
                <w:delText>En el corto plazo, la pérdida de confianza puede resultar en un rápido deterioro institucional, afectando la credibilidad de las autoridades y generando tensiones en la sociedad</w:delText>
              </w:r>
              <w:r w:rsidRPr="006D29B4" w:rsidDel="00885768">
                <w:rPr>
                  <w:rFonts w:ascii="Calibri" w:eastAsia="Times New Roman" w:hAnsi="Calibri" w:cs="Calibri"/>
                  <w:kern w:val="0"/>
                  <w:sz w:val="18"/>
                  <w:szCs w:val="18"/>
                  <w:lang w:eastAsia="es-PE"/>
                  <w14:ligatures w14:val="none"/>
                </w:rPr>
                <w:delText>.</w:delText>
              </w:r>
              <w:commentRangeEnd w:id="934"/>
              <w:r w:rsidR="00B1757C" w:rsidDel="00885768">
                <w:rPr>
                  <w:rStyle w:val="Refdecomentario"/>
                  <w:kern w:val="0"/>
                  <w14:ligatures w14:val="none"/>
                </w:rPr>
                <w:commentReference w:id="934"/>
              </w:r>
            </w:del>
            <w:commentRangeEnd w:id="935"/>
            <w:r w:rsidR="00885768">
              <w:rPr>
                <w:rStyle w:val="Refdecomentario"/>
                <w:kern w:val="0"/>
                <w14:ligatures w14:val="none"/>
              </w:rPr>
              <w:commentReference w:id="935"/>
            </w:r>
          </w:p>
          <w:p w14:paraId="29D6B047" w14:textId="1AB27BF5" w:rsidR="00885768" w:rsidRDefault="006D29B4">
            <w:pPr>
              <w:pStyle w:val="Prrafodelista"/>
              <w:numPr>
                <w:ilvl w:val="0"/>
                <w:numId w:val="6"/>
              </w:numPr>
              <w:spacing w:after="0" w:line="240" w:lineRule="auto"/>
              <w:ind w:left="218" w:hanging="219"/>
              <w:jc w:val="both"/>
              <w:rPr>
                <w:ins w:id="941" w:author="Direccion de Politicas y Gestion en Derechos Humanos 14" w:date="2023-12-14T15:12:00Z"/>
                <w:rFonts w:ascii="Calibri" w:eastAsia="Times New Roman" w:hAnsi="Calibri" w:cs="Calibri"/>
                <w:kern w:val="0"/>
                <w:sz w:val="18"/>
                <w:szCs w:val="18"/>
                <w:lang w:eastAsia="es-PE"/>
                <w14:ligatures w14:val="none"/>
              </w:rPr>
              <w:pPrChange w:id="942" w:author="Direccion de Politicas y Gestion en Derechos Humanos 14" w:date="2023-12-14T15:12:00Z">
                <w:pPr>
                  <w:spacing w:after="0" w:line="240" w:lineRule="auto"/>
                  <w:jc w:val="both"/>
                </w:pPr>
              </w:pPrChange>
            </w:pPr>
            <w:bookmarkStart w:id="943" w:name="_Hlk153458876"/>
            <w:commentRangeStart w:id="944"/>
            <w:commentRangeStart w:id="945"/>
            <w:r w:rsidRPr="006D29B4">
              <w:rPr>
                <w:rFonts w:ascii="Calibri" w:eastAsia="Times New Roman" w:hAnsi="Calibri" w:cs="Calibri"/>
                <w:b/>
                <w:bCs/>
                <w:kern w:val="0"/>
                <w:sz w:val="18"/>
                <w:szCs w:val="18"/>
                <w:lang w:eastAsia="es-PE"/>
                <w14:ligatures w14:val="none"/>
              </w:rPr>
              <w:t xml:space="preserve">Restricción de mecanismos de participación ciudadana, diálogo y consulta: </w:t>
            </w:r>
            <w:del w:id="946" w:author="Direccion de Politicas y Gestion en Derechos Humanos 14" w:date="2023-12-14T15:12:00Z">
              <w:r w:rsidRPr="006D29B4" w:rsidDel="00885768">
                <w:rPr>
                  <w:rFonts w:ascii="Calibri" w:eastAsia="Times New Roman" w:hAnsi="Calibri" w:cs="Calibri"/>
                  <w:kern w:val="0"/>
                  <w:sz w:val="18"/>
                  <w:szCs w:val="18"/>
                  <w:lang w:eastAsia="es-PE"/>
                  <w14:ligatures w14:val="none"/>
                </w:rPr>
                <w:delText>La restricción de mecanismos de participación ciudadana y la priorización de medidas coercitivas pueden ocurrir de manera inmediata, limitando la capacidad de la ciudadanía para expresar sus opiniones y participar en la toma de decisiones</w:delText>
              </w:r>
              <w:bookmarkEnd w:id="943"/>
              <w:r w:rsidRPr="006D29B4" w:rsidDel="00885768">
                <w:rPr>
                  <w:rFonts w:ascii="Calibri" w:eastAsia="Times New Roman" w:hAnsi="Calibri" w:cs="Calibri"/>
                  <w:kern w:val="0"/>
                  <w:sz w:val="18"/>
                  <w:szCs w:val="18"/>
                  <w:lang w:eastAsia="es-PE"/>
                  <w14:ligatures w14:val="none"/>
                </w:rPr>
                <w:delText>.</w:delText>
              </w:r>
              <w:commentRangeEnd w:id="944"/>
              <w:r w:rsidR="00B1757C" w:rsidDel="00885768">
                <w:rPr>
                  <w:rStyle w:val="Refdecomentario"/>
                  <w:kern w:val="0"/>
                  <w14:ligatures w14:val="none"/>
                </w:rPr>
                <w:commentReference w:id="944"/>
              </w:r>
            </w:del>
            <w:commentRangeEnd w:id="945"/>
            <w:r w:rsidR="00885768">
              <w:rPr>
                <w:rStyle w:val="Refdecomentario"/>
                <w:kern w:val="0"/>
                <w14:ligatures w14:val="none"/>
              </w:rPr>
              <w:commentReference w:id="945"/>
            </w:r>
            <w:ins w:id="947" w:author="Direccion de Politicas y Gestion en Derechos Humanos 14" w:date="2023-12-14T15:12:00Z">
              <w:r w:rsidR="00885768" w:rsidRPr="00885768">
                <w:rPr>
                  <w:rFonts w:ascii="Calibri" w:eastAsia="Times New Roman" w:hAnsi="Calibri" w:cs="Calibri"/>
                  <w:kern w:val="0"/>
                  <w:sz w:val="18"/>
                  <w:szCs w:val="18"/>
                  <w:lang w:eastAsia="es-PE"/>
                  <w14:ligatures w14:val="none"/>
                </w:rPr>
                <w:t xml:space="preserve">La exclusión de </w:t>
              </w:r>
              <w:del w:id="948" w:author="Xiomara Aracy Pillco Nina" w:date="2023-12-18T17:08:00Z">
                <w:r w:rsidR="00885768" w:rsidRPr="00885768" w:rsidDel="00FE1146">
                  <w:rPr>
                    <w:rFonts w:ascii="Calibri" w:eastAsia="Times New Roman" w:hAnsi="Calibri" w:cs="Calibri"/>
                    <w:kern w:val="0"/>
                    <w:sz w:val="18"/>
                    <w:szCs w:val="18"/>
                    <w:lang w:eastAsia="es-PE"/>
                    <w14:ligatures w14:val="none"/>
                  </w:rPr>
                  <w:delText xml:space="preserve">voces marginadas </w:delText>
                </w:r>
              </w:del>
            </w:ins>
            <w:ins w:id="949" w:author="Xiomara Aracy Pillco Nina" w:date="2023-12-18T17:08:00Z">
              <w:r w:rsidR="00FE1146">
                <w:rPr>
                  <w:rFonts w:ascii="Calibri" w:eastAsia="Times New Roman" w:hAnsi="Calibri" w:cs="Calibri"/>
                  <w:kern w:val="0"/>
                  <w:sz w:val="18"/>
                  <w:szCs w:val="18"/>
                  <w:lang w:eastAsia="es-PE"/>
                  <w14:ligatures w14:val="none"/>
                </w:rPr>
                <w:t xml:space="preserve">poblaciones vulnerables </w:t>
              </w:r>
            </w:ins>
            <w:ins w:id="950" w:author="Direccion de Politicas y Gestion en Derechos Humanos 14" w:date="2023-12-14T15:12:00Z">
              <w:r w:rsidR="00885768" w:rsidRPr="00885768">
                <w:rPr>
                  <w:rFonts w:ascii="Calibri" w:eastAsia="Times New Roman" w:hAnsi="Calibri" w:cs="Calibri"/>
                  <w:kern w:val="0"/>
                  <w:sz w:val="18"/>
                  <w:szCs w:val="18"/>
                  <w:lang w:eastAsia="es-PE"/>
                  <w14:ligatures w14:val="none"/>
                </w:rPr>
                <w:t>resulta en una representación desigual, la falta de atención a problemas específicos perpetúa la discriminación, decisiones unilaterales impactan de manera desigual, la falta de transparencia y rendición de cuentas facilita la discriminación, y se generan desigualdades en el acceso a recursos y servicios. Superar estas restricciones es crucial para preservar la equidad y garantizar los derechos fundamentales para todos.</w:t>
              </w:r>
            </w:ins>
          </w:p>
          <w:p w14:paraId="31A028E6" w14:textId="1553F720" w:rsidR="00885768" w:rsidRPr="00885768" w:rsidDel="00885768" w:rsidRDefault="00885768">
            <w:pPr>
              <w:spacing w:after="0" w:line="240" w:lineRule="auto"/>
              <w:jc w:val="both"/>
              <w:rPr>
                <w:del w:id="951" w:author="Direccion de Politicas y Gestion en Derechos Humanos 14" w:date="2023-12-14T15:12:00Z"/>
                <w:rFonts w:ascii="Calibri" w:eastAsia="Times New Roman" w:hAnsi="Calibri" w:cs="Calibri"/>
                <w:kern w:val="0"/>
                <w:sz w:val="18"/>
                <w:szCs w:val="18"/>
                <w:lang w:eastAsia="es-PE"/>
                <w14:ligatures w14:val="none"/>
                <w:rPrChange w:id="952" w:author="Direccion de Politicas y Gestion en Derechos Humanos 14" w:date="2023-12-14T15:12:00Z">
                  <w:rPr>
                    <w:del w:id="953" w:author="Direccion de Politicas y Gestion en Derechos Humanos 14" w:date="2023-12-14T15:12:00Z"/>
                    <w:lang w:eastAsia="es-PE"/>
                  </w:rPr>
                </w:rPrChange>
              </w:rPr>
              <w:pPrChange w:id="954" w:author="Direccion de Politicas y Gestion en Derechos Humanos 14" w:date="2023-12-14T15:12:00Z">
                <w:pPr>
                  <w:pStyle w:val="Prrafodelista"/>
                  <w:numPr>
                    <w:numId w:val="6"/>
                  </w:numPr>
                  <w:spacing w:after="0" w:line="240" w:lineRule="auto"/>
                  <w:ind w:left="218" w:hanging="219"/>
                  <w:jc w:val="both"/>
                </w:pPr>
              </w:pPrChange>
            </w:pPr>
          </w:p>
          <w:p w14:paraId="61917FF7" w14:textId="591FD077"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Mediano Plazo:</w:t>
            </w:r>
          </w:p>
          <w:p w14:paraId="25E71314" w14:textId="358EF6DE"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Contracción económica y paulatina recesión: </w:t>
            </w:r>
            <w:r w:rsidRPr="006D29B4">
              <w:rPr>
                <w:rFonts w:ascii="Calibri" w:eastAsia="Times New Roman" w:hAnsi="Calibri" w:cs="Calibri"/>
                <w:kern w:val="0"/>
                <w:sz w:val="18"/>
                <w:szCs w:val="18"/>
                <w:lang w:eastAsia="es-PE"/>
                <w14:ligatures w14:val="none"/>
              </w:rPr>
              <w:t>En el mediano plazo, la contracción económica y la reducción de la inversión privada pueden afectar el desarrollo y la calidad de vida de la población</w:t>
            </w:r>
            <w:ins w:id="955" w:author="Xiomara Aracy Pillco Nina" w:date="2023-12-18T17:11:00Z">
              <w:r w:rsidR="00FE1146">
                <w:rPr>
                  <w:rFonts w:ascii="Calibri" w:eastAsia="Times New Roman" w:hAnsi="Calibri" w:cs="Calibri"/>
                  <w:kern w:val="0"/>
                  <w:sz w:val="18"/>
                  <w:szCs w:val="18"/>
                  <w:lang w:eastAsia="es-PE"/>
                  <w14:ligatures w14:val="none"/>
                </w:rPr>
                <w:t>.</w:t>
              </w:r>
            </w:ins>
            <w:del w:id="956" w:author="Xiomara Aracy Pillco Nina" w:date="2023-12-18T17:11:00Z">
              <w:r w:rsidRPr="006D29B4" w:rsidDel="00FE1146">
                <w:rPr>
                  <w:rFonts w:ascii="Calibri" w:eastAsia="Times New Roman" w:hAnsi="Calibri" w:cs="Calibri"/>
                  <w:kern w:val="0"/>
                  <w:sz w:val="18"/>
                  <w:szCs w:val="18"/>
                  <w:lang w:eastAsia="es-PE"/>
                  <w14:ligatures w14:val="none"/>
                </w:rPr>
                <w:delText>, impactando sus derechos económicos y sociales.</w:delText>
              </w:r>
            </w:del>
          </w:p>
          <w:p w14:paraId="2CD3B2C5" w14:textId="77777777"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Paralización de proyectos de inversión pública que buscan reducir brechas sociales: </w:t>
            </w:r>
            <w:r w:rsidRPr="006D29B4">
              <w:rPr>
                <w:rFonts w:ascii="Calibri" w:eastAsia="Times New Roman" w:hAnsi="Calibri" w:cs="Calibri"/>
                <w:kern w:val="0"/>
                <w:sz w:val="18"/>
                <w:szCs w:val="18"/>
                <w:lang w:eastAsia="es-PE"/>
                <w14:ligatures w14:val="none"/>
              </w:rPr>
              <w:t>La paralización de proyectos de inversión pública puede tener efectos a medio plazo, exacerbando las brechas sociales y afectando el acceso de la población a servicios esenciales.</w:t>
            </w:r>
          </w:p>
          <w:p w14:paraId="507DF480" w14:textId="348D540D"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Largo Plazo:</w:t>
            </w:r>
          </w:p>
          <w:p w14:paraId="68D9EC43" w14:textId="2252CA60"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Las rupturas del orden democrático y medidas autoritarias se tornarán cada vez más aceptables por la ciudadanía: </w:t>
            </w:r>
            <w:r w:rsidRPr="006D29B4">
              <w:rPr>
                <w:rFonts w:ascii="Calibri" w:eastAsia="Times New Roman" w:hAnsi="Calibri" w:cs="Calibri"/>
                <w:kern w:val="0"/>
                <w:sz w:val="18"/>
                <w:szCs w:val="18"/>
                <w:lang w:eastAsia="es-PE"/>
                <w14:ligatures w14:val="none"/>
              </w:rPr>
              <w:t>A largo plazo,</w:t>
            </w:r>
            <w:ins w:id="957" w:author="Xiomara Aracy Pillco Nina" w:date="2023-12-18T17:12:00Z">
              <w:r w:rsidR="00FE1146">
                <w:rPr>
                  <w:rFonts w:ascii="Calibri" w:eastAsia="Times New Roman" w:hAnsi="Calibri" w:cs="Calibri"/>
                  <w:kern w:val="0"/>
                  <w:sz w:val="18"/>
                  <w:szCs w:val="18"/>
                  <w:lang w:eastAsia="es-PE"/>
                  <w14:ligatures w14:val="none"/>
                </w:rPr>
                <w:t xml:space="preserve"> la constante ruptura del orden democrático puede desencadenarse en una crisis del Estado</w:t>
              </w:r>
            </w:ins>
            <w:ins w:id="958" w:author="Xiomara Aracy Pillco Nina" w:date="2023-12-18T17:13:00Z">
              <w:r w:rsidR="00FE1146">
                <w:rPr>
                  <w:rFonts w:ascii="Calibri" w:eastAsia="Times New Roman" w:hAnsi="Calibri" w:cs="Calibri"/>
                  <w:kern w:val="0"/>
                  <w:sz w:val="18"/>
                  <w:szCs w:val="18"/>
                  <w:lang w:eastAsia="es-PE"/>
                  <w14:ligatures w14:val="none"/>
                </w:rPr>
                <w:t xml:space="preserve">, </w:t>
              </w:r>
            </w:ins>
            <w:del w:id="959" w:author="Xiomara Aracy Pillco Nina" w:date="2023-12-18T17:12:00Z">
              <w:r w:rsidRPr="006D29B4" w:rsidDel="00FE1146">
                <w:rPr>
                  <w:rFonts w:ascii="Calibri" w:eastAsia="Times New Roman" w:hAnsi="Calibri" w:cs="Calibri"/>
                  <w:kern w:val="0"/>
                  <w:sz w:val="18"/>
                  <w:szCs w:val="18"/>
                  <w:lang w:eastAsia="es-PE"/>
                  <w14:ligatures w14:val="none"/>
                </w:rPr>
                <w:delText xml:space="preserve"> </w:delText>
              </w:r>
            </w:del>
            <w:r w:rsidRPr="006D29B4">
              <w:rPr>
                <w:rFonts w:ascii="Calibri" w:eastAsia="Times New Roman" w:hAnsi="Calibri" w:cs="Calibri"/>
                <w:kern w:val="0"/>
                <w:sz w:val="18"/>
                <w:szCs w:val="18"/>
                <w:lang w:eastAsia="es-PE"/>
                <w14:ligatures w14:val="none"/>
              </w:rPr>
              <w:t>la aceptación creciente de medidas autoritarias y la ruptura del orden democrático pueden convertirse en una norma aceptada por la sociedad, afectando la protección de los derechos humanos y la gobernabilidad democrática.</w:t>
            </w:r>
          </w:p>
        </w:tc>
        <w:tc>
          <w:tcPr>
            <w:tcW w:w="2143" w:type="dxa"/>
            <w:shd w:val="clear" w:color="000000" w:fill="C5D9F1"/>
            <w:noWrap/>
            <w:vAlign w:val="center"/>
            <w:hideMark/>
          </w:tcPr>
          <w:p w14:paraId="0B49BB3B" w14:textId="6EACB43F" w:rsidR="006D29B4" w:rsidRPr="006D29B4" w:rsidRDefault="00A604E3">
            <w:pPr>
              <w:jc w:val="center"/>
              <w:rPr>
                <w:rFonts w:ascii="Calibri" w:eastAsia="Times New Roman" w:hAnsi="Calibri" w:cs="Calibri"/>
                <w:kern w:val="0"/>
                <w:sz w:val="18"/>
                <w:szCs w:val="18"/>
                <w:lang w:eastAsia="es-PE"/>
                <w14:ligatures w14:val="none"/>
              </w:rPr>
              <w:pPrChange w:id="960" w:author="Direccion de Politicas y Gestion en Derechos Humanos 14" w:date="2023-12-14T13:08:00Z">
                <w:pPr>
                  <w:spacing w:after="0" w:line="240" w:lineRule="auto"/>
                  <w:jc w:val="center"/>
                </w:pPr>
              </w:pPrChange>
            </w:pPr>
            <w:ins w:id="961" w:author="Direccion de Politicas y Gestion en Derechos Humanos 14" w:date="2023-12-14T13:08:00Z">
              <w:r w:rsidRPr="00A604E3">
                <w:rPr>
                  <w:rFonts w:ascii="Calibri" w:eastAsia="Times New Roman" w:hAnsi="Calibri" w:cs="Calibri"/>
                  <w:kern w:val="0"/>
                  <w:sz w:val="18"/>
                  <w:szCs w:val="18"/>
                  <w:lang w:val="es-ES" w:eastAsia="es-PE"/>
                  <w14:ligatures w14:val="none"/>
                </w:rPr>
                <w:t>Promover la meritocracia y la transparencia en la gestión pública para asegurar que las decisiones estatales sean justas e imparciales, reduciendo así la desigualdad y discriminación</w:t>
              </w:r>
            </w:ins>
            <w:del w:id="962" w:author="Direccion de Politicas y Gestion en Derechos Humanos 14" w:date="2023-12-14T13:08:00Z">
              <w:r w:rsidR="006D29B4" w:rsidRPr="006D29B4" w:rsidDel="00A604E3">
                <w:rPr>
                  <w:rFonts w:ascii="Calibri" w:eastAsia="Times New Roman" w:hAnsi="Calibri" w:cs="Calibri"/>
                  <w:kern w:val="0"/>
                  <w:sz w:val="18"/>
                  <w:szCs w:val="18"/>
                  <w:lang w:val="es-ES" w:eastAsia="es-PE"/>
                  <w14:ligatures w14:val="none"/>
                </w:rPr>
                <w:delText>Fomento de la meritocracia y transparencia</w:delText>
              </w:r>
            </w:del>
            <w:ins w:id="963" w:author="Direccion de Politicas y Gestion en Derechos Humanos 14" w:date="2023-12-14T13:08:00Z">
              <w:r>
                <w:rPr>
                  <w:rFonts w:ascii="Calibri" w:eastAsia="Times New Roman" w:hAnsi="Calibri" w:cs="Calibri"/>
                  <w:kern w:val="0"/>
                  <w:sz w:val="18"/>
                  <w:szCs w:val="18"/>
                  <w:lang w:val="es-ES" w:eastAsia="es-PE"/>
                  <w14:ligatures w14:val="none"/>
                </w:rPr>
                <w:t>.</w:t>
              </w:r>
            </w:ins>
          </w:p>
        </w:tc>
      </w:tr>
      <w:tr w:rsidR="006D29B4" w:rsidRPr="006D29B4" w14:paraId="3C724A89" w14:textId="77777777" w:rsidTr="0054105F">
        <w:trPr>
          <w:trHeight w:val="1285"/>
        </w:trPr>
        <w:tc>
          <w:tcPr>
            <w:tcW w:w="6586" w:type="dxa"/>
            <w:gridSpan w:val="2"/>
            <w:vMerge/>
            <w:vAlign w:val="center"/>
            <w:hideMark/>
          </w:tcPr>
          <w:p w14:paraId="77829984"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3" w:type="dxa"/>
            <w:shd w:val="clear" w:color="auto" w:fill="auto"/>
            <w:noWrap/>
            <w:vAlign w:val="center"/>
            <w:hideMark/>
          </w:tcPr>
          <w:p w14:paraId="684865B2" w14:textId="5AD876AB" w:rsidR="006D29B4" w:rsidRPr="006D29B4" w:rsidRDefault="00A604E3" w:rsidP="007479C3">
            <w:pPr>
              <w:spacing w:after="0" w:line="240" w:lineRule="auto"/>
              <w:jc w:val="center"/>
              <w:rPr>
                <w:rFonts w:ascii="Calibri" w:eastAsia="Times New Roman" w:hAnsi="Calibri" w:cs="Calibri"/>
                <w:kern w:val="0"/>
                <w:sz w:val="18"/>
                <w:szCs w:val="18"/>
                <w:lang w:eastAsia="es-PE"/>
                <w14:ligatures w14:val="none"/>
              </w:rPr>
            </w:pPr>
            <w:ins w:id="964" w:author="Direccion de Politicas y Gestion en Derechos Humanos 14" w:date="2023-12-14T13:08:00Z">
              <w:r w:rsidRPr="00A604E3">
                <w:rPr>
                  <w:rFonts w:ascii="Calibri" w:eastAsia="Times New Roman" w:hAnsi="Calibri" w:cs="Calibri"/>
                  <w:kern w:val="0"/>
                  <w:sz w:val="18"/>
                  <w:szCs w:val="18"/>
                  <w:lang w:val="es-ES" w:eastAsia="es-PE"/>
                  <w14:ligatures w14:val="none"/>
                </w:rPr>
                <w:t>Implementar estrategias efectivas para prevenir y resolver conflictos sociales, abordando las causas subyacentes y mitigando las tensiones que podrían exacerbar las disparidades sociale</w:t>
              </w:r>
            </w:ins>
            <w:del w:id="965" w:author="Direccion de Politicas y Gestion en Derechos Humanos 14" w:date="2023-12-14T13:08:00Z">
              <w:r w:rsidR="006D29B4" w:rsidRPr="006D29B4" w:rsidDel="00A604E3">
                <w:rPr>
                  <w:rFonts w:ascii="Calibri" w:eastAsia="Times New Roman" w:hAnsi="Calibri" w:cs="Calibri"/>
                  <w:kern w:val="0"/>
                  <w:sz w:val="18"/>
                  <w:szCs w:val="18"/>
                  <w:lang w:val="es-ES" w:eastAsia="es-PE"/>
                  <w14:ligatures w14:val="none"/>
                </w:rPr>
                <w:delText>Prevención y resolución de conflictos sociales</w:delText>
              </w:r>
            </w:del>
            <w:ins w:id="966" w:author="Direccion de Politicas y Gestion en Derechos Humanos 14" w:date="2023-12-14T13:08:00Z">
              <w:r>
                <w:rPr>
                  <w:rFonts w:ascii="Calibri" w:eastAsia="Times New Roman" w:hAnsi="Calibri" w:cs="Calibri"/>
                  <w:kern w:val="0"/>
                  <w:sz w:val="18"/>
                  <w:szCs w:val="18"/>
                  <w:lang w:val="es-ES" w:eastAsia="es-PE"/>
                  <w14:ligatures w14:val="none"/>
                </w:rPr>
                <w:t>s.</w:t>
              </w:r>
            </w:ins>
          </w:p>
        </w:tc>
      </w:tr>
      <w:tr w:rsidR="006D29B4" w:rsidRPr="006D29B4" w14:paraId="50CFAC9F" w14:textId="77777777" w:rsidTr="0054105F">
        <w:trPr>
          <w:trHeight w:val="1285"/>
        </w:trPr>
        <w:tc>
          <w:tcPr>
            <w:tcW w:w="6586" w:type="dxa"/>
            <w:gridSpan w:val="2"/>
            <w:vMerge/>
            <w:vAlign w:val="center"/>
            <w:hideMark/>
          </w:tcPr>
          <w:p w14:paraId="07A240B1"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3" w:type="dxa"/>
            <w:shd w:val="clear" w:color="000000" w:fill="C5D9F1"/>
            <w:noWrap/>
            <w:vAlign w:val="center"/>
            <w:hideMark/>
          </w:tcPr>
          <w:p w14:paraId="76986E62" w14:textId="07739194" w:rsidR="006D29B4" w:rsidRPr="006D29B4" w:rsidRDefault="00A604E3" w:rsidP="007479C3">
            <w:pPr>
              <w:spacing w:after="0" w:line="240" w:lineRule="auto"/>
              <w:jc w:val="center"/>
              <w:rPr>
                <w:rFonts w:ascii="Calibri" w:eastAsia="Times New Roman" w:hAnsi="Calibri" w:cs="Calibri"/>
                <w:kern w:val="0"/>
                <w:sz w:val="18"/>
                <w:szCs w:val="18"/>
                <w:lang w:eastAsia="es-PE"/>
                <w14:ligatures w14:val="none"/>
              </w:rPr>
            </w:pPr>
            <w:ins w:id="967" w:author="Direccion de Politicas y Gestion en Derechos Humanos 14" w:date="2023-12-14T13:09:00Z">
              <w:r w:rsidRPr="00A604E3">
                <w:rPr>
                  <w:rFonts w:ascii="Calibri" w:eastAsia="Times New Roman" w:hAnsi="Calibri" w:cs="Calibri"/>
                  <w:kern w:val="0"/>
                  <w:sz w:val="18"/>
                  <w:szCs w:val="18"/>
                  <w:lang w:val="es-ES" w:eastAsia="es-PE"/>
                  <w14:ligatures w14:val="none"/>
                </w:rPr>
                <w:t>Desarrollar una estrategia integral de diálogo y participación ciudadana para involucrar a la sociedad en la toma de decisiones, asegurando que diversas voces sean consideradas y respetadas.</w:t>
              </w:r>
            </w:ins>
            <w:del w:id="968" w:author="Direccion de Politicas y Gestion en Derechos Humanos 14" w:date="2023-12-14T13:09:00Z">
              <w:r w:rsidR="006D29B4" w:rsidRPr="006D29B4" w:rsidDel="00A604E3">
                <w:rPr>
                  <w:rFonts w:ascii="Calibri" w:eastAsia="Times New Roman" w:hAnsi="Calibri" w:cs="Calibri"/>
                  <w:kern w:val="0"/>
                  <w:sz w:val="18"/>
                  <w:szCs w:val="18"/>
                  <w:lang w:val="es-ES" w:eastAsia="es-PE"/>
                  <w14:ligatures w14:val="none"/>
                </w:rPr>
                <w:delText>Estrategia de diálogo y participación ciudadana</w:delText>
              </w:r>
            </w:del>
          </w:p>
        </w:tc>
      </w:tr>
      <w:tr w:rsidR="006D29B4" w:rsidRPr="006D29B4" w14:paraId="7D3BBEDA" w14:textId="77777777" w:rsidTr="0054105F">
        <w:trPr>
          <w:trHeight w:val="1285"/>
        </w:trPr>
        <w:tc>
          <w:tcPr>
            <w:tcW w:w="6586" w:type="dxa"/>
            <w:gridSpan w:val="2"/>
            <w:vMerge/>
            <w:vAlign w:val="center"/>
            <w:hideMark/>
          </w:tcPr>
          <w:p w14:paraId="4A1E35E4"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3" w:type="dxa"/>
            <w:shd w:val="clear" w:color="auto" w:fill="auto"/>
            <w:noWrap/>
            <w:vAlign w:val="center"/>
            <w:hideMark/>
          </w:tcPr>
          <w:p w14:paraId="04063569" w14:textId="2EB3A6E7" w:rsidR="006D29B4" w:rsidRPr="006D29B4" w:rsidRDefault="00A604E3" w:rsidP="007479C3">
            <w:pPr>
              <w:spacing w:after="0" w:line="240" w:lineRule="auto"/>
              <w:jc w:val="center"/>
              <w:rPr>
                <w:rFonts w:ascii="Calibri" w:eastAsia="Times New Roman" w:hAnsi="Calibri" w:cs="Calibri"/>
                <w:kern w:val="0"/>
                <w:sz w:val="18"/>
                <w:szCs w:val="18"/>
                <w:lang w:eastAsia="es-PE"/>
                <w14:ligatures w14:val="none"/>
              </w:rPr>
            </w:pPr>
            <w:ins w:id="969" w:author="Direccion de Politicas y Gestion en Derechos Humanos 14" w:date="2023-12-14T13:09:00Z">
              <w:r w:rsidRPr="00A604E3">
                <w:rPr>
                  <w:rFonts w:ascii="Calibri" w:eastAsia="Times New Roman" w:hAnsi="Calibri" w:cs="Calibri"/>
                  <w:kern w:val="0"/>
                  <w:sz w:val="18"/>
                  <w:szCs w:val="18"/>
                  <w:lang w:val="es-ES" w:eastAsia="es-PE"/>
                  <w14:ligatures w14:val="none"/>
                </w:rPr>
                <w:t>Garantizar la participación activa y la consulta significativa de los pueblos indígenas en la elaboración de políticas y decisiones que los afecten directamente, promoviendo la equidad y el respeto cultural.</w:t>
              </w:r>
            </w:ins>
            <w:del w:id="970" w:author="Direccion de Politicas y Gestion en Derechos Humanos 14" w:date="2023-12-14T13:09:00Z">
              <w:r w:rsidR="006D29B4" w:rsidRPr="006D29B4" w:rsidDel="00A604E3">
                <w:rPr>
                  <w:rFonts w:ascii="Calibri" w:eastAsia="Times New Roman" w:hAnsi="Calibri" w:cs="Calibri"/>
                  <w:kern w:val="0"/>
                  <w:sz w:val="18"/>
                  <w:szCs w:val="18"/>
                  <w:lang w:val="es-ES" w:eastAsia="es-PE"/>
                  <w14:ligatures w14:val="none"/>
                </w:rPr>
                <w:delText>Participación y consulta de pueblos indígenas</w:delText>
              </w:r>
            </w:del>
          </w:p>
        </w:tc>
      </w:tr>
      <w:tr w:rsidR="006D29B4" w:rsidRPr="006D29B4" w14:paraId="64046D4E" w14:textId="77777777" w:rsidTr="0054105F">
        <w:trPr>
          <w:trHeight w:val="1285"/>
        </w:trPr>
        <w:tc>
          <w:tcPr>
            <w:tcW w:w="6586" w:type="dxa"/>
            <w:gridSpan w:val="2"/>
            <w:vMerge/>
            <w:vAlign w:val="center"/>
            <w:hideMark/>
          </w:tcPr>
          <w:p w14:paraId="7815BCDC"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3" w:type="dxa"/>
            <w:shd w:val="clear" w:color="000000" w:fill="C5D9F1"/>
            <w:noWrap/>
            <w:vAlign w:val="center"/>
            <w:hideMark/>
          </w:tcPr>
          <w:p w14:paraId="74FB33F0" w14:textId="4483DD85" w:rsidR="006D29B4" w:rsidRPr="006D29B4" w:rsidRDefault="00A604E3" w:rsidP="007479C3">
            <w:pPr>
              <w:spacing w:after="0" w:line="240" w:lineRule="auto"/>
              <w:jc w:val="center"/>
              <w:rPr>
                <w:rFonts w:ascii="Calibri" w:eastAsia="Times New Roman" w:hAnsi="Calibri" w:cs="Calibri"/>
                <w:kern w:val="0"/>
                <w:sz w:val="18"/>
                <w:szCs w:val="18"/>
                <w:lang w:eastAsia="es-PE"/>
                <w14:ligatures w14:val="none"/>
              </w:rPr>
            </w:pPr>
            <w:ins w:id="971" w:author="Direccion de Politicas y Gestion en Derechos Humanos 14" w:date="2023-12-14T13:09:00Z">
              <w:r w:rsidRPr="00A604E3">
                <w:rPr>
                  <w:rFonts w:ascii="Calibri" w:eastAsia="Times New Roman" w:hAnsi="Calibri" w:cs="Calibri"/>
                  <w:kern w:val="0"/>
                  <w:sz w:val="18"/>
                  <w:szCs w:val="18"/>
                  <w:lang w:val="es-ES" w:eastAsia="es-PE"/>
                  <w14:ligatures w14:val="none"/>
                </w:rPr>
                <w:t>Facilitar la participación ciudadana a través de plataformas digitales, ampliando el acceso y la representación para diversos sectores de la población, incluidos aquellos que enfrentan barreras geográficas o físicas.</w:t>
              </w:r>
            </w:ins>
            <w:del w:id="972" w:author="Direccion de Politicas y Gestion en Derechos Humanos 14" w:date="2023-12-14T13:09:00Z">
              <w:r w:rsidR="006D29B4" w:rsidRPr="006D29B4" w:rsidDel="00A604E3">
                <w:rPr>
                  <w:rFonts w:ascii="Calibri" w:eastAsia="Times New Roman" w:hAnsi="Calibri" w:cs="Calibri"/>
                  <w:kern w:val="0"/>
                  <w:sz w:val="18"/>
                  <w:szCs w:val="18"/>
                  <w:lang w:val="es-ES" w:eastAsia="es-PE"/>
                  <w14:ligatures w14:val="none"/>
                </w:rPr>
                <w:delText>Participación ciudadana digital</w:delText>
              </w:r>
            </w:del>
          </w:p>
        </w:tc>
      </w:tr>
      <w:bookmarkEnd w:id="931"/>
    </w:tbl>
    <w:p w14:paraId="324C51C6" w14:textId="77777777" w:rsidR="00FA7FF4" w:rsidRDefault="00FA7FF4" w:rsidP="00FA7FF4">
      <w:pPr>
        <w:spacing w:after="0" w:line="240" w:lineRule="auto"/>
        <w:ind w:left="425"/>
        <w:jc w:val="both"/>
        <w:rPr>
          <w:b/>
          <w:bCs/>
          <w:sz w:val="20"/>
        </w:rPr>
      </w:pPr>
    </w:p>
    <w:p w14:paraId="61EDAC1D" w14:textId="17F0A84E" w:rsidR="00FA7FF4" w:rsidRDefault="00FA7FF4" w:rsidP="003A66D1">
      <w:pPr>
        <w:spacing w:after="0" w:line="240" w:lineRule="auto"/>
        <w:ind w:left="425"/>
        <w:jc w:val="right"/>
        <w:rPr>
          <w:sz w:val="16"/>
          <w:szCs w:val="18"/>
        </w:rPr>
      </w:pPr>
      <w:r w:rsidRPr="003A66D1">
        <w:rPr>
          <w:sz w:val="16"/>
          <w:szCs w:val="18"/>
        </w:rPr>
        <w:t xml:space="preserve">Fuente: </w:t>
      </w:r>
      <w:del w:id="973" w:author="Direccion de Politicas y Gestion en Derechos Humanos 14" w:date="2023-12-14T10:31:00Z">
        <w:r w:rsidRPr="003A66D1" w:rsidDel="00DC3106">
          <w:rPr>
            <w:sz w:val="16"/>
            <w:szCs w:val="18"/>
          </w:rPr>
          <w:delText>Estudio prospectivo: “</w:delText>
        </w:r>
        <w:r w:rsidR="00976F0A" w:rsidRPr="003A66D1" w:rsidDel="00DC3106">
          <w:rPr>
            <w:sz w:val="16"/>
            <w:szCs w:val="18"/>
          </w:rPr>
          <w:delText xml:space="preserve">El </w:delText>
        </w:r>
        <w:r w:rsidRPr="003A66D1" w:rsidDel="00DC3106">
          <w:rPr>
            <w:sz w:val="16"/>
            <w:szCs w:val="18"/>
          </w:rPr>
          <w:delText>futuro de los derechos humanos en el Perú”</w:delText>
        </w:r>
      </w:del>
      <w:ins w:id="974" w:author="Direccion de Politicas y Gestion en Derechos Humanos 14" w:date="2023-12-14T10:31:00Z">
        <w:r w:rsidR="00DC3106">
          <w:rPr>
            <w:sz w:val="16"/>
            <w:szCs w:val="18"/>
          </w:rPr>
          <w:t>Estudio prospectivo sobre los derechos humanos en el Perú</w:t>
        </w:r>
      </w:ins>
    </w:p>
    <w:p w14:paraId="113E2ED1" w14:textId="77777777" w:rsidR="003A66D1" w:rsidRDefault="003A66D1" w:rsidP="003A66D1">
      <w:pPr>
        <w:spacing w:after="0" w:line="240" w:lineRule="auto"/>
        <w:ind w:left="425"/>
        <w:jc w:val="right"/>
        <w:rPr>
          <w:sz w:val="16"/>
          <w:szCs w:val="18"/>
        </w:rPr>
      </w:pPr>
    </w:p>
    <w:p w14:paraId="6E382023" w14:textId="77777777" w:rsidR="0054105F" w:rsidRDefault="0054105F" w:rsidP="00F0179F">
      <w:pPr>
        <w:spacing w:after="0" w:line="240" w:lineRule="auto"/>
        <w:jc w:val="center"/>
        <w:rPr>
          <w:b/>
          <w:bCs/>
          <w:sz w:val="20"/>
        </w:rPr>
      </w:pPr>
    </w:p>
    <w:p w14:paraId="7DF2637E" w14:textId="77777777" w:rsidR="0054105F" w:rsidRDefault="0054105F" w:rsidP="00F0179F">
      <w:pPr>
        <w:spacing w:after="0" w:line="240" w:lineRule="auto"/>
        <w:jc w:val="center"/>
        <w:rPr>
          <w:b/>
          <w:bCs/>
          <w:sz w:val="20"/>
        </w:rPr>
      </w:pPr>
    </w:p>
    <w:p w14:paraId="65D5B215" w14:textId="77777777" w:rsidR="0054105F" w:rsidRDefault="0054105F" w:rsidP="00F0179F">
      <w:pPr>
        <w:spacing w:after="0" w:line="240" w:lineRule="auto"/>
        <w:jc w:val="center"/>
        <w:rPr>
          <w:b/>
          <w:bCs/>
          <w:sz w:val="20"/>
        </w:rPr>
      </w:pPr>
    </w:p>
    <w:p w14:paraId="57C74915" w14:textId="77777777" w:rsidR="0054105F" w:rsidRDefault="0054105F" w:rsidP="00F0179F">
      <w:pPr>
        <w:spacing w:after="0" w:line="240" w:lineRule="auto"/>
        <w:jc w:val="center"/>
        <w:rPr>
          <w:b/>
          <w:bCs/>
          <w:sz w:val="20"/>
        </w:rPr>
      </w:pPr>
    </w:p>
    <w:p w14:paraId="55398957" w14:textId="77777777" w:rsidR="0054105F" w:rsidRDefault="0054105F" w:rsidP="00F0179F">
      <w:pPr>
        <w:spacing w:after="0" w:line="240" w:lineRule="auto"/>
        <w:jc w:val="center"/>
        <w:rPr>
          <w:b/>
          <w:bCs/>
          <w:sz w:val="20"/>
        </w:rPr>
      </w:pPr>
    </w:p>
    <w:p w14:paraId="67328774" w14:textId="77777777" w:rsidR="0054105F" w:rsidRDefault="0054105F" w:rsidP="00F0179F">
      <w:pPr>
        <w:spacing w:after="0" w:line="240" w:lineRule="auto"/>
        <w:jc w:val="center"/>
        <w:rPr>
          <w:b/>
          <w:bCs/>
          <w:sz w:val="20"/>
        </w:rPr>
      </w:pPr>
    </w:p>
    <w:p w14:paraId="275F94F2" w14:textId="2B8B5821" w:rsidR="00FA7FF4" w:rsidRDefault="00C24B5F" w:rsidP="00F0179F">
      <w:pPr>
        <w:spacing w:after="0" w:line="240" w:lineRule="auto"/>
        <w:jc w:val="center"/>
        <w:rPr>
          <w:sz w:val="20"/>
        </w:rPr>
      </w:pPr>
      <w:bookmarkStart w:id="975" w:name="_Toc152615080"/>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12</w:t>
      </w:r>
      <w:r w:rsidRPr="00C24B5F">
        <w:rPr>
          <w:b/>
          <w:bCs/>
          <w:sz w:val="20"/>
        </w:rPr>
        <w:fldChar w:fldCharType="end"/>
      </w:r>
      <w:r w:rsidRPr="00C24B5F">
        <w:rPr>
          <w:b/>
          <w:bCs/>
          <w:sz w:val="20"/>
        </w:rPr>
        <w:t>:</w:t>
      </w:r>
      <w:r w:rsidR="003A66D1" w:rsidRPr="00113452">
        <w:rPr>
          <w:b/>
          <w:bCs/>
          <w:sz w:val="20"/>
        </w:rPr>
        <w:t xml:space="preserve"> </w:t>
      </w:r>
      <w:r w:rsidR="003A66D1" w:rsidRPr="003A66D1">
        <w:rPr>
          <w:sz w:val="20"/>
        </w:rPr>
        <w:t xml:space="preserve">Matriz de impactos </w:t>
      </w:r>
      <w:ins w:id="976" w:author="Direccion de Politicas y Gestion en Derechos Humanos 14" w:date="2023-12-14T11:44:00Z">
        <w:r w:rsidR="00D15F3E">
          <w:rPr>
            <w:sz w:val="20"/>
          </w:rPr>
          <w:t xml:space="preserve">negativos </w:t>
        </w:r>
      </w:ins>
      <w:r w:rsidR="003A66D1" w:rsidRPr="003A66D1">
        <w:rPr>
          <w:sz w:val="20"/>
        </w:rPr>
        <w:t>del riesgo “colapso del sistema sanitario” sobre el problema público</w:t>
      </w:r>
      <w:bookmarkEnd w:id="975"/>
    </w:p>
    <w:p w14:paraId="4C6E9322" w14:textId="77777777" w:rsidR="003A66D1" w:rsidRPr="003A66D1" w:rsidRDefault="003A66D1" w:rsidP="003A66D1">
      <w:pPr>
        <w:spacing w:after="0" w:line="240" w:lineRule="auto"/>
        <w:ind w:left="425"/>
        <w:jc w:val="center"/>
        <w:rPr>
          <w:sz w:val="20"/>
        </w:rPr>
      </w:pPr>
    </w:p>
    <w:tbl>
      <w:tblPr>
        <w:tblW w:w="8740"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761"/>
        <w:gridCol w:w="3834"/>
        <w:gridCol w:w="2333"/>
      </w:tblGrid>
      <w:tr w:rsidR="006D29B4" w:rsidRPr="006D29B4" w14:paraId="7CD46D5C" w14:textId="77777777" w:rsidTr="0054105F">
        <w:trPr>
          <w:trHeight w:val="431"/>
        </w:trPr>
        <w:tc>
          <w:tcPr>
            <w:tcW w:w="2761" w:type="dxa"/>
            <w:shd w:val="clear" w:color="000000" w:fill="002060"/>
            <w:noWrap/>
            <w:vAlign w:val="center"/>
            <w:hideMark/>
          </w:tcPr>
          <w:p w14:paraId="56DD0B5B"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Problema público</w:t>
            </w:r>
          </w:p>
        </w:tc>
        <w:tc>
          <w:tcPr>
            <w:tcW w:w="5979" w:type="dxa"/>
            <w:gridSpan w:val="2"/>
            <w:shd w:val="clear" w:color="000000" w:fill="002060"/>
            <w:noWrap/>
            <w:vAlign w:val="bottom"/>
            <w:hideMark/>
          </w:tcPr>
          <w:p w14:paraId="79098230"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D29B4" w:rsidRPr="006D29B4" w14:paraId="4B025E32" w14:textId="77777777" w:rsidTr="0054105F">
        <w:trPr>
          <w:trHeight w:val="431"/>
        </w:trPr>
        <w:tc>
          <w:tcPr>
            <w:tcW w:w="2761" w:type="dxa"/>
            <w:shd w:val="clear" w:color="000000" w:fill="002060"/>
            <w:noWrap/>
            <w:vAlign w:val="center"/>
            <w:hideMark/>
          </w:tcPr>
          <w:p w14:paraId="7C74616C"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bookmarkStart w:id="977" w:name="_Hlk153464255"/>
            <w:r w:rsidRPr="006D29B4">
              <w:rPr>
                <w:rFonts w:ascii="Calibri" w:eastAsia="Times New Roman" w:hAnsi="Calibri" w:cs="Calibri"/>
                <w:b/>
                <w:bCs/>
                <w:color w:val="FFFFFF"/>
                <w:kern w:val="0"/>
                <w:sz w:val="18"/>
                <w:szCs w:val="18"/>
                <w:lang w:eastAsia="es-PE"/>
                <w14:ligatures w14:val="none"/>
              </w:rPr>
              <w:t>Riesgo 5</w:t>
            </w:r>
          </w:p>
        </w:tc>
        <w:tc>
          <w:tcPr>
            <w:tcW w:w="5979" w:type="dxa"/>
            <w:gridSpan w:val="2"/>
            <w:shd w:val="clear" w:color="000000" w:fill="002060"/>
            <w:noWrap/>
            <w:vAlign w:val="center"/>
            <w:hideMark/>
          </w:tcPr>
          <w:p w14:paraId="17CA67F2"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bookmarkStart w:id="978" w:name="_Hlk153461607"/>
            <w:r w:rsidRPr="006D29B4">
              <w:rPr>
                <w:rFonts w:ascii="Calibri" w:eastAsia="Times New Roman" w:hAnsi="Calibri" w:cs="Calibri"/>
                <w:color w:val="FFFFFF"/>
                <w:kern w:val="0"/>
                <w:sz w:val="18"/>
                <w:szCs w:val="18"/>
                <w:lang w:eastAsia="es-PE"/>
                <w14:ligatures w14:val="none"/>
              </w:rPr>
              <w:t>Colapso del sistema sanitario</w:t>
            </w:r>
            <w:bookmarkEnd w:id="978"/>
          </w:p>
        </w:tc>
      </w:tr>
      <w:bookmarkEnd w:id="977"/>
      <w:tr w:rsidR="006D29B4" w:rsidRPr="006D29B4" w14:paraId="39D1BC33" w14:textId="77777777" w:rsidTr="0054105F">
        <w:trPr>
          <w:trHeight w:val="431"/>
        </w:trPr>
        <w:tc>
          <w:tcPr>
            <w:tcW w:w="6595" w:type="dxa"/>
            <w:gridSpan w:val="2"/>
            <w:shd w:val="clear" w:color="000000" w:fill="002060"/>
            <w:noWrap/>
            <w:vAlign w:val="center"/>
            <w:hideMark/>
          </w:tcPr>
          <w:p w14:paraId="34E46F3E" w14:textId="62C3A0C1"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 xml:space="preserve">Impactos </w:t>
            </w:r>
            <w:ins w:id="979" w:author="Direccion de Politicas y Gestion en Derechos Humanos 14" w:date="2023-12-14T11:48:00Z">
              <w:r w:rsidR="00D15F3E" w:rsidRPr="00D15F3E">
                <w:rPr>
                  <w:b/>
                  <w:bCs/>
                  <w:sz w:val="18"/>
                  <w:szCs w:val="20"/>
                  <w:rPrChange w:id="980" w:author="Direccion de Politicas y Gestion en Derechos Humanos 14" w:date="2023-12-14T11:49:00Z">
                    <w:rPr>
                      <w:sz w:val="20"/>
                    </w:rPr>
                  </w:rPrChange>
                </w:rPr>
                <w:t>negativos</w:t>
              </w:r>
              <w:r w:rsidR="00D15F3E">
                <w:rPr>
                  <w:sz w:val="20"/>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2145" w:type="dxa"/>
            <w:shd w:val="clear" w:color="000000" w:fill="002060"/>
            <w:vAlign w:val="center"/>
            <w:hideMark/>
          </w:tcPr>
          <w:p w14:paraId="3A8C7783"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5069DB5C" w14:textId="77777777" w:rsidTr="0054105F">
        <w:trPr>
          <w:trHeight w:val="1859"/>
        </w:trPr>
        <w:tc>
          <w:tcPr>
            <w:tcW w:w="6595" w:type="dxa"/>
            <w:gridSpan w:val="2"/>
            <w:vMerge w:val="restart"/>
            <w:shd w:val="clear" w:color="auto" w:fill="auto"/>
            <w:vAlign w:val="center"/>
            <w:hideMark/>
          </w:tcPr>
          <w:p w14:paraId="08A74B12" w14:textId="2CDE4300"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bookmarkStart w:id="981" w:name="_Hlk153464241"/>
            <w:r w:rsidRPr="006D29B4">
              <w:rPr>
                <w:rFonts w:ascii="Calibri" w:eastAsia="Times New Roman" w:hAnsi="Calibri" w:cs="Calibri"/>
                <w:b/>
                <w:bCs/>
                <w:kern w:val="0"/>
                <w:sz w:val="18"/>
                <w:szCs w:val="18"/>
                <w:u w:val="single"/>
                <w:lang w:eastAsia="es-PE"/>
                <w14:ligatures w14:val="none"/>
              </w:rPr>
              <w:t>Corto Plazo:</w:t>
            </w:r>
          </w:p>
          <w:p w14:paraId="38224A78" w14:textId="1AADDF64" w:rsidR="009F47F4" w:rsidRPr="009F47F4" w:rsidRDefault="006D29B4">
            <w:pPr>
              <w:pStyle w:val="Prrafodelista"/>
              <w:numPr>
                <w:ilvl w:val="0"/>
                <w:numId w:val="6"/>
              </w:numPr>
              <w:spacing w:after="0" w:line="240" w:lineRule="auto"/>
              <w:ind w:left="228" w:hanging="209"/>
              <w:jc w:val="both"/>
              <w:rPr>
                <w:ins w:id="982" w:author="Direccion de Politicas y Gestion en Derechos Humanos 14" w:date="2023-12-14T15:54:00Z"/>
                <w:rFonts w:ascii="Calibri" w:eastAsia="Times New Roman" w:hAnsi="Calibri" w:cs="Calibri"/>
                <w:b/>
                <w:bCs/>
                <w:kern w:val="0"/>
                <w:sz w:val="18"/>
                <w:szCs w:val="18"/>
                <w:lang w:eastAsia="es-PE"/>
                <w14:ligatures w14:val="none"/>
              </w:rPr>
              <w:pPrChange w:id="983" w:author="Direccion de Politicas y Gestion en Derechos Humanos 14" w:date="2023-12-14T16:13:00Z">
                <w:pPr>
                  <w:numPr>
                    <w:numId w:val="6"/>
                  </w:numPr>
                  <w:spacing w:after="0" w:line="240" w:lineRule="auto"/>
                  <w:ind w:left="720" w:hanging="360"/>
                  <w:jc w:val="both"/>
                </w:pPr>
              </w:pPrChange>
            </w:pPr>
            <w:bookmarkStart w:id="984" w:name="_Hlk153461630"/>
            <w:commentRangeStart w:id="985"/>
            <w:commentRangeStart w:id="986"/>
            <w:r w:rsidRPr="009F47F4">
              <w:rPr>
                <w:rFonts w:ascii="Calibri" w:eastAsia="Times New Roman" w:hAnsi="Calibri" w:cs="Calibri"/>
                <w:b/>
                <w:bCs/>
                <w:kern w:val="0"/>
                <w:sz w:val="18"/>
                <w:szCs w:val="18"/>
                <w:lang w:eastAsia="es-PE"/>
                <w14:ligatures w14:val="none"/>
              </w:rPr>
              <w:t>Falta de acceso a servicios médicos de calidad y tratamiento oportun</w:t>
            </w:r>
            <w:r w:rsidR="00046514" w:rsidRPr="009F47F4">
              <w:rPr>
                <w:rFonts w:ascii="Calibri" w:eastAsia="Times New Roman" w:hAnsi="Calibri" w:cs="Calibri"/>
                <w:b/>
                <w:bCs/>
                <w:kern w:val="0"/>
                <w:sz w:val="18"/>
                <w:szCs w:val="18"/>
                <w:lang w:eastAsia="es-PE"/>
                <w14:ligatures w14:val="none"/>
              </w:rPr>
              <w:t>o</w:t>
            </w:r>
            <w:r w:rsidRPr="009F47F4">
              <w:rPr>
                <w:rFonts w:ascii="Calibri" w:eastAsia="Times New Roman" w:hAnsi="Calibri" w:cs="Calibri"/>
                <w:b/>
                <w:bCs/>
                <w:kern w:val="0"/>
                <w:sz w:val="18"/>
                <w:szCs w:val="18"/>
                <w:lang w:eastAsia="es-PE"/>
                <w14:ligatures w14:val="none"/>
              </w:rPr>
              <w:t xml:space="preserve">: </w:t>
            </w:r>
            <w:ins w:id="987" w:author="Direccion de Politicas y Gestion en Derechos Humanos 14" w:date="2023-12-14T16:10:00Z">
              <w:r w:rsidR="009F47F4" w:rsidRPr="009F47F4">
                <w:rPr>
                  <w:rFonts w:ascii="Calibri" w:eastAsia="Times New Roman" w:hAnsi="Calibri" w:cs="Calibri"/>
                  <w:kern w:val="0"/>
                  <w:sz w:val="18"/>
                  <w:szCs w:val="18"/>
                  <w:lang w:eastAsia="es-PE"/>
                  <w14:ligatures w14:val="none"/>
                </w:rPr>
                <w:t xml:space="preserve">La falta de acceso a servicios médicos de calidad y tratamiento oportuno durante el colapso del sistema sanitario agudiza la desigualdad y discriminación. </w:t>
              </w:r>
            </w:ins>
            <w:ins w:id="988" w:author="Direccion de Politicas y Gestion en Derechos Humanos 14" w:date="2023-12-14T16:13:00Z">
              <w:r w:rsidR="009F47F4" w:rsidRPr="009F47F4">
                <w:rPr>
                  <w:rFonts w:ascii="Calibri" w:eastAsia="Times New Roman" w:hAnsi="Calibri" w:cs="Calibri"/>
                  <w:kern w:val="0"/>
                  <w:sz w:val="18"/>
                  <w:szCs w:val="18"/>
                  <w:lang w:eastAsia="es-PE"/>
                  <w14:ligatures w14:val="none"/>
                </w:rPr>
                <w:t>Los grupos marginados enfrentan barreras económicas, geográficas y de confianza que limitan su acceso a atención médica. A su vez, comunidades vulnerables sufren desproporcionadamente debido a desigualdades en la distribución de recursos, falta de conciencia y discriminación sistémica en el sistema de salud.</w:t>
              </w:r>
            </w:ins>
            <w:del w:id="989" w:author="Direccion de Politicas y Gestion en Derechos Humanos 14" w:date="2023-12-14T15:57:00Z">
              <w:r w:rsidRPr="009F47F4" w:rsidDel="009F47F4">
                <w:rPr>
                  <w:rFonts w:ascii="Calibri" w:eastAsia="Times New Roman" w:hAnsi="Calibri" w:cs="Calibri"/>
                  <w:kern w:val="0"/>
                  <w:sz w:val="18"/>
                  <w:szCs w:val="18"/>
                  <w:lang w:eastAsia="es-PE"/>
                  <w14:ligatures w14:val="none"/>
                </w:rPr>
                <w:delText>En el corto plazo, la falta de acceso a servicios médicos puede tener consecuencias inmediatas en términos de pérdida de vidas</w:delText>
              </w:r>
            </w:del>
            <w:del w:id="990" w:author="Direccion de Politicas y Gestion en Derechos Humanos 14" w:date="2023-12-14T15:55:00Z">
              <w:r w:rsidRPr="009F47F4" w:rsidDel="009F47F4">
                <w:rPr>
                  <w:rFonts w:ascii="Calibri" w:eastAsia="Times New Roman" w:hAnsi="Calibri" w:cs="Calibri"/>
                  <w:kern w:val="0"/>
                  <w:sz w:val="18"/>
                  <w:szCs w:val="18"/>
                  <w:lang w:eastAsia="es-PE"/>
                  <w14:ligatures w14:val="none"/>
                </w:rPr>
                <w:delText>.</w:delText>
              </w:r>
              <w:commentRangeEnd w:id="985"/>
              <w:r w:rsidR="00B1757C" w:rsidDel="009F47F4">
                <w:rPr>
                  <w:rStyle w:val="Refdecomentario"/>
                  <w:kern w:val="0"/>
                  <w14:ligatures w14:val="none"/>
                </w:rPr>
                <w:commentReference w:id="985"/>
              </w:r>
            </w:del>
            <w:bookmarkEnd w:id="984"/>
            <w:commentRangeEnd w:id="986"/>
            <w:r w:rsidR="00EA0FF8">
              <w:rPr>
                <w:rStyle w:val="Refdecomentario"/>
                <w:kern w:val="0"/>
                <w14:ligatures w14:val="none"/>
              </w:rPr>
              <w:commentReference w:id="986"/>
            </w:r>
          </w:p>
          <w:p w14:paraId="3F2BDF6B" w14:textId="655C6AEA" w:rsidR="009F47F4" w:rsidRPr="009F47F4" w:rsidDel="009F47F4" w:rsidRDefault="009F47F4">
            <w:pPr>
              <w:spacing w:after="0" w:line="240" w:lineRule="auto"/>
              <w:jc w:val="both"/>
              <w:rPr>
                <w:del w:id="991" w:author="Direccion de Politicas y Gestion en Derechos Humanos 14" w:date="2023-12-14T15:57:00Z"/>
                <w:rFonts w:ascii="Calibri" w:eastAsia="Times New Roman" w:hAnsi="Calibri" w:cs="Calibri"/>
                <w:b/>
                <w:bCs/>
                <w:kern w:val="0"/>
                <w:sz w:val="18"/>
                <w:szCs w:val="18"/>
                <w:lang w:eastAsia="es-PE"/>
                <w14:ligatures w14:val="none"/>
                <w:rPrChange w:id="992" w:author="Direccion de Politicas y Gestion en Derechos Humanos 14" w:date="2023-12-14T15:54:00Z">
                  <w:rPr>
                    <w:del w:id="993" w:author="Direccion de Politicas y Gestion en Derechos Humanos 14" w:date="2023-12-14T15:57:00Z"/>
                    <w:lang w:eastAsia="es-PE"/>
                  </w:rPr>
                </w:rPrChange>
              </w:rPr>
              <w:pPrChange w:id="994" w:author="Direccion de Politicas y Gestion en Derechos Humanos 14" w:date="2023-12-14T15:54:00Z">
                <w:pPr>
                  <w:pStyle w:val="Prrafodelista"/>
                  <w:numPr>
                    <w:numId w:val="6"/>
                  </w:numPr>
                  <w:spacing w:after="0" w:line="240" w:lineRule="auto"/>
                  <w:ind w:left="218" w:hanging="219"/>
                  <w:jc w:val="both"/>
                </w:pPr>
              </w:pPrChange>
            </w:pPr>
          </w:p>
          <w:p w14:paraId="7A20CC07" w14:textId="045CB8D6"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bookmarkStart w:id="995" w:name="_Hlk153462874"/>
            <w:commentRangeStart w:id="996"/>
            <w:commentRangeStart w:id="997"/>
            <w:r w:rsidRPr="006D29B4">
              <w:rPr>
                <w:rFonts w:ascii="Calibri" w:eastAsia="Times New Roman" w:hAnsi="Calibri" w:cs="Calibri"/>
                <w:b/>
                <w:bCs/>
                <w:kern w:val="0"/>
                <w:sz w:val="18"/>
                <w:szCs w:val="18"/>
                <w:lang w:eastAsia="es-PE"/>
                <w14:ligatures w14:val="none"/>
              </w:rPr>
              <w:t>Propagación descontrolada de enfermedades infecciosas y brotes epidémicos debido a la incapacidad para contener y tratar adecuadamente las enfermedades</w:t>
            </w:r>
            <w:bookmarkEnd w:id="995"/>
            <w:r w:rsidRPr="006D29B4">
              <w:rPr>
                <w:rFonts w:ascii="Calibri" w:eastAsia="Times New Roman" w:hAnsi="Calibri" w:cs="Calibri"/>
                <w:b/>
                <w:bCs/>
                <w:kern w:val="0"/>
                <w:sz w:val="18"/>
                <w:szCs w:val="18"/>
                <w:lang w:eastAsia="es-PE"/>
                <w14:ligatures w14:val="none"/>
              </w:rPr>
              <w:t xml:space="preserve">: </w:t>
            </w:r>
            <w:r w:rsidRPr="006D29B4">
              <w:rPr>
                <w:rFonts w:ascii="Calibri" w:eastAsia="Times New Roman" w:hAnsi="Calibri" w:cs="Calibri"/>
                <w:kern w:val="0"/>
                <w:sz w:val="18"/>
                <w:szCs w:val="18"/>
                <w:lang w:eastAsia="es-PE"/>
                <w14:ligatures w14:val="none"/>
              </w:rPr>
              <w:t>La propagación descontrolada de enfermedades puede ocurrir rápidamente, generando impactos inmediatos en la salud pública.</w:t>
            </w:r>
            <w:commentRangeEnd w:id="996"/>
            <w:r w:rsidR="00B1757C">
              <w:rPr>
                <w:rStyle w:val="Refdecomentario"/>
                <w:kern w:val="0"/>
                <w14:ligatures w14:val="none"/>
              </w:rPr>
              <w:commentReference w:id="996"/>
            </w:r>
            <w:commentRangeEnd w:id="997"/>
            <w:r w:rsidR="00EA0FF8">
              <w:rPr>
                <w:rStyle w:val="Refdecomentario"/>
                <w:kern w:val="0"/>
                <w14:ligatures w14:val="none"/>
              </w:rPr>
              <w:commentReference w:id="997"/>
            </w:r>
            <w:ins w:id="998" w:author="Direccion de Politicas y Gestion en Derechos Humanos 14" w:date="2023-12-14T16:15:00Z">
              <w:r w:rsidR="00EA0FF8">
                <w:rPr>
                  <w:rFonts w:ascii="Calibri" w:eastAsia="Times New Roman" w:hAnsi="Calibri" w:cs="Calibri"/>
                  <w:kern w:val="0"/>
                  <w:sz w:val="18"/>
                  <w:szCs w:val="18"/>
                  <w:lang w:eastAsia="es-PE"/>
                  <w14:ligatures w14:val="none"/>
                </w:rPr>
                <w:t xml:space="preserve"> Al respecto, g</w:t>
              </w:r>
              <w:r w:rsidR="00EA0FF8" w:rsidRPr="00EA0FF8">
                <w:rPr>
                  <w:rFonts w:ascii="Calibri" w:eastAsia="Times New Roman" w:hAnsi="Calibri" w:cs="Calibri"/>
                  <w:kern w:val="0"/>
                  <w:sz w:val="18"/>
                  <w:szCs w:val="18"/>
                  <w:lang w:eastAsia="es-PE"/>
                  <w14:ligatures w14:val="none"/>
                </w:rPr>
                <w:t>rupos marginados enfrentan mayores riesgos debido a la falta de acceso a tratamientos, exacerbando las disparidades en el ejercicio de los derechos humanos en salud.</w:t>
              </w:r>
            </w:ins>
          </w:p>
          <w:p w14:paraId="57403076" w14:textId="65BD2D64"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Mediano Plazo:</w:t>
            </w:r>
          </w:p>
          <w:p w14:paraId="54900BE3" w14:textId="061AD066" w:rsidR="006D29B4" w:rsidRPr="006D29B4" w:rsidRDefault="006D29B4" w:rsidP="00EA0FF8">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999" w:name="_Hlk153462971"/>
            <w:r w:rsidRPr="006D29B4">
              <w:rPr>
                <w:rFonts w:ascii="Calibri" w:eastAsia="Times New Roman" w:hAnsi="Calibri" w:cs="Calibri"/>
                <w:b/>
                <w:bCs/>
                <w:kern w:val="0"/>
                <w:sz w:val="18"/>
                <w:szCs w:val="18"/>
                <w:lang w:eastAsia="es-PE"/>
                <w14:ligatures w14:val="none"/>
              </w:rPr>
              <w:t xml:space="preserve">Intensificación de las disparidades en el acceso a servicios de salud, afectando de manera desproporcionada a las poblaciones más vulnerables y marginadas: </w:t>
            </w:r>
            <w:ins w:id="1000" w:author="Direccion de Politicas y Gestion en Derechos Humanos 14" w:date="2023-12-14T16:20:00Z">
              <w:r w:rsidR="00EA0FF8" w:rsidRPr="00EA0FF8">
                <w:rPr>
                  <w:rFonts w:ascii="Calibri" w:eastAsia="Times New Roman" w:hAnsi="Calibri" w:cs="Calibri"/>
                  <w:kern w:val="0"/>
                  <w:sz w:val="18"/>
                  <w:szCs w:val="18"/>
                  <w:lang w:eastAsia="es-PE"/>
                  <w14:ligatures w14:val="none"/>
                </w:rPr>
                <w:t xml:space="preserve">La prolongación de la crisis sanitaria puede exacerbar la desigualdad y discriminación en el ejercicio de los derechos humanos, específicamente a través de disparidades en el acceso a servicios de salud, educación y recursos económicos. Las poblaciones </w:t>
              </w:r>
              <w:r w:rsidR="00EA0FF8" w:rsidRPr="006D29B4">
                <w:rPr>
                  <w:rFonts w:ascii="Calibri" w:eastAsia="Times New Roman" w:hAnsi="Calibri" w:cs="Calibri"/>
                  <w:kern w:val="0"/>
                  <w:sz w:val="18"/>
                  <w:szCs w:val="18"/>
                  <w:lang w:eastAsia="es-PE"/>
                  <w14:ligatures w14:val="none"/>
                </w:rPr>
                <w:t>vuln</w:t>
              </w:r>
              <w:commentRangeStart w:id="1001"/>
              <w:commentRangeStart w:id="1002"/>
              <w:r w:rsidR="00EA0FF8" w:rsidRPr="006D29B4">
                <w:rPr>
                  <w:rFonts w:ascii="Calibri" w:eastAsia="Times New Roman" w:hAnsi="Calibri" w:cs="Calibri"/>
                  <w:kern w:val="0"/>
                  <w:sz w:val="18"/>
                  <w:szCs w:val="18"/>
                  <w:lang w:eastAsia="es-PE"/>
                  <w14:ligatures w14:val="none"/>
                </w:rPr>
                <w:t>erables</w:t>
              </w:r>
              <w:commentRangeEnd w:id="1001"/>
              <w:r w:rsidR="00EA0FF8">
                <w:rPr>
                  <w:rStyle w:val="Refdecomentario"/>
                  <w:kern w:val="0"/>
                  <w14:ligatures w14:val="none"/>
                </w:rPr>
                <w:commentReference w:id="1001"/>
              </w:r>
            </w:ins>
            <w:commentRangeEnd w:id="1002"/>
            <w:ins w:id="1003" w:author="Direccion de Politicas y Gestion en Derechos Humanos 14" w:date="2023-12-14T16:21:00Z">
              <w:r w:rsidR="00EA0FF8">
                <w:rPr>
                  <w:rStyle w:val="Refdecomentario"/>
                  <w:kern w:val="0"/>
                  <w14:ligatures w14:val="none"/>
                </w:rPr>
                <w:commentReference w:id="1002"/>
              </w:r>
            </w:ins>
            <w:ins w:id="1004" w:author="Direccion de Politicas y Gestion en Derechos Humanos 14" w:date="2023-12-14T16:20:00Z">
              <w:del w:id="1005" w:author="Xiomara Aracy Pillco Nina" w:date="2023-12-18T17:13:00Z">
                <w:r w:rsidR="00EA0FF8" w:rsidRPr="00EA0FF8" w:rsidDel="00FE1146">
                  <w:rPr>
                    <w:rFonts w:ascii="Calibri" w:eastAsia="Times New Roman" w:hAnsi="Calibri" w:cs="Calibri"/>
                    <w:kern w:val="0"/>
                    <w:sz w:val="18"/>
                    <w:szCs w:val="18"/>
                    <w:lang w:eastAsia="es-PE"/>
                    <w14:ligatures w14:val="none"/>
                  </w:rPr>
                  <w:delText xml:space="preserve"> y marginadas</w:delText>
                </w:r>
              </w:del>
              <w:r w:rsidR="00EA0FF8" w:rsidRPr="00EA0FF8">
                <w:rPr>
                  <w:rFonts w:ascii="Calibri" w:eastAsia="Times New Roman" w:hAnsi="Calibri" w:cs="Calibri"/>
                  <w:kern w:val="0"/>
                  <w:sz w:val="18"/>
                  <w:szCs w:val="18"/>
                  <w:lang w:eastAsia="es-PE"/>
                  <w14:ligatures w14:val="none"/>
                </w:rPr>
                <w:t>, que ya enfrentan obstáculos significativos como barreras financieras, limitaciones geográficas y falta de acceso a información, podrían experimentar un acceso aún más restringido a servicios de atención médica, oportunidades educativas y medios económicos para sobrellevar la crisis</w:t>
              </w:r>
              <w:r w:rsidR="00EA0FF8">
                <w:rPr>
                  <w:rFonts w:ascii="Calibri" w:eastAsia="Times New Roman" w:hAnsi="Calibri" w:cs="Calibri"/>
                  <w:kern w:val="0"/>
                  <w:sz w:val="18"/>
                  <w:szCs w:val="18"/>
                  <w:lang w:eastAsia="es-PE"/>
                  <w14:ligatures w14:val="none"/>
                </w:rPr>
                <w:t xml:space="preserve"> </w:t>
              </w:r>
              <w:r w:rsidR="00EA0FF8" w:rsidRPr="00EA0FF8">
                <w:rPr>
                  <w:rFonts w:ascii="Calibri" w:eastAsia="Times New Roman" w:hAnsi="Calibri" w:cs="Calibri"/>
                  <w:kern w:val="0"/>
                  <w:sz w:val="18"/>
                  <w:szCs w:val="18"/>
                  <w:lang w:eastAsia="es-PE"/>
                  <w14:ligatures w14:val="none"/>
                </w:rPr>
                <w:t>del sistema sanitario</w:t>
              </w:r>
              <w:r w:rsidR="00EA0FF8">
                <w:rPr>
                  <w:rFonts w:ascii="Calibri" w:eastAsia="Times New Roman" w:hAnsi="Calibri" w:cs="Calibri"/>
                  <w:kern w:val="0"/>
                  <w:sz w:val="18"/>
                  <w:szCs w:val="18"/>
                  <w:lang w:eastAsia="es-PE"/>
                  <w14:ligatures w14:val="none"/>
                </w:rPr>
                <w:t>.</w:t>
              </w:r>
            </w:ins>
            <w:del w:id="1006" w:author="Direccion de Politicas y Gestion en Derechos Humanos 14" w:date="2023-12-14T16:20:00Z">
              <w:r w:rsidRPr="006D29B4" w:rsidDel="00EA0FF8">
                <w:rPr>
                  <w:rFonts w:ascii="Calibri" w:eastAsia="Times New Roman" w:hAnsi="Calibri" w:cs="Calibri"/>
                  <w:kern w:val="0"/>
                  <w:sz w:val="18"/>
                  <w:szCs w:val="18"/>
                  <w:lang w:eastAsia="es-PE"/>
                  <w14:ligatures w14:val="none"/>
                </w:rPr>
                <w:delText>A medida que se prolonga la crisis, las disparidades en el acceso a servicios de salud pueden intensificarse, afectando de manera desproporcionada a las poblaciones vuln</w:delText>
              </w:r>
              <w:commentRangeStart w:id="1007"/>
              <w:r w:rsidRPr="006D29B4" w:rsidDel="00EA0FF8">
                <w:rPr>
                  <w:rFonts w:ascii="Calibri" w:eastAsia="Times New Roman" w:hAnsi="Calibri" w:cs="Calibri"/>
                  <w:kern w:val="0"/>
                  <w:sz w:val="18"/>
                  <w:szCs w:val="18"/>
                  <w:lang w:eastAsia="es-PE"/>
                  <w14:ligatures w14:val="none"/>
                </w:rPr>
                <w:delText>erables</w:delText>
              </w:r>
              <w:commentRangeEnd w:id="1007"/>
              <w:r w:rsidR="00B1757C" w:rsidDel="00EA0FF8">
                <w:rPr>
                  <w:rStyle w:val="Refdecomentario"/>
                  <w:kern w:val="0"/>
                  <w14:ligatures w14:val="none"/>
                </w:rPr>
                <w:commentReference w:id="1007"/>
              </w:r>
              <w:bookmarkEnd w:id="999"/>
              <w:r w:rsidRPr="006D29B4" w:rsidDel="00EA0FF8">
                <w:rPr>
                  <w:rFonts w:ascii="Calibri" w:eastAsia="Times New Roman" w:hAnsi="Calibri" w:cs="Calibri"/>
                  <w:kern w:val="0"/>
                  <w:sz w:val="18"/>
                  <w:szCs w:val="18"/>
                  <w:lang w:eastAsia="es-PE"/>
                  <w14:ligatures w14:val="none"/>
                </w:rPr>
                <w:delText>.</w:delText>
              </w:r>
            </w:del>
          </w:p>
          <w:p w14:paraId="3524E852" w14:textId="63B6370E"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1008" w:name="_Hlk153463370"/>
            <w:commentRangeStart w:id="1009"/>
            <w:commentRangeStart w:id="1010"/>
            <w:r w:rsidRPr="006D29B4">
              <w:rPr>
                <w:rFonts w:ascii="Calibri" w:eastAsia="Times New Roman" w:hAnsi="Calibri" w:cs="Calibri"/>
                <w:b/>
                <w:bCs/>
                <w:kern w:val="0"/>
                <w:sz w:val="18"/>
                <w:szCs w:val="18"/>
                <w:lang w:eastAsia="es-PE"/>
                <w14:ligatures w14:val="none"/>
              </w:rPr>
              <w:t xml:space="preserve">Enfermedad generalizada y menor productividad laboral que puede afectar negativamente el crecimiento económico y generar costos financieros significativos: </w:t>
            </w:r>
            <w:r w:rsidRPr="006D29B4">
              <w:rPr>
                <w:rFonts w:ascii="Calibri" w:eastAsia="Times New Roman" w:hAnsi="Calibri" w:cs="Calibri"/>
                <w:kern w:val="0"/>
                <w:sz w:val="18"/>
                <w:szCs w:val="18"/>
                <w:lang w:eastAsia="es-PE"/>
                <w14:ligatures w14:val="none"/>
              </w:rPr>
              <w:lastRenderedPageBreak/>
              <w:t xml:space="preserve">En el mediano plazo, </w:t>
            </w:r>
            <w:ins w:id="1011" w:author="Direccion de Politicas y Gestion en Derechos Humanos 14" w:date="2023-12-14T16:26:00Z">
              <w:r w:rsidR="008153B8">
                <w:rPr>
                  <w:rFonts w:ascii="Calibri" w:eastAsia="Times New Roman" w:hAnsi="Calibri" w:cs="Calibri"/>
                  <w:kern w:val="0"/>
                  <w:sz w:val="18"/>
                  <w:szCs w:val="18"/>
                  <w:lang w:eastAsia="es-PE"/>
                  <w14:ligatures w14:val="none"/>
                </w:rPr>
                <w:t>l</w:t>
              </w:r>
              <w:r w:rsidR="008153B8" w:rsidRPr="008153B8">
                <w:rPr>
                  <w:rFonts w:ascii="Calibri" w:eastAsia="Times New Roman" w:hAnsi="Calibri" w:cs="Calibri"/>
                  <w:kern w:val="0"/>
                  <w:sz w:val="18"/>
                  <w:szCs w:val="18"/>
                  <w:lang w:eastAsia="es-PE"/>
                  <w14:ligatures w14:val="none"/>
                </w:rPr>
                <w:t>a enfermedad generalizada y la disminución de la productividad laboral, derivadas del colapso del sistema sanitario, pueden intensificar la desigualdad y discriminación en el ejercicio de los derechos humanos. Este escenario amplía las brechas económicas, limita el acceso equitativo a la atención médica y expone a comunidades vulnerables a mayores riesgos, aumentando la estigmatización y discriminación. Se intensifica la desigualdad mediante disparidades en el acceso a recursos y servicios, especialmente para grupos marginados, contribuyendo así a una distribución inequitativa de las consecuencias de la crisis sanitaria.</w:t>
              </w:r>
              <w:r w:rsidR="008153B8" w:rsidRPr="008153B8" w:rsidDel="008153B8">
                <w:rPr>
                  <w:rFonts w:ascii="Calibri" w:eastAsia="Times New Roman" w:hAnsi="Calibri" w:cs="Calibri"/>
                  <w:kern w:val="0"/>
                  <w:sz w:val="18"/>
                  <w:szCs w:val="18"/>
                  <w:lang w:eastAsia="es-PE"/>
                  <w14:ligatures w14:val="none"/>
                </w:rPr>
                <w:t xml:space="preserve"> </w:t>
              </w:r>
            </w:ins>
            <w:del w:id="1012" w:author="Direccion de Politicas y Gestion en Derechos Humanos 14" w:date="2023-12-14T16:24:00Z">
              <w:r w:rsidRPr="006D29B4" w:rsidDel="008153B8">
                <w:rPr>
                  <w:rFonts w:ascii="Calibri" w:eastAsia="Times New Roman" w:hAnsi="Calibri" w:cs="Calibri"/>
                  <w:kern w:val="0"/>
                  <w:sz w:val="18"/>
                  <w:szCs w:val="18"/>
                  <w:lang w:eastAsia="es-PE"/>
                  <w14:ligatures w14:val="none"/>
                </w:rPr>
                <w:delText>la enfermedad generalizada puede afectar la productividad laboral y tener impactos económicos negativos, generando costos financieros considerables.</w:delText>
              </w:r>
              <w:commentRangeEnd w:id="1009"/>
              <w:r w:rsidR="00B1757C" w:rsidDel="008153B8">
                <w:rPr>
                  <w:rStyle w:val="Refdecomentario"/>
                  <w:kern w:val="0"/>
                  <w14:ligatures w14:val="none"/>
                </w:rPr>
                <w:commentReference w:id="1009"/>
              </w:r>
            </w:del>
            <w:commentRangeEnd w:id="1010"/>
            <w:r w:rsidR="008153B8">
              <w:rPr>
                <w:rStyle w:val="Refdecomentario"/>
                <w:kern w:val="0"/>
                <w14:ligatures w14:val="none"/>
              </w:rPr>
              <w:commentReference w:id="1010"/>
            </w:r>
          </w:p>
          <w:p w14:paraId="63F157FF" w14:textId="201D0729"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1013" w:name="_Hlk153463689"/>
            <w:bookmarkEnd w:id="1008"/>
            <w:commentRangeStart w:id="1014"/>
            <w:commentRangeStart w:id="1015"/>
            <w:r w:rsidRPr="006D29B4">
              <w:rPr>
                <w:rFonts w:ascii="Calibri" w:eastAsia="Times New Roman" w:hAnsi="Calibri" w:cs="Calibri"/>
                <w:b/>
                <w:bCs/>
                <w:kern w:val="0"/>
                <w:sz w:val="18"/>
                <w:szCs w:val="18"/>
                <w:lang w:eastAsia="es-PE"/>
                <w14:ligatures w14:val="none"/>
              </w:rPr>
              <w:t xml:space="preserve">Erosión de la confianza pública en las instituciones gubernamentales y el sistema de salud, generando descontento y falta de credibilidad: </w:t>
            </w:r>
            <w:ins w:id="1016" w:author="Direccion de Politicas y Gestion en Derechos Humanos 14" w:date="2023-12-14T16:31:00Z">
              <w:r w:rsidR="008153B8" w:rsidRPr="008153B8">
                <w:rPr>
                  <w:rFonts w:ascii="Calibri" w:eastAsia="Times New Roman" w:hAnsi="Calibri" w:cs="Calibri"/>
                  <w:kern w:val="0"/>
                  <w:sz w:val="18"/>
                  <w:szCs w:val="18"/>
                  <w:lang w:eastAsia="es-PE"/>
                  <w14:ligatures w14:val="none"/>
                </w:rPr>
                <w:t>Este fenómeno afecta desproporcionadamente a comunidades marginadas, limitando su acceso a servicios esenciales y perpetuando la discriminación al dificultar su participación equitativa en la toma de decisiones. La falta de credibilidad agrava las disparidades, contribuyendo a un ciclo de desigualdad sistémica en el acceso a la atención médica y a la protección de derechos fundamentales.</w:t>
              </w:r>
            </w:ins>
            <w:del w:id="1017" w:author="Direccion de Politicas y Gestion en Derechos Humanos 14" w:date="2023-12-14T16:31:00Z">
              <w:r w:rsidRPr="006D29B4" w:rsidDel="008153B8">
                <w:rPr>
                  <w:rFonts w:ascii="Calibri" w:eastAsia="Times New Roman" w:hAnsi="Calibri" w:cs="Calibri"/>
                  <w:kern w:val="0"/>
                  <w:sz w:val="18"/>
                  <w:szCs w:val="18"/>
                  <w:lang w:eastAsia="es-PE"/>
                  <w14:ligatures w14:val="none"/>
                </w:rPr>
                <w:delText>La erosión de la confianza puede desarrollarse en el mediano plazo, generando descontento y afectando la percepción de la población sobre las instituciones gubernamentales y el sistema de salud.</w:delText>
              </w:r>
              <w:commentRangeEnd w:id="1014"/>
              <w:r w:rsidR="00B1757C" w:rsidDel="008153B8">
                <w:rPr>
                  <w:rStyle w:val="Refdecomentario"/>
                  <w:kern w:val="0"/>
                  <w14:ligatures w14:val="none"/>
                </w:rPr>
                <w:commentReference w:id="1014"/>
              </w:r>
            </w:del>
            <w:commentRangeEnd w:id="1015"/>
            <w:r w:rsidR="008153B8">
              <w:rPr>
                <w:rStyle w:val="Refdecomentario"/>
                <w:kern w:val="0"/>
                <w14:ligatures w14:val="none"/>
              </w:rPr>
              <w:commentReference w:id="1015"/>
            </w:r>
          </w:p>
          <w:bookmarkEnd w:id="1013"/>
          <w:p w14:paraId="3CC9B30B" w14:textId="25833FBA"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Largo Plazo:</w:t>
            </w:r>
          </w:p>
          <w:p w14:paraId="20E68BEF" w14:textId="71E0E01D" w:rsidR="006D29B4" w:rsidRPr="008153B8" w:rsidRDefault="006D29B4" w:rsidP="00754952">
            <w:pPr>
              <w:pStyle w:val="Prrafodelista"/>
              <w:numPr>
                <w:ilvl w:val="0"/>
                <w:numId w:val="6"/>
              </w:numPr>
              <w:spacing w:after="0" w:line="240" w:lineRule="auto"/>
              <w:ind w:left="218" w:hanging="219"/>
              <w:jc w:val="both"/>
              <w:rPr>
                <w:ins w:id="1018" w:author="Direccion de Politicas y Gestion en Derechos Humanos 14" w:date="2023-12-14T16:32:00Z"/>
                <w:rFonts w:ascii="Calibri" w:eastAsia="Times New Roman" w:hAnsi="Calibri" w:cs="Calibri"/>
                <w:b/>
                <w:bCs/>
                <w:kern w:val="0"/>
                <w:sz w:val="18"/>
                <w:szCs w:val="18"/>
                <w:lang w:eastAsia="es-PE"/>
                <w14:ligatures w14:val="none"/>
                <w:rPrChange w:id="1019" w:author="Direccion de Politicas y Gestion en Derechos Humanos 14" w:date="2023-12-14T16:32:00Z">
                  <w:rPr>
                    <w:ins w:id="1020" w:author="Direccion de Politicas y Gestion en Derechos Humanos 14" w:date="2023-12-14T16:32:00Z"/>
                    <w:rFonts w:ascii="Calibri" w:eastAsia="Times New Roman" w:hAnsi="Calibri" w:cs="Calibri"/>
                    <w:kern w:val="0"/>
                    <w:sz w:val="18"/>
                    <w:szCs w:val="18"/>
                    <w:lang w:eastAsia="es-PE"/>
                    <w14:ligatures w14:val="none"/>
                  </w:rPr>
                </w:rPrChange>
              </w:rPr>
            </w:pPr>
            <w:bookmarkStart w:id="1021" w:name="_Hlk153463943"/>
            <w:commentRangeStart w:id="1022"/>
            <w:commentRangeStart w:id="1023"/>
            <w:r w:rsidRPr="006D29B4">
              <w:rPr>
                <w:rFonts w:ascii="Calibri" w:eastAsia="Times New Roman" w:hAnsi="Calibri" w:cs="Calibri"/>
                <w:b/>
                <w:bCs/>
                <w:kern w:val="0"/>
                <w:sz w:val="18"/>
                <w:szCs w:val="18"/>
                <w:lang w:eastAsia="es-PE"/>
                <w14:ligatures w14:val="none"/>
              </w:rPr>
              <w:t xml:space="preserve">Redistribución de recursos y personal médico desde otros sectores esenciales, afectando la prestación de servicios básicos como educación y seguridad pública: </w:t>
            </w:r>
            <w:ins w:id="1024" w:author="Direccion de Politicas y Gestion en Derechos Humanos 14" w:date="2023-12-14T16:33:00Z">
              <w:r w:rsidR="008153B8" w:rsidRPr="008153B8">
                <w:rPr>
                  <w:rFonts w:ascii="Calibri" w:eastAsia="Times New Roman" w:hAnsi="Calibri" w:cs="Calibri"/>
                  <w:kern w:val="0"/>
                  <w:sz w:val="18"/>
                  <w:szCs w:val="18"/>
                  <w:lang w:eastAsia="es-PE"/>
                  <w14:ligatures w14:val="none"/>
                </w:rPr>
                <w:t xml:space="preserve">La redistribución de recursos y personal médico desde otros sectores esenciales, como educación y seguridad pública, tras el colapso del sistema sanitario, puede tener consecuencias a largo plazo que intensifican la desigualdad y discriminación en el ejercicio de los derechos humanos. Este desplazamiento impacta desproporcionadamente a </w:t>
              </w:r>
              <w:del w:id="1025" w:author="Xiomara Aracy Pillco Nina" w:date="2023-12-18T17:14:00Z">
                <w:r w:rsidR="008153B8" w:rsidRPr="008153B8" w:rsidDel="00FE1146">
                  <w:rPr>
                    <w:rFonts w:ascii="Calibri" w:eastAsia="Times New Roman" w:hAnsi="Calibri" w:cs="Calibri"/>
                    <w:kern w:val="0"/>
                    <w:sz w:val="18"/>
                    <w:szCs w:val="18"/>
                    <w:lang w:eastAsia="es-PE"/>
                    <w14:ligatures w14:val="none"/>
                  </w:rPr>
                  <w:delText>comunidades ya marginadas,</w:delText>
                </w:r>
              </w:del>
            </w:ins>
            <w:ins w:id="1026" w:author="Xiomara Aracy Pillco Nina" w:date="2023-12-18T17:14:00Z">
              <w:r w:rsidR="00FE1146">
                <w:rPr>
                  <w:rFonts w:ascii="Calibri" w:eastAsia="Times New Roman" w:hAnsi="Calibri" w:cs="Calibri"/>
                  <w:kern w:val="0"/>
                  <w:sz w:val="18"/>
                  <w:szCs w:val="18"/>
                  <w:lang w:eastAsia="es-PE"/>
                  <w14:ligatures w14:val="none"/>
                </w:rPr>
                <w:t>poblaciones en situación de vulnerabilidad,</w:t>
              </w:r>
            </w:ins>
            <w:ins w:id="1027" w:author="Direccion de Politicas y Gestion en Derechos Humanos 14" w:date="2023-12-14T16:33:00Z">
              <w:r w:rsidR="008153B8" w:rsidRPr="008153B8">
                <w:rPr>
                  <w:rFonts w:ascii="Calibri" w:eastAsia="Times New Roman" w:hAnsi="Calibri" w:cs="Calibri"/>
                  <w:kern w:val="0"/>
                  <w:sz w:val="18"/>
                  <w:szCs w:val="18"/>
                  <w:lang w:eastAsia="es-PE"/>
                  <w14:ligatures w14:val="none"/>
                </w:rPr>
                <w:t xml:space="preserve"> disminuyendo el acceso a servicios educativos y de seguridad. La carencia de recursos amplía las brechas existentes, perpetuando la discriminación sistemática al afectar adversamente a aquellos con menos acceso a servicios esenciales, consolidando así un ciclo de desigualdad en el ejercicio de derechos fundamentales.</w:t>
              </w:r>
            </w:ins>
            <w:del w:id="1028" w:author="Direccion de Politicas y Gestion en Derechos Humanos 14" w:date="2023-12-14T16:33:00Z">
              <w:r w:rsidRPr="006D29B4" w:rsidDel="008153B8">
                <w:rPr>
                  <w:rFonts w:ascii="Calibri" w:eastAsia="Times New Roman" w:hAnsi="Calibri" w:cs="Calibri"/>
                  <w:kern w:val="0"/>
                  <w:sz w:val="18"/>
                  <w:szCs w:val="18"/>
                  <w:lang w:eastAsia="es-PE"/>
                  <w14:ligatures w14:val="none"/>
                </w:rPr>
                <w:delText>A largo plazo, la redistribución de recursos puede afectar la prestación de servicios esenciales en otros sectores, generando impactos duraderos en áreas como educación y seguridad pública</w:delText>
              </w:r>
              <w:bookmarkEnd w:id="1021"/>
              <w:r w:rsidRPr="006D29B4" w:rsidDel="008153B8">
                <w:rPr>
                  <w:rFonts w:ascii="Calibri" w:eastAsia="Times New Roman" w:hAnsi="Calibri" w:cs="Calibri"/>
                  <w:kern w:val="0"/>
                  <w:sz w:val="18"/>
                  <w:szCs w:val="18"/>
                  <w:lang w:eastAsia="es-PE"/>
                  <w14:ligatures w14:val="none"/>
                </w:rPr>
                <w:delText>.</w:delText>
              </w:r>
              <w:commentRangeEnd w:id="1022"/>
              <w:r w:rsidR="00B1757C" w:rsidDel="008153B8">
                <w:rPr>
                  <w:rStyle w:val="Refdecomentario"/>
                  <w:kern w:val="0"/>
                  <w14:ligatures w14:val="none"/>
                </w:rPr>
                <w:commentReference w:id="1022"/>
              </w:r>
            </w:del>
            <w:commentRangeEnd w:id="1023"/>
            <w:r w:rsidR="00CD5480">
              <w:rPr>
                <w:rStyle w:val="Refdecomentario"/>
                <w:kern w:val="0"/>
                <w14:ligatures w14:val="none"/>
              </w:rPr>
              <w:commentReference w:id="1023"/>
            </w:r>
          </w:p>
          <w:p w14:paraId="3B154C35" w14:textId="77777777" w:rsidR="008153B8" w:rsidRDefault="008153B8" w:rsidP="008153B8">
            <w:pPr>
              <w:spacing w:after="0" w:line="240" w:lineRule="auto"/>
              <w:jc w:val="both"/>
              <w:rPr>
                <w:ins w:id="1029" w:author="Direccion de Politicas y Gestion en Derechos Humanos 14" w:date="2023-12-14T16:32:00Z"/>
                <w:rFonts w:ascii="Calibri" w:eastAsia="Times New Roman" w:hAnsi="Calibri" w:cs="Calibri"/>
                <w:b/>
                <w:bCs/>
                <w:kern w:val="0"/>
                <w:sz w:val="18"/>
                <w:szCs w:val="18"/>
                <w:lang w:eastAsia="es-PE"/>
                <w14:ligatures w14:val="none"/>
              </w:rPr>
            </w:pPr>
          </w:p>
          <w:p w14:paraId="58678B24" w14:textId="5ED3E456" w:rsidR="008153B8" w:rsidRPr="008153B8" w:rsidDel="008153B8" w:rsidRDefault="008153B8">
            <w:pPr>
              <w:spacing w:after="0" w:line="240" w:lineRule="auto"/>
              <w:jc w:val="both"/>
              <w:rPr>
                <w:del w:id="1030" w:author="Direccion de Politicas y Gestion en Derechos Humanos 14" w:date="2023-12-14T16:33:00Z"/>
                <w:rFonts w:ascii="Calibri" w:eastAsia="Times New Roman" w:hAnsi="Calibri" w:cs="Calibri"/>
                <w:b/>
                <w:bCs/>
                <w:kern w:val="0"/>
                <w:sz w:val="18"/>
                <w:szCs w:val="18"/>
                <w:lang w:eastAsia="es-PE"/>
                <w14:ligatures w14:val="none"/>
                <w:rPrChange w:id="1031" w:author="Direccion de Politicas y Gestion en Derechos Humanos 14" w:date="2023-12-14T16:32:00Z">
                  <w:rPr>
                    <w:del w:id="1032" w:author="Direccion de Politicas y Gestion en Derechos Humanos 14" w:date="2023-12-14T16:33:00Z"/>
                    <w:lang w:eastAsia="es-PE"/>
                  </w:rPr>
                </w:rPrChange>
              </w:rPr>
              <w:pPrChange w:id="1033" w:author="Direccion de Politicas y Gestion en Derechos Humanos 14" w:date="2023-12-14T16:32:00Z">
                <w:pPr>
                  <w:pStyle w:val="Prrafodelista"/>
                  <w:numPr>
                    <w:numId w:val="6"/>
                  </w:numPr>
                  <w:spacing w:after="0" w:line="240" w:lineRule="auto"/>
                  <w:ind w:left="218" w:hanging="219"/>
                  <w:jc w:val="both"/>
                </w:pPr>
              </w:pPrChange>
            </w:pPr>
          </w:p>
          <w:p w14:paraId="70A7ECFF" w14:textId="2A1738AC" w:rsidR="00CD5480" w:rsidRPr="00CD5480" w:rsidRDefault="006D29B4">
            <w:pPr>
              <w:pStyle w:val="Prrafodelista"/>
              <w:numPr>
                <w:ilvl w:val="0"/>
                <w:numId w:val="6"/>
              </w:numPr>
              <w:spacing w:after="0" w:line="240" w:lineRule="auto"/>
              <w:ind w:left="218" w:hanging="219"/>
              <w:jc w:val="both"/>
              <w:rPr>
                <w:ins w:id="1034" w:author="Direccion de Politicas y Gestion en Derechos Humanos 14" w:date="2023-12-14T16:36:00Z"/>
                <w:rFonts w:ascii="Calibri" w:eastAsia="Times New Roman" w:hAnsi="Calibri" w:cs="Calibri"/>
                <w:b/>
                <w:bCs/>
                <w:kern w:val="0"/>
                <w:sz w:val="18"/>
                <w:szCs w:val="18"/>
                <w:lang w:eastAsia="es-PE"/>
                <w14:ligatures w14:val="none"/>
                <w:rPrChange w:id="1035" w:author="Direccion de Politicas y Gestion en Derechos Humanos 14" w:date="2023-12-14T16:36:00Z">
                  <w:rPr>
                    <w:ins w:id="1036" w:author="Direccion de Politicas y Gestion en Derechos Humanos 14" w:date="2023-12-14T16:36:00Z"/>
                    <w:lang w:eastAsia="es-PE"/>
                  </w:rPr>
                </w:rPrChange>
              </w:rPr>
              <w:pPrChange w:id="1037" w:author="Direccion de Politicas y Gestion en Derechos Humanos 14" w:date="2023-12-14T16:36:00Z">
                <w:pPr>
                  <w:spacing w:after="0" w:line="240" w:lineRule="auto"/>
                  <w:jc w:val="both"/>
                </w:pPr>
              </w:pPrChange>
            </w:pPr>
            <w:bookmarkStart w:id="1038" w:name="_Hlk153464054"/>
            <w:commentRangeStart w:id="1039"/>
            <w:commentRangeStart w:id="1040"/>
            <w:r w:rsidRPr="006D29B4">
              <w:rPr>
                <w:rFonts w:ascii="Calibri" w:eastAsia="Times New Roman" w:hAnsi="Calibri" w:cs="Calibri"/>
                <w:b/>
                <w:bCs/>
                <w:kern w:val="0"/>
                <w:sz w:val="18"/>
                <w:szCs w:val="18"/>
                <w:lang w:eastAsia="es-PE"/>
                <w14:ligatures w14:val="none"/>
              </w:rPr>
              <w:t xml:space="preserve">Dificultad en la recuperación y reconstrucción del sistema de salud después de la crisis inmediata, generando una carga continua sobre los servicios médicos: </w:t>
            </w:r>
            <w:ins w:id="1041" w:author="Direccion de Politicas y Gestion en Derechos Humanos 14" w:date="2023-12-14T16:36:00Z">
              <w:r w:rsidR="00CD5480" w:rsidRPr="00CD5480">
                <w:rPr>
                  <w:rFonts w:ascii="Calibri" w:eastAsia="Times New Roman" w:hAnsi="Calibri" w:cs="Calibri"/>
                  <w:kern w:val="0"/>
                  <w:sz w:val="18"/>
                  <w:szCs w:val="18"/>
                  <w:lang w:eastAsia="es-PE"/>
                  <w14:ligatures w14:val="none"/>
                </w:rPr>
                <w:t>La dificultad en la recuperación y reconstrucción del sistema de salud, tras el colapso, genera una carga continua que agudiza la desigualdad y discriminación en el ejercicio de los derechos humanos a largo plazo. Esta persistente limitación afecta desproporcionadamente a comunidades marginadas, dificultando su acceso a servicios médicos de calidad y perpetuando la discriminación sistémica. La falta de capacidad para una recuperación efectiva profundiza las disparidades, consolidando un escenario donde aquellos con menos recursos enfrentan mayores obstáculos para disfrutar plenamente de sus derechos fundamentales.</w:t>
              </w:r>
            </w:ins>
            <w:del w:id="1042" w:author="Direccion de Politicas y Gestion en Derechos Humanos 14" w:date="2023-12-14T16:36:00Z">
              <w:r w:rsidRPr="006D29B4" w:rsidDel="00CD5480">
                <w:rPr>
                  <w:rFonts w:ascii="Calibri" w:eastAsia="Times New Roman" w:hAnsi="Calibri" w:cs="Calibri"/>
                  <w:kern w:val="0"/>
                  <w:sz w:val="18"/>
                  <w:szCs w:val="18"/>
                  <w:lang w:eastAsia="es-PE"/>
                  <w14:ligatures w14:val="none"/>
                </w:rPr>
                <w:delText>La dificultad en la recuperación puede persistir a largo plazo, generando una carga continua sobre el sistema de salud y afectando su capacidad para brindar servicios de calidad.</w:delText>
              </w:r>
              <w:commentRangeEnd w:id="1039"/>
              <w:r w:rsidR="00B1757C" w:rsidDel="00CD5480">
                <w:rPr>
                  <w:rStyle w:val="Refdecomentario"/>
                  <w:kern w:val="0"/>
                  <w14:ligatures w14:val="none"/>
                </w:rPr>
                <w:commentReference w:id="1039"/>
              </w:r>
            </w:del>
            <w:bookmarkEnd w:id="1038"/>
            <w:commentRangeEnd w:id="1040"/>
            <w:r w:rsidR="00CD5480">
              <w:rPr>
                <w:rStyle w:val="Refdecomentario"/>
                <w:kern w:val="0"/>
                <w14:ligatures w14:val="none"/>
              </w:rPr>
              <w:commentReference w:id="1040"/>
            </w:r>
          </w:p>
          <w:p w14:paraId="5FD93AA4" w14:textId="77777777" w:rsidR="00CD5480" w:rsidRPr="00CD5480" w:rsidRDefault="00CD5480" w:rsidP="00CD5480">
            <w:pPr>
              <w:spacing w:after="0" w:line="240" w:lineRule="auto"/>
              <w:jc w:val="both"/>
              <w:rPr>
                <w:ins w:id="1043" w:author="Direccion de Politicas y Gestion en Derechos Humanos 14" w:date="2023-12-14T16:36:00Z"/>
                <w:rFonts w:ascii="Calibri" w:eastAsia="Times New Roman" w:hAnsi="Calibri" w:cs="Calibri"/>
                <w:b/>
                <w:bCs/>
                <w:kern w:val="0"/>
                <w:sz w:val="18"/>
                <w:szCs w:val="18"/>
                <w:lang w:eastAsia="es-PE"/>
                <w14:ligatures w14:val="none"/>
              </w:rPr>
            </w:pPr>
          </w:p>
          <w:p w14:paraId="2BAB87E3" w14:textId="77777777" w:rsidR="00CD5480" w:rsidRPr="00CD5480" w:rsidRDefault="00CD5480" w:rsidP="00CD5480">
            <w:pPr>
              <w:spacing w:after="0" w:line="240" w:lineRule="auto"/>
              <w:jc w:val="both"/>
              <w:rPr>
                <w:ins w:id="1044" w:author="Direccion de Politicas y Gestion en Derechos Humanos 14" w:date="2023-12-14T16:36:00Z"/>
                <w:rFonts w:ascii="Calibri" w:eastAsia="Times New Roman" w:hAnsi="Calibri" w:cs="Calibri"/>
                <w:b/>
                <w:bCs/>
                <w:kern w:val="0"/>
                <w:sz w:val="18"/>
                <w:szCs w:val="18"/>
                <w:lang w:eastAsia="es-PE"/>
                <w14:ligatures w14:val="none"/>
              </w:rPr>
            </w:pPr>
          </w:p>
          <w:p w14:paraId="6E88CEED" w14:textId="77777777" w:rsidR="00CD5480" w:rsidRPr="00CD5480" w:rsidRDefault="00CD5480" w:rsidP="00CD5480">
            <w:pPr>
              <w:spacing w:after="0" w:line="240" w:lineRule="auto"/>
              <w:jc w:val="both"/>
              <w:rPr>
                <w:ins w:id="1045" w:author="Direccion de Politicas y Gestion en Derechos Humanos 14" w:date="2023-12-14T16:36:00Z"/>
                <w:rFonts w:ascii="Calibri" w:eastAsia="Times New Roman" w:hAnsi="Calibri" w:cs="Calibri"/>
                <w:b/>
                <w:bCs/>
                <w:kern w:val="0"/>
                <w:sz w:val="18"/>
                <w:szCs w:val="18"/>
                <w:lang w:eastAsia="es-PE"/>
                <w14:ligatures w14:val="none"/>
              </w:rPr>
            </w:pPr>
          </w:p>
          <w:p w14:paraId="358FC9FC" w14:textId="77777777" w:rsidR="00CD5480" w:rsidRDefault="00CD5480" w:rsidP="00CD5480">
            <w:pPr>
              <w:spacing w:after="0" w:line="240" w:lineRule="auto"/>
              <w:jc w:val="both"/>
              <w:rPr>
                <w:ins w:id="1046" w:author="Direccion de Politicas y Gestion en Derechos Humanos 14" w:date="2023-12-14T16:35:00Z"/>
                <w:rFonts w:ascii="Calibri" w:eastAsia="Times New Roman" w:hAnsi="Calibri" w:cs="Calibri"/>
                <w:b/>
                <w:bCs/>
                <w:kern w:val="0"/>
                <w:sz w:val="18"/>
                <w:szCs w:val="18"/>
                <w:lang w:eastAsia="es-PE"/>
                <w14:ligatures w14:val="none"/>
              </w:rPr>
            </w:pPr>
          </w:p>
          <w:p w14:paraId="5AD86564" w14:textId="77777777" w:rsidR="00CD5480" w:rsidRDefault="00CD5480" w:rsidP="00CD5480">
            <w:pPr>
              <w:spacing w:after="0" w:line="240" w:lineRule="auto"/>
              <w:jc w:val="both"/>
              <w:rPr>
                <w:ins w:id="1047" w:author="Direccion de Politicas y Gestion en Derechos Humanos 14" w:date="2023-12-14T16:35:00Z"/>
                <w:rFonts w:ascii="Calibri" w:eastAsia="Times New Roman" w:hAnsi="Calibri" w:cs="Calibri"/>
                <w:b/>
                <w:bCs/>
                <w:kern w:val="0"/>
                <w:sz w:val="18"/>
                <w:szCs w:val="18"/>
                <w:lang w:eastAsia="es-PE"/>
                <w14:ligatures w14:val="none"/>
              </w:rPr>
            </w:pPr>
          </w:p>
          <w:p w14:paraId="11871AC8" w14:textId="77777777" w:rsidR="00CD5480" w:rsidRDefault="00CD5480" w:rsidP="00CD5480">
            <w:pPr>
              <w:spacing w:after="0" w:line="240" w:lineRule="auto"/>
              <w:jc w:val="both"/>
              <w:rPr>
                <w:ins w:id="1048" w:author="Direccion de Politicas y Gestion en Derechos Humanos 14" w:date="2023-12-14T16:35:00Z"/>
                <w:rFonts w:ascii="Calibri" w:eastAsia="Times New Roman" w:hAnsi="Calibri" w:cs="Calibri"/>
                <w:b/>
                <w:bCs/>
                <w:kern w:val="0"/>
                <w:sz w:val="18"/>
                <w:szCs w:val="18"/>
                <w:lang w:eastAsia="es-PE"/>
                <w14:ligatures w14:val="none"/>
              </w:rPr>
            </w:pPr>
          </w:p>
          <w:p w14:paraId="3E2DC1AD" w14:textId="30D4AB7A" w:rsidR="00CD5480" w:rsidRPr="00CD5480" w:rsidRDefault="00CD5480">
            <w:pPr>
              <w:spacing w:after="0" w:line="240" w:lineRule="auto"/>
              <w:jc w:val="both"/>
              <w:rPr>
                <w:rFonts w:ascii="Calibri" w:eastAsia="Times New Roman" w:hAnsi="Calibri" w:cs="Calibri"/>
                <w:b/>
                <w:bCs/>
                <w:kern w:val="0"/>
                <w:sz w:val="18"/>
                <w:szCs w:val="18"/>
                <w:lang w:eastAsia="es-PE"/>
                <w14:ligatures w14:val="none"/>
                <w:rPrChange w:id="1049" w:author="Direccion de Politicas y Gestion en Derechos Humanos 14" w:date="2023-12-14T16:35:00Z">
                  <w:rPr>
                    <w:lang w:eastAsia="es-PE"/>
                  </w:rPr>
                </w:rPrChange>
              </w:rPr>
              <w:pPrChange w:id="1050" w:author="Direccion de Politicas y Gestion en Derechos Humanos 14" w:date="2023-12-14T16:35:00Z">
                <w:pPr>
                  <w:pStyle w:val="Prrafodelista"/>
                  <w:numPr>
                    <w:numId w:val="6"/>
                  </w:numPr>
                  <w:spacing w:after="0" w:line="240" w:lineRule="auto"/>
                  <w:ind w:left="218" w:hanging="219"/>
                  <w:jc w:val="both"/>
                </w:pPr>
              </w:pPrChange>
            </w:pPr>
          </w:p>
        </w:tc>
        <w:tc>
          <w:tcPr>
            <w:tcW w:w="2145" w:type="dxa"/>
            <w:shd w:val="clear" w:color="000000" w:fill="C5D9F1"/>
            <w:noWrap/>
            <w:vAlign w:val="center"/>
            <w:hideMark/>
          </w:tcPr>
          <w:p w14:paraId="7C6BD8D2" w14:textId="220BC811" w:rsidR="006D29B4" w:rsidRPr="006D29B4" w:rsidRDefault="00CD5480">
            <w:pPr>
              <w:rPr>
                <w:rFonts w:ascii="Calibri" w:eastAsia="Times New Roman" w:hAnsi="Calibri" w:cs="Calibri"/>
                <w:kern w:val="0"/>
                <w:sz w:val="18"/>
                <w:szCs w:val="18"/>
                <w:lang w:eastAsia="es-PE"/>
                <w14:ligatures w14:val="none"/>
              </w:rPr>
              <w:pPrChange w:id="1051" w:author="Direccion de Politicas y Gestion en Derechos Humanos 14" w:date="2023-12-14T16:38:00Z">
                <w:pPr>
                  <w:spacing w:after="0" w:line="240" w:lineRule="auto"/>
                  <w:jc w:val="center"/>
                </w:pPr>
              </w:pPrChange>
            </w:pPr>
            <w:ins w:id="1052" w:author="Direccion de Politicas y Gestion en Derechos Humanos 14" w:date="2023-12-14T16:38:00Z">
              <w:r w:rsidRPr="00CD5480">
                <w:rPr>
                  <w:rFonts w:ascii="Calibri" w:eastAsia="Times New Roman" w:hAnsi="Calibri" w:cs="Calibri"/>
                  <w:kern w:val="0"/>
                  <w:sz w:val="18"/>
                  <w:szCs w:val="18"/>
                  <w:lang w:val="es-ES" w:eastAsia="es-PE"/>
                  <w14:ligatures w14:val="none"/>
                </w:rPr>
                <w:lastRenderedPageBreak/>
                <w:t>Desarrollar una estrategia que considere las diversas dimensiones culturales para asegurar un acceso equitativo a servicios de salud, atendiendo a las necesidades específicas de comunidades marginadas.</w:t>
              </w:r>
            </w:ins>
            <w:del w:id="1053" w:author="Direccion de Politicas y Gestion en Derechos Humanos 14" w:date="2023-12-14T16:38:00Z">
              <w:r w:rsidR="006D29B4" w:rsidRPr="006D29B4" w:rsidDel="00CD5480">
                <w:rPr>
                  <w:rFonts w:ascii="Calibri" w:eastAsia="Times New Roman" w:hAnsi="Calibri" w:cs="Calibri"/>
                  <w:kern w:val="0"/>
                  <w:sz w:val="18"/>
                  <w:szCs w:val="18"/>
                  <w:lang w:val="es-ES" w:eastAsia="es-PE"/>
                  <w14:ligatures w14:val="none"/>
                </w:rPr>
                <w:delText>Diseño e implementación de una estrategia intercultural</w:delText>
              </w:r>
            </w:del>
          </w:p>
        </w:tc>
      </w:tr>
      <w:tr w:rsidR="006D29B4" w:rsidRPr="006D29B4" w14:paraId="18316EC6" w14:textId="77777777" w:rsidTr="0054105F">
        <w:trPr>
          <w:trHeight w:val="1859"/>
        </w:trPr>
        <w:tc>
          <w:tcPr>
            <w:tcW w:w="6595" w:type="dxa"/>
            <w:gridSpan w:val="2"/>
            <w:vMerge/>
            <w:vAlign w:val="center"/>
            <w:hideMark/>
          </w:tcPr>
          <w:p w14:paraId="081147FE"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5" w:type="dxa"/>
            <w:shd w:val="clear" w:color="auto" w:fill="auto"/>
            <w:noWrap/>
            <w:vAlign w:val="center"/>
            <w:hideMark/>
          </w:tcPr>
          <w:p w14:paraId="1A03A083" w14:textId="07257D65" w:rsidR="006D29B4" w:rsidRPr="006D29B4" w:rsidRDefault="00CD5480" w:rsidP="008E063C">
            <w:pPr>
              <w:spacing w:after="0" w:line="240" w:lineRule="auto"/>
              <w:jc w:val="center"/>
              <w:rPr>
                <w:rFonts w:ascii="Calibri" w:eastAsia="Times New Roman" w:hAnsi="Calibri" w:cs="Calibri"/>
                <w:kern w:val="0"/>
                <w:sz w:val="18"/>
                <w:szCs w:val="18"/>
                <w:lang w:eastAsia="es-PE"/>
                <w14:ligatures w14:val="none"/>
              </w:rPr>
            </w:pPr>
            <w:ins w:id="1054" w:author="Direccion de Politicas y Gestion en Derechos Humanos 14" w:date="2023-12-14T16:38:00Z">
              <w:r w:rsidRPr="00CD5480">
                <w:rPr>
                  <w:rFonts w:ascii="Calibri" w:eastAsia="Times New Roman" w:hAnsi="Calibri" w:cs="Calibri"/>
                  <w:kern w:val="0"/>
                  <w:sz w:val="18"/>
                  <w:szCs w:val="18"/>
                  <w:lang w:val="es-ES" w:eastAsia="es-PE"/>
                  <w14:ligatures w14:val="none"/>
                </w:rPr>
                <w:t>Centrar los esfuerzos en fortalecer la infraestructura hospitalaria en regiones críticas, garantizando un acceso más equitativo a servicios de salud de calidad y reduciendo disparidades geográficas.</w:t>
              </w:r>
            </w:ins>
            <w:del w:id="1055" w:author="Direccion de Politicas y Gestion en Derechos Humanos 14" w:date="2023-12-14T16:38:00Z">
              <w:r w:rsidR="006D29B4" w:rsidRPr="006D29B4" w:rsidDel="00CD5480">
                <w:rPr>
                  <w:rFonts w:ascii="Calibri" w:eastAsia="Times New Roman" w:hAnsi="Calibri" w:cs="Calibri"/>
                  <w:kern w:val="0"/>
                  <w:sz w:val="18"/>
                  <w:szCs w:val="18"/>
                  <w:lang w:val="es-ES" w:eastAsia="es-PE"/>
                  <w14:ligatures w14:val="none"/>
                </w:rPr>
                <w:delText>Priorización de infraestructura hospitalaria en departamentos críticos</w:delText>
              </w:r>
            </w:del>
          </w:p>
        </w:tc>
      </w:tr>
      <w:tr w:rsidR="006D29B4" w:rsidRPr="006D29B4" w14:paraId="26927BE7" w14:textId="77777777" w:rsidTr="0054105F">
        <w:trPr>
          <w:trHeight w:val="1859"/>
        </w:trPr>
        <w:tc>
          <w:tcPr>
            <w:tcW w:w="6595" w:type="dxa"/>
            <w:gridSpan w:val="2"/>
            <w:vMerge/>
            <w:vAlign w:val="center"/>
            <w:hideMark/>
          </w:tcPr>
          <w:p w14:paraId="3B7369B6"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5" w:type="dxa"/>
            <w:shd w:val="clear" w:color="000000" w:fill="C5D9F1"/>
            <w:noWrap/>
            <w:vAlign w:val="center"/>
            <w:hideMark/>
          </w:tcPr>
          <w:p w14:paraId="55AB4568" w14:textId="7A50461A" w:rsidR="006D29B4" w:rsidRPr="006D29B4" w:rsidRDefault="00CD5480" w:rsidP="008E063C">
            <w:pPr>
              <w:spacing w:after="0" w:line="240" w:lineRule="auto"/>
              <w:jc w:val="center"/>
              <w:rPr>
                <w:rFonts w:ascii="Calibri" w:eastAsia="Times New Roman" w:hAnsi="Calibri" w:cs="Calibri"/>
                <w:kern w:val="0"/>
                <w:sz w:val="18"/>
                <w:szCs w:val="18"/>
                <w:lang w:eastAsia="es-PE"/>
                <w14:ligatures w14:val="none"/>
              </w:rPr>
            </w:pPr>
            <w:ins w:id="1056" w:author="Direccion de Politicas y Gestion en Derechos Humanos 14" w:date="2023-12-14T16:38:00Z">
              <w:r w:rsidRPr="00CD5480">
                <w:rPr>
                  <w:rFonts w:ascii="Calibri" w:eastAsia="Times New Roman" w:hAnsi="Calibri" w:cs="Calibri"/>
                  <w:kern w:val="0"/>
                  <w:sz w:val="18"/>
                  <w:szCs w:val="18"/>
                  <w:lang w:val="es-ES" w:eastAsia="es-PE"/>
                  <w14:ligatures w14:val="none"/>
                </w:rPr>
                <w:t>Implementar programas de incentivo para la formación de profesionales de la salud en áreas desfavorecidas, asegurando la presencia de personal capacitado en comunidades vulnerables.</w:t>
              </w:r>
            </w:ins>
            <w:del w:id="1057" w:author="Direccion de Politicas y Gestion en Derechos Humanos 14" w:date="2023-12-14T16:38:00Z">
              <w:r w:rsidR="006D29B4" w:rsidRPr="006D29B4" w:rsidDel="00CD5480">
                <w:rPr>
                  <w:rFonts w:ascii="Calibri" w:eastAsia="Times New Roman" w:hAnsi="Calibri" w:cs="Calibri"/>
                  <w:kern w:val="0"/>
                  <w:sz w:val="18"/>
                  <w:szCs w:val="18"/>
                  <w:lang w:val="es-ES" w:eastAsia="es-PE"/>
                  <w14:ligatures w14:val="none"/>
                </w:rPr>
                <w:delText>Incentivo en la formación de profesionales de la salud</w:delText>
              </w:r>
            </w:del>
          </w:p>
        </w:tc>
      </w:tr>
      <w:tr w:rsidR="006D29B4" w:rsidRPr="006D29B4" w14:paraId="32CB39EF" w14:textId="77777777" w:rsidTr="0054105F">
        <w:trPr>
          <w:trHeight w:val="1859"/>
        </w:trPr>
        <w:tc>
          <w:tcPr>
            <w:tcW w:w="6595" w:type="dxa"/>
            <w:gridSpan w:val="2"/>
            <w:vMerge/>
            <w:vAlign w:val="center"/>
            <w:hideMark/>
          </w:tcPr>
          <w:p w14:paraId="5CA80D94"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5" w:type="dxa"/>
            <w:shd w:val="clear" w:color="auto" w:fill="auto"/>
            <w:noWrap/>
            <w:vAlign w:val="center"/>
            <w:hideMark/>
          </w:tcPr>
          <w:p w14:paraId="361DDD9A" w14:textId="71BA2F2B" w:rsidR="006D29B4" w:rsidRPr="006D29B4" w:rsidRDefault="00CD5480" w:rsidP="008E063C">
            <w:pPr>
              <w:spacing w:after="0" w:line="240" w:lineRule="auto"/>
              <w:jc w:val="center"/>
              <w:rPr>
                <w:rFonts w:ascii="Calibri" w:eastAsia="Times New Roman" w:hAnsi="Calibri" w:cs="Calibri"/>
                <w:kern w:val="0"/>
                <w:sz w:val="18"/>
                <w:szCs w:val="18"/>
                <w:lang w:eastAsia="es-PE"/>
                <w14:ligatures w14:val="none"/>
              </w:rPr>
            </w:pPr>
            <w:ins w:id="1058" w:author="Direccion de Politicas y Gestion en Derechos Humanos 14" w:date="2023-12-14T16:39:00Z">
              <w:r w:rsidRPr="00CD5480">
                <w:rPr>
                  <w:rFonts w:ascii="Calibri" w:eastAsia="Times New Roman" w:hAnsi="Calibri" w:cs="Calibri"/>
                  <w:kern w:val="0"/>
                  <w:sz w:val="18"/>
                  <w:szCs w:val="18"/>
                  <w:lang w:val="es-ES" w:eastAsia="es-PE"/>
                  <w14:ligatures w14:val="none"/>
                </w:rPr>
                <w:t>Establecer una coordinación efectiva entre entidades del sector salud para formular estrategias integrales que aborden las brechas</w:t>
              </w:r>
              <w:r>
                <w:rPr>
                  <w:rFonts w:ascii="Calibri" w:eastAsia="Times New Roman" w:hAnsi="Calibri" w:cs="Calibri"/>
                  <w:kern w:val="0"/>
                  <w:sz w:val="18"/>
                  <w:szCs w:val="18"/>
                  <w:lang w:val="es-ES" w:eastAsia="es-PE"/>
                  <w14:ligatures w14:val="none"/>
                </w:rPr>
                <w:t xml:space="preserve"> de salud</w:t>
              </w:r>
              <w:r w:rsidRPr="00CD5480">
                <w:rPr>
                  <w:rFonts w:ascii="Calibri" w:eastAsia="Times New Roman" w:hAnsi="Calibri" w:cs="Calibri"/>
                  <w:kern w:val="0"/>
                  <w:sz w:val="18"/>
                  <w:szCs w:val="18"/>
                  <w:lang w:val="es-ES" w:eastAsia="es-PE"/>
                  <w14:ligatures w14:val="none"/>
                </w:rPr>
                <w:t xml:space="preserve"> y desafíos específicos de diferentes comunidades.</w:t>
              </w:r>
            </w:ins>
            <w:del w:id="1059" w:author="Direccion de Politicas y Gestion en Derechos Humanos 14" w:date="2023-12-14T16:39:00Z">
              <w:r w:rsidR="006D29B4" w:rsidRPr="006D29B4" w:rsidDel="00CD5480">
                <w:rPr>
                  <w:rFonts w:ascii="Calibri" w:eastAsia="Times New Roman" w:hAnsi="Calibri" w:cs="Calibri"/>
                  <w:kern w:val="0"/>
                  <w:sz w:val="18"/>
                  <w:szCs w:val="18"/>
                  <w:lang w:val="es-ES" w:eastAsia="es-PE"/>
                  <w14:ligatures w14:val="none"/>
                </w:rPr>
                <w:delText>Coordinación y formulación de estrategias entre entidades del sector salud</w:delText>
              </w:r>
            </w:del>
          </w:p>
        </w:tc>
      </w:tr>
      <w:tr w:rsidR="006D29B4" w:rsidRPr="006D29B4" w14:paraId="35227E0B" w14:textId="77777777" w:rsidTr="0054105F">
        <w:trPr>
          <w:trHeight w:val="1859"/>
        </w:trPr>
        <w:tc>
          <w:tcPr>
            <w:tcW w:w="6595" w:type="dxa"/>
            <w:gridSpan w:val="2"/>
            <w:vMerge/>
            <w:vAlign w:val="center"/>
            <w:hideMark/>
          </w:tcPr>
          <w:p w14:paraId="397A4943"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145" w:type="dxa"/>
            <w:shd w:val="clear" w:color="000000" w:fill="C5D9F1"/>
            <w:noWrap/>
            <w:vAlign w:val="center"/>
            <w:hideMark/>
          </w:tcPr>
          <w:p w14:paraId="2359551A" w14:textId="1789429C" w:rsidR="006D29B4" w:rsidRPr="006D29B4" w:rsidRDefault="00CD5480" w:rsidP="008E063C">
            <w:pPr>
              <w:spacing w:after="0" w:line="240" w:lineRule="auto"/>
              <w:jc w:val="center"/>
              <w:rPr>
                <w:rFonts w:ascii="Calibri" w:eastAsia="Times New Roman" w:hAnsi="Calibri" w:cs="Calibri"/>
                <w:kern w:val="0"/>
                <w:sz w:val="18"/>
                <w:szCs w:val="18"/>
                <w:lang w:eastAsia="es-PE"/>
                <w14:ligatures w14:val="none"/>
              </w:rPr>
            </w:pPr>
            <w:ins w:id="1060" w:author="Direccion de Politicas y Gestion en Derechos Humanos 14" w:date="2023-12-14T16:39:00Z">
              <w:r w:rsidRPr="00CD5480">
                <w:rPr>
                  <w:rFonts w:ascii="Calibri" w:eastAsia="Times New Roman" w:hAnsi="Calibri" w:cs="Calibri"/>
                  <w:kern w:val="0"/>
                  <w:sz w:val="18"/>
                  <w:szCs w:val="18"/>
                  <w:lang w:val="es-ES" w:eastAsia="es-PE"/>
                  <w14:ligatures w14:val="none"/>
                </w:rPr>
                <w:t>Fomentar la colaboración con entidades de salud del sector privado para optimizar recursos, mejorar la capacidad de respuesta y asegurar que la atención médica sea accesible para todos, independientemente de su situación socioeconómica.</w:t>
              </w:r>
            </w:ins>
            <w:del w:id="1061" w:author="Direccion de Politicas y Gestion en Derechos Humanos 14" w:date="2023-12-14T16:39:00Z">
              <w:r w:rsidR="006D29B4" w:rsidRPr="006D29B4" w:rsidDel="00CD5480">
                <w:rPr>
                  <w:rFonts w:ascii="Calibri" w:eastAsia="Times New Roman" w:hAnsi="Calibri" w:cs="Calibri"/>
                  <w:kern w:val="0"/>
                  <w:sz w:val="18"/>
                  <w:szCs w:val="18"/>
                  <w:lang w:val="es-ES" w:eastAsia="es-PE"/>
                  <w14:ligatures w14:val="none"/>
                </w:rPr>
                <w:delText>Coordinación con entidades de salud del sector privado</w:delText>
              </w:r>
            </w:del>
          </w:p>
        </w:tc>
      </w:tr>
      <w:bookmarkEnd w:id="981"/>
    </w:tbl>
    <w:p w14:paraId="2A9F7A92" w14:textId="77777777" w:rsidR="00FA7FF4" w:rsidRDefault="00FA7FF4" w:rsidP="00FA7FF4">
      <w:pPr>
        <w:spacing w:after="0" w:line="240" w:lineRule="auto"/>
        <w:ind w:left="425"/>
        <w:jc w:val="both"/>
        <w:rPr>
          <w:b/>
          <w:bCs/>
          <w:sz w:val="20"/>
        </w:rPr>
      </w:pPr>
    </w:p>
    <w:p w14:paraId="6A663723" w14:textId="067573FC" w:rsidR="00FA7FF4" w:rsidRPr="003A66D1" w:rsidRDefault="00FA7FF4" w:rsidP="003A66D1">
      <w:pPr>
        <w:spacing w:after="0" w:line="240" w:lineRule="auto"/>
        <w:ind w:left="425"/>
        <w:jc w:val="right"/>
        <w:rPr>
          <w:sz w:val="16"/>
          <w:szCs w:val="18"/>
        </w:rPr>
      </w:pPr>
      <w:r w:rsidRPr="003A66D1">
        <w:rPr>
          <w:sz w:val="16"/>
          <w:szCs w:val="18"/>
        </w:rPr>
        <w:t xml:space="preserve">Fuente: </w:t>
      </w:r>
      <w:del w:id="1062" w:author="Direccion de Politicas y Gestion en Derechos Humanos 14" w:date="2023-12-14T10:31:00Z">
        <w:r w:rsidRPr="003A66D1" w:rsidDel="00DC3106">
          <w:rPr>
            <w:sz w:val="16"/>
            <w:szCs w:val="18"/>
          </w:rPr>
          <w:delText>Estudio prospectivo: “</w:delText>
        </w:r>
        <w:r w:rsidR="00976F0A" w:rsidRPr="003A66D1" w:rsidDel="00DC3106">
          <w:rPr>
            <w:sz w:val="16"/>
            <w:szCs w:val="18"/>
          </w:rPr>
          <w:delText xml:space="preserve">El </w:delText>
        </w:r>
        <w:r w:rsidRPr="003A66D1" w:rsidDel="00DC3106">
          <w:rPr>
            <w:sz w:val="16"/>
            <w:szCs w:val="18"/>
          </w:rPr>
          <w:delText>futuro de los derechos humanos en el Perú”</w:delText>
        </w:r>
      </w:del>
      <w:ins w:id="1063" w:author="Direccion de Politicas y Gestion en Derechos Humanos 14" w:date="2023-12-14T10:31:00Z">
        <w:r w:rsidR="00DC3106">
          <w:rPr>
            <w:sz w:val="16"/>
            <w:szCs w:val="18"/>
          </w:rPr>
          <w:t>Estudio prospectivo sobre los derechos humanos en el Perú</w:t>
        </w:r>
      </w:ins>
    </w:p>
    <w:p w14:paraId="225BE17A" w14:textId="77777777" w:rsidR="003A66D1" w:rsidRDefault="003A66D1" w:rsidP="003A66D1">
      <w:pPr>
        <w:spacing w:after="0" w:line="240" w:lineRule="auto"/>
        <w:ind w:left="425"/>
        <w:jc w:val="center"/>
        <w:rPr>
          <w:b/>
          <w:bCs/>
          <w:sz w:val="20"/>
        </w:rPr>
      </w:pPr>
    </w:p>
    <w:p w14:paraId="3C24D34B" w14:textId="77777777" w:rsidR="0054105F" w:rsidRDefault="0054105F" w:rsidP="00F0179F">
      <w:pPr>
        <w:spacing w:after="0" w:line="240" w:lineRule="auto"/>
        <w:jc w:val="center"/>
        <w:rPr>
          <w:b/>
          <w:bCs/>
          <w:sz w:val="20"/>
        </w:rPr>
      </w:pPr>
    </w:p>
    <w:p w14:paraId="58648C45" w14:textId="77777777" w:rsidR="0054105F" w:rsidRDefault="0054105F" w:rsidP="00F0179F">
      <w:pPr>
        <w:spacing w:after="0" w:line="240" w:lineRule="auto"/>
        <w:jc w:val="center"/>
        <w:rPr>
          <w:b/>
          <w:bCs/>
          <w:sz w:val="20"/>
        </w:rPr>
      </w:pPr>
    </w:p>
    <w:p w14:paraId="7E2BC25C" w14:textId="77777777" w:rsidR="0054105F" w:rsidRDefault="0054105F" w:rsidP="00F0179F">
      <w:pPr>
        <w:spacing w:after="0" w:line="240" w:lineRule="auto"/>
        <w:jc w:val="center"/>
        <w:rPr>
          <w:b/>
          <w:bCs/>
          <w:sz w:val="20"/>
        </w:rPr>
      </w:pPr>
    </w:p>
    <w:p w14:paraId="072C06D4" w14:textId="77777777" w:rsidR="0054105F" w:rsidRDefault="0054105F" w:rsidP="00F0179F">
      <w:pPr>
        <w:spacing w:after="0" w:line="240" w:lineRule="auto"/>
        <w:jc w:val="center"/>
        <w:rPr>
          <w:b/>
          <w:bCs/>
          <w:sz w:val="20"/>
        </w:rPr>
      </w:pPr>
    </w:p>
    <w:p w14:paraId="3049BF1E" w14:textId="77777777" w:rsidR="0054105F" w:rsidRDefault="0054105F" w:rsidP="00F0179F">
      <w:pPr>
        <w:spacing w:after="0" w:line="240" w:lineRule="auto"/>
        <w:jc w:val="center"/>
        <w:rPr>
          <w:b/>
          <w:bCs/>
          <w:sz w:val="20"/>
        </w:rPr>
      </w:pPr>
    </w:p>
    <w:p w14:paraId="60C08FB6" w14:textId="77777777" w:rsidR="0054105F" w:rsidRDefault="0054105F" w:rsidP="00F0179F">
      <w:pPr>
        <w:spacing w:after="0" w:line="240" w:lineRule="auto"/>
        <w:jc w:val="center"/>
        <w:rPr>
          <w:b/>
          <w:bCs/>
          <w:sz w:val="20"/>
        </w:rPr>
      </w:pPr>
    </w:p>
    <w:p w14:paraId="3F0553F8" w14:textId="77777777" w:rsidR="0054105F" w:rsidRDefault="0054105F" w:rsidP="00F0179F">
      <w:pPr>
        <w:spacing w:after="0" w:line="240" w:lineRule="auto"/>
        <w:jc w:val="center"/>
        <w:rPr>
          <w:b/>
          <w:bCs/>
          <w:sz w:val="20"/>
        </w:rPr>
      </w:pPr>
    </w:p>
    <w:p w14:paraId="3F9EE05C" w14:textId="77777777" w:rsidR="0054105F" w:rsidRDefault="0054105F" w:rsidP="00F0179F">
      <w:pPr>
        <w:spacing w:after="0" w:line="240" w:lineRule="auto"/>
        <w:jc w:val="center"/>
        <w:rPr>
          <w:b/>
          <w:bCs/>
          <w:sz w:val="20"/>
        </w:rPr>
      </w:pPr>
    </w:p>
    <w:p w14:paraId="328BD784" w14:textId="3B8C437E" w:rsidR="003A66D1" w:rsidRDefault="00C24B5F" w:rsidP="00F0179F">
      <w:pPr>
        <w:spacing w:after="0" w:line="240" w:lineRule="auto"/>
        <w:jc w:val="center"/>
        <w:rPr>
          <w:sz w:val="20"/>
        </w:rPr>
      </w:pPr>
      <w:bookmarkStart w:id="1064" w:name="_Toc152615081"/>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13</w:t>
      </w:r>
      <w:r w:rsidRPr="00C24B5F">
        <w:rPr>
          <w:b/>
          <w:bCs/>
          <w:sz w:val="20"/>
        </w:rPr>
        <w:fldChar w:fldCharType="end"/>
      </w:r>
      <w:r w:rsidRPr="00C24B5F">
        <w:rPr>
          <w:b/>
          <w:bCs/>
          <w:sz w:val="20"/>
        </w:rPr>
        <w:t>:</w:t>
      </w:r>
      <w:r w:rsidR="003A66D1" w:rsidRPr="00113452">
        <w:rPr>
          <w:b/>
          <w:bCs/>
          <w:sz w:val="20"/>
        </w:rPr>
        <w:t xml:space="preserve"> </w:t>
      </w:r>
      <w:r w:rsidR="003A66D1" w:rsidRPr="003A66D1">
        <w:rPr>
          <w:sz w:val="20"/>
        </w:rPr>
        <w:t xml:space="preserve">Matriz de impactos </w:t>
      </w:r>
      <w:ins w:id="1065" w:author="Direccion de Politicas y Gestion en Derechos Humanos 14" w:date="2023-12-14T11:44:00Z">
        <w:r w:rsidR="00D15F3E">
          <w:rPr>
            <w:sz w:val="20"/>
          </w:rPr>
          <w:t xml:space="preserve">negativos </w:t>
        </w:r>
      </w:ins>
      <w:r w:rsidR="003A66D1" w:rsidRPr="003A66D1">
        <w:rPr>
          <w:sz w:val="20"/>
        </w:rPr>
        <w:t>del riesgo “desastres naturales y fenómenos meteorológicos extremos” sobre el problema público</w:t>
      </w:r>
      <w:bookmarkEnd w:id="1064"/>
    </w:p>
    <w:p w14:paraId="137A2345" w14:textId="77777777" w:rsidR="003A66D1" w:rsidRDefault="003A66D1" w:rsidP="00FA7FF4">
      <w:pPr>
        <w:spacing w:after="0" w:line="240" w:lineRule="auto"/>
        <w:ind w:left="425"/>
        <w:jc w:val="both"/>
      </w:pPr>
    </w:p>
    <w:tbl>
      <w:tblPr>
        <w:tblW w:w="8799"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552"/>
        <w:gridCol w:w="3837"/>
        <w:gridCol w:w="2410"/>
      </w:tblGrid>
      <w:tr w:rsidR="006D29B4" w:rsidRPr="006D29B4" w14:paraId="6C91454D" w14:textId="77777777" w:rsidTr="0054105F">
        <w:trPr>
          <w:trHeight w:val="376"/>
        </w:trPr>
        <w:tc>
          <w:tcPr>
            <w:tcW w:w="2552" w:type="dxa"/>
            <w:shd w:val="clear" w:color="000000" w:fill="002060"/>
            <w:noWrap/>
            <w:vAlign w:val="center"/>
            <w:hideMark/>
          </w:tcPr>
          <w:p w14:paraId="3A2B6A7C"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Problema público</w:t>
            </w:r>
          </w:p>
        </w:tc>
        <w:tc>
          <w:tcPr>
            <w:tcW w:w="6247" w:type="dxa"/>
            <w:gridSpan w:val="2"/>
            <w:shd w:val="clear" w:color="000000" w:fill="002060"/>
            <w:noWrap/>
            <w:vAlign w:val="bottom"/>
            <w:hideMark/>
          </w:tcPr>
          <w:p w14:paraId="2EA0DED4"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6D29B4" w:rsidRPr="006D29B4" w14:paraId="0B198D19" w14:textId="77777777" w:rsidTr="0054105F">
        <w:trPr>
          <w:trHeight w:val="376"/>
        </w:trPr>
        <w:tc>
          <w:tcPr>
            <w:tcW w:w="2552" w:type="dxa"/>
            <w:shd w:val="clear" w:color="000000" w:fill="002060"/>
            <w:noWrap/>
            <w:vAlign w:val="center"/>
            <w:hideMark/>
          </w:tcPr>
          <w:p w14:paraId="1C1C9675"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bookmarkStart w:id="1066" w:name="_Hlk153466202"/>
            <w:r w:rsidRPr="006D29B4">
              <w:rPr>
                <w:rFonts w:ascii="Calibri" w:eastAsia="Times New Roman" w:hAnsi="Calibri" w:cs="Calibri"/>
                <w:b/>
                <w:bCs/>
                <w:color w:val="FFFFFF"/>
                <w:kern w:val="0"/>
                <w:sz w:val="18"/>
                <w:szCs w:val="18"/>
                <w:lang w:eastAsia="es-PE"/>
                <w14:ligatures w14:val="none"/>
              </w:rPr>
              <w:t>Riesgo 6</w:t>
            </w:r>
          </w:p>
        </w:tc>
        <w:tc>
          <w:tcPr>
            <w:tcW w:w="6247" w:type="dxa"/>
            <w:gridSpan w:val="2"/>
            <w:shd w:val="clear" w:color="000000" w:fill="002060"/>
            <w:noWrap/>
            <w:vAlign w:val="center"/>
            <w:hideMark/>
          </w:tcPr>
          <w:p w14:paraId="0FC4C72C" w14:textId="77777777" w:rsidR="006D29B4" w:rsidRPr="006D29B4" w:rsidRDefault="006D29B4" w:rsidP="006D29B4">
            <w:pPr>
              <w:spacing w:after="0" w:line="240" w:lineRule="auto"/>
              <w:jc w:val="center"/>
              <w:rPr>
                <w:rFonts w:ascii="Calibri" w:eastAsia="Times New Roman" w:hAnsi="Calibri" w:cs="Calibri"/>
                <w:color w:val="FFFFFF"/>
                <w:kern w:val="0"/>
                <w:sz w:val="18"/>
                <w:szCs w:val="18"/>
                <w:lang w:eastAsia="es-PE"/>
                <w14:ligatures w14:val="none"/>
              </w:rPr>
            </w:pPr>
            <w:r w:rsidRPr="006D29B4">
              <w:rPr>
                <w:rFonts w:ascii="Calibri" w:eastAsia="Times New Roman" w:hAnsi="Calibri" w:cs="Calibri"/>
                <w:color w:val="FFFFFF"/>
                <w:kern w:val="0"/>
                <w:sz w:val="18"/>
                <w:szCs w:val="18"/>
                <w:lang w:eastAsia="es-PE"/>
                <w14:ligatures w14:val="none"/>
              </w:rPr>
              <w:t>Desastres naturales y fenómenos meteorológicos extremos</w:t>
            </w:r>
          </w:p>
        </w:tc>
      </w:tr>
      <w:bookmarkEnd w:id="1066"/>
      <w:tr w:rsidR="006D29B4" w:rsidRPr="006D29B4" w14:paraId="7A38328E" w14:textId="77777777" w:rsidTr="0054105F">
        <w:trPr>
          <w:trHeight w:val="376"/>
        </w:trPr>
        <w:tc>
          <w:tcPr>
            <w:tcW w:w="6389" w:type="dxa"/>
            <w:gridSpan w:val="2"/>
            <w:shd w:val="clear" w:color="000000" w:fill="002060"/>
            <w:noWrap/>
            <w:vAlign w:val="center"/>
            <w:hideMark/>
          </w:tcPr>
          <w:p w14:paraId="6E46AEB4" w14:textId="75898C29"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lastRenderedPageBreak/>
              <w:t xml:space="preserve">Impactos </w:t>
            </w:r>
            <w:ins w:id="1067" w:author="Direccion de Politicas y Gestion en Derechos Humanos 14" w:date="2023-12-14T11:48:00Z">
              <w:r w:rsidR="00D15F3E" w:rsidRPr="00D15F3E">
                <w:rPr>
                  <w:b/>
                  <w:bCs/>
                  <w:sz w:val="18"/>
                  <w:szCs w:val="20"/>
                  <w:rPrChange w:id="1068" w:author="Direccion de Politicas y Gestion en Derechos Humanos 14" w:date="2023-12-14T11:48:00Z">
                    <w:rPr>
                      <w:b/>
                      <w:bCs/>
                      <w:sz w:val="20"/>
                    </w:rPr>
                  </w:rPrChange>
                </w:rPr>
                <w:t>negativos</w:t>
              </w:r>
              <w:r w:rsidR="00D15F3E" w:rsidRPr="00D15F3E">
                <w:rPr>
                  <w:sz w:val="18"/>
                  <w:szCs w:val="20"/>
                  <w:rPrChange w:id="1069" w:author="Direccion de Politicas y Gestion en Derechos Humanos 14" w:date="2023-12-14T11:48:00Z">
                    <w:rPr>
                      <w:sz w:val="20"/>
                    </w:rPr>
                  </w:rPrChange>
                </w:rPr>
                <w:t xml:space="preserve"> </w:t>
              </w:r>
            </w:ins>
            <w:r w:rsidRPr="006D29B4">
              <w:rPr>
                <w:rFonts w:ascii="Calibri" w:eastAsia="Times New Roman" w:hAnsi="Calibri" w:cs="Calibri"/>
                <w:b/>
                <w:bCs/>
                <w:color w:val="FFFFFF"/>
                <w:kern w:val="0"/>
                <w:sz w:val="18"/>
                <w:szCs w:val="18"/>
                <w:lang w:eastAsia="es-PE"/>
                <w14:ligatures w14:val="none"/>
              </w:rPr>
              <w:t>sobre el problema público</w:t>
            </w:r>
          </w:p>
        </w:tc>
        <w:tc>
          <w:tcPr>
            <w:tcW w:w="2410" w:type="dxa"/>
            <w:shd w:val="clear" w:color="000000" w:fill="002060"/>
            <w:vAlign w:val="center"/>
            <w:hideMark/>
          </w:tcPr>
          <w:p w14:paraId="28A91931" w14:textId="77777777" w:rsidR="006D29B4" w:rsidRPr="006D29B4" w:rsidRDefault="006D29B4" w:rsidP="006D29B4">
            <w:pPr>
              <w:spacing w:after="0" w:line="240" w:lineRule="auto"/>
              <w:jc w:val="center"/>
              <w:rPr>
                <w:rFonts w:ascii="Calibri" w:eastAsia="Times New Roman" w:hAnsi="Calibri" w:cs="Calibri"/>
                <w:b/>
                <w:bCs/>
                <w:color w:val="FFFFFF"/>
                <w:kern w:val="0"/>
                <w:sz w:val="18"/>
                <w:szCs w:val="18"/>
                <w:lang w:eastAsia="es-PE"/>
                <w14:ligatures w14:val="none"/>
              </w:rPr>
            </w:pPr>
            <w:r w:rsidRPr="006D29B4">
              <w:rPr>
                <w:rFonts w:ascii="Calibri" w:eastAsia="Times New Roman" w:hAnsi="Calibri" w:cs="Calibri"/>
                <w:b/>
                <w:bCs/>
                <w:color w:val="FFFFFF"/>
                <w:kern w:val="0"/>
                <w:sz w:val="18"/>
                <w:szCs w:val="18"/>
                <w:lang w:eastAsia="es-PE"/>
                <w14:ligatures w14:val="none"/>
              </w:rPr>
              <w:t>Medidas anticipatorias</w:t>
            </w:r>
          </w:p>
        </w:tc>
      </w:tr>
      <w:tr w:rsidR="006D29B4" w:rsidRPr="006D29B4" w14:paraId="25C48635" w14:textId="77777777" w:rsidTr="0054105F">
        <w:trPr>
          <w:trHeight w:val="2520"/>
        </w:trPr>
        <w:tc>
          <w:tcPr>
            <w:tcW w:w="6389" w:type="dxa"/>
            <w:gridSpan w:val="2"/>
            <w:vMerge w:val="restart"/>
            <w:shd w:val="clear" w:color="auto" w:fill="auto"/>
            <w:vAlign w:val="center"/>
            <w:hideMark/>
          </w:tcPr>
          <w:p w14:paraId="08D6839E" w14:textId="373099B6"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r w:rsidRPr="006D29B4">
              <w:rPr>
                <w:rFonts w:ascii="Calibri" w:eastAsia="Times New Roman" w:hAnsi="Calibri" w:cs="Calibri"/>
                <w:b/>
                <w:bCs/>
                <w:kern w:val="0"/>
                <w:sz w:val="18"/>
                <w:szCs w:val="18"/>
                <w:u w:val="single"/>
                <w:lang w:eastAsia="es-PE"/>
                <w14:ligatures w14:val="none"/>
              </w:rPr>
              <w:t>Corto Plazo:</w:t>
            </w:r>
          </w:p>
          <w:p w14:paraId="28840BF5" w14:textId="77777777"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Los desastres naturales y fenómenos meteorológicos extremos pueden tener un impacto significativo en diversos derechos que se ven afectados: </w:t>
            </w:r>
            <w:r w:rsidRPr="006D29B4">
              <w:rPr>
                <w:rFonts w:ascii="Calibri" w:eastAsia="Times New Roman" w:hAnsi="Calibri" w:cs="Calibri"/>
                <w:kern w:val="0"/>
                <w:sz w:val="18"/>
                <w:szCs w:val="18"/>
                <w:lang w:eastAsia="es-PE"/>
                <w14:ligatures w14:val="none"/>
              </w:rPr>
              <w:t>En el corto plazo, la ocurrencia de desastres naturales afecta directamente a derechos fundamentales, como el derecho a la vida, a la vivienda y al refugio, a la salud, a la educación, a la alimentación, al acceso al agua potable y saneamiento, entre otros.</w:t>
            </w:r>
          </w:p>
          <w:p w14:paraId="6CCB7B63" w14:textId="5528DF63"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1070" w:name="_Hlk153466185"/>
            <w:commentRangeStart w:id="1071"/>
            <w:commentRangeStart w:id="1072"/>
            <w:r w:rsidRPr="006D29B4">
              <w:rPr>
                <w:rFonts w:ascii="Calibri" w:eastAsia="Times New Roman" w:hAnsi="Calibri" w:cs="Calibri"/>
                <w:b/>
                <w:bCs/>
                <w:kern w:val="0"/>
                <w:sz w:val="18"/>
                <w:szCs w:val="18"/>
                <w:lang w:eastAsia="es-PE"/>
                <w14:ligatures w14:val="none"/>
              </w:rPr>
              <w:t xml:space="preserve">La destrucción de la infraestructura, pérdidas de viviendas y vidas, impacta negativamente al crecimiento económico: </w:t>
            </w:r>
            <w:ins w:id="1073" w:author="Direccion de Politicas y Gestion en Derechos Humanos 14" w:date="2023-12-14T17:15:00Z">
              <w:r w:rsidR="009E4F06" w:rsidRPr="009E4F06">
                <w:rPr>
                  <w:rFonts w:ascii="Calibri" w:eastAsia="Times New Roman" w:hAnsi="Calibri" w:cs="Calibri"/>
                  <w:kern w:val="0"/>
                  <w:sz w:val="18"/>
                  <w:szCs w:val="18"/>
                  <w:lang w:eastAsia="es-PE"/>
                  <w14:ligatures w14:val="none"/>
                </w:rPr>
                <w:t xml:space="preserve">La destrucción de infraestructura, pérdida de viviendas y vidas debido a desastres naturales tiene un impacto en el crecimiento económico. Esta devastación inmediata desacelera la productividad, afecta el mercado laboral y la producción de alimentos. En términos de desigualdad y discriminación en el ejercicio de los derechos humanos, estas consecuencias pueden exacerbarse al afectar de manera desproporcionada a </w:t>
              </w:r>
              <w:del w:id="1074" w:author="Xiomara Aracy Pillco Nina" w:date="2023-12-18T17:15:00Z">
                <w:r w:rsidR="009E4F06" w:rsidRPr="009E4F06" w:rsidDel="00FE1146">
                  <w:rPr>
                    <w:rFonts w:ascii="Calibri" w:eastAsia="Times New Roman" w:hAnsi="Calibri" w:cs="Calibri"/>
                    <w:kern w:val="0"/>
                    <w:sz w:val="18"/>
                    <w:szCs w:val="18"/>
                    <w:lang w:eastAsia="es-PE"/>
                    <w14:ligatures w14:val="none"/>
                  </w:rPr>
                  <w:delText>comunidades ya marginadas</w:delText>
                </w:r>
              </w:del>
            </w:ins>
            <w:ins w:id="1075" w:author="Xiomara Aracy Pillco Nina" w:date="2023-12-18T17:15:00Z">
              <w:r w:rsidR="00FE1146">
                <w:rPr>
                  <w:rFonts w:ascii="Calibri" w:eastAsia="Times New Roman" w:hAnsi="Calibri" w:cs="Calibri"/>
                  <w:kern w:val="0"/>
                  <w:sz w:val="18"/>
                  <w:szCs w:val="18"/>
                  <w:lang w:eastAsia="es-PE"/>
                  <w14:ligatures w14:val="none"/>
                </w:rPr>
                <w:t>poblaciones en situación de vulnerabi</w:t>
              </w:r>
            </w:ins>
            <w:ins w:id="1076" w:author="Xiomara Aracy Pillco Nina" w:date="2023-12-18T17:16:00Z">
              <w:r w:rsidR="00FE1146">
                <w:rPr>
                  <w:rFonts w:ascii="Calibri" w:eastAsia="Times New Roman" w:hAnsi="Calibri" w:cs="Calibri"/>
                  <w:kern w:val="0"/>
                  <w:sz w:val="18"/>
                  <w:szCs w:val="18"/>
                  <w:lang w:eastAsia="es-PE"/>
                  <w14:ligatures w14:val="none"/>
                </w:rPr>
                <w:t>lidad ya marginadas</w:t>
              </w:r>
            </w:ins>
            <w:ins w:id="1077" w:author="Direccion de Politicas y Gestion en Derechos Humanos 14" w:date="2023-12-14T17:15:00Z">
              <w:r w:rsidR="009E4F06" w:rsidRPr="009E4F06">
                <w:rPr>
                  <w:rFonts w:ascii="Calibri" w:eastAsia="Times New Roman" w:hAnsi="Calibri" w:cs="Calibri"/>
                  <w:kern w:val="0"/>
                  <w:sz w:val="18"/>
                  <w:szCs w:val="18"/>
                  <w:lang w:eastAsia="es-PE"/>
                  <w14:ligatures w14:val="none"/>
                </w:rPr>
                <w:t>. La pérdida de empleo, acceso a servicios y oportunidades económicas puede profundizar las disparidades existentes, contribuyendo a un escenario donde aquellos en situaciones vulnerables enfrentan mayores obstáculos para disfrutar plenamente de sus derechos fundamentales.</w:t>
              </w:r>
            </w:ins>
            <w:del w:id="1078" w:author="Direccion de Politicas y Gestion en Derechos Humanos 14" w:date="2023-12-14T17:15:00Z">
              <w:r w:rsidRPr="006D29B4" w:rsidDel="009E4F06">
                <w:rPr>
                  <w:rFonts w:ascii="Calibri" w:eastAsia="Times New Roman" w:hAnsi="Calibri" w:cs="Calibri"/>
                  <w:kern w:val="0"/>
                  <w:sz w:val="18"/>
                  <w:szCs w:val="18"/>
                  <w:lang w:eastAsia="es-PE"/>
                  <w14:ligatures w14:val="none"/>
                </w:rPr>
                <w:delText>La destrucción inmediata de la infraestructura, viviendas y pérdida de vidas tiene un impacto inmediato en el crecimiento económico, desacelerando la productividad, el mercado laboral y la producción de alimentos.</w:delText>
              </w:r>
              <w:commentRangeEnd w:id="1071"/>
              <w:r w:rsidR="00B1757C" w:rsidDel="009E4F06">
                <w:rPr>
                  <w:rStyle w:val="Refdecomentario"/>
                  <w:kern w:val="0"/>
                  <w14:ligatures w14:val="none"/>
                </w:rPr>
                <w:commentReference w:id="1071"/>
              </w:r>
            </w:del>
            <w:commentRangeEnd w:id="1072"/>
            <w:r w:rsidR="009E4F06">
              <w:rPr>
                <w:rStyle w:val="Refdecomentario"/>
                <w:kern w:val="0"/>
                <w14:ligatures w14:val="none"/>
              </w:rPr>
              <w:commentReference w:id="1072"/>
            </w:r>
          </w:p>
          <w:bookmarkEnd w:id="1070"/>
          <w:p w14:paraId="55496672" w14:textId="5E85BE78"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Mediano Plazo:</w:t>
            </w:r>
          </w:p>
          <w:p w14:paraId="7BEC0963" w14:textId="784746E6"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kern w:val="0"/>
                <w:sz w:val="18"/>
                <w:szCs w:val="18"/>
                <w:lang w:eastAsia="es-PE"/>
                <w14:ligatures w14:val="none"/>
              </w:rPr>
            </w:pPr>
            <w:bookmarkStart w:id="1079" w:name="_Hlk153466719"/>
            <w:commentRangeStart w:id="1080"/>
            <w:commentRangeStart w:id="1081"/>
            <w:r w:rsidRPr="006D29B4">
              <w:rPr>
                <w:rFonts w:ascii="Calibri" w:eastAsia="Times New Roman" w:hAnsi="Calibri" w:cs="Calibri"/>
                <w:b/>
                <w:bCs/>
                <w:kern w:val="0"/>
                <w:sz w:val="18"/>
                <w:szCs w:val="18"/>
                <w:lang w:eastAsia="es-PE"/>
                <w14:ligatures w14:val="none"/>
              </w:rPr>
              <w:t xml:space="preserve">Se incrementan los niveles de pobreza y condiciones de precariedad de las personas afectadas por los desastres naturales: </w:t>
            </w:r>
            <w:ins w:id="1082" w:author="Direccion de Politicas y Gestion en Derechos Humanos 14" w:date="2023-12-14T17:19:00Z">
              <w:r w:rsidR="009E4F06" w:rsidRPr="009E4F06">
                <w:rPr>
                  <w:rFonts w:ascii="Calibri" w:eastAsia="Times New Roman" w:hAnsi="Calibri" w:cs="Calibri"/>
                  <w:kern w:val="0"/>
                  <w:sz w:val="18"/>
                  <w:szCs w:val="18"/>
                  <w:lang w:eastAsia="es-PE"/>
                  <w14:ligatures w14:val="none"/>
                </w:rPr>
                <w:t>A mediano plazo, los desastres naturales y fenómenos meteorológicos extremos intensifican los niveles de pobreza y precariedad entre las personas afectadas. Esta situación puede agudizar las disparidades socioeconómicas y generar un aumento en la desigualdad. Las comunidades ya vulnerables enfrentan mayores dificultades para recuperarse, acceder a recursos básicos y reconstruir sus vidas. En el contexto de los derechos humanos, esta realidad profundiza las brechas, ya que aquellos en situaciones de precariedad experimentan obstáculos adicionales para ejercer plenamente sus derechos fundamentales, contribuyendo a un escenario de mayor desigualdad y discriminación.</w:t>
              </w:r>
            </w:ins>
            <w:del w:id="1083" w:author="Direccion de Politicas y Gestion en Derechos Humanos 14" w:date="2023-12-14T17:19:00Z">
              <w:r w:rsidRPr="006D29B4" w:rsidDel="009E4F06">
                <w:rPr>
                  <w:rFonts w:ascii="Calibri" w:eastAsia="Times New Roman" w:hAnsi="Calibri" w:cs="Calibri"/>
                  <w:kern w:val="0"/>
                  <w:sz w:val="18"/>
                  <w:szCs w:val="18"/>
                  <w:lang w:eastAsia="es-PE"/>
                  <w14:ligatures w14:val="none"/>
                </w:rPr>
                <w:delText>A medida que persisten los efectos, en el mediano plazo se observa un aumento en los niveles de pobreza y precariedad entre las personas afectadas por los desastres naturales.</w:delText>
              </w:r>
            </w:del>
            <w:bookmarkEnd w:id="1079"/>
          </w:p>
          <w:p w14:paraId="29312356" w14:textId="7462E53F"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bookmarkStart w:id="1084" w:name="_Hlk153466819"/>
            <w:r w:rsidRPr="006D29B4">
              <w:rPr>
                <w:rFonts w:ascii="Calibri" w:eastAsia="Times New Roman" w:hAnsi="Calibri" w:cs="Calibri"/>
                <w:b/>
                <w:bCs/>
                <w:kern w:val="0"/>
                <w:sz w:val="18"/>
                <w:szCs w:val="18"/>
                <w:lang w:eastAsia="es-PE"/>
                <w14:ligatures w14:val="none"/>
              </w:rPr>
              <w:t xml:space="preserve">Se acentúa la desarticulación territorial por la destrucción de infraestructura de transporte, comunicación, electricidad, agua, saneamiento y atención médica: </w:t>
            </w:r>
            <w:ins w:id="1085" w:author="Direccion de Politicas y Gestion en Derechos Humanos 14" w:date="2023-12-14T17:20:00Z">
              <w:r w:rsidR="009E4F06" w:rsidRPr="009E4F06">
                <w:rPr>
                  <w:rFonts w:ascii="Calibri" w:eastAsia="Times New Roman" w:hAnsi="Calibri" w:cs="Calibri"/>
                  <w:kern w:val="0"/>
                  <w:sz w:val="18"/>
                  <w:szCs w:val="18"/>
                  <w:lang w:eastAsia="es-PE"/>
                  <w14:ligatures w14:val="none"/>
                </w:rPr>
                <w:t>La destrucción de infraestructura esencial por desastres naturales acentúa la desarticulación territorial a mediano plazo, afectando el acceso a servicios básicos y la conectividad. En términos de desigualdad y discriminación en el ejercicio de los derechos humanos, esto amplía las disparidades al limitar el acceso equitativo a servicios esenciales. L</w:t>
              </w:r>
            </w:ins>
            <w:ins w:id="1086" w:author="Xiomara Aracy Pillco Nina" w:date="2023-12-18T17:18:00Z">
              <w:r w:rsidR="00F773E7">
                <w:rPr>
                  <w:rFonts w:ascii="Calibri" w:eastAsia="Times New Roman" w:hAnsi="Calibri" w:cs="Calibri"/>
                  <w:kern w:val="0"/>
                  <w:sz w:val="18"/>
                  <w:szCs w:val="18"/>
                  <w:lang w:eastAsia="es-PE"/>
                  <w14:ligatures w14:val="none"/>
                </w:rPr>
                <w:t>os grupos en situ</w:t>
              </w:r>
            </w:ins>
            <w:ins w:id="1087" w:author="Xiomara Aracy Pillco Nina" w:date="2023-12-18T17:19:00Z">
              <w:r w:rsidR="00F773E7">
                <w:rPr>
                  <w:rFonts w:ascii="Calibri" w:eastAsia="Times New Roman" w:hAnsi="Calibri" w:cs="Calibri"/>
                  <w:kern w:val="0"/>
                  <w:sz w:val="18"/>
                  <w:szCs w:val="18"/>
                  <w:lang w:eastAsia="es-PE"/>
                  <w14:ligatures w14:val="none"/>
                </w:rPr>
                <w:t xml:space="preserve">ación de vulnerabilidad </w:t>
              </w:r>
            </w:ins>
            <w:ins w:id="1088" w:author="Direccion de Politicas y Gestion en Derechos Humanos 14" w:date="2023-12-14T17:20:00Z">
              <w:del w:id="1089" w:author="Xiomara Aracy Pillco Nina" w:date="2023-12-18T17:18:00Z">
                <w:r w:rsidR="009E4F06" w:rsidRPr="009E4F06" w:rsidDel="00F773E7">
                  <w:rPr>
                    <w:rFonts w:ascii="Calibri" w:eastAsia="Times New Roman" w:hAnsi="Calibri" w:cs="Calibri"/>
                    <w:kern w:val="0"/>
                    <w:sz w:val="18"/>
                    <w:szCs w:val="18"/>
                    <w:lang w:eastAsia="es-PE"/>
                    <w14:ligatures w14:val="none"/>
                  </w:rPr>
                  <w:delText xml:space="preserve">as comunidades ya </w:delText>
                </w:r>
              </w:del>
              <w:del w:id="1090" w:author="Xiomara Aracy Pillco Nina" w:date="2023-12-18T17:17:00Z">
                <w:r w:rsidR="009E4F06" w:rsidRPr="009E4F06" w:rsidDel="00F773E7">
                  <w:rPr>
                    <w:rFonts w:ascii="Calibri" w:eastAsia="Times New Roman" w:hAnsi="Calibri" w:cs="Calibri"/>
                    <w:kern w:val="0"/>
                    <w:sz w:val="18"/>
                    <w:szCs w:val="18"/>
                    <w:lang w:eastAsia="es-PE"/>
                    <w14:ligatures w14:val="none"/>
                  </w:rPr>
                  <w:delText xml:space="preserve">marginadas </w:delText>
                </w:r>
              </w:del>
              <w:r w:rsidR="009E4F06" w:rsidRPr="009E4F06">
                <w:rPr>
                  <w:rFonts w:ascii="Calibri" w:eastAsia="Times New Roman" w:hAnsi="Calibri" w:cs="Calibri"/>
                  <w:kern w:val="0"/>
                  <w:sz w:val="18"/>
                  <w:szCs w:val="18"/>
                  <w:lang w:eastAsia="es-PE"/>
                  <w14:ligatures w14:val="none"/>
                </w:rPr>
                <w:t>enfrentan mayores obstáculos para recibir atención médica, educación y otros servicios vitales, exacerbando las desigualdades existentes y generando discriminación en el ejercicio de sus derechos fundamentales.</w:t>
              </w:r>
            </w:ins>
            <w:del w:id="1091" w:author="Direccion de Politicas y Gestion en Derechos Humanos 14" w:date="2023-12-14T17:20:00Z">
              <w:r w:rsidRPr="006D29B4" w:rsidDel="009E4F06">
                <w:rPr>
                  <w:rFonts w:ascii="Calibri" w:eastAsia="Times New Roman" w:hAnsi="Calibri" w:cs="Calibri"/>
                  <w:kern w:val="0"/>
                  <w:sz w:val="18"/>
                  <w:szCs w:val="18"/>
                  <w:lang w:eastAsia="es-PE"/>
                  <w14:ligatures w14:val="none"/>
                </w:rPr>
                <w:delText>La desarticulación territorial se acentúa en el mediano plazo debido a la destrucción continua de infraestructuras esenciales, afectando el acceso a servicios básicos y la conectividad.</w:delText>
              </w:r>
            </w:del>
          </w:p>
          <w:p w14:paraId="5D256432" w14:textId="07C437E3"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bookmarkStart w:id="1092" w:name="_Hlk153467451"/>
            <w:bookmarkEnd w:id="1084"/>
            <w:r w:rsidRPr="006D29B4">
              <w:rPr>
                <w:rFonts w:ascii="Calibri" w:eastAsia="Times New Roman" w:hAnsi="Calibri" w:cs="Calibri"/>
                <w:b/>
                <w:bCs/>
                <w:kern w:val="0"/>
                <w:sz w:val="18"/>
                <w:szCs w:val="18"/>
                <w:lang w:eastAsia="es-PE"/>
                <w14:ligatures w14:val="none"/>
              </w:rPr>
              <w:t xml:space="preserve">Niños, niñas, adolescentes víctimas de un desastre natural se desarrollan con traumas psicológicos y problemas conductuales: </w:t>
            </w:r>
            <w:ins w:id="1093" w:author="Direccion de Politicas y Gestion en Derechos Humanos 14" w:date="2023-12-14T17:31:00Z">
              <w:r w:rsidR="00F94FE6" w:rsidRPr="00F94FE6">
                <w:rPr>
                  <w:rFonts w:ascii="Calibri" w:eastAsia="Times New Roman" w:hAnsi="Calibri" w:cs="Calibri"/>
                  <w:kern w:val="0"/>
                  <w:sz w:val="18"/>
                  <w:szCs w:val="18"/>
                  <w:lang w:eastAsia="es-PE"/>
                  <w14:ligatures w14:val="none"/>
                </w:rPr>
                <w:t>A mediano plazo, los niños, niñas y adolescentes afectados por desastres naturales enfrentan traumas psicológicos y problemas conductuales, impactando su desarrollo. Este escenario puede intensificar las desigualdades, ya que aquellos en situaciones vulnerables experimentan una carga adicional para acceder a servicios de salud mental y apoyo psicosocial. La discriminación se manifiesta al limitar el acceso equitativo a recursos necesarios para la recuperación emocional, contribuyendo a disparidades en el ejercicio de los derechos humanos de estos grupos vulnerables.</w:t>
              </w:r>
            </w:ins>
            <w:del w:id="1094" w:author="Direccion de Politicas y Gestion en Derechos Humanos 14" w:date="2023-12-14T17:31:00Z">
              <w:r w:rsidRPr="006D29B4" w:rsidDel="00F94FE6">
                <w:rPr>
                  <w:rFonts w:ascii="Calibri" w:eastAsia="Times New Roman" w:hAnsi="Calibri" w:cs="Calibri"/>
                  <w:kern w:val="0"/>
                  <w:sz w:val="18"/>
                  <w:szCs w:val="18"/>
                  <w:lang w:eastAsia="es-PE"/>
                  <w14:ligatures w14:val="none"/>
                </w:rPr>
                <w:delText>A medida que el tiempo avanza, los efectos psicológicos y conductuales en niños, niñas y adolescentes se manifiestan en el mediano plazo, teniendo un impacto en su desarrollo</w:delText>
              </w:r>
              <w:commentRangeEnd w:id="1080"/>
              <w:r w:rsidR="00B1757C" w:rsidDel="00F94FE6">
                <w:rPr>
                  <w:rStyle w:val="Refdecomentario"/>
                  <w:kern w:val="0"/>
                  <w14:ligatures w14:val="none"/>
                </w:rPr>
                <w:commentReference w:id="1080"/>
              </w:r>
            </w:del>
            <w:commentRangeEnd w:id="1081"/>
            <w:r w:rsidR="00E007A1">
              <w:rPr>
                <w:rStyle w:val="Refdecomentario"/>
                <w:kern w:val="0"/>
                <w14:ligatures w14:val="none"/>
              </w:rPr>
              <w:commentReference w:id="1081"/>
            </w:r>
            <w:del w:id="1095" w:author="Direccion de Politicas y Gestion en Derechos Humanos 14" w:date="2023-12-14T17:31:00Z">
              <w:r w:rsidRPr="006D29B4" w:rsidDel="00F94FE6">
                <w:rPr>
                  <w:rFonts w:ascii="Calibri" w:eastAsia="Times New Roman" w:hAnsi="Calibri" w:cs="Calibri"/>
                  <w:kern w:val="0"/>
                  <w:sz w:val="18"/>
                  <w:szCs w:val="18"/>
                  <w:lang w:eastAsia="es-PE"/>
                  <w14:ligatures w14:val="none"/>
                </w:rPr>
                <w:delText>.</w:delText>
              </w:r>
            </w:del>
          </w:p>
          <w:bookmarkEnd w:id="1092"/>
          <w:p w14:paraId="7E81B6B7" w14:textId="4BE8FC40" w:rsidR="006D29B4" w:rsidRPr="006D29B4" w:rsidRDefault="006D29B4" w:rsidP="00601B5D">
            <w:pPr>
              <w:spacing w:after="0" w:line="240" w:lineRule="auto"/>
              <w:rPr>
                <w:rFonts w:ascii="Calibri" w:eastAsia="Times New Roman" w:hAnsi="Calibri" w:cs="Calibri"/>
                <w:b/>
                <w:bCs/>
                <w:kern w:val="0"/>
                <w:sz w:val="18"/>
                <w:szCs w:val="18"/>
                <w:u w:val="single"/>
                <w:lang w:eastAsia="es-PE"/>
                <w14:ligatures w14:val="none"/>
              </w:rPr>
            </w:pPr>
            <w:r w:rsidRPr="006D29B4">
              <w:rPr>
                <w:rFonts w:ascii="Calibri" w:eastAsia="Times New Roman" w:hAnsi="Calibri" w:cs="Calibri"/>
                <w:b/>
                <w:bCs/>
                <w:kern w:val="0"/>
                <w:sz w:val="18"/>
                <w:szCs w:val="18"/>
                <w:u w:val="single"/>
                <w:lang w:eastAsia="es-PE"/>
                <w14:ligatures w14:val="none"/>
              </w:rPr>
              <w:t>Largo Plazo:</w:t>
            </w:r>
          </w:p>
          <w:p w14:paraId="58F875E8" w14:textId="740F71AC" w:rsidR="006D29B4" w:rsidRPr="006D29B4" w:rsidRDefault="006D29B4" w:rsidP="00754952">
            <w:pPr>
              <w:pStyle w:val="Prrafodelista"/>
              <w:numPr>
                <w:ilvl w:val="0"/>
                <w:numId w:val="6"/>
              </w:numPr>
              <w:spacing w:after="0" w:line="240" w:lineRule="auto"/>
              <w:ind w:left="218" w:hanging="219"/>
              <w:jc w:val="both"/>
              <w:rPr>
                <w:rFonts w:ascii="Calibri" w:eastAsia="Times New Roman" w:hAnsi="Calibri" w:cs="Calibri"/>
                <w:b/>
                <w:bCs/>
                <w:kern w:val="0"/>
                <w:sz w:val="18"/>
                <w:szCs w:val="18"/>
                <w:lang w:eastAsia="es-PE"/>
                <w14:ligatures w14:val="none"/>
              </w:rPr>
            </w:pPr>
            <w:r w:rsidRPr="006D29B4">
              <w:rPr>
                <w:rFonts w:ascii="Calibri" w:eastAsia="Times New Roman" w:hAnsi="Calibri" w:cs="Calibri"/>
                <w:b/>
                <w:bCs/>
                <w:kern w:val="0"/>
                <w:sz w:val="18"/>
                <w:szCs w:val="18"/>
                <w:lang w:eastAsia="es-PE"/>
                <w14:ligatures w14:val="none"/>
              </w:rPr>
              <w:t xml:space="preserve">Existe un aumento de las personas desplazadas dentro del país, precarizando sus condiciones de vida: </w:t>
            </w:r>
            <w:r w:rsidRPr="006D29B4">
              <w:rPr>
                <w:rFonts w:ascii="Calibri" w:eastAsia="Times New Roman" w:hAnsi="Calibri" w:cs="Calibri"/>
                <w:kern w:val="0"/>
                <w:sz w:val="18"/>
                <w:szCs w:val="18"/>
                <w:lang w:eastAsia="es-PE"/>
                <w14:ligatures w14:val="none"/>
              </w:rPr>
              <w:t>En el largo plazo, el aumento de personas desplazadas dentro del país puede generar condiciones de vida precarias, afectando su capacidad para disfrutar plenamente de sus derechos.</w:t>
            </w:r>
          </w:p>
        </w:tc>
        <w:tc>
          <w:tcPr>
            <w:tcW w:w="2410" w:type="dxa"/>
            <w:shd w:val="clear" w:color="000000" w:fill="C5D9F1"/>
            <w:noWrap/>
            <w:vAlign w:val="center"/>
            <w:hideMark/>
          </w:tcPr>
          <w:p w14:paraId="4ED03D17" w14:textId="46A5450F" w:rsidR="006D29B4" w:rsidRPr="006D29B4" w:rsidRDefault="009E4F06" w:rsidP="008E063C">
            <w:pPr>
              <w:spacing w:after="0" w:line="240" w:lineRule="auto"/>
              <w:jc w:val="center"/>
              <w:rPr>
                <w:rFonts w:ascii="Calibri" w:eastAsia="Times New Roman" w:hAnsi="Calibri" w:cs="Calibri"/>
                <w:kern w:val="0"/>
                <w:sz w:val="18"/>
                <w:szCs w:val="18"/>
                <w:lang w:eastAsia="es-PE"/>
                <w14:ligatures w14:val="none"/>
              </w:rPr>
            </w:pPr>
            <w:ins w:id="1096" w:author="Direccion de Politicas y Gestion en Derechos Humanos 14" w:date="2023-12-14T17:01:00Z">
              <w:r w:rsidRPr="009E4F06">
                <w:rPr>
                  <w:rFonts w:ascii="Calibri" w:eastAsia="Times New Roman" w:hAnsi="Calibri" w:cs="Calibri"/>
                  <w:kern w:val="0"/>
                  <w:sz w:val="18"/>
                  <w:szCs w:val="18"/>
                  <w:lang w:val="es-ES" w:eastAsia="es-PE"/>
                  <w14:ligatures w14:val="none"/>
                </w:rPr>
                <w:t>Implementar programas de construcción que prioricen la edificación de viviendas seguras y resilientes para personas de bajos ingresos, asegurando un entorno habitable y protegiendo sus derechos fundamentales.</w:t>
              </w:r>
            </w:ins>
            <w:del w:id="1097" w:author="Direccion de Politicas y Gestion en Derechos Humanos 14" w:date="2023-12-14T17:01:00Z">
              <w:r w:rsidR="006D29B4" w:rsidRPr="006D29B4" w:rsidDel="009E4F06">
                <w:rPr>
                  <w:rFonts w:ascii="Calibri" w:eastAsia="Times New Roman" w:hAnsi="Calibri" w:cs="Calibri"/>
                  <w:kern w:val="0"/>
                  <w:sz w:val="18"/>
                  <w:szCs w:val="18"/>
                  <w:lang w:val="es-ES" w:eastAsia="es-PE"/>
                  <w14:ligatures w14:val="none"/>
                </w:rPr>
                <w:delText>Construir viviendas más seguras para personas de bajos ingresos</w:delText>
              </w:r>
            </w:del>
          </w:p>
        </w:tc>
      </w:tr>
      <w:tr w:rsidR="006D29B4" w:rsidRPr="006D29B4" w14:paraId="6B73B39A" w14:textId="77777777" w:rsidTr="0054105F">
        <w:trPr>
          <w:trHeight w:val="2520"/>
        </w:trPr>
        <w:tc>
          <w:tcPr>
            <w:tcW w:w="6389" w:type="dxa"/>
            <w:gridSpan w:val="2"/>
            <w:vMerge/>
            <w:vAlign w:val="center"/>
            <w:hideMark/>
          </w:tcPr>
          <w:p w14:paraId="7F5D537A"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410" w:type="dxa"/>
            <w:shd w:val="clear" w:color="auto" w:fill="auto"/>
            <w:noWrap/>
            <w:vAlign w:val="center"/>
            <w:hideMark/>
          </w:tcPr>
          <w:p w14:paraId="3A586050" w14:textId="0038A35E" w:rsidR="006D29B4" w:rsidRPr="006D29B4" w:rsidRDefault="009E4F06" w:rsidP="008E063C">
            <w:pPr>
              <w:spacing w:after="0" w:line="240" w:lineRule="auto"/>
              <w:jc w:val="center"/>
              <w:rPr>
                <w:rFonts w:ascii="Calibri" w:eastAsia="Times New Roman" w:hAnsi="Calibri" w:cs="Calibri"/>
                <w:kern w:val="0"/>
                <w:sz w:val="18"/>
                <w:szCs w:val="18"/>
                <w:lang w:eastAsia="es-PE"/>
                <w14:ligatures w14:val="none"/>
              </w:rPr>
            </w:pPr>
            <w:ins w:id="1098" w:author="Direccion de Politicas y Gestion en Derechos Humanos 14" w:date="2023-12-14T17:05:00Z">
              <w:r w:rsidRPr="009E4F06">
                <w:rPr>
                  <w:rFonts w:ascii="Calibri" w:eastAsia="Times New Roman" w:hAnsi="Calibri" w:cs="Calibri"/>
                  <w:kern w:val="0"/>
                  <w:sz w:val="18"/>
                  <w:szCs w:val="18"/>
                  <w:lang w:val="es-ES" w:eastAsia="es-PE"/>
                  <w14:ligatures w14:val="none"/>
                </w:rPr>
                <w:t>Establecer y ejecutar estrategias integrales de preparación y prevención, involucrando a comunidades vulnerables en la planificación y capacitación para fortalecer su capacidad de respuesta frente a desastres.</w:t>
              </w:r>
            </w:ins>
            <w:del w:id="1099" w:author="Direccion de Politicas y Gestion en Derechos Humanos 14" w:date="2023-12-14T17:05:00Z">
              <w:r w:rsidR="006D29B4" w:rsidRPr="006D29B4" w:rsidDel="009E4F06">
                <w:rPr>
                  <w:rFonts w:ascii="Calibri" w:eastAsia="Times New Roman" w:hAnsi="Calibri" w:cs="Calibri"/>
                  <w:kern w:val="0"/>
                  <w:sz w:val="18"/>
                  <w:szCs w:val="18"/>
                  <w:lang w:val="es-ES" w:eastAsia="es-PE"/>
                  <w14:ligatures w14:val="none"/>
                </w:rPr>
                <w:delText>Desarrollar estrategias de preparación y prevención ante desastres naturales</w:delText>
              </w:r>
            </w:del>
          </w:p>
        </w:tc>
      </w:tr>
      <w:tr w:rsidR="006D29B4" w:rsidRPr="006D29B4" w14:paraId="59A13CEE" w14:textId="77777777" w:rsidTr="0054105F">
        <w:trPr>
          <w:trHeight w:val="2520"/>
        </w:trPr>
        <w:tc>
          <w:tcPr>
            <w:tcW w:w="6389" w:type="dxa"/>
            <w:gridSpan w:val="2"/>
            <w:vMerge/>
            <w:vAlign w:val="center"/>
            <w:hideMark/>
          </w:tcPr>
          <w:p w14:paraId="50BE1348" w14:textId="77777777" w:rsidR="006D29B4" w:rsidRPr="006D29B4" w:rsidRDefault="006D29B4" w:rsidP="00601B5D">
            <w:pPr>
              <w:spacing w:after="0" w:line="240" w:lineRule="auto"/>
              <w:rPr>
                <w:rFonts w:ascii="Calibri" w:eastAsia="Times New Roman" w:hAnsi="Calibri" w:cs="Calibri"/>
                <w:b/>
                <w:bCs/>
                <w:kern w:val="0"/>
                <w:sz w:val="18"/>
                <w:szCs w:val="18"/>
                <w:lang w:eastAsia="es-PE"/>
                <w14:ligatures w14:val="none"/>
              </w:rPr>
            </w:pPr>
          </w:p>
        </w:tc>
        <w:tc>
          <w:tcPr>
            <w:tcW w:w="2410" w:type="dxa"/>
            <w:shd w:val="clear" w:color="000000" w:fill="C5D9F1"/>
            <w:noWrap/>
            <w:vAlign w:val="center"/>
            <w:hideMark/>
          </w:tcPr>
          <w:p w14:paraId="26F68035" w14:textId="599040EA" w:rsidR="006D29B4" w:rsidRPr="006D29B4" w:rsidRDefault="009E4F06" w:rsidP="008E063C">
            <w:pPr>
              <w:spacing w:after="0" w:line="240" w:lineRule="auto"/>
              <w:jc w:val="center"/>
              <w:rPr>
                <w:rFonts w:ascii="Calibri" w:eastAsia="Times New Roman" w:hAnsi="Calibri" w:cs="Calibri"/>
                <w:kern w:val="0"/>
                <w:sz w:val="18"/>
                <w:szCs w:val="18"/>
                <w:lang w:eastAsia="es-PE"/>
                <w14:ligatures w14:val="none"/>
              </w:rPr>
            </w:pPr>
            <w:ins w:id="1100" w:author="Direccion de Politicas y Gestion en Derechos Humanos 14" w:date="2023-12-14T17:06:00Z">
              <w:r w:rsidRPr="009E4F06">
                <w:rPr>
                  <w:rFonts w:ascii="Calibri" w:eastAsia="Times New Roman" w:hAnsi="Calibri" w:cs="Calibri"/>
                  <w:kern w:val="0"/>
                  <w:sz w:val="18"/>
                  <w:szCs w:val="18"/>
                  <w:lang w:val="es-ES" w:eastAsia="es-PE"/>
                  <w14:ligatures w14:val="none"/>
                </w:rPr>
                <w:t>Desarrollar e implementar estrategias de ordenamiento territorial y planificación urbana que reduzcan la exposición de comunidades vulnerables a riesgos naturales, garantizando un desarrollo sostenible y equitativo.</w:t>
              </w:r>
            </w:ins>
            <w:del w:id="1101" w:author="Direccion de Politicas y Gestion en Derechos Humanos 14" w:date="2023-12-14T17:06:00Z">
              <w:r w:rsidR="006D29B4" w:rsidRPr="006D29B4" w:rsidDel="009E4F06">
                <w:rPr>
                  <w:rFonts w:ascii="Calibri" w:eastAsia="Times New Roman" w:hAnsi="Calibri" w:cs="Calibri"/>
                  <w:kern w:val="0"/>
                  <w:sz w:val="18"/>
                  <w:szCs w:val="18"/>
                  <w:lang w:val="es-ES" w:eastAsia="es-PE"/>
                  <w14:ligatures w14:val="none"/>
                </w:rPr>
                <w:delText>Impulsar estrategias de ordenamiento territorial y planificación urbana</w:delText>
              </w:r>
            </w:del>
          </w:p>
        </w:tc>
      </w:tr>
    </w:tbl>
    <w:p w14:paraId="01D44EAF" w14:textId="77777777" w:rsidR="00FA7FF4" w:rsidRDefault="00FA7FF4" w:rsidP="00FA7FF4">
      <w:pPr>
        <w:spacing w:after="0" w:line="240" w:lineRule="auto"/>
        <w:ind w:left="425"/>
        <w:jc w:val="both"/>
        <w:rPr>
          <w:b/>
          <w:bCs/>
          <w:sz w:val="20"/>
        </w:rPr>
      </w:pPr>
    </w:p>
    <w:p w14:paraId="01154707" w14:textId="62EF2E23" w:rsidR="00FA7FF4" w:rsidRPr="003A66D1" w:rsidRDefault="00FA7FF4" w:rsidP="003A66D1">
      <w:pPr>
        <w:spacing w:after="0" w:line="240" w:lineRule="auto"/>
        <w:ind w:left="425"/>
        <w:jc w:val="right"/>
        <w:rPr>
          <w:sz w:val="18"/>
          <w:szCs w:val="18"/>
        </w:rPr>
      </w:pPr>
      <w:r w:rsidRPr="003A66D1">
        <w:rPr>
          <w:sz w:val="16"/>
          <w:szCs w:val="18"/>
        </w:rPr>
        <w:t xml:space="preserve">Fuente: </w:t>
      </w:r>
      <w:del w:id="1102" w:author="Direccion de Politicas y Gestion en Derechos Humanos 14" w:date="2023-12-14T10:31:00Z">
        <w:r w:rsidRPr="003A66D1" w:rsidDel="00DC3106">
          <w:rPr>
            <w:sz w:val="16"/>
            <w:szCs w:val="18"/>
          </w:rPr>
          <w:delText>Estudio prospectivo: “</w:delText>
        </w:r>
        <w:r w:rsidR="00976F0A" w:rsidRPr="003A66D1" w:rsidDel="00DC3106">
          <w:rPr>
            <w:sz w:val="16"/>
            <w:szCs w:val="18"/>
          </w:rPr>
          <w:delText xml:space="preserve">El </w:delText>
        </w:r>
        <w:r w:rsidRPr="003A66D1" w:rsidDel="00DC3106">
          <w:rPr>
            <w:sz w:val="16"/>
            <w:szCs w:val="18"/>
          </w:rPr>
          <w:delText>futuro de los derechos humanos en el Perú”</w:delText>
        </w:r>
      </w:del>
      <w:ins w:id="1103" w:author="Direccion de Politicas y Gestion en Derechos Humanos 14" w:date="2023-12-14T10:31:00Z">
        <w:r w:rsidR="00DC3106">
          <w:rPr>
            <w:sz w:val="16"/>
            <w:szCs w:val="18"/>
          </w:rPr>
          <w:t>Estudio prospectivo sobre los derechos humanos en el Perú</w:t>
        </w:r>
      </w:ins>
    </w:p>
    <w:p w14:paraId="29F67A05" w14:textId="77777777" w:rsidR="006D29B4" w:rsidRPr="006D29B4" w:rsidRDefault="006D29B4" w:rsidP="00601B5D">
      <w:pPr>
        <w:spacing w:before="100" w:beforeAutospacing="1" w:after="100" w:afterAutospacing="1" w:line="288" w:lineRule="auto"/>
        <w:ind w:left="425"/>
        <w:rPr>
          <w:sz w:val="20"/>
        </w:rPr>
      </w:pPr>
    </w:p>
    <w:p w14:paraId="0CA8E8D8" w14:textId="2A18A1EB" w:rsidR="006D29B4" w:rsidDel="00722DDB" w:rsidRDefault="006D29B4" w:rsidP="001314BF">
      <w:pPr>
        <w:spacing w:before="100" w:beforeAutospacing="1" w:after="100" w:afterAutospacing="1" w:line="288" w:lineRule="auto"/>
        <w:ind w:left="425"/>
        <w:jc w:val="both"/>
        <w:rPr>
          <w:del w:id="1104" w:author="Direccion de Politicas y Gestion en Derechos Humanos 14" w:date="2023-12-18T11:46:00Z"/>
          <w:sz w:val="20"/>
        </w:rPr>
      </w:pPr>
    </w:p>
    <w:p w14:paraId="66920F5E" w14:textId="44C80E87" w:rsidR="006D29B4" w:rsidDel="00722DDB" w:rsidRDefault="006D29B4" w:rsidP="001314BF">
      <w:pPr>
        <w:spacing w:before="100" w:beforeAutospacing="1" w:after="100" w:afterAutospacing="1" w:line="288" w:lineRule="auto"/>
        <w:ind w:left="425"/>
        <w:jc w:val="both"/>
        <w:rPr>
          <w:del w:id="1105" w:author="Direccion de Politicas y Gestion en Derechos Humanos 14" w:date="2023-12-18T11:45:00Z"/>
          <w:sz w:val="20"/>
        </w:rPr>
      </w:pPr>
    </w:p>
    <w:p w14:paraId="05DF4164" w14:textId="6DB69B3D" w:rsidR="0054105F" w:rsidRDefault="0054105F">
      <w:pPr>
        <w:rPr>
          <w:rFonts w:eastAsiaTheme="majorEastAsia" w:cstheme="minorHAnsi"/>
          <w:b/>
          <w:bCs/>
        </w:rPr>
      </w:pPr>
      <w:del w:id="1106" w:author="Direccion de Politicas y Gestion en Derechos Humanos 14" w:date="2023-12-18T11:45:00Z">
        <w:r w:rsidDel="00722DDB">
          <w:rPr>
            <w:rFonts w:cstheme="minorHAnsi"/>
            <w:b/>
            <w:bCs/>
          </w:rPr>
          <w:br w:type="page"/>
        </w:r>
      </w:del>
    </w:p>
    <w:p w14:paraId="2FE4583C" w14:textId="5B4F222F" w:rsidR="00046514" w:rsidRPr="00864098" w:rsidRDefault="00864098" w:rsidP="00754952">
      <w:pPr>
        <w:pStyle w:val="Ttulo3"/>
        <w:numPr>
          <w:ilvl w:val="0"/>
          <w:numId w:val="29"/>
        </w:numPr>
        <w:spacing w:before="100" w:beforeAutospacing="1" w:after="100" w:afterAutospacing="1" w:line="240" w:lineRule="auto"/>
        <w:ind w:left="334" w:hanging="357"/>
        <w:rPr>
          <w:rFonts w:asciiTheme="minorHAnsi" w:hAnsiTheme="minorHAnsi" w:cstheme="minorHAnsi"/>
          <w:b/>
          <w:bCs/>
          <w:color w:val="auto"/>
          <w:sz w:val="22"/>
          <w:szCs w:val="22"/>
        </w:rPr>
      </w:pPr>
      <w:bookmarkStart w:id="1107" w:name="_Toc154739281"/>
      <w:r>
        <w:rPr>
          <w:rFonts w:asciiTheme="minorHAnsi" w:hAnsiTheme="minorHAnsi" w:cstheme="minorHAnsi"/>
          <w:b/>
          <w:bCs/>
          <w:color w:val="auto"/>
          <w:sz w:val="22"/>
          <w:szCs w:val="22"/>
        </w:rPr>
        <w:lastRenderedPageBreak/>
        <w:t xml:space="preserve">Análisis de </w:t>
      </w:r>
      <w:r w:rsidR="00046514" w:rsidRPr="00864098">
        <w:rPr>
          <w:rFonts w:asciiTheme="minorHAnsi" w:hAnsiTheme="minorHAnsi" w:cstheme="minorHAnsi"/>
          <w:b/>
          <w:bCs/>
          <w:color w:val="auto"/>
          <w:sz w:val="22"/>
          <w:szCs w:val="22"/>
        </w:rPr>
        <w:t>Oportunidades</w:t>
      </w:r>
      <w:bookmarkEnd w:id="1107"/>
    </w:p>
    <w:p w14:paraId="1C7E762D" w14:textId="66660CA3" w:rsidR="006305D1" w:rsidRPr="006305D1" w:rsidRDefault="006305D1" w:rsidP="00E577FF">
      <w:pPr>
        <w:spacing w:before="100" w:beforeAutospacing="1" w:after="100" w:afterAutospacing="1" w:line="288" w:lineRule="auto"/>
        <w:jc w:val="both"/>
        <w:rPr>
          <w:sz w:val="20"/>
        </w:rPr>
      </w:pPr>
      <w:r w:rsidRPr="006305D1">
        <w:rPr>
          <w:sz w:val="20"/>
        </w:rPr>
        <w:t>La formulación de la Política Nacional Multisectorial de Derechos Humanos en Perú demanda una identificación y evaluación de oportunidades. Según el CEPLAN, las oportunidades se definen como condiciones o eventos potenciales que, de materializarse, tendrían un impacto positivo en el bienestar de la población o en el desarrollo nacional.</w:t>
      </w:r>
    </w:p>
    <w:p w14:paraId="3A884D0D" w14:textId="59D1D550" w:rsidR="006305D1" w:rsidRPr="006305D1" w:rsidRDefault="006305D1" w:rsidP="00E577FF">
      <w:pPr>
        <w:spacing w:before="100" w:beforeAutospacing="1" w:after="100" w:afterAutospacing="1" w:line="288" w:lineRule="auto"/>
        <w:jc w:val="both"/>
        <w:rPr>
          <w:sz w:val="20"/>
        </w:rPr>
      </w:pPr>
      <w:r w:rsidRPr="006305D1">
        <w:rPr>
          <w:sz w:val="20"/>
        </w:rPr>
        <w:t>En el</w:t>
      </w:r>
      <w:r w:rsidRPr="00A5510C">
        <w:rPr>
          <w:sz w:val="20"/>
          <w:szCs w:val="20"/>
        </w:rPr>
        <w:t xml:space="preserve"> </w:t>
      </w:r>
      <w:ins w:id="1108" w:author="Direccion General de Derechos Humanos 49" w:date="2023-12-19T12:35:00Z">
        <w:r w:rsidR="00A5510C" w:rsidRPr="00A5510C">
          <w:rPr>
            <w:sz w:val="20"/>
            <w:szCs w:val="20"/>
          </w:rPr>
          <w:t>“</w:t>
        </w:r>
        <w:r w:rsidR="00A5510C" w:rsidRPr="00A5510C">
          <w:rPr>
            <w:sz w:val="20"/>
            <w:szCs w:val="20"/>
            <w:rPrChange w:id="1109" w:author="Direccion General de Derechos Humanos 49" w:date="2023-12-19T12:35:00Z">
              <w:rPr>
                <w:sz w:val="16"/>
                <w:szCs w:val="18"/>
              </w:rPr>
            </w:rPrChange>
          </w:rPr>
          <w:t>Estudio prospectivo sobre los derechos humanos en el Perú”</w:t>
        </w:r>
      </w:ins>
      <w:del w:id="1110" w:author="Direccion General de Derechos Humanos 49" w:date="2023-12-19T12:35:00Z">
        <w:r w:rsidRPr="006305D1" w:rsidDel="00A5510C">
          <w:rPr>
            <w:sz w:val="20"/>
          </w:rPr>
          <w:delText>estudio prospectivo titulado "El Futuro de los Derechos Humanos en el Perú"</w:delText>
        </w:r>
      </w:del>
      <w:r w:rsidRPr="006305D1">
        <w:rPr>
          <w:sz w:val="20"/>
        </w:rPr>
        <w:t>, se lleva a cabo un análisis detallado de las oportunidades relacionadas con el problema público abordado por la Política Nacional Multisectorial de Derechos Humanos.</w:t>
      </w:r>
    </w:p>
    <w:p w14:paraId="2B09B297" w14:textId="698E050F" w:rsidR="006305D1" w:rsidRPr="006305D1" w:rsidRDefault="006305D1" w:rsidP="00E577FF">
      <w:pPr>
        <w:spacing w:before="100" w:beforeAutospacing="1" w:after="100" w:afterAutospacing="1" w:line="288" w:lineRule="auto"/>
        <w:jc w:val="both"/>
        <w:rPr>
          <w:sz w:val="20"/>
        </w:rPr>
      </w:pPr>
      <w:r w:rsidRPr="006305D1">
        <w:rPr>
          <w:sz w:val="20"/>
        </w:rPr>
        <w:t>El estudio en cuestión no solo se limita a la identificación de oportunidades, sino que también aborda su priorización, realizada por expertos que participaron en talleres descentralizados. Estos talleres, de carácter participativo y descentralizado, permiten incorporar diversas perspectivas y conocimientos especializados en la evaluación de las oportunidades identificadas. Posteriormente, el estudio realiza un análisis exhaustivo de las oportunidades priorizadas, lo que contribuye a una comprensión más profunda de su viabilidad y potencial impacto.</w:t>
      </w:r>
    </w:p>
    <w:p w14:paraId="24C5F4A0" w14:textId="769D7E35" w:rsidR="00046514" w:rsidRDefault="006305D1" w:rsidP="00E577FF">
      <w:pPr>
        <w:spacing w:before="100" w:beforeAutospacing="1" w:after="100" w:afterAutospacing="1" w:line="288" w:lineRule="auto"/>
        <w:jc w:val="both"/>
        <w:rPr>
          <w:sz w:val="20"/>
        </w:rPr>
      </w:pPr>
      <w:r w:rsidRPr="006305D1">
        <w:rPr>
          <w:sz w:val="20"/>
        </w:rPr>
        <w:t>La información resultante de estos procesos se organiza de manera clara y sistemática en la siguiente tabla, que evidencia los dos primeros pasos del estudio: la identificación y priorización de oportunidades.</w:t>
      </w:r>
    </w:p>
    <w:p w14:paraId="594654AC" w14:textId="0CF98153" w:rsidR="00046514" w:rsidRDefault="00C24B5F" w:rsidP="00C24B5F">
      <w:pPr>
        <w:pStyle w:val="Default"/>
        <w:jc w:val="center"/>
        <w:rPr>
          <w:rFonts w:asciiTheme="minorHAnsi" w:hAnsiTheme="minorHAnsi" w:cstheme="minorHAnsi"/>
          <w:b/>
          <w:bCs/>
          <w:sz w:val="20"/>
          <w:szCs w:val="20"/>
        </w:rPr>
      </w:pPr>
      <w:bookmarkStart w:id="1111" w:name="_Toc152615082"/>
      <w:r w:rsidRPr="00C24B5F">
        <w:rPr>
          <w:rFonts w:asciiTheme="minorHAnsi" w:hAnsiTheme="minorHAnsi" w:cstheme="minorHAnsi"/>
          <w:b/>
          <w:bCs/>
          <w:color w:val="auto"/>
          <w:kern w:val="2"/>
          <w:sz w:val="20"/>
          <w:szCs w:val="22"/>
        </w:rPr>
        <w:t xml:space="preserve">Tabla </w:t>
      </w:r>
      <w:r w:rsidRPr="00C24B5F">
        <w:rPr>
          <w:rFonts w:asciiTheme="minorHAnsi" w:hAnsiTheme="minorHAnsi" w:cstheme="minorHAnsi"/>
          <w:b/>
          <w:bCs/>
          <w:color w:val="auto"/>
          <w:kern w:val="2"/>
          <w:sz w:val="20"/>
          <w:szCs w:val="22"/>
        </w:rPr>
        <w:fldChar w:fldCharType="begin"/>
      </w:r>
      <w:r w:rsidRPr="00C24B5F">
        <w:rPr>
          <w:rFonts w:asciiTheme="minorHAnsi" w:hAnsiTheme="minorHAnsi" w:cstheme="minorHAnsi"/>
          <w:b/>
          <w:bCs/>
          <w:color w:val="auto"/>
          <w:kern w:val="2"/>
          <w:sz w:val="20"/>
          <w:szCs w:val="22"/>
        </w:rPr>
        <w:instrText xml:space="preserve"> SEQ Tabla \* ARABIC </w:instrText>
      </w:r>
      <w:r w:rsidRPr="00C24B5F">
        <w:rPr>
          <w:rFonts w:asciiTheme="minorHAnsi" w:hAnsiTheme="minorHAnsi" w:cstheme="minorHAnsi"/>
          <w:b/>
          <w:bCs/>
          <w:color w:val="auto"/>
          <w:kern w:val="2"/>
          <w:sz w:val="20"/>
          <w:szCs w:val="22"/>
        </w:rPr>
        <w:fldChar w:fldCharType="separate"/>
      </w:r>
      <w:r w:rsidR="002D5FAB">
        <w:rPr>
          <w:rFonts w:asciiTheme="minorHAnsi" w:hAnsiTheme="minorHAnsi" w:cstheme="minorHAnsi"/>
          <w:b/>
          <w:bCs/>
          <w:noProof/>
          <w:color w:val="auto"/>
          <w:kern w:val="2"/>
          <w:sz w:val="20"/>
          <w:szCs w:val="22"/>
        </w:rPr>
        <w:t>14</w:t>
      </w:r>
      <w:r w:rsidRPr="00C24B5F">
        <w:rPr>
          <w:rFonts w:asciiTheme="minorHAnsi" w:hAnsiTheme="minorHAnsi" w:cstheme="minorHAnsi"/>
          <w:b/>
          <w:bCs/>
          <w:color w:val="auto"/>
          <w:kern w:val="2"/>
          <w:sz w:val="20"/>
          <w:szCs w:val="22"/>
        </w:rPr>
        <w:fldChar w:fldCharType="end"/>
      </w:r>
      <w:r w:rsidRPr="00C24B5F">
        <w:rPr>
          <w:rFonts w:asciiTheme="minorHAnsi" w:hAnsiTheme="minorHAnsi" w:cstheme="minorHAnsi"/>
          <w:b/>
          <w:bCs/>
          <w:sz w:val="20"/>
        </w:rPr>
        <w:t>:</w:t>
      </w:r>
      <w:r w:rsidR="00046514" w:rsidRPr="00C24B5F">
        <w:rPr>
          <w:rFonts w:asciiTheme="minorHAnsi" w:hAnsiTheme="minorHAnsi" w:cstheme="minorHAnsi"/>
          <w:b/>
          <w:bCs/>
          <w:sz w:val="22"/>
          <w:szCs w:val="22"/>
        </w:rPr>
        <w:t xml:space="preserve"> </w:t>
      </w:r>
      <w:r w:rsidR="00046514" w:rsidRPr="00941DCE">
        <w:rPr>
          <w:rFonts w:asciiTheme="minorHAnsi" w:hAnsiTheme="minorHAnsi" w:cstheme="minorHAnsi"/>
          <w:sz w:val="20"/>
          <w:szCs w:val="20"/>
        </w:rPr>
        <w:t>Matriz para evaluar las oportunidades del problema público</w:t>
      </w:r>
      <w:bookmarkEnd w:id="1111"/>
    </w:p>
    <w:p w14:paraId="026F4CC8" w14:textId="77777777" w:rsidR="00C24B5F" w:rsidRPr="00C24B5F" w:rsidRDefault="00C24B5F" w:rsidP="00C24B5F">
      <w:pPr>
        <w:pStyle w:val="Default"/>
        <w:jc w:val="center"/>
        <w:rPr>
          <w:rFonts w:asciiTheme="minorHAnsi" w:hAnsiTheme="minorHAnsi" w:cstheme="minorHAnsi"/>
          <w:sz w:val="20"/>
          <w:szCs w:val="16"/>
        </w:rPr>
      </w:pPr>
    </w:p>
    <w:tbl>
      <w:tblPr>
        <w:tblW w:w="8570" w:type="dxa"/>
        <w:tblCellMar>
          <w:left w:w="70" w:type="dxa"/>
          <w:right w:w="70" w:type="dxa"/>
        </w:tblCellMar>
        <w:tblLook w:val="04A0" w:firstRow="1" w:lastRow="0" w:firstColumn="1" w:lastColumn="0" w:noHBand="0" w:noVBand="1"/>
      </w:tblPr>
      <w:tblGrid>
        <w:gridCol w:w="335"/>
        <w:gridCol w:w="5418"/>
        <w:gridCol w:w="1027"/>
        <w:gridCol w:w="885"/>
        <w:gridCol w:w="905"/>
      </w:tblGrid>
      <w:tr w:rsidR="00046514" w:rsidRPr="00C24B5F" w14:paraId="2CFC2386" w14:textId="77777777" w:rsidTr="0054105F">
        <w:trPr>
          <w:trHeight w:val="421"/>
        </w:trPr>
        <w:tc>
          <w:tcPr>
            <w:tcW w:w="5753" w:type="dxa"/>
            <w:gridSpan w:val="2"/>
            <w:tcBorders>
              <w:top w:val="nil"/>
              <w:left w:val="nil"/>
              <w:bottom w:val="nil"/>
              <w:right w:val="nil"/>
            </w:tcBorders>
            <w:shd w:val="clear" w:color="000000" w:fill="002060"/>
            <w:vAlign w:val="center"/>
            <w:hideMark/>
          </w:tcPr>
          <w:p w14:paraId="7A2B2D50" w14:textId="77777777" w:rsidR="00046514" w:rsidRPr="00C24B5F" w:rsidRDefault="00046514" w:rsidP="00DB0EFA">
            <w:pPr>
              <w:spacing w:after="0" w:line="240" w:lineRule="auto"/>
              <w:jc w:val="center"/>
              <w:rPr>
                <w:rFonts w:eastAsia="Times New Roman" w:cstheme="minorHAnsi"/>
                <w:b/>
                <w:bCs/>
                <w:color w:val="FFFFFF"/>
                <w:kern w:val="0"/>
                <w:sz w:val="18"/>
                <w:szCs w:val="18"/>
                <w:lang w:eastAsia="es-PE"/>
                <w14:ligatures w14:val="none"/>
              </w:rPr>
            </w:pPr>
            <w:bookmarkStart w:id="1112" w:name="_Hlk153790642"/>
            <w:r w:rsidRPr="00C24B5F">
              <w:rPr>
                <w:rFonts w:eastAsia="Times New Roman" w:cstheme="minorHAnsi"/>
                <w:b/>
                <w:bCs/>
                <w:color w:val="FFFFFF"/>
                <w:kern w:val="0"/>
                <w:sz w:val="18"/>
                <w:szCs w:val="18"/>
                <w:lang w:eastAsia="es-PE"/>
                <w14:ligatures w14:val="none"/>
              </w:rPr>
              <w:t>Tendencias evaluadas</w:t>
            </w:r>
          </w:p>
        </w:tc>
        <w:tc>
          <w:tcPr>
            <w:tcW w:w="1027" w:type="dxa"/>
            <w:tcBorders>
              <w:top w:val="nil"/>
              <w:left w:val="nil"/>
              <w:bottom w:val="nil"/>
              <w:right w:val="nil"/>
            </w:tcBorders>
            <w:shd w:val="clear" w:color="000000" w:fill="002060"/>
            <w:vAlign w:val="center"/>
            <w:hideMark/>
          </w:tcPr>
          <w:p w14:paraId="6576464E" w14:textId="77777777" w:rsidR="00046514" w:rsidRPr="00C24B5F" w:rsidRDefault="00046514"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Nivel de pertinencia</w:t>
            </w:r>
          </w:p>
        </w:tc>
        <w:tc>
          <w:tcPr>
            <w:tcW w:w="885" w:type="dxa"/>
            <w:tcBorders>
              <w:top w:val="nil"/>
              <w:left w:val="nil"/>
              <w:bottom w:val="nil"/>
              <w:right w:val="nil"/>
            </w:tcBorders>
            <w:shd w:val="clear" w:color="000000" w:fill="002060"/>
            <w:vAlign w:val="center"/>
            <w:hideMark/>
          </w:tcPr>
          <w:p w14:paraId="0573FC13" w14:textId="77777777" w:rsidR="00046514" w:rsidRPr="00C24B5F" w:rsidRDefault="00046514"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Nivel de evidencia</w:t>
            </w:r>
          </w:p>
        </w:tc>
        <w:tc>
          <w:tcPr>
            <w:tcW w:w="905" w:type="dxa"/>
            <w:tcBorders>
              <w:top w:val="nil"/>
              <w:left w:val="nil"/>
              <w:bottom w:val="nil"/>
              <w:right w:val="nil"/>
            </w:tcBorders>
            <w:shd w:val="clear" w:color="000000" w:fill="002060"/>
            <w:vAlign w:val="center"/>
            <w:hideMark/>
          </w:tcPr>
          <w:p w14:paraId="4D9A214B" w14:textId="77777777" w:rsidR="00046514" w:rsidRPr="00C24B5F" w:rsidRDefault="00046514" w:rsidP="00DB0EFA">
            <w:pPr>
              <w:spacing w:after="0" w:line="240" w:lineRule="auto"/>
              <w:jc w:val="center"/>
              <w:rPr>
                <w:rFonts w:eastAsia="Times New Roman" w:cstheme="minorHAnsi"/>
                <w:b/>
                <w:bCs/>
                <w:color w:val="FFFFFF"/>
                <w:kern w:val="0"/>
                <w:sz w:val="18"/>
                <w:szCs w:val="18"/>
                <w:lang w:eastAsia="es-PE"/>
                <w14:ligatures w14:val="none"/>
              </w:rPr>
            </w:pPr>
            <w:r w:rsidRPr="00C24B5F">
              <w:rPr>
                <w:rFonts w:eastAsia="Times New Roman" w:cstheme="minorHAnsi"/>
                <w:b/>
                <w:bCs/>
                <w:color w:val="FFFFFF"/>
                <w:kern w:val="0"/>
                <w:sz w:val="18"/>
                <w:szCs w:val="18"/>
                <w:lang w:eastAsia="es-PE"/>
                <w14:ligatures w14:val="none"/>
              </w:rPr>
              <w:t>Promedio</w:t>
            </w:r>
          </w:p>
        </w:tc>
      </w:tr>
      <w:tr w:rsidR="00046514" w:rsidRPr="00C24B5F" w14:paraId="62E37E36" w14:textId="77777777" w:rsidTr="0054105F">
        <w:trPr>
          <w:trHeight w:val="280"/>
        </w:trPr>
        <w:tc>
          <w:tcPr>
            <w:tcW w:w="335" w:type="dxa"/>
            <w:tcBorders>
              <w:top w:val="nil"/>
              <w:left w:val="nil"/>
              <w:bottom w:val="nil"/>
              <w:right w:val="nil"/>
            </w:tcBorders>
            <w:shd w:val="clear" w:color="000000" w:fill="C5D9F1"/>
            <w:vAlign w:val="center"/>
            <w:hideMark/>
          </w:tcPr>
          <w:p w14:paraId="5FEB8705"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w:t>
            </w:r>
          </w:p>
        </w:tc>
        <w:tc>
          <w:tcPr>
            <w:tcW w:w="5418" w:type="dxa"/>
            <w:tcBorders>
              <w:top w:val="nil"/>
              <w:left w:val="nil"/>
              <w:bottom w:val="nil"/>
              <w:right w:val="nil"/>
            </w:tcBorders>
            <w:shd w:val="clear" w:color="000000" w:fill="C5D9F1"/>
            <w:noWrap/>
            <w:vAlign w:val="center"/>
            <w:hideMark/>
          </w:tcPr>
          <w:p w14:paraId="69A7C59F" w14:textId="77777777" w:rsidR="00046514" w:rsidRPr="00C24B5F" w:rsidRDefault="00046514"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Mejoramiento de la infraestructura vial y de telecomunicaciones a nivel nacional</w:t>
            </w:r>
          </w:p>
        </w:tc>
        <w:tc>
          <w:tcPr>
            <w:tcW w:w="1027" w:type="dxa"/>
            <w:tcBorders>
              <w:top w:val="nil"/>
              <w:left w:val="nil"/>
              <w:bottom w:val="nil"/>
              <w:right w:val="nil"/>
            </w:tcBorders>
            <w:shd w:val="clear" w:color="000000" w:fill="C5D9F1"/>
            <w:vAlign w:val="center"/>
            <w:hideMark/>
          </w:tcPr>
          <w:p w14:paraId="645559CC"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3.39</w:t>
            </w:r>
          </w:p>
        </w:tc>
        <w:tc>
          <w:tcPr>
            <w:tcW w:w="885" w:type="dxa"/>
            <w:tcBorders>
              <w:top w:val="nil"/>
              <w:left w:val="nil"/>
              <w:bottom w:val="nil"/>
              <w:right w:val="nil"/>
            </w:tcBorders>
            <w:shd w:val="clear" w:color="000000" w:fill="C5D9F1"/>
            <w:vAlign w:val="center"/>
            <w:hideMark/>
          </w:tcPr>
          <w:p w14:paraId="3962DCAC"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3.75</w:t>
            </w:r>
          </w:p>
        </w:tc>
        <w:tc>
          <w:tcPr>
            <w:tcW w:w="905" w:type="dxa"/>
            <w:tcBorders>
              <w:top w:val="nil"/>
              <w:left w:val="nil"/>
              <w:bottom w:val="nil"/>
              <w:right w:val="nil"/>
            </w:tcBorders>
            <w:shd w:val="clear" w:color="000000" w:fill="C5D9F1"/>
            <w:vAlign w:val="center"/>
            <w:hideMark/>
          </w:tcPr>
          <w:p w14:paraId="20B88C1A"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3.57</w:t>
            </w:r>
          </w:p>
        </w:tc>
      </w:tr>
      <w:tr w:rsidR="00046514" w:rsidRPr="00C24B5F" w14:paraId="4B014B88" w14:textId="77777777" w:rsidTr="0054105F">
        <w:trPr>
          <w:trHeight w:val="280"/>
        </w:trPr>
        <w:tc>
          <w:tcPr>
            <w:tcW w:w="335" w:type="dxa"/>
            <w:tcBorders>
              <w:top w:val="nil"/>
              <w:left w:val="nil"/>
              <w:bottom w:val="nil"/>
              <w:right w:val="nil"/>
            </w:tcBorders>
            <w:shd w:val="clear" w:color="auto" w:fill="auto"/>
            <w:vAlign w:val="center"/>
            <w:hideMark/>
          </w:tcPr>
          <w:p w14:paraId="274F9539" w14:textId="73F6E10A" w:rsidR="00046514" w:rsidRPr="00C24B5F" w:rsidRDefault="00490597"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w:t>
            </w:r>
          </w:p>
        </w:tc>
        <w:tc>
          <w:tcPr>
            <w:tcW w:w="5418" w:type="dxa"/>
            <w:tcBorders>
              <w:top w:val="nil"/>
              <w:left w:val="nil"/>
              <w:bottom w:val="nil"/>
              <w:right w:val="nil"/>
            </w:tcBorders>
            <w:shd w:val="clear" w:color="auto" w:fill="auto"/>
            <w:noWrap/>
            <w:vAlign w:val="center"/>
            <w:hideMark/>
          </w:tcPr>
          <w:p w14:paraId="331C725E" w14:textId="77777777" w:rsidR="00046514" w:rsidRPr="00C24B5F" w:rsidRDefault="00046514"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Aprovechamiento sostenible de los bosques</w:t>
            </w:r>
          </w:p>
        </w:tc>
        <w:tc>
          <w:tcPr>
            <w:tcW w:w="1027" w:type="dxa"/>
            <w:tcBorders>
              <w:top w:val="nil"/>
              <w:left w:val="nil"/>
              <w:bottom w:val="nil"/>
              <w:right w:val="nil"/>
            </w:tcBorders>
            <w:shd w:val="clear" w:color="auto" w:fill="auto"/>
            <w:vAlign w:val="center"/>
            <w:hideMark/>
          </w:tcPr>
          <w:p w14:paraId="655C3EA3"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3.21</w:t>
            </w:r>
          </w:p>
        </w:tc>
        <w:tc>
          <w:tcPr>
            <w:tcW w:w="885" w:type="dxa"/>
            <w:tcBorders>
              <w:top w:val="nil"/>
              <w:left w:val="nil"/>
              <w:bottom w:val="nil"/>
              <w:right w:val="nil"/>
            </w:tcBorders>
            <w:shd w:val="clear" w:color="auto" w:fill="auto"/>
            <w:vAlign w:val="center"/>
            <w:hideMark/>
          </w:tcPr>
          <w:p w14:paraId="1EDBDFCA"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3.78</w:t>
            </w:r>
          </w:p>
        </w:tc>
        <w:tc>
          <w:tcPr>
            <w:tcW w:w="905" w:type="dxa"/>
            <w:tcBorders>
              <w:top w:val="nil"/>
              <w:left w:val="nil"/>
              <w:bottom w:val="nil"/>
              <w:right w:val="nil"/>
            </w:tcBorders>
            <w:shd w:val="clear" w:color="auto" w:fill="auto"/>
            <w:vAlign w:val="center"/>
            <w:hideMark/>
          </w:tcPr>
          <w:p w14:paraId="7425036C"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3.49</w:t>
            </w:r>
          </w:p>
        </w:tc>
      </w:tr>
      <w:tr w:rsidR="00046514" w:rsidRPr="00C24B5F" w14:paraId="5A473697" w14:textId="77777777" w:rsidTr="0054105F">
        <w:trPr>
          <w:trHeight w:val="280"/>
        </w:trPr>
        <w:tc>
          <w:tcPr>
            <w:tcW w:w="335" w:type="dxa"/>
            <w:tcBorders>
              <w:top w:val="nil"/>
              <w:left w:val="nil"/>
              <w:bottom w:val="nil"/>
              <w:right w:val="nil"/>
            </w:tcBorders>
            <w:shd w:val="clear" w:color="000000" w:fill="C5D9F1"/>
            <w:vAlign w:val="center"/>
            <w:hideMark/>
          </w:tcPr>
          <w:p w14:paraId="0BBB7FA5" w14:textId="4761025A" w:rsidR="00046514" w:rsidRPr="00C24B5F" w:rsidRDefault="00490597"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w:t>
            </w:r>
          </w:p>
        </w:tc>
        <w:tc>
          <w:tcPr>
            <w:tcW w:w="5418" w:type="dxa"/>
            <w:tcBorders>
              <w:top w:val="nil"/>
              <w:left w:val="nil"/>
              <w:bottom w:val="nil"/>
              <w:right w:val="nil"/>
            </w:tcBorders>
            <w:shd w:val="clear" w:color="000000" w:fill="C5D9F1"/>
            <w:noWrap/>
            <w:vAlign w:val="center"/>
            <w:hideMark/>
          </w:tcPr>
          <w:p w14:paraId="331C8B40" w14:textId="77777777" w:rsidR="00046514" w:rsidRPr="00C24B5F" w:rsidRDefault="00046514" w:rsidP="00DB0EFA">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Mayor aprovechamiento de las energías renovables</w:t>
            </w:r>
          </w:p>
        </w:tc>
        <w:tc>
          <w:tcPr>
            <w:tcW w:w="1027" w:type="dxa"/>
            <w:tcBorders>
              <w:top w:val="nil"/>
              <w:left w:val="nil"/>
              <w:bottom w:val="nil"/>
              <w:right w:val="nil"/>
            </w:tcBorders>
            <w:shd w:val="clear" w:color="000000" w:fill="C5D9F1"/>
            <w:vAlign w:val="center"/>
            <w:hideMark/>
          </w:tcPr>
          <w:p w14:paraId="6916D377"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3.25</w:t>
            </w:r>
          </w:p>
        </w:tc>
        <w:tc>
          <w:tcPr>
            <w:tcW w:w="885" w:type="dxa"/>
            <w:tcBorders>
              <w:top w:val="nil"/>
              <w:left w:val="nil"/>
              <w:bottom w:val="nil"/>
              <w:right w:val="nil"/>
            </w:tcBorders>
            <w:shd w:val="clear" w:color="000000" w:fill="C5D9F1"/>
            <w:vAlign w:val="center"/>
            <w:hideMark/>
          </w:tcPr>
          <w:p w14:paraId="2BBB656E"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3.66</w:t>
            </w:r>
          </w:p>
        </w:tc>
        <w:tc>
          <w:tcPr>
            <w:tcW w:w="905" w:type="dxa"/>
            <w:tcBorders>
              <w:top w:val="nil"/>
              <w:left w:val="nil"/>
              <w:bottom w:val="nil"/>
              <w:right w:val="nil"/>
            </w:tcBorders>
            <w:shd w:val="clear" w:color="000000" w:fill="C5D9F1"/>
            <w:vAlign w:val="center"/>
            <w:hideMark/>
          </w:tcPr>
          <w:p w14:paraId="4F2F07B3" w14:textId="77777777" w:rsidR="00046514" w:rsidRPr="00C24B5F" w:rsidRDefault="00046514" w:rsidP="00DB0EFA">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3.46</w:t>
            </w:r>
          </w:p>
        </w:tc>
      </w:tr>
      <w:tr w:rsidR="00490597" w:rsidRPr="00C24B5F" w14:paraId="0A6A6410" w14:textId="77777777" w:rsidTr="0054105F">
        <w:trPr>
          <w:trHeight w:val="280"/>
        </w:trPr>
        <w:tc>
          <w:tcPr>
            <w:tcW w:w="335" w:type="dxa"/>
            <w:tcBorders>
              <w:top w:val="nil"/>
              <w:left w:val="nil"/>
              <w:bottom w:val="nil"/>
              <w:right w:val="nil"/>
            </w:tcBorders>
            <w:shd w:val="clear" w:color="auto" w:fill="auto"/>
            <w:vAlign w:val="center"/>
            <w:hideMark/>
          </w:tcPr>
          <w:p w14:paraId="79063384" w14:textId="7F9185DC"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4</w:t>
            </w:r>
          </w:p>
        </w:tc>
        <w:tc>
          <w:tcPr>
            <w:tcW w:w="5418" w:type="dxa"/>
            <w:tcBorders>
              <w:top w:val="nil"/>
              <w:left w:val="nil"/>
              <w:bottom w:val="nil"/>
              <w:right w:val="nil"/>
            </w:tcBorders>
            <w:shd w:val="clear" w:color="auto" w:fill="auto"/>
            <w:noWrap/>
            <w:vAlign w:val="center"/>
            <w:hideMark/>
          </w:tcPr>
          <w:p w14:paraId="7DF34809"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Universalización del uso de tecnología e innovación en educación</w:t>
            </w:r>
          </w:p>
        </w:tc>
        <w:tc>
          <w:tcPr>
            <w:tcW w:w="1027" w:type="dxa"/>
            <w:tcBorders>
              <w:top w:val="nil"/>
              <w:left w:val="nil"/>
              <w:bottom w:val="nil"/>
              <w:right w:val="nil"/>
            </w:tcBorders>
            <w:shd w:val="clear" w:color="auto" w:fill="auto"/>
            <w:vAlign w:val="center"/>
            <w:hideMark/>
          </w:tcPr>
          <w:p w14:paraId="791F6F7C"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3.13</w:t>
            </w:r>
          </w:p>
        </w:tc>
        <w:tc>
          <w:tcPr>
            <w:tcW w:w="885" w:type="dxa"/>
            <w:tcBorders>
              <w:top w:val="nil"/>
              <w:left w:val="nil"/>
              <w:bottom w:val="nil"/>
              <w:right w:val="nil"/>
            </w:tcBorders>
            <w:shd w:val="clear" w:color="auto" w:fill="auto"/>
            <w:vAlign w:val="center"/>
            <w:hideMark/>
          </w:tcPr>
          <w:p w14:paraId="4604EFB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3.73</w:t>
            </w:r>
          </w:p>
        </w:tc>
        <w:tc>
          <w:tcPr>
            <w:tcW w:w="905" w:type="dxa"/>
            <w:tcBorders>
              <w:top w:val="nil"/>
              <w:left w:val="nil"/>
              <w:bottom w:val="nil"/>
              <w:right w:val="nil"/>
            </w:tcBorders>
            <w:shd w:val="clear" w:color="auto" w:fill="auto"/>
            <w:vAlign w:val="center"/>
            <w:hideMark/>
          </w:tcPr>
          <w:p w14:paraId="466E2410"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3.43</w:t>
            </w:r>
          </w:p>
        </w:tc>
      </w:tr>
      <w:tr w:rsidR="00490597" w:rsidRPr="00C24B5F" w14:paraId="68B04561" w14:textId="77777777" w:rsidTr="0054105F">
        <w:trPr>
          <w:trHeight w:val="280"/>
        </w:trPr>
        <w:tc>
          <w:tcPr>
            <w:tcW w:w="335" w:type="dxa"/>
            <w:tcBorders>
              <w:top w:val="nil"/>
              <w:left w:val="nil"/>
              <w:bottom w:val="nil"/>
              <w:right w:val="nil"/>
            </w:tcBorders>
            <w:shd w:val="clear" w:color="000000" w:fill="C5D9F1"/>
            <w:vAlign w:val="center"/>
            <w:hideMark/>
          </w:tcPr>
          <w:p w14:paraId="2E8D8305" w14:textId="22C78E33"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5</w:t>
            </w:r>
          </w:p>
        </w:tc>
        <w:tc>
          <w:tcPr>
            <w:tcW w:w="5418" w:type="dxa"/>
            <w:tcBorders>
              <w:top w:val="nil"/>
              <w:left w:val="nil"/>
              <w:bottom w:val="nil"/>
              <w:right w:val="nil"/>
            </w:tcBorders>
            <w:shd w:val="clear" w:color="000000" w:fill="C5D9F1"/>
            <w:noWrap/>
            <w:vAlign w:val="center"/>
            <w:hideMark/>
          </w:tcPr>
          <w:p w14:paraId="05E81C0E"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Fortalecimiento y modernización del Estado</w:t>
            </w:r>
          </w:p>
        </w:tc>
        <w:tc>
          <w:tcPr>
            <w:tcW w:w="1027" w:type="dxa"/>
            <w:tcBorders>
              <w:top w:val="nil"/>
              <w:left w:val="nil"/>
              <w:bottom w:val="nil"/>
              <w:right w:val="nil"/>
            </w:tcBorders>
            <w:shd w:val="clear" w:color="000000" w:fill="C5D9F1"/>
            <w:vAlign w:val="center"/>
            <w:hideMark/>
          </w:tcPr>
          <w:p w14:paraId="3488F245"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3.27</w:t>
            </w:r>
          </w:p>
        </w:tc>
        <w:tc>
          <w:tcPr>
            <w:tcW w:w="885" w:type="dxa"/>
            <w:tcBorders>
              <w:top w:val="nil"/>
              <w:left w:val="nil"/>
              <w:bottom w:val="nil"/>
              <w:right w:val="nil"/>
            </w:tcBorders>
            <w:shd w:val="clear" w:color="000000" w:fill="C5D9F1"/>
            <w:vAlign w:val="center"/>
            <w:hideMark/>
          </w:tcPr>
          <w:p w14:paraId="04C308DA"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3.58</w:t>
            </w:r>
          </w:p>
        </w:tc>
        <w:tc>
          <w:tcPr>
            <w:tcW w:w="905" w:type="dxa"/>
            <w:tcBorders>
              <w:top w:val="nil"/>
              <w:left w:val="nil"/>
              <w:bottom w:val="nil"/>
              <w:right w:val="nil"/>
            </w:tcBorders>
            <w:shd w:val="clear" w:color="000000" w:fill="C5D9F1"/>
            <w:vAlign w:val="center"/>
            <w:hideMark/>
          </w:tcPr>
          <w:p w14:paraId="4937471F"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3.43</w:t>
            </w:r>
          </w:p>
        </w:tc>
      </w:tr>
      <w:tr w:rsidR="00490597" w:rsidRPr="00C24B5F" w14:paraId="0EA61B0F" w14:textId="77777777" w:rsidTr="0054105F">
        <w:trPr>
          <w:trHeight w:val="280"/>
        </w:trPr>
        <w:tc>
          <w:tcPr>
            <w:tcW w:w="335" w:type="dxa"/>
            <w:tcBorders>
              <w:top w:val="nil"/>
              <w:left w:val="nil"/>
              <w:bottom w:val="nil"/>
              <w:right w:val="nil"/>
            </w:tcBorders>
            <w:shd w:val="clear" w:color="auto" w:fill="auto"/>
            <w:vAlign w:val="center"/>
            <w:hideMark/>
          </w:tcPr>
          <w:p w14:paraId="4D628144" w14:textId="0D63F2C0"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6</w:t>
            </w:r>
          </w:p>
        </w:tc>
        <w:tc>
          <w:tcPr>
            <w:tcW w:w="5418" w:type="dxa"/>
            <w:tcBorders>
              <w:top w:val="nil"/>
              <w:left w:val="nil"/>
              <w:bottom w:val="nil"/>
              <w:right w:val="nil"/>
            </w:tcBorders>
            <w:shd w:val="clear" w:color="auto" w:fill="auto"/>
            <w:noWrap/>
            <w:vAlign w:val="center"/>
            <w:hideMark/>
          </w:tcPr>
          <w:p w14:paraId="5705DE2D"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Desarrollo de agricultura orgánica para la seguridad alimentaria</w:t>
            </w:r>
          </w:p>
        </w:tc>
        <w:tc>
          <w:tcPr>
            <w:tcW w:w="1027" w:type="dxa"/>
            <w:tcBorders>
              <w:top w:val="nil"/>
              <w:left w:val="nil"/>
              <w:bottom w:val="nil"/>
              <w:right w:val="nil"/>
            </w:tcBorders>
            <w:shd w:val="clear" w:color="auto" w:fill="auto"/>
            <w:vAlign w:val="center"/>
            <w:hideMark/>
          </w:tcPr>
          <w:p w14:paraId="17294156"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3.16</w:t>
            </w:r>
          </w:p>
        </w:tc>
        <w:tc>
          <w:tcPr>
            <w:tcW w:w="885" w:type="dxa"/>
            <w:tcBorders>
              <w:top w:val="nil"/>
              <w:left w:val="nil"/>
              <w:bottom w:val="nil"/>
              <w:right w:val="nil"/>
            </w:tcBorders>
            <w:shd w:val="clear" w:color="auto" w:fill="auto"/>
            <w:vAlign w:val="center"/>
            <w:hideMark/>
          </w:tcPr>
          <w:p w14:paraId="24BC43A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3.54</w:t>
            </w:r>
          </w:p>
        </w:tc>
        <w:tc>
          <w:tcPr>
            <w:tcW w:w="905" w:type="dxa"/>
            <w:tcBorders>
              <w:top w:val="nil"/>
              <w:left w:val="nil"/>
              <w:bottom w:val="nil"/>
              <w:right w:val="nil"/>
            </w:tcBorders>
            <w:shd w:val="clear" w:color="auto" w:fill="auto"/>
            <w:vAlign w:val="center"/>
            <w:hideMark/>
          </w:tcPr>
          <w:p w14:paraId="657D2FF8"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3.35</w:t>
            </w:r>
          </w:p>
        </w:tc>
      </w:tr>
      <w:tr w:rsidR="00490597" w:rsidRPr="00C24B5F" w14:paraId="4A9427F9" w14:textId="77777777" w:rsidTr="0054105F">
        <w:trPr>
          <w:trHeight w:val="280"/>
        </w:trPr>
        <w:tc>
          <w:tcPr>
            <w:tcW w:w="335" w:type="dxa"/>
            <w:tcBorders>
              <w:top w:val="nil"/>
              <w:left w:val="nil"/>
              <w:bottom w:val="nil"/>
              <w:right w:val="nil"/>
            </w:tcBorders>
            <w:shd w:val="clear" w:color="000000" w:fill="C5D9F1"/>
            <w:vAlign w:val="center"/>
            <w:hideMark/>
          </w:tcPr>
          <w:p w14:paraId="1568B963" w14:textId="7E19C466"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7</w:t>
            </w:r>
          </w:p>
        </w:tc>
        <w:tc>
          <w:tcPr>
            <w:tcW w:w="5418" w:type="dxa"/>
            <w:tcBorders>
              <w:top w:val="nil"/>
              <w:left w:val="nil"/>
              <w:bottom w:val="nil"/>
              <w:right w:val="nil"/>
            </w:tcBorders>
            <w:shd w:val="clear" w:color="000000" w:fill="C5D9F1"/>
            <w:noWrap/>
            <w:vAlign w:val="center"/>
            <w:hideMark/>
          </w:tcPr>
          <w:p w14:paraId="6D9CC183"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Masificación del uso de tecnología e innovación en salud</w:t>
            </w:r>
          </w:p>
        </w:tc>
        <w:tc>
          <w:tcPr>
            <w:tcW w:w="1027" w:type="dxa"/>
            <w:tcBorders>
              <w:top w:val="nil"/>
              <w:left w:val="nil"/>
              <w:bottom w:val="nil"/>
              <w:right w:val="nil"/>
            </w:tcBorders>
            <w:shd w:val="clear" w:color="000000" w:fill="C5D9F1"/>
            <w:vAlign w:val="center"/>
            <w:hideMark/>
          </w:tcPr>
          <w:p w14:paraId="31B8A16C"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3.04</w:t>
            </w:r>
          </w:p>
        </w:tc>
        <w:tc>
          <w:tcPr>
            <w:tcW w:w="885" w:type="dxa"/>
            <w:tcBorders>
              <w:top w:val="nil"/>
              <w:left w:val="nil"/>
              <w:bottom w:val="nil"/>
              <w:right w:val="nil"/>
            </w:tcBorders>
            <w:shd w:val="clear" w:color="000000" w:fill="C5D9F1"/>
            <w:vAlign w:val="center"/>
            <w:hideMark/>
          </w:tcPr>
          <w:p w14:paraId="13157631"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3.66</w:t>
            </w:r>
          </w:p>
        </w:tc>
        <w:tc>
          <w:tcPr>
            <w:tcW w:w="905" w:type="dxa"/>
            <w:tcBorders>
              <w:top w:val="nil"/>
              <w:left w:val="nil"/>
              <w:bottom w:val="nil"/>
              <w:right w:val="nil"/>
            </w:tcBorders>
            <w:shd w:val="clear" w:color="000000" w:fill="C5D9F1"/>
            <w:vAlign w:val="center"/>
            <w:hideMark/>
          </w:tcPr>
          <w:p w14:paraId="3963F3F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3.35</w:t>
            </w:r>
          </w:p>
        </w:tc>
      </w:tr>
      <w:tr w:rsidR="00490597" w:rsidRPr="00C24B5F" w14:paraId="30EDA504" w14:textId="77777777" w:rsidTr="0054105F">
        <w:trPr>
          <w:trHeight w:val="280"/>
        </w:trPr>
        <w:tc>
          <w:tcPr>
            <w:tcW w:w="335" w:type="dxa"/>
            <w:tcBorders>
              <w:top w:val="nil"/>
              <w:left w:val="nil"/>
              <w:bottom w:val="nil"/>
              <w:right w:val="nil"/>
            </w:tcBorders>
            <w:shd w:val="clear" w:color="auto" w:fill="auto"/>
            <w:vAlign w:val="center"/>
            <w:hideMark/>
          </w:tcPr>
          <w:p w14:paraId="30CE46FC" w14:textId="6CA62D56"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8</w:t>
            </w:r>
          </w:p>
        </w:tc>
        <w:tc>
          <w:tcPr>
            <w:tcW w:w="5418" w:type="dxa"/>
            <w:tcBorders>
              <w:top w:val="nil"/>
              <w:left w:val="nil"/>
              <w:bottom w:val="nil"/>
              <w:right w:val="nil"/>
            </w:tcBorders>
            <w:shd w:val="clear" w:color="auto" w:fill="auto"/>
            <w:noWrap/>
            <w:vAlign w:val="center"/>
            <w:hideMark/>
          </w:tcPr>
          <w:p w14:paraId="74860EFB"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Impulso de incentivos para la formalización de empresas y laboral</w:t>
            </w:r>
          </w:p>
        </w:tc>
        <w:tc>
          <w:tcPr>
            <w:tcW w:w="1027" w:type="dxa"/>
            <w:tcBorders>
              <w:top w:val="nil"/>
              <w:left w:val="nil"/>
              <w:bottom w:val="nil"/>
              <w:right w:val="nil"/>
            </w:tcBorders>
            <w:shd w:val="clear" w:color="auto" w:fill="auto"/>
            <w:vAlign w:val="center"/>
            <w:hideMark/>
          </w:tcPr>
          <w:p w14:paraId="55F9A06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3.15</w:t>
            </w:r>
          </w:p>
        </w:tc>
        <w:tc>
          <w:tcPr>
            <w:tcW w:w="885" w:type="dxa"/>
            <w:tcBorders>
              <w:top w:val="nil"/>
              <w:left w:val="nil"/>
              <w:bottom w:val="nil"/>
              <w:right w:val="nil"/>
            </w:tcBorders>
            <w:shd w:val="clear" w:color="auto" w:fill="auto"/>
            <w:vAlign w:val="center"/>
            <w:hideMark/>
          </w:tcPr>
          <w:p w14:paraId="648C6F81"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3.45</w:t>
            </w:r>
          </w:p>
        </w:tc>
        <w:tc>
          <w:tcPr>
            <w:tcW w:w="905" w:type="dxa"/>
            <w:tcBorders>
              <w:top w:val="nil"/>
              <w:left w:val="nil"/>
              <w:bottom w:val="nil"/>
              <w:right w:val="nil"/>
            </w:tcBorders>
            <w:shd w:val="clear" w:color="auto" w:fill="auto"/>
            <w:vAlign w:val="center"/>
            <w:hideMark/>
          </w:tcPr>
          <w:p w14:paraId="7A9E9601"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3.30</w:t>
            </w:r>
          </w:p>
        </w:tc>
      </w:tr>
      <w:tr w:rsidR="00490597" w:rsidRPr="00C24B5F" w14:paraId="3EF5AE3D" w14:textId="77777777" w:rsidTr="0054105F">
        <w:trPr>
          <w:trHeight w:val="280"/>
        </w:trPr>
        <w:tc>
          <w:tcPr>
            <w:tcW w:w="335" w:type="dxa"/>
            <w:tcBorders>
              <w:top w:val="nil"/>
              <w:left w:val="nil"/>
              <w:bottom w:val="nil"/>
              <w:right w:val="nil"/>
            </w:tcBorders>
            <w:shd w:val="clear" w:color="000000" w:fill="C5D9F1"/>
            <w:vAlign w:val="center"/>
            <w:hideMark/>
          </w:tcPr>
          <w:p w14:paraId="27E05FA6" w14:textId="5B0C5D31"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9</w:t>
            </w:r>
          </w:p>
        </w:tc>
        <w:tc>
          <w:tcPr>
            <w:tcW w:w="5418" w:type="dxa"/>
            <w:tcBorders>
              <w:top w:val="nil"/>
              <w:left w:val="nil"/>
              <w:bottom w:val="nil"/>
              <w:right w:val="nil"/>
            </w:tcBorders>
            <w:shd w:val="clear" w:color="000000" w:fill="C5D9F1"/>
            <w:noWrap/>
            <w:vAlign w:val="center"/>
            <w:hideMark/>
          </w:tcPr>
          <w:p w14:paraId="65C22AEF"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Mayor construcción de edificaciones sismo resistentes</w:t>
            </w:r>
          </w:p>
        </w:tc>
        <w:tc>
          <w:tcPr>
            <w:tcW w:w="1027" w:type="dxa"/>
            <w:tcBorders>
              <w:top w:val="nil"/>
              <w:left w:val="nil"/>
              <w:bottom w:val="nil"/>
              <w:right w:val="nil"/>
            </w:tcBorders>
            <w:shd w:val="clear" w:color="000000" w:fill="C5D9F1"/>
            <w:vAlign w:val="center"/>
            <w:hideMark/>
          </w:tcPr>
          <w:p w14:paraId="64F6058A"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3.07</w:t>
            </w:r>
          </w:p>
        </w:tc>
        <w:tc>
          <w:tcPr>
            <w:tcW w:w="885" w:type="dxa"/>
            <w:tcBorders>
              <w:top w:val="nil"/>
              <w:left w:val="nil"/>
              <w:bottom w:val="nil"/>
              <w:right w:val="nil"/>
            </w:tcBorders>
            <w:shd w:val="clear" w:color="000000" w:fill="C5D9F1"/>
            <w:vAlign w:val="center"/>
            <w:hideMark/>
          </w:tcPr>
          <w:p w14:paraId="4D3F5C7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3.42</w:t>
            </w:r>
          </w:p>
        </w:tc>
        <w:tc>
          <w:tcPr>
            <w:tcW w:w="905" w:type="dxa"/>
            <w:tcBorders>
              <w:top w:val="nil"/>
              <w:left w:val="nil"/>
              <w:bottom w:val="nil"/>
              <w:right w:val="nil"/>
            </w:tcBorders>
            <w:shd w:val="clear" w:color="000000" w:fill="C5D9F1"/>
            <w:vAlign w:val="center"/>
            <w:hideMark/>
          </w:tcPr>
          <w:p w14:paraId="12CC340E"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3.25</w:t>
            </w:r>
          </w:p>
        </w:tc>
      </w:tr>
      <w:tr w:rsidR="00490597" w:rsidRPr="00C24B5F" w14:paraId="0B2BA201" w14:textId="77777777" w:rsidTr="0054105F">
        <w:trPr>
          <w:trHeight w:val="280"/>
        </w:trPr>
        <w:tc>
          <w:tcPr>
            <w:tcW w:w="335" w:type="dxa"/>
            <w:tcBorders>
              <w:top w:val="nil"/>
              <w:left w:val="nil"/>
              <w:bottom w:val="nil"/>
              <w:right w:val="nil"/>
            </w:tcBorders>
            <w:shd w:val="clear" w:color="auto" w:fill="auto"/>
            <w:vAlign w:val="center"/>
            <w:hideMark/>
          </w:tcPr>
          <w:p w14:paraId="722A39FE" w14:textId="74B42DFE"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10</w:t>
            </w:r>
          </w:p>
        </w:tc>
        <w:tc>
          <w:tcPr>
            <w:tcW w:w="5418" w:type="dxa"/>
            <w:tcBorders>
              <w:top w:val="nil"/>
              <w:left w:val="nil"/>
              <w:bottom w:val="nil"/>
              <w:right w:val="nil"/>
            </w:tcBorders>
            <w:shd w:val="clear" w:color="auto" w:fill="auto"/>
            <w:noWrap/>
            <w:vAlign w:val="center"/>
            <w:hideMark/>
          </w:tcPr>
          <w:p w14:paraId="58FFAB53"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Impulso a las inversiones verdes</w:t>
            </w:r>
          </w:p>
        </w:tc>
        <w:tc>
          <w:tcPr>
            <w:tcW w:w="1027" w:type="dxa"/>
            <w:tcBorders>
              <w:top w:val="nil"/>
              <w:left w:val="nil"/>
              <w:bottom w:val="nil"/>
              <w:right w:val="nil"/>
            </w:tcBorders>
            <w:shd w:val="clear" w:color="auto" w:fill="auto"/>
            <w:vAlign w:val="center"/>
            <w:hideMark/>
          </w:tcPr>
          <w:p w14:paraId="635C7846"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3.07</w:t>
            </w:r>
          </w:p>
        </w:tc>
        <w:tc>
          <w:tcPr>
            <w:tcW w:w="885" w:type="dxa"/>
            <w:tcBorders>
              <w:top w:val="nil"/>
              <w:left w:val="nil"/>
              <w:bottom w:val="nil"/>
              <w:right w:val="nil"/>
            </w:tcBorders>
            <w:shd w:val="clear" w:color="auto" w:fill="auto"/>
            <w:vAlign w:val="center"/>
            <w:hideMark/>
          </w:tcPr>
          <w:p w14:paraId="6D7F0F8F"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3.42</w:t>
            </w:r>
          </w:p>
        </w:tc>
        <w:tc>
          <w:tcPr>
            <w:tcW w:w="905" w:type="dxa"/>
            <w:tcBorders>
              <w:top w:val="nil"/>
              <w:left w:val="nil"/>
              <w:bottom w:val="nil"/>
              <w:right w:val="nil"/>
            </w:tcBorders>
            <w:shd w:val="clear" w:color="auto" w:fill="auto"/>
            <w:vAlign w:val="center"/>
            <w:hideMark/>
          </w:tcPr>
          <w:p w14:paraId="3E84E400"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3.25</w:t>
            </w:r>
          </w:p>
        </w:tc>
      </w:tr>
      <w:tr w:rsidR="00490597" w:rsidRPr="00C24B5F" w14:paraId="6E3A2556" w14:textId="77777777" w:rsidTr="0054105F">
        <w:trPr>
          <w:trHeight w:val="280"/>
        </w:trPr>
        <w:tc>
          <w:tcPr>
            <w:tcW w:w="335" w:type="dxa"/>
            <w:tcBorders>
              <w:top w:val="nil"/>
              <w:left w:val="nil"/>
              <w:bottom w:val="nil"/>
              <w:right w:val="nil"/>
            </w:tcBorders>
            <w:shd w:val="clear" w:color="000000" w:fill="C5D9F1"/>
            <w:vAlign w:val="center"/>
            <w:hideMark/>
          </w:tcPr>
          <w:p w14:paraId="23F2B736" w14:textId="4921317C"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11</w:t>
            </w:r>
          </w:p>
        </w:tc>
        <w:tc>
          <w:tcPr>
            <w:tcW w:w="5418" w:type="dxa"/>
            <w:tcBorders>
              <w:top w:val="nil"/>
              <w:left w:val="nil"/>
              <w:bottom w:val="nil"/>
              <w:right w:val="nil"/>
            </w:tcBorders>
            <w:shd w:val="clear" w:color="000000" w:fill="C5D9F1"/>
            <w:noWrap/>
            <w:vAlign w:val="center"/>
            <w:hideMark/>
          </w:tcPr>
          <w:p w14:paraId="316B6AF5"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Repoblamiento y modernización de áreas rurales</w:t>
            </w:r>
          </w:p>
        </w:tc>
        <w:tc>
          <w:tcPr>
            <w:tcW w:w="1027" w:type="dxa"/>
            <w:tcBorders>
              <w:top w:val="nil"/>
              <w:left w:val="nil"/>
              <w:bottom w:val="nil"/>
              <w:right w:val="nil"/>
            </w:tcBorders>
            <w:shd w:val="clear" w:color="000000" w:fill="C5D9F1"/>
            <w:vAlign w:val="center"/>
            <w:hideMark/>
          </w:tcPr>
          <w:p w14:paraId="00F318C4"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2.94</w:t>
            </w:r>
          </w:p>
        </w:tc>
        <w:tc>
          <w:tcPr>
            <w:tcW w:w="885" w:type="dxa"/>
            <w:tcBorders>
              <w:top w:val="nil"/>
              <w:left w:val="nil"/>
              <w:bottom w:val="nil"/>
              <w:right w:val="nil"/>
            </w:tcBorders>
            <w:shd w:val="clear" w:color="000000" w:fill="C5D9F1"/>
            <w:vAlign w:val="center"/>
            <w:hideMark/>
          </w:tcPr>
          <w:p w14:paraId="0909CFED"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3.43</w:t>
            </w:r>
          </w:p>
        </w:tc>
        <w:tc>
          <w:tcPr>
            <w:tcW w:w="905" w:type="dxa"/>
            <w:tcBorders>
              <w:top w:val="nil"/>
              <w:left w:val="nil"/>
              <w:bottom w:val="nil"/>
              <w:right w:val="nil"/>
            </w:tcBorders>
            <w:shd w:val="clear" w:color="000000" w:fill="C5D9F1"/>
            <w:vAlign w:val="center"/>
            <w:hideMark/>
          </w:tcPr>
          <w:p w14:paraId="587A7DD4"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3.19</w:t>
            </w:r>
          </w:p>
        </w:tc>
      </w:tr>
      <w:tr w:rsidR="00490597" w:rsidRPr="00C24B5F" w14:paraId="1080E99B" w14:textId="77777777" w:rsidTr="0054105F">
        <w:trPr>
          <w:trHeight w:val="280"/>
        </w:trPr>
        <w:tc>
          <w:tcPr>
            <w:tcW w:w="335" w:type="dxa"/>
            <w:tcBorders>
              <w:top w:val="nil"/>
              <w:left w:val="nil"/>
              <w:bottom w:val="nil"/>
              <w:right w:val="nil"/>
            </w:tcBorders>
            <w:shd w:val="clear" w:color="auto" w:fill="auto"/>
            <w:vAlign w:val="center"/>
            <w:hideMark/>
          </w:tcPr>
          <w:p w14:paraId="47B74B61" w14:textId="1D2CCDFD"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12</w:t>
            </w:r>
          </w:p>
        </w:tc>
        <w:tc>
          <w:tcPr>
            <w:tcW w:w="5418" w:type="dxa"/>
            <w:tcBorders>
              <w:top w:val="nil"/>
              <w:left w:val="nil"/>
              <w:bottom w:val="nil"/>
              <w:right w:val="nil"/>
            </w:tcBorders>
            <w:shd w:val="clear" w:color="auto" w:fill="auto"/>
            <w:noWrap/>
            <w:vAlign w:val="center"/>
            <w:hideMark/>
          </w:tcPr>
          <w:p w14:paraId="5DD39AE2"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Explotación de minerales alternativos</w:t>
            </w:r>
          </w:p>
        </w:tc>
        <w:tc>
          <w:tcPr>
            <w:tcW w:w="1027" w:type="dxa"/>
            <w:tcBorders>
              <w:top w:val="nil"/>
              <w:left w:val="nil"/>
              <w:bottom w:val="nil"/>
              <w:right w:val="nil"/>
            </w:tcBorders>
            <w:shd w:val="clear" w:color="auto" w:fill="auto"/>
            <w:vAlign w:val="center"/>
            <w:hideMark/>
          </w:tcPr>
          <w:p w14:paraId="19E9B75B"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3.06</w:t>
            </w:r>
          </w:p>
        </w:tc>
        <w:tc>
          <w:tcPr>
            <w:tcW w:w="885" w:type="dxa"/>
            <w:tcBorders>
              <w:top w:val="nil"/>
              <w:left w:val="nil"/>
              <w:bottom w:val="nil"/>
              <w:right w:val="nil"/>
            </w:tcBorders>
            <w:shd w:val="clear" w:color="auto" w:fill="auto"/>
            <w:vAlign w:val="center"/>
            <w:hideMark/>
          </w:tcPr>
          <w:p w14:paraId="362BDD13"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3.28</w:t>
            </w:r>
          </w:p>
        </w:tc>
        <w:tc>
          <w:tcPr>
            <w:tcW w:w="905" w:type="dxa"/>
            <w:tcBorders>
              <w:top w:val="nil"/>
              <w:left w:val="nil"/>
              <w:bottom w:val="nil"/>
              <w:right w:val="nil"/>
            </w:tcBorders>
            <w:shd w:val="clear" w:color="auto" w:fill="auto"/>
            <w:vAlign w:val="center"/>
            <w:hideMark/>
          </w:tcPr>
          <w:p w14:paraId="4BCCF286"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3.17</w:t>
            </w:r>
          </w:p>
        </w:tc>
      </w:tr>
      <w:tr w:rsidR="00490597" w:rsidRPr="00C24B5F" w14:paraId="0FEB4053" w14:textId="77777777" w:rsidTr="0054105F">
        <w:trPr>
          <w:trHeight w:val="280"/>
        </w:trPr>
        <w:tc>
          <w:tcPr>
            <w:tcW w:w="335" w:type="dxa"/>
            <w:tcBorders>
              <w:top w:val="nil"/>
              <w:left w:val="nil"/>
              <w:bottom w:val="nil"/>
              <w:right w:val="nil"/>
            </w:tcBorders>
            <w:shd w:val="clear" w:color="000000" w:fill="C5D9F1"/>
            <w:vAlign w:val="center"/>
            <w:hideMark/>
          </w:tcPr>
          <w:p w14:paraId="3C8E9A81" w14:textId="72B0D353"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13</w:t>
            </w:r>
          </w:p>
        </w:tc>
        <w:tc>
          <w:tcPr>
            <w:tcW w:w="5418" w:type="dxa"/>
            <w:tcBorders>
              <w:top w:val="nil"/>
              <w:left w:val="nil"/>
              <w:bottom w:val="nil"/>
              <w:right w:val="nil"/>
            </w:tcBorders>
            <w:shd w:val="clear" w:color="000000" w:fill="C5D9F1"/>
            <w:noWrap/>
            <w:vAlign w:val="center"/>
            <w:hideMark/>
          </w:tcPr>
          <w:p w14:paraId="45CA0D5F"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Cierre de la brecha digital</w:t>
            </w:r>
          </w:p>
        </w:tc>
        <w:tc>
          <w:tcPr>
            <w:tcW w:w="1027" w:type="dxa"/>
            <w:tcBorders>
              <w:top w:val="nil"/>
              <w:left w:val="nil"/>
              <w:bottom w:val="nil"/>
              <w:right w:val="nil"/>
            </w:tcBorders>
            <w:shd w:val="clear" w:color="000000" w:fill="C5D9F1"/>
            <w:vAlign w:val="center"/>
            <w:hideMark/>
          </w:tcPr>
          <w:p w14:paraId="736FCC6D"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2.85</w:t>
            </w:r>
          </w:p>
        </w:tc>
        <w:tc>
          <w:tcPr>
            <w:tcW w:w="885" w:type="dxa"/>
            <w:tcBorders>
              <w:top w:val="nil"/>
              <w:left w:val="nil"/>
              <w:bottom w:val="nil"/>
              <w:right w:val="nil"/>
            </w:tcBorders>
            <w:shd w:val="clear" w:color="000000" w:fill="C5D9F1"/>
            <w:vAlign w:val="center"/>
            <w:hideMark/>
          </w:tcPr>
          <w:p w14:paraId="2302666A"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3.46</w:t>
            </w:r>
          </w:p>
        </w:tc>
        <w:tc>
          <w:tcPr>
            <w:tcW w:w="905" w:type="dxa"/>
            <w:tcBorders>
              <w:top w:val="nil"/>
              <w:left w:val="nil"/>
              <w:bottom w:val="nil"/>
              <w:right w:val="nil"/>
            </w:tcBorders>
            <w:shd w:val="clear" w:color="000000" w:fill="C5D9F1"/>
            <w:vAlign w:val="center"/>
            <w:hideMark/>
          </w:tcPr>
          <w:p w14:paraId="2E1FAAE1"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3.16</w:t>
            </w:r>
          </w:p>
        </w:tc>
      </w:tr>
      <w:tr w:rsidR="00490597" w:rsidRPr="00C24B5F" w14:paraId="39C5A102" w14:textId="77777777" w:rsidTr="0054105F">
        <w:trPr>
          <w:trHeight w:val="280"/>
        </w:trPr>
        <w:tc>
          <w:tcPr>
            <w:tcW w:w="335" w:type="dxa"/>
            <w:tcBorders>
              <w:top w:val="nil"/>
              <w:left w:val="nil"/>
              <w:bottom w:val="nil"/>
              <w:right w:val="nil"/>
            </w:tcBorders>
            <w:shd w:val="clear" w:color="auto" w:fill="auto"/>
            <w:vAlign w:val="center"/>
            <w:hideMark/>
          </w:tcPr>
          <w:p w14:paraId="4F0F67AC" w14:textId="40BCE28F"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14</w:t>
            </w:r>
          </w:p>
        </w:tc>
        <w:tc>
          <w:tcPr>
            <w:tcW w:w="5418" w:type="dxa"/>
            <w:tcBorders>
              <w:top w:val="nil"/>
              <w:left w:val="nil"/>
              <w:bottom w:val="nil"/>
              <w:right w:val="nil"/>
            </w:tcBorders>
            <w:shd w:val="clear" w:color="auto" w:fill="auto"/>
            <w:noWrap/>
            <w:vAlign w:val="center"/>
            <w:hideMark/>
          </w:tcPr>
          <w:p w14:paraId="1D09222E" w14:textId="77777777" w:rsidR="00490597" w:rsidRPr="00C24B5F" w:rsidRDefault="00490597" w:rsidP="00490597">
            <w:pPr>
              <w:spacing w:after="0" w:line="240" w:lineRule="auto"/>
              <w:rPr>
                <w:rFonts w:eastAsia="Times New Roman" w:cstheme="minorHAnsi"/>
                <w:color w:val="333333"/>
                <w:kern w:val="0"/>
                <w:sz w:val="18"/>
                <w:szCs w:val="18"/>
                <w:lang w:eastAsia="es-PE"/>
                <w14:ligatures w14:val="none"/>
              </w:rPr>
            </w:pPr>
            <w:r w:rsidRPr="00C24B5F">
              <w:rPr>
                <w:rFonts w:eastAsia="Times New Roman" w:cstheme="minorHAnsi"/>
                <w:color w:val="333333"/>
                <w:kern w:val="0"/>
                <w:sz w:val="18"/>
                <w:szCs w:val="18"/>
                <w:lang w:eastAsia="es-PE"/>
                <w14:ligatures w14:val="none"/>
              </w:rPr>
              <w:t>Utilización de neurotecnologías</w:t>
            </w:r>
          </w:p>
        </w:tc>
        <w:tc>
          <w:tcPr>
            <w:tcW w:w="1027" w:type="dxa"/>
            <w:tcBorders>
              <w:top w:val="nil"/>
              <w:left w:val="nil"/>
              <w:bottom w:val="nil"/>
              <w:right w:val="nil"/>
            </w:tcBorders>
            <w:shd w:val="clear" w:color="auto" w:fill="auto"/>
            <w:vAlign w:val="center"/>
            <w:hideMark/>
          </w:tcPr>
          <w:p w14:paraId="0270F962"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2.81</w:t>
            </w:r>
          </w:p>
        </w:tc>
        <w:tc>
          <w:tcPr>
            <w:tcW w:w="885" w:type="dxa"/>
            <w:tcBorders>
              <w:top w:val="nil"/>
              <w:left w:val="nil"/>
              <w:bottom w:val="nil"/>
              <w:right w:val="nil"/>
            </w:tcBorders>
            <w:shd w:val="clear" w:color="auto" w:fill="auto"/>
            <w:vAlign w:val="center"/>
            <w:hideMark/>
          </w:tcPr>
          <w:p w14:paraId="431BE0B2"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3.27</w:t>
            </w:r>
          </w:p>
        </w:tc>
        <w:tc>
          <w:tcPr>
            <w:tcW w:w="905" w:type="dxa"/>
            <w:tcBorders>
              <w:top w:val="nil"/>
              <w:left w:val="nil"/>
              <w:bottom w:val="nil"/>
              <w:right w:val="nil"/>
            </w:tcBorders>
            <w:shd w:val="clear" w:color="auto" w:fill="auto"/>
            <w:vAlign w:val="center"/>
            <w:hideMark/>
          </w:tcPr>
          <w:p w14:paraId="1F87DA12" w14:textId="77777777" w:rsidR="00490597" w:rsidRPr="00C24B5F" w:rsidRDefault="00490597" w:rsidP="00490597">
            <w:pPr>
              <w:spacing w:after="0" w:line="240" w:lineRule="auto"/>
              <w:jc w:val="center"/>
              <w:rPr>
                <w:rFonts w:eastAsia="Times New Roman" w:cstheme="minorHAnsi"/>
                <w:color w:val="000000"/>
                <w:kern w:val="0"/>
                <w:sz w:val="18"/>
                <w:szCs w:val="18"/>
                <w:lang w:eastAsia="es-PE"/>
                <w14:ligatures w14:val="none"/>
              </w:rPr>
            </w:pPr>
            <w:r w:rsidRPr="00C24B5F">
              <w:rPr>
                <w:rFonts w:eastAsia="Times New Roman" w:cstheme="minorHAnsi"/>
                <w:color w:val="000000"/>
                <w:kern w:val="0"/>
                <w:sz w:val="18"/>
                <w:szCs w:val="18"/>
                <w:lang w:eastAsia="es-PE"/>
                <w14:ligatures w14:val="none"/>
              </w:rPr>
              <w:t>3.04</w:t>
            </w:r>
          </w:p>
        </w:tc>
      </w:tr>
    </w:tbl>
    <w:bookmarkEnd w:id="1112"/>
    <w:p w14:paraId="30F6E95B" w14:textId="0CC9D946" w:rsidR="0087199C" w:rsidRPr="00FA7FF4" w:rsidRDefault="0087199C" w:rsidP="0087199C">
      <w:pPr>
        <w:spacing w:after="0" w:line="240" w:lineRule="auto"/>
        <w:ind w:left="425"/>
        <w:jc w:val="right"/>
        <w:rPr>
          <w:sz w:val="18"/>
          <w:szCs w:val="18"/>
        </w:rPr>
      </w:pPr>
      <w:r w:rsidRPr="00FA7FF4">
        <w:rPr>
          <w:sz w:val="16"/>
          <w:szCs w:val="18"/>
        </w:rPr>
        <w:t xml:space="preserve">Fuente: </w:t>
      </w:r>
      <w:del w:id="1113"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1114" w:author="Direccion de Politicas y Gestion en Derechos Humanos 14" w:date="2023-12-14T10:31:00Z">
        <w:r w:rsidR="00DC3106">
          <w:rPr>
            <w:sz w:val="16"/>
            <w:szCs w:val="18"/>
          </w:rPr>
          <w:t>Estudio prospectivo sobre los derechos humanos en el Perú</w:t>
        </w:r>
      </w:ins>
    </w:p>
    <w:p w14:paraId="469CCBB7" w14:textId="77777777" w:rsidR="000C0351" w:rsidRDefault="000C0351" w:rsidP="00E577FF">
      <w:pPr>
        <w:spacing w:before="100" w:beforeAutospacing="1" w:after="100" w:afterAutospacing="1" w:line="288" w:lineRule="auto"/>
        <w:jc w:val="both"/>
        <w:rPr>
          <w:sz w:val="20"/>
        </w:rPr>
      </w:pPr>
      <w:r w:rsidRPr="000C0351">
        <w:rPr>
          <w:sz w:val="20"/>
        </w:rPr>
        <w:t>Con el objetivo de ofrecer una representación completa y visual del nivel de impacto, así como la probabilidad de ocurrencia asociada a las oportunidades identificadas, se llevó a cabo un mapeo de las mismas. Este proceso tiene como propósito contribuir a una comprensión detallada de las oportunidades identificadas, permitiendo una visualización clara de su posición relativa en términos de impacto y probabilidad. En este contexto, la siguiente figura presenta de manera gráfica la distribución de estas oportunidades en un espacio bidimensional, destacando las áreas donde se superponen la magnitud de impacto y la probabilidad de ocurrencia.</w:t>
      </w:r>
    </w:p>
    <w:p w14:paraId="153554F1" w14:textId="492C6147" w:rsidR="006D29B4" w:rsidRDefault="00940225" w:rsidP="0054105F">
      <w:pPr>
        <w:spacing w:before="100" w:beforeAutospacing="1" w:after="100" w:afterAutospacing="1" w:line="288" w:lineRule="auto"/>
        <w:jc w:val="center"/>
        <w:rPr>
          <w:sz w:val="20"/>
        </w:rPr>
      </w:pPr>
      <w:r>
        <w:rPr>
          <w:noProof/>
          <w:sz w:val="20"/>
        </w:rPr>
        <w:lastRenderedPageBreak/>
        <w:drawing>
          <wp:inline distT="0" distB="0" distL="0" distR="0" wp14:anchorId="6A906CA7" wp14:editId="5AC8259F">
            <wp:extent cx="5414839" cy="3699774"/>
            <wp:effectExtent l="0" t="0" r="0" b="0"/>
            <wp:docPr id="18313104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email">
                      <a:extLst>
                        <a:ext uri="{28A0092B-C50C-407E-A947-70E740481C1C}">
                          <a14:useLocalDpi xmlns:a14="http://schemas.microsoft.com/office/drawing/2010/main" val="0"/>
                        </a:ext>
                      </a:extLst>
                    </a:blip>
                    <a:srcRect/>
                    <a:stretch>
                      <a:fillRect/>
                    </a:stretch>
                  </pic:blipFill>
                  <pic:spPr bwMode="auto">
                    <a:xfrm>
                      <a:off x="0" y="0"/>
                      <a:ext cx="5438082" cy="3715655"/>
                    </a:xfrm>
                    <a:prstGeom prst="rect">
                      <a:avLst/>
                    </a:prstGeom>
                    <a:noFill/>
                  </pic:spPr>
                </pic:pic>
              </a:graphicData>
            </a:graphic>
          </wp:inline>
        </w:drawing>
      </w:r>
    </w:p>
    <w:p w14:paraId="5E13182D" w14:textId="532C7063" w:rsidR="006305D1" w:rsidRDefault="00C24B5F" w:rsidP="009F1E6E">
      <w:pPr>
        <w:spacing w:after="0" w:line="240" w:lineRule="auto"/>
        <w:ind w:left="425"/>
        <w:jc w:val="both"/>
        <w:rPr>
          <w:b/>
          <w:bCs/>
          <w:sz w:val="20"/>
        </w:rPr>
      </w:pPr>
      <w:bookmarkStart w:id="1115" w:name="_Toc152615062"/>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8</w:t>
      </w:r>
      <w:r w:rsidRPr="008B1424">
        <w:rPr>
          <w:b/>
          <w:bCs/>
          <w:i/>
          <w:iCs/>
          <w:sz w:val="20"/>
        </w:rPr>
        <w:fldChar w:fldCharType="end"/>
      </w:r>
      <w:r w:rsidRPr="00454A7C">
        <w:rPr>
          <w:sz w:val="20"/>
        </w:rPr>
        <w:t>:</w:t>
      </w:r>
      <w:r>
        <w:rPr>
          <w:sz w:val="20"/>
        </w:rPr>
        <w:t xml:space="preserve"> </w:t>
      </w:r>
      <w:r w:rsidR="006305D1" w:rsidRPr="00C916B6">
        <w:rPr>
          <w:sz w:val="20"/>
        </w:rPr>
        <w:t>Map</w:t>
      </w:r>
      <w:r w:rsidR="006305D1">
        <w:rPr>
          <w:sz w:val="20"/>
        </w:rPr>
        <w:t xml:space="preserve">eo </w:t>
      </w:r>
      <w:r w:rsidR="006305D1" w:rsidRPr="00C916B6">
        <w:rPr>
          <w:sz w:val="20"/>
        </w:rPr>
        <w:t xml:space="preserve">de </w:t>
      </w:r>
      <w:r w:rsidR="006305D1">
        <w:rPr>
          <w:sz w:val="20"/>
        </w:rPr>
        <w:t>oportunidades identificadas</w:t>
      </w:r>
      <w:bookmarkEnd w:id="1115"/>
    </w:p>
    <w:p w14:paraId="7C8DE122" w14:textId="36A0FCC4" w:rsidR="009F1E6E" w:rsidRPr="0087199C" w:rsidRDefault="0087199C" w:rsidP="0087199C">
      <w:pPr>
        <w:spacing w:after="0" w:line="240" w:lineRule="auto"/>
        <w:ind w:left="425"/>
        <w:rPr>
          <w:sz w:val="18"/>
          <w:szCs w:val="18"/>
        </w:rPr>
      </w:pPr>
      <w:r w:rsidRPr="00FA7FF4">
        <w:rPr>
          <w:sz w:val="16"/>
          <w:szCs w:val="18"/>
        </w:rPr>
        <w:t xml:space="preserve">Fuente: </w:t>
      </w:r>
      <w:del w:id="1116" w:author="Direccion de Politicas y Gestion en Derechos Humanos 14" w:date="2023-12-14T10:31:00Z">
        <w:r w:rsidRPr="00FA7FF4" w:rsidDel="00DC3106">
          <w:rPr>
            <w:sz w:val="16"/>
            <w:szCs w:val="18"/>
          </w:rPr>
          <w:delText>Estudio prospectivo: “</w:delText>
        </w:r>
        <w:r w:rsidR="00976F0A" w:rsidRPr="00FA7FF4" w:rsidDel="00DC3106">
          <w:rPr>
            <w:sz w:val="16"/>
            <w:szCs w:val="18"/>
          </w:rPr>
          <w:delText xml:space="preserve">El </w:delText>
        </w:r>
        <w:r w:rsidRPr="00FA7FF4" w:rsidDel="00DC3106">
          <w:rPr>
            <w:sz w:val="16"/>
            <w:szCs w:val="18"/>
          </w:rPr>
          <w:delText>futuro de los derechos humanos en el Perú”</w:delText>
        </w:r>
      </w:del>
      <w:ins w:id="1117" w:author="Direccion de Politicas y Gestion en Derechos Humanos 14" w:date="2023-12-14T10:31:00Z">
        <w:r w:rsidR="00DC3106">
          <w:rPr>
            <w:sz w:val="16"/>
            <w:szCs w:val="18"/>
          </w:rPr>
          <w:t>Estudio prospectivo sobre los derechos humanos en el Perú</w:t>
        </w:r>
      </w:ins>
    </w:p>
    <w:p w14:paraId="1812A9AC" w14:textId="6C8A0B7F" w:rsidR="0087199C" w:rsidRPr="00E577FF" w:rsidRDefault="009F1E6E" w:rsidP="00E577FF">
      <w:pPr>
        <w:spacing w:before="100" w:beforeAutospacing="1" w:after="100" w:afterAutospacing="1" w:line="288" w:lineRule="auto"/>
        <w:jc w:val="both"/>
        <w:rPr>
          <w:sz w:val="20"/>
        </w:rPr>
      </w:pPr>
      <w:r w:rsidRPr="009F1E6E">
        <w:rPr>
          <w:sz w:val="20"/>
        </w:rPr>
        <w:t xml:space="preserve">El análisis del estudio concluye con la priorización de cinco </w:t>
      </w:r>
      <w:r w:rsidR="008422CE">
        <w:rPr>
          <w:sz w:val="20"/>
        </w:rPr>
        <w:t xml:space="preserve">(5) </w:t>
      </w:r>
      <w:r w:rsidRPr="009F1E6E">
        <w:rPr>
          <w:sz w:val="20"/>
        </w:rPr>
        <w:t>oportunidades significativas que demandan especial atención, y se encuentran estrechamente vinculadas al problema público de la Política Nacional Multisectorial de Derechos Humanos. Estas oportunidades, identificadas y priorizadas, se visualizan en la figura siguiente:</w:t>
      </w:r>
      <w:r w:rsidR="0087199C" w:rsidRPr="00E577FF">
        <w:rPr>
          <w:sz w:val="20"/>
        </w:rPr>
        <w:t xml:space="preserve"> </w:t>
      </w:r>
    </w:p>
    <w:p w14:paraId="3A10153C" w14:textId="6613939C" w:rsidR="006305D1" w:rsidRDefault="0087199C" w:rsidP="009F1E6E">
      <w:pPr>
        <w:spacing w:before="100" w:beforeAutospacing="1" w:after="100" w:afterAutospacing="1" w:line="288" w:lineRule="auto"/>
        <w:ind w:left="425"/>
        <w:jc w:val="both"/>
        <w:rPr>
          <w:sz w:val="20"/>
        </w:rPr>
      </w:pPr>
      <w:r>
        <w:rPr>
          <w:noProof/>
        </w:rPr>
        <mc:AlternateContent>
          <mc:Choice Requires="wpg">
            <w:drawing>
              <wp:inline distT="0" distB="0" distL="0" distR="0" wp14:anchorId="3C0AB8C2" wp14:editId="024B8C4D">
                <wp:extent cx="5347250" cy="2986268"/>
                <wp:effectExtent l="19050" t="0" r="0" b="0"/>
                <wp:docPr id="67" name="Grupo 66">
                  <a:extLst xmlns:a="http://schemas.openxmlformats.org/drawingml/2006/main">
                    <a:ext uri="{FF2B5EF4-FFF2-40B4-BE49-F238E27FC236}">
                      <a16:creationId xmlns:a16="http://schemas.microsoft.com/office/drawing/2014/main" id="{40465060-A90A-7926-8A9C-6582E8175C2E}"/>
                    </a:ext>
                  </a:extLst>
                </wp:docPr>
                <wp:cNvGraphicFramePr/>
                <a:graphic xmlns:a="http://schemas.openxmlformats.org/drawingml/2006/main">
                  <a:graphicData uri="http://schemas.microsoft.com/office/word/2010/wordprocessingGroup">
                    <wpg:wgp>
                      <wpg:cNvGrpSpPr/>
                      <wpg:grpSpPr>
                        <a:xfrm>
                          <a:off x="0" y="0"/>
                          <a:ext cx="5347250" cy="2986268"/>
                          <a:chOff x="-386583" y="0"/>
                          <a:chExt cx="9921837" cy="5483821"/>
                        </a:xfrm>
                      </wpg:grpSpPr>
                      <wpg:grpSp>
                        <wpg:cNvPr id="319047593" name="Grupo 319047593">
                          <a:extLst>
                            <a:ext uri="{FF2B5EF4-FFF2-40B4-BE49-F238E27FC236}">
                              <a16:creationId xmlns:a16="http://schemas.microsoft.com/office/drawing/2014/main" id="{B1CEFB38-EFC8-30AA-74A1-7492713CD48D}"/>
                            </a:ext>
                          </a:extLst>
                        </wpg:cNvPr>
                        <wpg:cNvGrpSpPr/>
                        <wpg:grpSpPr>
                          <a:xfrm>
                            <a:off x="1885418" y="0"/>
                            <a:ext cx="5248971" cy="5483821"/>
                            <a:chOff x="1885418" y="0"/>
                            <a:chExt cx="5248971" cy="5483821"/>
                          </a:xfrm>
                          <a:scene3d>
                            <a:camera prst="isometricTopUp"/>
                            <a:lightRig rig="threePt" dir="t"/>
                          </a:scene3d>
                        </wpg:grpSpPr>
                        <wps:wsp>
                          <wps:cNvPr id="534891264" name="Forma libre: forma 534891264">
                            <a:extLst>
                              <a:ext uri="{FF2B5EF4-FFF2-40B4-BE49-F238E27FC236}">
                                <a16:creationId xmlns:a16="http://schemas.microsoft.com/office/drawing/2014/main" id="{49AF7C9D-79AB-A671-0FB7-9BE06431DAB1}"/>
                              </a:ext>
                            </a:extLst>
                          </wps:cNvPr>
                          <wps:cNvSpPr/>
                          <wps:spPr>
                            <a:xfrm>
                              <a:off x="4969937" y="0"/>
                              <a:ext cx="2164452" cy="1926836"/>
                            </a:xfrm>
                            <a:custGeom>
                              <a:avLst/>
                              <a:gdLst>
                                <a:gd name="connsiteX0" fmla="*/ 0 w 2164452"/>
                                <a:gd name="connsiteY0" fmla="*/ 0 h 1926836"/>
                                <a:gd name="connsiteX1" fmla="*/ 2164452 w 2164452"/>
                                <a:gd name="connsiteY1" fmla="*/ 1572567 h 1926836"/>
                                <a:gd name="connsiteX2" fmla="*/ 1074124 w 2164452"/>
                                <a:gd name="connsiteY2" fmla="*/ 1926836 h 1926836"/>
                                <a:gd name="connsiteX3" fmla="*/ 1039824 w 2164452"/>
                                <a:gd name="connsiteY3" fmla="*/ 1833119 h 1926836"/>
                                <a:gd name="connsiteX4" fmla="*/ 0 w 2164452"/>
                                <a:gd name="connsiteY4" fmla="*/ 1143878 h 19268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64452" h="1926836">
                                  <a:moveTo>
                                    <a:pt x="0" y="0"/>
                                  </a:moveTo>
                                  <a:cubicBezTo>
                                    <a:pt x="985954" y="0"/>
                                    <a:pt x="1859776" y="634869"/>
                                    <a:pt x="2164452" y="1572567"/>
                                  </a:cubicBezTo>
                                  <a:lnTo>
                                    <a:pt x="1074124" y="1926836"/>
                                  </a:lnTo>
                                  <a:lnTo>
                                    <a:pt x="1039824" y="1833119"/>
                                  </a:lnTo>
                                  <a:cubicBezTo>
                                    <a:pt x="868507" y="1428081"/>
                                    <a:pt x="467443" y="1143878"/>
                                    <a:pt x="0" y="1143878"/>
                                  </a:cubicBezTo>
                                  <a:close/>
                                </a:path>
                              </a:pathLst>
                            </a:custGeom>
                            <a:solidFill>
                              <a:srgbClr val="FF9D18"/>
                            </a:solidFill>
                            <a:ln>
                              <a:noFill/>
                            </a:ln>
                            <a:sp3d extrusionH="762000" prstMaterial="matte">
                              <a:bevelT w="0" h="0"/>
                              <a:extrusionClr>
                                <a:srgbClr val="FF5C00"/>
                              </a:extrusionClr>
                            </a:sp3d>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spcFirstLastPara="0" vert="horz" wrap="square" lIns="2384078" tIns="730843" rIns="724882" bIns="2865797" numCol="1" spcCol="1270" anchor="ctr" anchorCtr="0">
                            <a:noAutofit/>
                          </wps:bodyPr>
                        </wps:wsp>
                        <wps:wsp>
                          <wps:cNvPr id="216120298" name="Forma libre: forma 216120298">
                            <a:extLst>
                              <a:ext uri="{FF2B5EF4-FFF2-40B4-BE49-F238E27FC236}">
                                <a16:creationId xmlns:a16="http://schemas.microsoft.com/office/drawing/2014/main" id="{F56FB2A3-87FE-D820-D98D-DDE94DD0740F}"/>
                              </a:ext>
                            </a:extLst>
                          </wps:cNvPr>
                          <wps:cNvSpPr/>
                          <wps:spPr>
                            <a:xfrm>
                              <a:off x="5129455" y="2273226"/>
                              <a:ext cx="1614962" cy="2544466"/>
                            </a:xfrm>
                            <a:custGeom>
                              <a:avLst/>
                              <a:gdLst>
                                <a:gd name="connsiteX0" fmla="*/ 1503420 w 1614962"/>
                                <a:gd name="connsiteY0" fmla="*/ 0 h 2544466"/>
                                <a:gd name="connsiteX1" fmla="*/ 676673 w 1614962"/>
                                <a:gd name="connsiteY1" fmla="*/ 2544466 h 2544466"/>
                                <a:gd name="connsiteX2" fmla="*/ 0 w 1614962"/>
                                <a:gd name="connsiteY2" fmla="*/ 1613106 h 2544466"/>
                                <a:gd name="connsiteX3" fmla="*/ 56803 w 1614962"/>
                                <a:gd name="connsiteY3" fmla="*/ 1570629 h 2544466"/>
                                <a:gd name="connsiteX4" fmla="*/ 467475 w 1614962"/>
                                <a:gd name="connsiteY4" fmla="*/ 699818 h 2544466"/>
                                <a:gd name="connsiteX5" fmla="*/ 416740 w 1614962"/>
                                <a:gd name="connsiteY5" fmla="*/ 364235 h 2544466"/>
                                <a:gd name="connsiteX6" fmla="*/ 413092 w 1614962"/>
                                <a:gd name="connsiteY6" fmla="*/ 354269 h 2544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14962" h="2544466">
                                  <a:moveTo>
                                    <a:pt x="1503420" y="0"/>
                                  </a:moveTo>
                                  <a:cubicBezTo>
                                    <a:pt x="1808096" y="937698"/>
                                    <a:pt x="1474326" y="1964937"/>
                                    <a:pt x="676673" y="2544466"/>
                                  </a:cubicBezTo>
                                  <a:lnTo>
                                    <a:pt x="0" y="1613106"/>
                                  </a:lnTo>
                                  <a:lnTo>
                                    <a:pt x="56803" y="1570629"/>
                                  </a:lnTo>
                                  <a:cubicBezTo>
                                    <a:pt x="307611" y="1363644"/>
                                    <a:pt x="467475" y="1050400"/>
                                    <a:pt x="467475" y="699818"/>
                                  </a:cubicBezTo>
                                  <a:cubicBezTo>
                                    <a:pt x="467475" y="582957"/>
                                    <a:pt x="449713" y="470245"/>
                                    <a:pt x="416740" y="364235"/>
                                  </a:cubicBezTo>
                                  <a:lnTo>
                                    <a:pt x="413092" y="354269"/>
                                  </a:lnTo>
                                  <a:close/>
                                </a:path>
                              </a:pathLst>
                            </a:custGeom>
                            <a:solidFill>
                              <a:srgbClr val="00A6FD"/>
                            </a:solidFill>
                            <a:ln>
                              <a:noFill/>
                            </a:ln>
                            <a:effectLst>
                              <a:softEdge rad="0"/>
                            </a:effectLst>
                            <a:sp3d extrusionH="254000" prstMaterial="matte">
                              <a:bevelT w="0" h="0"/>
                              <a:extrusionClr>
                                <a:srgbClr val="0084FF"/>
                              </a:extrusionClr>
                            </a:sp3d>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spcFirstLastPara="0" vert="horz" wrap="square" lIns="3019298" tIns="2103543" rIns="266616" bIns="1393699" numCol="1" spcCol="1270" anchor="ctr" anchorCtr="0">
                            <a:noAutofit/>
                          </wps:bodyPr>
                        </wps:wsp>
                        <wps:wsp>
                          <wps:cNvPr id="1486849152" name="Forma libre: forma 1486849152">
                            <a:extLst>
                              <a:ext uri="{FF2B5EF4-FFF2-40B4-BE49-F238E27FC236}">
                                <a16:creationId xmlns:a16="http://schemas.microsoft.com/office/drawing/2014/main" id="{22EDACC1-B2E6-BAC2-CA9E-CA0CD3F8A047}"/>
                              </a:ext>
                            </a:extLst>
                          </wps:cNvPr>
                          <wps:cNvSpPr/>
                          <wps:spPr>
                            <a:xfrm>
                              <a:off x="1885418" y="2188587"/>
                              <a:ext cx="1614963" cy="2544466"/>
                            </a:xfrm>
                            <a:custGeom>
                              <a:avLst/>
                              <a:gdLst>
                                <a:gd name="connsiteX0" fmla="*/ 111543 w 1614963"/>
                                <a:gd name="connsiteY0" fmla="*/ 0 h 2544466"/>
                                <a:gd name="connsiteX1" fmla="*/ 1201871 w 1614963"/>
                                <a:gd name="connsiteY1" fmla="*/ 354269 h 2544466"/>
                                <a:gd name="connsiteX2" fmla="*/ 1198224 w 1614963"/>
                                <a:gd name="connsiteY2" fmla="*/ 364235 h 2544466"/>
                                <a:gd name="connsiteX3" fmla="*/ 1147488 w 1614963"/>
                                <a:gd name="connsiteY3" fmla="*/ 699818 h 2544466"/>
                                <a:gd name="connsiteX4" fmla="*/ 1558160 w 1614963"/>
                                <a:gd name="connsiteY4" fmla="*/ 1570629 h 2544466"/>
                                <a:gd name="connsiteX5" fmla="*/ 1614963 w 1614963"/>
                                <a:gd name="connsiteY5" fmla="*/ 1613106 h 2544466"/>
                                <a:gd name="connsiteX6" fmla="*/ 938290 w 1614963"/>
                                <a:gd name="connsiteY6" fmla="*/ 2544466 h 2544466"/>
                                <a:gd name="connsiteX7" fmla="*/ 111543 w 1614963"/>
                                <a:gd name="connsiteY7" fmla="*/ 0 h 2544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614963" h="2544466">
                                  <a:moveTo>
                                    <a:pt x="111543" y="0"/>
                                  </a:moveTo>
                                  <a:lnTo>
                                    <a:pt x="1201871" y="354269"/>
                                  </a:lnTo>
                                  <a:lnTo>
                                    <a:pt x="1198224" y="364235"/>
                                  </a:lnTo>
                                  <a:cubicBezTo>
                                    <a:pt x="1165251" y="470245"/>
                                    <a:pt x="1147488" y="582957"/>
                                    <a:pt x="1147488" y="699818"/>
                                  </a:cubicBezTo>
                                  <a:cubicBezTo>
                                    <a:pt x="1147488" y="1050400"/>
                                    <a:pt x="1307353" y="1363644"/>
                                    <a:pt x="1558160" y="1570629"/>
                                  </a:cubicBezTo>
                                  <a:lnTo>
                                    <a:pt x="1614963" y="1613106"/>
                                  </a:lnTo>
                                  <a:lnTo>
                                    <a:pt x="938290" y="2544466"/>
                                  </a:lnTo>
                                  <a:cubicBezTo>
                                    <a:pt x="140637" y="1964937"/>
                                    <a:pt x="-193134" y="937697"/>
                                    <a:pt x="111543" y="0"/>
                                  </a:cubicBezTo>
                                  <a:close/>
                                </a:path>
                              </a:pathLst>
                            </a:custGeom>
                            <a:solidFill>
                              <a:srgbClr val="00C8D8"/>
                            </a:solidFill>
                            <a:ln>
                              <a:noFill/>
                            </a:ln>
                            <a:sp3d extrusionH="508000" prstMaterial="matte">
                              <a:bevelT w="0" h="0"/>
                              <a:extrusionClr>
                                <a:srgbClr val="00C8D8"/>
                              </a:extrusionClr>
                            </a:sp3d>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spcFirstLastPara="0" vert="horz" wrap="square" lIns="299297" tIns="2141643" rIns="3062817" bIns="1431799" numCol="1" spcCol="1270" anchor="ctr" anchorCtr="0">
                            <a:noAutofit/>
                          </wps:bodyPr>
                        </wps:wsp>
                        <wps:wsp>
                          <wps:cNvPr id="351122634" name="Forma libre: forma 351122634">
                            <a:extLst>
                              <a:ext uri="{FF2B5EF4-FFF2-40B4-BE49-F238E27FC236}">
                                <a16:creationId xmlns:a16="http://schemas.microsoft.com/office/drawing/2014/main" id="{137C1033-1396-39BB-4D37-42FEDBD500CA}"/>
                              </a:ext>
                            </a:extLst>
                          </wps:cNvPr>
                          <wps:cNvSpPr/>
                          <wps:spPr>
                            <a:xfrm>
                              <a:off x="2237594" y="279135"/>
                              <a:ext cx="2164452" cy="1926836"/>
                            </a:xfrm>
                            <a:custGeom>
                              <a:avLst/>
                              <a:gdLst>
                                <a:gd name="connsiteX0" fmla="*/ 2164452 w 2164452"/>
                                <a:gd name="connsiteY0" fmla="*/ 0 h 1926836"/>
                                <a:gd name="connsiteX1" fmla="*/ 2164452 w 2164452"/>
                                <a:gd name="connsiteY1" fmla="*/ 1143878 h 1926836"/>
                                <a:gd name="connsiteX2" fmla="*/ 1124629 w 2164452"/>
                                <a:gd name="connsiteY2" fmla="*/ 1833119 h 1926836"/>
                                <a:gd name="connsiteX3" fmla="*/ 1090328 w 2164452"/>
                                <a:gd name="connsiteY3" fmla="*/ 1926836 h 1926836"/>
                                <a:gd name="connsiteX4" fmla="*/ 0 w 2164452"/>
                                <a:gd name="connsiteY4" fmla="*/ 1572567 h 1926836"/>
                                <a:gd name="connsiteX5" fmla="*/ 2164452 w 2164452"/>
                                <a:gd name="connsiteY5" fmla="*/ 0 h 19268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164452" h="1926836">
                                  <a:moveTo>
                                    <a:pt x="2164452" y="0"/>
                                  </a:moveTo>
                                  <a:lnTo>
                                    <a:pt x="2164452" y="1143878"/>
                                  </a:lnTo>
                                  <a:cubicBezTo>
                                    <a:pt x="1697010" y="1143878"/>
                                    <a:pt x="1295946" y="1428081"/>
                                    <a:pt x="1124629" y="1833119"/>
                                  </a:cubicBezTo>
                                  <a:lnTo>
                                    <a:pt x="1090328" y="1926836"/>
                                  </a:lnTo>
                                  <a:lnTo>
                                    <a:pt x="0" y="1572567"/>
                                  </a:lnTo>
                                  <a:cubicBezTo>
                                    <a:pt x="304676" y="634869"/>
                                    <a:pt x="1178499" y="0"/>
                                    <a:pt x="2164452" y="0"/>
                                  </a:cubicBezTo>
                                  <a:close/>
                                </a:path>
                              </a:pathLst>
                            </a:custGeom>
                            <a:solidFill>
                              <a:srgbClr val="F363FF"/>
                            </a:solidFill>
                            <a:ln>
                              <a:noFill/>
                            </a:ln>
                            <a:sp3d extrusionH="635000" prstMaterial="matte">
                              <a:bevelT w="0" h="0"/>
                              <a:extrusionClr>
                                <a:srgbClr val="F363FF"/>
                              </a:extrusionClr>
                            </a:sp3d>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spcFirstLastPara="0" vert="horz" wrap="square" lIns="745067" tIns="774869" rIns="2424853" bIns="2882731" numCol="1" spcCol="1270" anchor="ctr" anchorCtr="0">
                            <a:noAutofit/>
                          </wps:bodyPr>
                        </wps:wsp>
                        <wps:wsp>
                          <wps:cNvPr id="1448979578" name="Forma libre: forma 1448979578">
                            <a:extLst>
                              <a:ext uri="{FF2B5EF4-FFF2-40B4-BE49-F238E27FC236}">
                                <a16:creationId xmlns:a16="http://schemas.microsoft.com/office/drawing/2014/main" id="{6CF6BF64-65E5-488E-F2A8-DF17F1818D99}"/>
                              </a:ext>
                            </a:extLst>
                          </wps:cNvPr>
                          <wps:cNvSpPr/>
                          <wps:spPr>
                            <a:xfrm rot="4309988">
                              <a:off x="3357218" y="3403640"/>
                              <a:ext cx="1615896" cy="2544466"/>
                            </a:xfrm>
                            <a:custGeom>
                              <a:avLst/>
                              <a:gdLst>
                                <a:gd name="connsiteX0" fmla="*/ 407578 w 1615896"/>
                                <a:gd name="connsiteY0" fmla="*/ 356364 h 2544466"/>
                                <a:gd name="connsiteX1" fmla="*/ 1504354 w 1615896"/>
                                <a:gd name="connsiteY1" fmla="*/ 0 h 2544466"/>
                                <a:gd name="connsiteX2" fmla="*/ 677607 w 1615896"/>
                                <a:gd name="connsiteY2" fmla="*/ 2544466 h 2544466"/>
                                <a:gd name="connsiteX3" fmla="*/ 0 w 1615896"/>
                                <a:gd name="connsiteY3" fmla="*/ 1611820 h 2544466"/>
                                <a:gd name="connsiteX4" fmla="*/ 29025 w 1615896"/>
                                <a:gd name="connsiteY4" fmla="*/ 1593465 h 2544466"/>
                                <a:gd name="connsiteX5" fmla="*/ 408873 w 1615896"/>
                                <a:gd name="connsiteY5" fmla="*/ 1054049 h 2544466"/>
                                <a:gd name="connsiteX6" fmla="*/ 422472 w 1615896"/>
                                <a:gd name="connsiteY6" fmla="*/ 394451 h 2544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615896" h="2544466">
                                  <a:moveTo>
                                    <a:pt x="407578" y="356364"/>
                                  </a:moveTo>
                                  <a:lnTo>
                                    <a:pt x="1504354" y="0"/>
                                  </a:lnTo>
                                  <a:cubicBezTo>
                                    <a:pt x="1809030" y="937698"/>
                                    <a:pt x="1475260" y="1964937"/>
                                    <a:pt x="677607" y="2544466"/>
                                  </a:cubicBezTo>
                                  <a:lnTo>
                                    <a:pt x="0" y="1611820"/>
                                  </a:lnTo>
                                  <a:lnTo>
                                    <a:pt x="29025" y="1593465"/>
                                  </a:lnTo>
                                  <a:cubicBezTo>
                                    <a:pt x="200796" y="1460271"/>
                                    <a:pt x="336002" y="1276120"/>
                                    <a:pt x="408873" y="1054049"/>
                                  </a:cubicBezTo>
                                  <a:cubicBezTo>
                                    <a:pt x="481744" y="831978"/>
                                    <a:pt x="481931" y="603522"/>
                                    <a:pt x="422472" y="394451"/>
                                  </a:cubicBezTo>
                                  <a:close/>
                                </a:path>
                              </a:pathLst>
                            </a:custGeom>
                            <a:solidFill>
                              <a:srgbClr val="F9343D"/>
                            </a:solidFill>
                            <a:ln>
                              <a:noFill/>
                            </a:ln>
                            <a:sp3d extrusionH="381000" prstMaterial="matte">
                              <a:bevelT w="0" h="0"/>
                              <a:extrusionClr>
                                <a:srgbClr val="FF1128"/>
                              </a:extrusionClr>
                            </a:sp3d>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spcFirstLastPara="0" vert="horz" wrap="square" lIns="3019298" tIns="2103543" rIns="266616" bIns="1393699" numCol="1" spcCol="1270" anchor="ctr" anchorCtr="0">
                            <a:noAutofit/>
                          </wps:bodyPr>
                        </wps:wsp>
                      </wpg:grpSp>
                      <wpg:grpSp>
                        <wpg:cNvPr id="1643806626" name="Grupo 1643806626">
                          <a:extLst>
                            <a:ext uri="{FF2B5EF4-FFF2-40B4-BE49-F238E27FC236}">
                              <a16:creationId xmlns:a16="http://schemas.microsoft.com/office/drawing/2014/main" id="{489D5417-C5A3-6E1D-0563-8F87C760CB22}"/>
                            </a:ext>
                          </a:extLst>
                        </wpg:cNvPr>
                        <wpg:cNvGrpSpPr/>
                        <wpg:grpSpPr>
                          <a:xfrm>
                            <a:off x="-386583" y="466306"/>
                            <a:ext cx="9921837" cy="4949655"/>
                            <a:chOff x="-386583" y="466306"/>
                            <a:chExt cx="9921837" cy="4949655"/>
                          </a:xfrm>
                        </wpg:grpSpPr>
                        <wps:wsp>
                          <wps:cNvPr id="1358121779" name="CuadroTexto 42">
                            <a:extLst>
                              <a:ext uri="{FF2B5EF4-FFF2-40B4-BE49-F238E27FC236}">
                                <a16:creationId xmlns:a16="http://schemas.microsoft.com/office/drawing/2014/main" id="{356732E3-CCAA-26B4-441C-CEE9D6F1E5FF}"/>
                              </a:ext>
                            </a:extLst>
                          </wps:cNvPr>
                          <wps:cNvSpPr txBox="1"/>
                          <wps:spPr>
                            <a:xfrm>
                              <a:off x="3973341" y="1192687"/>
                              <a:ext cx="675640" cy="835660"/>
                            </a:xfrm>
                            <a:prstGeom prst="rect">
                              <a:avLst/>
                            </a:prstGeom>
                            <a:noFill/>
                          </wps:spPr>
                          <wps:txbx>
                            <w:txbxContent>
                              <w:p w14:paraId="1D3361D4"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05</w:t>
                                </w:r>
                              </w:p>
                            </w:txbxContent>
                          </wps:txbx>
                          <wps:bodyPr wrap="square" rtlCol="0">
                            <a:noAutofit/>
                          </wps:bodyPr>
                        </wps:wsp>
                        <wps:wsp>
                          <wps:cNvPr id="1477435484" name="CuadroTexto 43">
                            <a:extLst>
                              <a:ext uri="{FF2B5EF4-FFF2-40B4-BE49-F238E27FC236}">
                                <a16:creationId xmlns:a16="http://schemas.microsoft.com/office/drawing/2014/main" id="{98D60CA7-7CC0-A0BB-73B3-7C98CE009E49}"/>
                              </a:ext>
                            </a:extLst>
                          </wps:cNvPr>
                          <wps:cNvSpPr txBox="1"/>
                          <wps:spPr>
                            <a:xfrm>
                              <a:off x="5714254" y="2186217"/>
                              <a:ext cx="675005" cy="835660"/>
                            </a:xfrm>
                            <a:prstGeom prst="rect">
                              <a:avLst/>
                            </a:prstGeom>
                            <a:noFill/>
                          </wps:spPr>
                          <wps:txbx>
                            <w:txbxContent>
                              <w:p w14:paraId="573CB783"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01</w:t>
                                </w:r>
                              </w:p>
                            </w:txbxContent>
                          </wps:txbx>
                          <wps:bodyPr wrap="square" rtlCol="0">
                            <a:noAutofit/>
                          </wps:bodyPr>
                        </wps:wsp>
                        <wps:wsp>
                          <wps:cNvPr id="41470752" name="Forma libre: forma 41470752">
                            <a:extLst>
                              <a:ext uri="{FF2B5EF4-FFF2-40B4-BE49-F238E27FC236}">
                                <a16:creationId xmlns:a16="http://schemas.microsoft.com/office/drawing/2014/main" id="{03672922-0E9D-C1F6-E72D-EB0381E8C26A}"/>
                              </a:ext>
                            </a:extLst>
                          </wps:cNvPr>
                          <wps:cNvSpPr/>
                          <wps:spPr>
                            <a:xfrm>
                              <a:off x="5765737" y="1426772"/>
                              <a:ext cx="3433964" cy="586597"/>
                            </a:xfrm>
                            <a:custGeom>
                              <a:avLst/>
                              <a:gdLst>
                                <a:gd name="connsiteX0" fmla="*/ 0 w 2329132"/>
                                <a:gd name="connsiteY0" fmla="*/ 586596 h 586596"/>
                                <a:gd name="connsiteX1" fmla="*/ 353683 w 2329132"/>
                                <a:gd name="connsiteY1" fmla="*/ 8626 h 586596"/>
                                <a:gd name="connsiteX2" fmla="*/ 2329132 w 2329132"/>
                                <a:gd name="connsiteY2" fmla="*/ 0 h 586596"/>
                              </a:gdLst>
                              <a:ahLst/>
                              <a:cxnLst>
                                <a:cxn ang="0">
                                  <a:pos x="connsiteX0" y="connsiteY0"/>
                                </a:cxn>
                                <a:cxn ang="0">
                                  <a:pos x="connsiteX1" y="connsiteY1"/>
                                </a:cxn>
                                <a:cxn ang="0">
                                  <a:pos x="connsiteX2" y="connsiteY2"/>
                                </a:cxn>
                              </a:cxnLst>
                              <a:rect l="l" t="t" r="r" b="b"/>
                              <a:pathLst>
                                <a:path w="2329132" h="586596">
                                  <a:moveTo>
                                    <a:pt x="0" y="586596"/>
                                  </a:moveTo>
                                  <a:lnTo>
                                    <a:pt x="353683" y="8626"/>
                                  </a:lnTo>
                                  <a:lnTo>
                                    <a:pt x="2329132" y="0"/>
                                  </a:lnTo>
                                </a:path>
                              </a:pathLst>
                            </a:custGeom>
                            <a:noFill/>
                            <a:ln w="19050">
                              <a:solidFill>
                                <a:srgbClr val="00ACFF"/>
                              </a:solidFill>
                              <a:tailEnd type="ova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4509947" name="Forma libre: forma 104509947">
                            <a:extLst>
                              <a:ext uri="{FF2B5EF4-FFF2-40B4-BE49-F238E27FC236}">
                                <a16:creationId xmlns:a16="http://schemas.microsoft.com/office/drawing/2014/main" id="{52F5BE9F-57FE-FF7C-97F0-6838902E67D8}"/>
                              </a:ext>
                            </a:extLst>
                          </wps:cNvPr>
                          <wps:cNvSpPr/>
                          <wps:spPr>
                            <a:xfrm flipH="1">
                              <a:off x="-365106" y="1650481"/>
                              <a:ext cx="2694027" cy="586597"/>
                            </a:xfrm>
                            <a:custGeom>
                              <a:avLst/>
                              <a:gdLst>
                                <a:gd name="connsiteX0" fmla="*/ 0 w 2329132"/>
                                <a:gd name="connsiteY0" fmla="*/ 586596 h 586596"/>
                                <a:gd name="connsiteX1" fmla="*/ 353683 w 2329132"/>
                                <a:gd name="connsiteY1" fmla="*/ 8626 h 586596"/>
                                <a:gd name="connsiteX2" fmla="*/ 2329132 w 2329132"/>
                                <a:gd name="connsiteY2" fmla="*/ 0 h 586596"/>
                              </a:gdLst>
                              <a:ahLst/>
                              <a:cxnLst>
                                <a:cxn ang="0">
                                  <a:pos x="connsiteX0" y="connsiteY0"/>
                                </a:cxn>
                                <a:cxn ang="0">
                                  <a:pos x="connsiteX1" y="connsiteY1"/>
                                </a:cxn>
                                <a:cxn ang="0">
                                  <a:pos x="connsiteX2" y="connsiteY2"/>
                                </a:cxn>
                              </a:cxnLst>
                              <a:rect l="l" t="t" r="r" b="b"/>
                              <a:pathLst>
                                <a:path w="2329132" h="586596">
                                  <a:moveTo>
                                    <a:pt x="0" y="586596"/>
                                  </a:moveTo>
                                  <a:lnTo>
                                    <a:pt x="353683" y="8626"/>
                                  </a:lnTo>
                                  <a:lnTo>
                                    <a:pt x="2329132" y="0"/>
                                  </a:lnTo>
                                </a:path>
                              </a:pathLst>
                            </a:custGeom>
                            <a:noFill/>
                            <a:ln w="19050">
                              <a:solidFill>
                                <a:srgbClr val="F363FF"/>
                              </a:solidFill>
                              <a:tailEnd type="ova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26093719" name="Forma libre: forma 1626093719">
                            <a:extLst>
                              <a:ext uri="{FF2B5EF4-FFF2-40B4-BE49-F238E27FC236}">
                                <a16:creationId xmlns:a16="http://schemas.microsoft.com/office/drawing/2014/main" id="{FE3745FF-535A-E520-0DA7-960FF31E5664}"/>
                              </a:ext>
                            </a:extLst>
                          </wps:cNvPr>
                          <wps:cNvSpPr/>
                          <wps:spPr>
                            <a:xfrm flipH="1" flipV="1">
                              <a:off x="-300684" y="3762185"/>
                              <a:ext cx="2794378" cy="297545"/>
                            </a:xfrm>
                            <a:custGeom>
                              <a:avLst/>
                              <a:gdLst>
                                <a:gd name="connsiteX0" fmla="*/ 0 w 2329132"/>
                                <a:gd name="connsiteY0" fmla="*/ 586596 h 586596"/>
                                <a:gd name="connsiteX1" fmla="*/ 353683 w 2329132"/>
                                <a:gd name="connsiteY1" fmla="*/ 8626 h 586596"/>
                                <a:gd name="connsiteX2" fmla="*/ 2329132 w 2329132"/>
                                <a:gd name="connsiteY2" fmla="*/ 0 h 586596"/>
                              </a:gdLst>
                              <a:ahLst/>
                              <a:cxnLst>
                                <a:cxn ang="0">
                                  <a:pos x="connsiteX0" y="connsiteY0"/>
                                </a:cxn>
                                <a:cxn ang="0">
                                  <a:pos x="connsiteX1" y="connsiteY1"/>
                                </a:cxn>
                                <a:cxn ang="0">
                                  <a:pos x="connsiteX2" y="connsiteY2"/>
                                </a:cxn>
                              </a:cxnLst>
                              <a:rect l="l" t="t" r="r" b="b"/>
                              <a:pathLst>
                                <a:path w="2329132" h="586596">
                                  <a:moveTo>
                                    <a:pt x="0" y="586596"/>
                                  </a:moveTo>
                                  <a:lnTo>
                                    <a:pt x="353683" y="8626"/>
                                  </a:lnTo>
                                  <a:lnTo>
                                    <a:pt x="2329132" y="0"/>
                                  </a:lnTo>
                                </a:path>
                              </a:pathLst>
                            </a:custGeom>
                            <a:noFill/>
                            <a:ln w="19050">
                              <a:solidFill>
                                <a:srgbClr val="00C8D8"/>
                              </a:solidFill>
                              <a:tailEnd type="ova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71141180" name="Forma libre: forma 671141180">
                            <a:extLst>
                              <a:ext uri="{FF2B5EF4-FFF2-40B4-BE49-F238E27FC236}">
                                <a16:creationId xmlns:a16="http://schemas.microsoft.com/office/drawing/2014/main" id="{BB311DB2-837B-AA9A-E70C-64199927B797}"/>
                              </a:ext>
                            </a:extLst>
                          </wps:cNvPr>
                          <wps:cNvSpPr/>
                          <wps:spPr>
                            <a:xfrm flipV="1">
                              <a:off x="5765735" y="3762185"/>
                              <a:ext cx="3326581" cy="383993"/>
                            </a:xfrm>
                            <a:custGeom>
                              <a:avLst/>
                              <a:gdLst>
                                <a:gd name="connsiteX0" fmla="*/ 0 w 2329132"/>
                                <a:gd name="connsiteY0" fmla="*/ 586596 h 586596"/>
                                <a:gd name="connsiteX1" fmla="*/ 353683 w 2329132"/>
                                <a:gd name="connsiteY1" fmla="*/ 8626 h 586596"/>
                                <a:gd name="connsiteX2" fmla="*/ 2329132 w 2329132"/>
                                <a:gd name="connsiteY2" fmla="*/ 0 h 586596"/>
                              </a:gdLst>
                              <a:ahLst/>
                              <a:cxnLst>
                                <a:cxn ang="0">
                                  <a:pos x="connsiteX0" y="connsiteY0"/>
                                </a:cxn>
                                <a:cxn ang="0">
                                  <a:pos x="connsiteX1" y="connsiteY1"/>
                                </a:cxn>
                                <a:cxn ang="0">
                                  <a:pos x="connsiteX2" y="connsiteY2"/>
                                </a:cxn>
                              </a:cxnLst>
                              <a:rect l="l" t="t" r="r" b="b"/>
                              <a:pathLst>
                                <a:path w="2329132" h="586596">
                                  <a:moveTo>
                                    <a:pt x="0" y="586596"/>
                                  </a:moveTo>
                                  <a:lnTo>
                                    <a:pt x="353683" y="8626"/>
                                  </a:lnTo>
                                  <a:lnTo>
                                    <a:pt x="2329132" y="0"/>
                                  </a:lnTo>
                                </a:path>
                              </a:pathLst>
                            </a:custGeom>
                            <a:noFill/>
                            <a:ln w="19050">
                              <a:solidFill>
                                <a:srgbClr val="FF1128"/>
                              </a:solidFill>
                              <a:tailEnd type="ova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56076825" name="Forma libre: forma 656076825">
                            <a:extLst>
                              <a:ext uri="{FF2B5EF4-FFF2-40B4-BE49-F238E27FC236}">
                                <a16:creationId xmlns:a16="http://schemas.microsoft.com/office/drawing/2014/main" id="{2D47C167-2F3C-5575-964F-71798FFD4255}"/>
                              </a:ext>
                            </a:extLst>
                          </wps:cNvPr>
                          <wps:cNvSpPr/>
                          <wps:spPr>
                            <a:xfrm flipH="1">
                              <a:off x="1919046" y="466306"/>
                              <a:ext cx="2912709" cy="808925"/>
                            </a:xfrm>
                            <a:custGeom>
                              <a:avLst/>
                              <a:gdLst>
                                <a:gd name="connsiteX0" fmla="*/ 0 w 2329132"/>
                                <a:gd name="connsiteY0" fmla="*/ 586596 h 586596"/>
                                <a:gd name="connsiteX1" fmla="*/ 353683 w 2329132"/>
                                <a:gd name="connsiteY1" fmla="*/ 8626 h 586596"/>
                                <a:gd name="connsiteX2" fmla="*/ 2329132 w 2329132"/>
                                <a:gd name="connsiteY2" fmla="*/ 0 h 586596"/>
                              </a:gdLst>
                              <a:ahLst/>
                              <a:cxnLst>
                                <a:cxn ang="0">
                                  <a:pos x="connsiteX0" y="connsiteY0"/>
                                </a:cxn>
                                <a:cxn ang="0">
                                  <a:pos x="connsiteX1" y="connsiteY1"/>
                                </a:cxn>
                                <a:cxn ang="0">
                                  <a:pos x="connsiteX2" y="connsiteY2"/>
                                </a:cxn>
                              </a:cxnLst>
                              <a:rect l="l" t="t" r="r" b="b"/>
                              <a:pathLst>
                                <a:path w="2329132" h="586596">
                                  <a:moveTo>
                                    <a:pt x="0" y="586596"/>
                                  </a:moveTo>
                                  <a:lnTo>
                                    <a:pt x="353683" y="8626"/>
                                  </a:lnTo>
                                  <a:lnTo>
                                    <a:pt x="2329132" y="0"/>
                                  </a:lnTo>
                                </a:path>
                              </a:pathLst>
                            </a:custGeom>
                            <a:noFill/>
                            <a:ln w="19050">
                              <a:solidFill>
                                <a:srgbClr val="FFA319"/>
                              </a:solidFill>
                              <a:tailEnd type="ova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3406524" name="CuadroTexto 54">
                            <a:extLst>
                              <a:ext uri="{FF2B5EF4-FFF2-40B4-BE49-F238E27FC236}">
                                <a16:creationId xmlns:a16="http://schemas.microsoft.com/office/drawing/2014/main" id="{E8CBBF2A-4090-2CCD-B721-C963A311118E}"/>
                              </a:ext>
                            </a:extLst>
                          </wps:cNvPr>
                          <wps:cNvSpPr txBox="1"/>
                          <wps:spPr>
                            <a:xfrm>
                              <a:off x="3100709" y="3554806"/>
                              <a:ext cx="675005" cy="835660"/>
                            </a:xfrm>
                            <a:prstGeom prst="rect">
                              <a:avLst/>
                            </a:prstGeom>
                            <a:noFill/>
                          </wps:spPr>
                          <wps:txbx>
                            <w:txbxContent>
                              <w:p w14:paraId="4F5910F4"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03</w:t>
                                </w:r>
                              </w:p>
                            </w:txbxContent>
                          </wps:txbx>
                          <wps:bodyPr wrap="square" rtlCol="0">
                            <a:noAutofit/>
                          </wps:bodyPr>
                        </wps:wsp>
                        <wps:wsp>
                          <wps:cNvPr id="1794967923" name="CuadroTexto 55">
                            <a:extLst>
                              <a:ext uri="{FF2B5EF4-FFF2-40B4-BE49-F238E27FC236}">
                                <a16:creationId xmlns:a16="http://schemas.microsoft.com/office/drawing/2014/main" id="{EC49319A-816A-4AEF-1289-E2602F90E82C}"/>
                              </a:ext>
                            </a:extLst>
                          </wps:cNvPr>
                          <wps:cNvSpPr txBox="1"/>
                          <wps:spPr>
                            <a:xfrm>
                              <a:off x="2193025" y="2303687"/>
                              <a:ext cx="675005" cy="835660"/>
                            </a:xfrm>
                            <a:prstGeom prst="rect">
                              <a:avLst/>
                            </a:prstGeom>
                            <a:noFill/>
                          </wps:spPr>
                          <wps:txbx>
                            <w:txbxContent>
                              <w:p w14:paraId="26EC3DDA"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04</w:t>
                                </w:r>
                              </w:p>
                            </w:txbxContent>
                          </wps:txbx>
                          <wps:bodyPr wrap="square" rtlCol="0">
                            <a:noAutofit/>
                          </wps:bodyPr>
                        </wps:wsp>
                        <wps:wsp>
                          <wps:cNvPr id="44269396" name="CuadroTexto 56">
                            <a:extLst>
                              <a:ext uri="{FF2B5EF4-FFF2-40B4-BE49-F238E27FC236}">
                                <a16:creationId xmlns:a16="http://schemas.microsoft.com/office/drawing/2014/main" id="{1B12513A-23E3-3024-6CB4-D7A4DB32BD63}"/>
                              </a:ext>
                            </a:extLst>
                          </wps:cNvPr>
                          <wps:cNvSpPr txBox="1"/>
                          <wps:spPr>
                            <a:xfrm>
                              <a:off x="5358236" y="3452253"/>
                              <a:ext cx="675640" cy="835660"/>
                            </a:xfrm>
                            <a:prstGeom prst="rect">
                              <a:avLst/>
                            </a:prstGeom>
                            <a:noFill/>
                          </wps:spPr>
                          <wps:txbx>
                            <w:txbxContent>
                              <w:p w14:paraId="500DAC89"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02</w:t>
                                </w:r>
                              </w:p>
                            </w:txbxContent>
                          </wps:txbx>
                          <wps:bodyPr wrap="square" rtlCol="0">
                            <a:noAutofit/>
                          </wps:bodyPr>
                        </wps:wsp>
                        <wps:wsp>
                          <wps:cNvPr id="920192681" name="CuadroTexto 58">
                            <a:extLst>
                              <a:ext uri="{FF2B5EF4-FFF2-40B4-BE49-F238E27FC236}">
                                <a16:creationId xmlns:a16="http://schemas.microsoft.com/office/drawing/2014/main" id="{2257E191-C12F-C442-608A-570B400EC22D}"/>
                              </a:ext>
                            </a:extLst>
                          </wps:cNvPr>
                          <wps:cNvSpPr txBox="1"/>
                          <wps:spPr>
                            <a:xfrm>
                              <a:off x="6810790" y="1424241"/>
                              <a:ext cx="2660503" cy="1595709"/>
                            </a:xfrm>
                            <a:prstGeom prst="rect">
                              <a:avLst/>
                            </a:prstGeom>
                            <a:noFill/>
                          </wps:spPr>
                          <wps:txbx>
                            <w:txbxContent>
                              <w:p w14:paraId="37A0E387"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Mejoramiento de la infraestructura vial y de telecomunicaciones a nivel nacional</w:t>
                                </w:r>
                              </w:p>
                            </w:txbxContent>
                          </wps:txbx>
                          <wps:bodyPr wrap="square">
                            <a:noAutofit/>
                          </wps:bodyPr>
                        </wps:wsp>
                        <wps:wsp>
                          <wps:cNvPr id="1330486926" name="CuadroTexto 59">
                            <a:extLst>
                              <a:ext uri="{FF2B5EF4-FFF2-40B4-BE49-F238E27FC236}">
                                <a16:creationId xmlns:a16="http://schemas.microsoft.com/office/drawing/2014/main" id="{3712E429-B6FC-1216-E7B7-ADF81EBB23E6}"/>
                              </a:ext>
                            </a:extLst>
                          </wps:cNvPr>
                          <wps:cNvSpPr txBox="1"/>
                          <wps:spPr>
                            <a:xfrm>
                              <a:off x="6465922" y="4264457"/>
                              <a:ext cx="3069332" cy="921794"/>
                            </a:xfrm>
                            <a:prstGeom prst="rect">
                              <a:avLst/>
                            </a:prstGeom>
                            <a:noFill/>
                          </wps:spPr>
                          <wps:txbx>
                            <w:txbxContent>
                              <w:p w14:paraId="32459121"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Aprovechamiento sostenible de los bosques</w:t>
                                </w:r>
                              </w:p>
                            </w:txbxContent>
                          </wps:txbx>
                          <wps:bodyPr wrap="square">
                            <a:noAutofit/>
                          </wps:bodyPr>
                        </wps:wsp>
                        <wps:wsp>
                          <wps:cNvPr id="1422207097" name="CuadroTexto 60">
                            <a:extLst>
                              <a:ext uri="{FF2B5EF4-FFF2-40B4-BE49-F238E27FC236}">
                                <a16:creationId xmlns:a16="http://schemas.microsoft.com/office/drawing/2014/main" id="{62BF2383-C22C-7469-5400-4850E93EC33D}"/>
                              </a:ext>
                            </a:extLst>
                          </wps:cNvPr>
                          <wps:cNvSpPr txBox="1"/>
                          <wps:spPr>
                            <a:xfrm>
                              <a:off x="-300675" y="4112835"/>
                              <a:ext cx="2663131" cy="1303126"/>
                            </a:xfrm>
                            <a:prstGeom prst="rect">
                              <a:avLst/>
                            </a:prstGeom>
                            <a:noFill/>
                          </wps:spPr>
                          <wps:txbx>
                            <w:txbxContent>
                              <w:p w14:paraId="31DD65B9"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Mayor aprovechamiento de las energías renovables</w:t>
                                </w:r>
                              </w:p>
                            </w:txbxContent>
                          </wps:txbx>
                          <wps:bodyPr wrap="square">
                            <a:noAutofit/>
                          </wps:bodyPr>
                        </wps:wsp>
                        <wps:wsp>
                          <wps:cNvPr id="27245760" name="CuadroTexto 62">
                            <a:extLst>
                              <a:ext uri="{FF2B5EF4-FFF2-40B4-BE49-F238E27FC236}">
                                <a16:creationId xmlns:a16="http://schemas.microsoft.com/office/drawing/2014/main" id="{3FAB0BCD-311E-5C0B-EE46-8DE0564396F8}"/>
                              </a:ext>
                            </a:extLst>
                          </wps:cNvPr>
                          <wps:cNvSpPr txBox="1"/>
                          <wps:spPr>
                            <a:xfrm>
                              <a:off x="-386583" y="1649933"/>
                              <a:ext cx="2426884" cy="1453315"/>
                            </a:xfrm>
                            <a:prstGeom prst="rect">
                              <a:avLst/>
                            </a:prstGeom>
                            <a:noFill/>
                          </wps:spPr>
                          <wps:txbx>
                            <w:txbxContent>
                              <w:p w14:paraId="15942FAB"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Universalización del uso de tecnología e innovación en educación</w:t>
                                </w:r>
                              </w:p>
                            </w:txbxContent>
                          </wps:txbx>
                          <wps:bodyPr wrap="square">
                            <a:noAutofit/>
                          </wps:bodyPr>
                        </wps:wsp>
                        <wps:wsp>
                          <wps:cNvPr id="216594501" name="CuadroTexto 64">
                            <a:extLst>
                              <a:ext uri="{FF2B5EF4-FFF2-40B4-BE49-F238E27FC236}">
                                <a16:creationId xmlns:a16="http://schemas.microsoft.com/office/drawing/2014/main" id="{5C98358B-01E6-AE84-06C6-AFEFF44C9461}"/>
                              </a:ext>
                            </a:extLst>
                          </wps:cNvPr>
                          <wps:cNvSpPr txBox="1"/>
                          <wps:spPr>
                            <a:xfrm>
                              <a:off x="1954204" y="527394"/>
                              <a:ext cx="3107119" cy="726567"/>
                            </a:xfrm>
                            <a:prstGeom prst="rect">
                              <a:avLst/>
                            </a:prstGeom>
                            <a:noFill/>
                          </wps:spPr>
                          <wps:txbx>
                            <w:txbxContent>
                              <w:p w14:paraId="70F57535"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Fortalecimiento y modernización del Estado</w:t>
                                </w:r>
                              </w:p>
                            </w:txbxContent>
                          </wps:txbx>
                          <wps:bodyPr wrap="square">
                            <a:noAutofit/>
                          </wps:bodyPr>
                        </wps:wsp>
                      </wpg:grpSp>
                    </wpg:wgp>
                  </a:graphicData>
                </a:graphic>
              </wp:inline>
            </w:drawing>
          </mc:Choice>
          <mc:Fallback>
            <w:pict>
              <v:group w14:anchorId="3C0AB8C2" id="Grupo 66" o:spid="_x0000_s1119" style="width:421.05pt;height:235.15pt;mso-position-horizontal-relative:char;mso-position-vertical-relative:line" coordorigin="-3865" coordsize="99218,5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">
                <v:group id="Grupo 319047593" o:spid="_x0000_s1120" style="position:absolute;left:18854;width:52489;height:54838" coordorigin="18854" coordsize="52489,54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">
                  <v:shape id="Forma libre: forma 534891264" o:spid="_x0000_s1121" style="position:absolute;left:49699;width:21644;height:19268;visibility:visible;mso-wrap-style:square;v-text-anchor:middle" coordsize="2164452,192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" path="m,c985954,,1859776,634869,2164452,1572567l1074124,1926836r-34300,-93717c868507,1428081,467443,1143878,,1143878l,xe" fillcolor="#ff9d18" stroked="f" strokeweight="1pt">
                    <v:stroke joinstyle="miter"/>
                    <v:path arrowok="t" o:connecttype="custom" o:connectlocs="0,0;2164452,1572567;1074124,1926836;1039824,1833119;0,1143878" o:connectangles="0,0,0,0,0"/>
                  </v:shape>
                  <v:shape id="Forma libre: forma 216120298" o:spid="_x0000_s1122" style="position:absolute;left:51294;top:22732;width:16150;height:25444;visibility:visible;mso-wrap-style:square;v-text-anchor:middle" coordsize="1614962,254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" path="m1503420,v304676,937698,-29094,1964937,-826747,2544466l,1613106r56803,-42477c307611,1363644,467475,1050400,467475,699818v,-116861,-17762,-229573,-50735,-335583l413092,354269,1503420,xe" fillcolor="#00a6fd" stroked="f" strokeweight="1pt">
                    <v:stroke joinstyle="miter"/>
                    <v:path arrowok="t" o:connecttype="custom" o:connectlocs="1503420,0;676673,2544466;0,1613106;56803,1570629;467475,699818;416740,364235;413092,354269" o:connectangles="0,0,0,0,0,0,0"/>
                  </v:shape>
                  <v:shape id="Forma libre: forma 1486849152" o:spid="_x0000_s1123" style="position:absolute;left:18854;top:21885;width:16149;height:25445;visibility:visible;mso-wrap-style:square;v-text-anchor:middle" coordsize="1614963,254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" path="m111543,l1201871,354269r-3647,9966c1165251,470245,1147488,582957,1147488,699818v,350582,159865,663826,410672,870811l1614963,1613106,938290,2544466c140637,1964937,-193134,937697,111543,xe" fillcolor="#00c8d8" stroked="f" strokeweight="1pt">
                    <v:stroke joinstyle="miter"/>
                    <v:path arrowok="t" o:connecttype="custom" o:connectlocs="111543,0;1201871,354269;1198224,364235;1147488,699818;1558160,1570629;1614963,1613106;938290,2544466;111543,0" o:connectangles="0,0,0,0,0,0,0,0"/>
                  </v:shape>
                  <v:shape id="Forma libre: forma 351122634" o:spid="_x0000_s1124" style="position:absolute;left:22375;top:2791;width:21645;height:19268;visibility:visible;mso-wrap-style:square;v-text-anchor:middle" coordsize="2164452,192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" path="m2164452,r,1143878c1697010,1143878,1295946,1428081,1124629,1833119r-34301,93717l,1572567c304676,634869,1178499,,2164452,xe" fillcolor="#f363ff" stroked="f" strokeweight="1pt">
                    <v:stroke joinstyle="miter"/>
                    <v:path arrowok="t" o:connecttype="custom" o:connectlocs="2164452,0;2164452,1143878;1124629,1833119;1090328,1926836;0,1572567;2164452,0" o:connectangles="0,0,0,0,0,0"/>
                  </v:shape>
                  <v:shape id="Forma libre: forma 1448979578" o:spid="_x0000_s1125" style="position:absolute;left:33571;top:34037;width:16159;height:25444;rotation:4707656fd;visibility:visible;mso-wrap-style:square;v-text-anchor:middle" coordsize="1615896,254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" path="m407578,356364l1504354,v304676,937698,-29094,1964937,-826747,2544466l,1611820r29025,-18355c200796,1460271,336002,1276120,408873,1054049,481744,831978,481931,603522,422472,394451l407578,356364xe" fillcolor="#f9343d" stroked="f" strokeweight="1pt">
                    <v:stroke joinstyle="miter"/>
                    <v:path arrowok="t" o:connecttype="custom" o:connectlocs="407578,356364;1504354,0;677607,2544466;0,1611820;29025,1593465;408873,1054049;422472,394451" o:connectangles="0,0,0,0,0,0,0"/>
                  </v:shape>
                </v:group>
                <v:group id="Grupo 1643806626" o:spid="_x0000_s1126" style="position:absolute;left:-3865;top:4663;width:99217;height:49496" coordorigin="-3865,4663" coordsize="99218,4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">
                  <v:shape id="CuadroTexto 42" o:spid="_x0000_s1127" type="#_x0000_t202" style="position:absolute;left:39733;top:11926;width:6756;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" filled="f" stroked="f">
                    <v:textbox>
                      <w:txbxContent>
                        <w:p w14:paraId="1D3361D4"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05</w:t>
                          </w:r>
                        </w:p>
                      </w:txbxContent>
                    </v:textbox>
                  </v:shape>
                  <v:shape id="CuadroTexto 43" o:spid="_x0000_s1128" type="#_x0000_t202" style="position:absolute;left:57142;top:21862;width:6750;height:8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" filled="f" stroked="f">
                    <v:textbox>
                      <w:txbxContent>
                        <w:p w14:paraId="573CB783"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01</w:t>
                          </w:r>
                        </w:p>
                      </w:txbxContent>
                    </v:textbox>
                  </v:shape>
                  <v:shape id="Forma libre: forma 41470752" o:spid="_x0000_s1129" style="position:absolute;left:57657;top:14267;width:34340;height:5866;visibility:visible;mso-wrap-style:square;v-text-anchor:middle" coordsize="2329132,58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" path="m,586596l353683,8626,2329132,e" filled="f" strokecolor="#00acff" strokeweight="1.5pt">
                    <v:stroke endarrow="oval" joinstyle="miter"/>
                    <v:path arrowok="t" o:connecttype="custom" o:connectlocs="0,586597;521454,8626;3433964,0" o:connectangles="0,0,0"/>
                  </v:shape>
                  <v:shape id="Forma libre: forma 104509947" o:spid="_x0000_s1130" style="position:absolute;left:-3651;top:16504;width:26940;height:5866;flip:x;visibility:visible;mso-wrap-style:square;v-text-anchor:middle" coordsize="2329132,58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" path="m,586596l353683,8626,2329132,e" filled="f" strokecolor="#f363ff" strokeweight="1.5pt">
                    <v:stroke endarrow="oval" joinstyle="miter"/>
                    <v:path arrowok="t" o:connecttype="custom" o:connectlocs="0,586597;409093,8626;2694027,0" o:connectangles="0,0,0"/>
                  </v:shape>
                  <v:shape id="Forma libre: forma 1626093719" o:spid="_x0000_s1131" style="position:absolute;left:-3006;top:37621;width:27942;height:2976;flip:x y;visibility:visible;mso-wrap-style:square;v-text-anchor:middle" coordsize="2329132,58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" path="m,586596l353683,8626,2329132,e" filled="f" strokecolor="#00c8d8" strokeweight="1.5pt">
                    <v:stroke endarrow="oval" joinstyle="miter"/>
                    <v:path arrowok="t" o:connecttype="custom" o:connectlocs="0,297545;424331,4375;2794378,0" o:connectangles="0,0,0"/>
                  </v:shape>
                  <v:shape id="Forma libre: forma 671141180" o:spid="_x0000_s1132" style="position:absolute;left:57657;top:37621;width:33266;height:3840;flip:y;visibility:visible;mso-wrap-style:square;v-text-anchor:middle" coordsize="2329132,58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" path="m,586596l353683,8626,2329132,e" filled="f" strokecolor="#ff1128" strokeweight="1.5pt">
                    <v:stroke endarrow="oval" joinstyle="miter"/>
                    <v:path arrowok="t" o:connecttype="custom" o:connectlocs="0,383993;505147,5647;3326581,0" o:connectangles="0,0,0"/>
                  </v:shape>
                  <v:shape id="Forma libre: forma 656076825" o:spid="_x0000_s1133" style="position:absolute;left:19190;top:4663;width:29127;height:8089;flip:x;visibility:visible;mso-wrap-style:square;v-text-anchor:middle" coordsize="2329132,58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" path="m,586596l353683,8626,2329132,e" filled="f" strokecolor="#ffa319" strokeweight="1.5pt">
                    <v:stroke endarrow="oval" joinstyle="miter"/>
                    <v:path arrowok="t" o:connecttype="custom" o:connectlocs="0,808925;442300,11895;2912709,0" o:connectangles="0,0,0"/>
                  </v:shape>
                  <v:shape id="CuadroTexto 54" o:spid="_x0000_s1134" type="#_x0000_t202" style="position:absolute;left:31007;top:35548;width:6750;height:8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" filled="f" stroked="f">
                    <v:textbox>
                      <w:txbxContent>
                        <w:p w14:paraId="4F5910F4"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03</w:t>
                          </w:r>
                        </w:p>
                      </w:txbxContent>
                    </v:textbox>
                  </v:shape>
                  <v:shape id="CuadroTexto 55" o:spid="_x0000_s1135" type="#_x0000_t202" style="position:absolute;left:21930;top:23036;width:6750;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" filled="f" stroked="f">
                    <v:textbox>
                      <w:txbxContent>
                        <w:p w14:paraId="26EC3DDA"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04</w:t>
                          </w:r>
                        </w:p>
                      </w:txbxContent>
                    </v:textbox>
                  </v:shape>
                  <v:shape id="CuadroTexto 56" o:spid="_x0000_s1136" type="#_x0000_t202" style="position:absolute;left:53582;top:34522;width:6756;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" filled="f" stroked="f">
                    <v:textbox>
                      <w:txbxContent>
                        <w:p w14:paraId="500DAC89" w14:textId="77777777" w:rsidR="0087199C" w:rsidRPr="0087199C" w:rsidRDefault="0087199C" w:rsidP="0087199C">
                          <w:pPr>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14:ligatures w14:val="none"/>
                            </w:rPr>
                          </w:pPr>
                          <w:r w:rsidRPr="0087199C">
                            <w:rPr>
                              <w:rFonts w:ascii="Bahnschrift SemiLight SemiConde" w:hAnsi="Bahnschrift SemiLight SemiConde"/>
                              <w:b/>
                              <w:bCs/>
                              <w:color w:val="FFFFFF" w:themeColor="background1"/>
                              <w:kern w:val="24"/>
                              <w:sz w:val="28"/>
                              <w:szCs w:val="28"/>
                              <w:lang w:val="es-ES"/>
                              <w14:shadow w14:blurRad="38100" w14:dist="38100" w14:dir="2700000" w14:sx="100000" w14:sy="100000" w14:kx="0" w14:ky="0" w14:algn="tl">
                                <w14:srgbClr w14:val="000000">
                                  <w14:alpha w14:val="57000"/>
                                </w14:srgbClr>
                              </w14:shadow>
                            </w:rPr>
                            <w:t>02</w:t>
                          </w:r>
                        </w:p>
                      </w:txbxContent>
                    </v:textbox>
                  </v:shape>
                  <v:shape id="CuadroTexto 58" o:spid="_x0000_s1137" type="#_x0000_t202" style="position:absolute;left:68107;top:14242;width:26605;height:1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" filled="f" stroked="f">
                    <v:textbox>
                      <w:txbxContent>
                        <w:p w14:paraId="37A0E387"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Mejoramiento de la infraestructura vial y de telecomunicaciones a nivel nacional</w:t>
                          </w:r>
                        </w:p>
                      </w:txbxContent>
                    </v:textbox>
                  </v:shape>
                  <v:shape id="CuadroTexto 59" o:spid="_x0000_s1138" type="#_x0000_t202" style="position:absolute;left:64659;top:42644;width:30693;height:9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" filled="f" stroked="f">
                    <v:textbox>
                      <w:txbxContent>
                        <w:p w14:paraId="32459121"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Aprovechamiento sostenible de los bosques</w:t>
                          </w:r>
                        </w:p>
                      </w:txbxContent>
                    </v:textbox>
                  </v:shape>
                  <v:shape id="CuadroTexto 60" o:spid="_x0000_s1139" type="#_x0000_t202" style="position:absolute;left:-3006;top:41128;width:26630;height:1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" filled="f" stroked="f">
                    <v:textbox>
                      <w:txbxContent>
                        <w:p w14:paraId="31DD65B9"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Mayor aprovechamiento de las energías renovables</w:t>
                          </w:r>
                        </w:p>
                      </w:txbxContent>
                    </v:textbox>
                  </v:shape>
                  <v:shape id="CuadroTexto 62" o:spid="_x0000_s1140" type="#_x0000_t202" style="position:absolute;left:-3865;top:16499;width:24268;height:1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" filled="f" stroked="f">
                    <v:textbox>
                      <w:txbxContent>
                        <w:p w14:paraId="15942FAB"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Universalización del uso de tecnología e innovación en educación</w:t>
                          </w:r>
                        </w:p>
                      </w:txbxContent>
                    </v:textbox>
                  </v:shape>
                  <v:shape id="CuadroTexto 64" o:spid="_x0000_s1141" type="#_x0000_t202" style="position:absolute;left:19542;top:5273;width:31071;height:7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" filled="f" stroked="f">
                    <v:textbox>
                      <w:txbxContent>
                        <w:p w14:paraId="70F57535" w14:textId="77777777" w:rsidR="0087199C" w:rsidRPr="0087199C" w:rsidRDefault="0087199C" w:rsidP="0087199C">
                          <w:pPr>
                            <w:rPr>
                              <w:rFonts w:hAnsi="Calibri"/>
                              <w:b/>
                              <w:bCs/>
                              <w:color w:val="000000" w:themeColor="text1"/>
                              <w:kern w:val="24"/>
                              <w:sz w:val="20"/>
                              <w:szCs w:val="20"/>
                              <w:lang w:val="es-ES"/>
                              <w14:ligatures w14:val="none"/>
                            </w:rPr>
                          </w:pPr>
                          <w:r w:rsidRPr="0087199C">
                            <w:rPr>
                              <w:rFonts w:hAnsi="Calibri"/>
                              <w:b/>
                              <w:bCs/>
                              <w:color w:val="000000" w:themeColor="text1"/>
                              <w:kern w:val="24"/>
                              <w:sz w:val="20"/>
                              <w:szCs w:val="20"/>
                              <w:lang w:val="es-ES"/>
                            </w:rPr>
                            <w:t>Fortalecimiento y modernización del Estado</w:t>
                          </w:r>
                        </w:p>
                      </w:txbxContent>
                    </v:textbox>
                  </v:shape>
                </v:group>
                <w10:anchorlock/>
              </v:group>
            </w:pict>
          </mc:Fallback>
        </mc:AlternateContent>
      </w:r>
    </w:p>
    <w:p w14:paraId="5820A3B9" w14:textId="08203D84" w:rsidR="0087199C" w:rsidRDefault="00C24B5F" w:rsidP="0087199C">
      <w:pPr>
        <w:spacing w:after="0" w:line="240" w:lineRule="auto"/>
        <w:ind w:left="425"/>
        <w:jc w:val="both"/>
        <w:rPr>
          <w:b/>
          <w:bCs/>
          <w:sz w:val="20"/>
        </w:rPr>
      </w:pPr>
      <w:bookmarkStart w:id="1118" w:name="_Toc152615063"/>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9</w:t>
      </w:r>
      <w:r w:rsidRPr="008B1424">
        <w:rPr>
          <w:b/>
          <w:bCs/>
          <w:i/>
          <w:iCs/>
          <w:sz w:val="20"/>
        </w:rPr>
        <w:fldChar w:fldCharType="end"/>
      </w:r>
      <w:r w:rsidRPr="00454A7C">
        <w:rPr>
          <w:sz w:val="20"/>
        </w:rPr>
        <w:t>:</w:t>
      </w:r>
      <w:r w:rsidR="0087199C" w:rsidRPr="00113452">
        <w:rPr>
          <w:b/>
          <w:bCs/>
          <w:sz w:val="20"/>
        </w:rPr>
        <w:t xml:space="preserve"> </w:t>
      </w:r>
      <w:r w:rsidR="0087199C" w:rsidRPr="0087199C">
        <w:rPr>
          <w:sz w:val="20"/>
        </w:rPr>
        <w:t xml:space="preserve">Identificación de </w:t>
      </w:r>
      <w:r w:rsidR="0087199C">
        <w:rPr>
          <w:sz w:val="20"/>
        </w:rPr>
        <w:t xml:space="preserve">oportunidades </w:t>
      </w:r>
      <w:r w:rsidR="0087199C" w:rsidRPr="0087199C">
        <w:rPr>
          <w:sz w:val="20"/>
        </w:rPr>
        <w:t>priorizad</w:t>
      </w:r>
      <w:r w:rsidR="0087199C">
        <w:rPr>
          <w:sz w:val="20"/>
        </w:rPr>
        <w:t>a</w:t>
      </w:r>
      <w:r w:rsidR="0087199C" w:rsidRPr="0087199C">
        <w:rPr>
          <w:sz w:val="20"/>
        </w:rPr>
        <w:t>s</w:t>
      </w:r>
      <w:bookmarkEnd w:id="1118"/>
    </w:p>
    <w:p w14:paraId="7735DC8D" w14:textId="590DB6BB" w:rsidR="0087199C" w:rsidRPr="0087199C" w:rsidRDefault="0087199C" w:rsidP="0087199C">
      <w:pPr>
        <w:spacing w:after="0" w:line="240" w:lineRule="auto"/>
        <w:ind w:left="425"/>
        <w:rPr>
          <w:sz w:val="18"/>
          <w:szCs w:val="18"/>
        </w:rPr>
      </w:pPr>
      <w:r w:rsidRPr="00FA7FF4">
        <w:rPr>
          <w:sz w:val="16"/>
          <w:szCs w:val="18"/>
        </w:rPr>
        <w:t xml:space="preserve">Fuente: </w:t>
      </w:r>
      <w:del w:id="1119" w:author="Direccion de Politicas y Gestion en Derechos Humanos 14" w:date="2023-12-14T10:31:00Z">
        <w:r w:rsidRPr="00FA7FF4" w:rsidDel="00DC3106">
          <w:rPr>
            <w:sz w:val="16"/>
            <w:szCs w:val="18"/>
          </w:rPr>
          <w:delText>Estudio prospectivo: “el futuro de los derechos humanos en el Perú”</w:delText>
        </w:r>
      </w:del>
      <w:ins w:id="1120" w:author="Direccion de Politicas y Gestion en Derechos Humanos 14" w:date="2023-12-14T10:31:00Z">
        <w:r w:rsidR="00DC3106">
          <w:rPr>
            <w:sz w:val="16"/>
            <w:szCs w:val="18"/>
          </w:rPr>
          <w:t>Estudio prospectivo sobre los derechos humanos en el Perú</w:t>
        </w:r>
      </w:ins>
    </w:p>
    <w:p w14:paraId="521FAB60" w14:textId="23C38E8D" w:rsidR="006305D1" w:rsidRDefault="00940136" w:rsidP="00E577FF">
      <w:pPr>
        <w:spacing w:before="100" w:beforeAutospacing="1" w:after="100" w:afterAutospacing="1" w:line="288" w:lineRule="auto"/>
        <w:jc w:val="both"/>
        <w:rPr>
          <w:sz w:val="20"/>
        </w:rPr>
      </w:pPr>
      <w:r w:rsidRPr="00940136">
        <w:rPr>
          <w:sz w:val="20"/>
        </w:rPr>
        <w:lastRenderedPageBreak/>
        <w:t>El</w:t>
      </w:r>
      <w:ins w:id="1121" w:author="Direccion General de Derechos Humanos 49" w:date="2023-12-19T14:45:00Z">
        <w:r w:rsidR="007A1729">
          <w:rPr>
            <w:sz w:val="20"/>
          </w:rPr>
          <w:t xml:space="preserve"> “Estudio prospectivo sobre el futuro de los derechos humanos en el Perú”</w:t>
        </w:r>
      </w:ins>
      <w:r w:rsidRPr="00940136">
        <w:rPr>
          <w:sz w:val="20"/>
        </w:rPr>
        <w:t xml:space="preserve"> </w:t>
      </w:r>
      <w:del w:id="1122" w:author="Direccion General de Derechos Humanos 49" w:date="2023-12-19T14:45:00Z">
        <w:r w:rsidRPr="00940136" w:rsidDel="007A1729">
          <w:rPr>
            <w:sz w:val="20"/>
          </w:rPr>
          <w:delText xml:space="preserve">estudio prospectivo "El Futuro de los Derechos Humanos en el Perú" </w:delText>
        </w:r>
      </w:del>
      <w:r w:rsidR="008422CE">
        <w:rPr>
          <w:sz w:val="20"/>
        </w:rPr>
        <w:t>analiza</w:t>
      </w:r>
      <w:r w:rsidRPr="00940136">
        <w:rPr>
          <w:sz w:val="20"/>
        </w:rPr>
        <w:t xml:space="preserve"> los impactos anticipados y las medidas preventivas asociadas a las oportunidades priorizadas </w:t>
      </w:r>
      <w:r>
        <w:rPr>
          <w:sz w:val="20"/>
        </w:rPr>
        <w:t>relacionadas al</w:t>
      </w:r>
      <w:r w:rsidRPr="00940136">
        <w:rPr>
          <w:sz w:val="20"/>
        </w:rPr>
        <w:t xml:space="preserve"> problema público de la Política Nacional Multisectorial de Derechos Humanos. A continuación, se detallan los elementos analizados en cada una de las oportunidades identificadas, presentados en las tablas siguientes.</w:t>
      </w:r>
    </w:p>
    <w:p w14:paraId="4503CC50" w14:textId="29720991" w:rsidR="00517365" w:rsidRDefault="00C24B5F" w:rsidP="0054105F">
      <w:pPr>
        <w:spacing w:after="0" w:line="240" w:lineRule="auto"/>
        <w:jc w:val="center"/>
        <w:rPr>
          <w:sz w:val="20"/>
        </w:rPr>
      </w:pPr>
      <w:bookmarkStart w:id="1123" w:name="_Toc152615083"/>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15</w:t>
      </w:r>
      <w:r w:rsidRPr="00C24B5F">
        <w:rPr>
          <w:b/>
          <w:bCs/>
          <w:sz w:val="20"/>
        </w:rPr>
        <w:fldChar w:fldCharType="end"/>
      </w:r>
      <w:r w:rsidRPr="00C24B5F">
        <w:rPr>
          <w:b/>
          <w:bCs/>
          <w:sz w:val="20"/>
        </w:rPr>
        <w:t>:</w:t>
      </w:r>
      <w:r w:rsidR="00517365" w:rsidRPr="00113452">
        <w:rPr>
          <w:b/>
          <w:bCs/>
          <w:sz w:val="20"/>
        </w:rPr>
        <w:t xml:space="preserve"> </w:t>
      </w:r>
      <w:r w:rsidR="00517365" w:rsidRPr="003A66D1">
        <w:rPr>
          <w:sz w:val="20"/>
        </w:rPr>
        <w:t xml:space="preserve">Matriz de impactos </w:t>
      </w:r>
      <w:ins w:id="1124" w:author="Direccion de Politicas y Gestion en Derechos Humanos 14" w:date="2023-12-14T11:44:00Z">
        <w:r w:rsidR="00D15F3E">
          <w:rPr>
            <w:sz w:val="20"/>
          </w:rPr>
          <w:t xml:space="preserve">positivos </w:t>
        </w:r>
      </w:ins>
      <w:r w:rsidR="00517365" w:rsidRPr="003A66D1">
        <w:rPr>
          <w:sz w:val="20"/>
        </w:rPr>
        <w:t>de</w:t>
      </w:r>
      <w:r w:rsidR="00976F0A">
        <w:rPr>
          <w:sz w:val="20"/>
        </w:rPr>
        <w:t xml:space="preserve"> la oportunidad</w:t>
      </w:r>
      <w:r w:rsidR="00517365" w:rsidRPr="003A66D1">
        <w:rPr>
          <w:sz w:val="20"/>
        </w:rPr>
        <w:t xml:space="preserve"> “</w:t>
      </w:r>
      <w:r w:rsidR="00976F0A" w:rsidRPr="00976F0A">
        <w:rPr>
          <w:sz w:val="20"/>
        </w:rPr>
        <w:t>Mejoramiento de la infraestructura vial y de telecomunicaciones a nivel nacional</w:t>
      </w:r>
      <w:r w:rsidR="00517365" w:rsidRPr="003A66D1">
        <w:rPr>
          <w:sz w:val="20"/>
        </w:rPr>
        <w:t>” sobre el problema público</w:t>
      </w:r>
      <w:bookmarkEnd w:id="1123"/>
    </w:p>
    <w:p w14:paraId="53C442C5" w14:textId="77777777" w:rsidR="00517365" w:rsidRDefault="00517365" w:rsidP="00517365">
      <w:pPr>
        <w:spacing w:after="0" w:line="240" w:lineRule="auto"/>
        <w:ind w:left="425"/>
        <w:jc w:val="center"/>
        <w:rPr>
          <w:sz w:val="20"/>
        </w:rPr>
      </w:pPr>
    </w:p>
    <w:tbl>
      <w:tblPr>
        <w:tblW w:w="8478" w:type="dxa"/>
        <w:tblInd w:w="-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079"/>
        <w:gridCol w:w="3556"/>
        <w:gridCol w:w="2843"/>
      </w:tblGrid>
      <w:tr w:rsidR="00D248E1" w:rsidRPr="00D248E1" w14:paraId="369F6020" w14:textId="77777777" w:rsidTr="0054105F">
        <w:trPr>
          <w:trHeight w:val="468"/>
        </w:trPr>
        <w:tc>
          <w:tcPr>
            <w:tcW w:w="2079" w:type="dxa"/>
            <w:shd w:val="clear" w:color="000000" w:fill="002060"/>
            <w:noWrap/>
            <w:vAlign w:val="center"/>
            <w:hideMark/>
          </w:tcPr>
          <w:p w14:paraId="5C725314"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Problema público</w:t>
            </w:r>
          </w:p>
        </w:tc>
        <w:tc>
          <w:tcPr>
            <w:tcW w:w="6399" w:type="dxa"/>
            <w:gridSpan w:val="2"/>
            <w:shd w:val="clear" w:color="000000" w:fill="002060"/>
            <w:noWrap/>
            <w:vAlign w:val="bottom"/>
            <w:hideMark/>
          </w:tcPr>
          <w:p w14:paraId="28EA111D"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D248E1" w:rsidRPr="00D248E1" w14:paraId="26E83A81" w14:textId="77777777" w:rsidTr="0054105F">
        <w:trPr>
          <w:trHeight w:val="468"/>
        </w:trPr>
        <w:tc>
          <w:tcPr>
            <w:tcW w:w="2079" w:type="dxa"/>
            <w:shd w:val="clear" w:color="000000" w:fill="002060"/>
            <w:noWrap/>
            <w:vAlign w:val="center"/>
            <w:hideMark/>
          </w:tcPr>
          <w:p w14:paraId="1B377642"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Oportunidad 1</w:t>
            </w:r>
          </w:p>
        </w:tc>
        <w:tc>
          <w:tcPr>
            <w:tcW w:w="6399" w:type="dxa"/>
            <w:gridSpan w:val="2"/>
            <w:shd w:val="clear" w:color="000000" w:fill="002060"/>
            <w:noWrap/>
            <w:vAlign w:val="center"/>
            <w:hideMark/>
          </w:tcPr>
          <w:p w14:paraId="39C07228"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Mejoramiento de la infraestructura vial y de telecomunicaciones a nivel nacional</w:t>
            </w:r>
          </w:p>
        </w:tc>
      </w:tr>
      <w:tr w:rsidR="00D248E1" w:rsidRPr="00D248E1" w14:paraId="5A90DA2A" w14:textId="77777777" w:rsidTr="0054105F">
        <w:trPr>
          <w:trHeight w:val="1067"/>
        </w:trPr>
        <w:tc>
          <w:tcPr>
            <w:tcW w:w="5635" w:type="dxa"/>
            <w:gridSpan w:val="2"/>
            <w:shd w:val="clear" w:color="000000" w:fill="002060"/>
            <w:noWrap/>
            <w:vAlign w:val="center"/>
            <w:hideMark/>
          </w:tcPr>
          <w:p w14:paraId="361935C4" w14:textId="7EC9ADF9"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 xml:space="preserve">Impactos </w:t>
            </w:r>
            <w:ins w:id="1125" w:author="Direccion de Politicas y Gestion en Derechos Humanos 14" w:date="2023-12-14T11:49:00Z">
              <w:r w:rsidR="00D15F3E" w:rsidRPr="00D15F3E">
                <w:rPr>
                  <w:rFonts w:ascii="Calibri" w:eastAsia="Times New Roman" w:hAnsi="Calibri" w:cs="Calibri"/>
                  <w:b/>
                  <w:bCs/>
                  <w:color w:val="FFFFFF"/>
                  <w:kern w:val="0"/>
                  <w:sz w:val="18"/>
                  <w:szCs w:val="18"/>
                  <w:lang w:eastAsia="es-PE"/>
                  <w14:ligatures w14:val="none"/>
                </w:rPr>
                <w:t xml:space="preserve">positivos </w:t>
              </w:r>
            </w:ins>
            <w:r w:rsidRPr="00D248E1">
              <w:rPr>
                <w:rFonts w:ascii="Calibri" w:eastAsia="Times New Roman" w:hAnsi="Calibri" w:cs="Calibri"/>
                <w:b/>
                <w:bCs/>
                <w:color w:val="FFFFFF"/>
                <w:kern w:val="0"/>
                <w:sz w:val="18"/>
                <w:szCs w:val="18"/>
                <w:lang w:eastAsia="es-PE"/>
                <w14:ligatures w14:val="none"/>
              </w:rPr>
              <w:t>sobre el problema público</w:t>
            </w:r>
          </w:p>
        </w:tc>
        <w:tc>
          <w:tcPr>
            <w:tcW w:w="2843" w:type="dxa"/>
            <w:shd w:val="clear" w:color="000000" w:fill="002060"/>
            <w:vAlign w:val="center"/>
            <w:hideMark/>
          </w:tcPr>
          <w:p w14:paraId="00305DF3"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Medidas anticipatorias</w:t>
            </w:r>
          </w:p>
        </w:tc>
      </w:tr>
      <w:tr w:rsidR="00D248E1" w:rsidRPr="00D248E1" w14:paraId="646ECA7A" w14:textId="77777777" w:rsidTr="0054105F">
        <w:trPr>
          <w:trHeight w:val="1048"/>
        </w:trPr>
        <w:tc>
          <w:tcPr>
            <w:tcW w:w="5635" w:type="dxa"/>
            <w:gridSpan w:val="2"/>
            <w:vMerge w:val="restart"/>
            <w:shd w:val="clear" w:color="auto" w:fill="auto"/>
            <w:vAlign w:val="center"/>
            <w:hideMark/>
          </w:tcPr>
          <w:p w14:paraId="7FCA4D9F" w14:textId="1B83185F" w:rsidR="00C73490" w:rsidRPr="00C73490" w:rsidRDefault="00C73490" w:rsidP="00C73490">
            <w:pPr>
              <w:spacing w:after="0" w:line="240" w:lineRule="auto"/>
              <w:jc w:val="both"/>
              <w:rPr>
                <w:rFonts w:ascii="Calibri" w:eastAsia="Times New Roman" w:hAnsi="Calibri" w:cs="Calibri"/>
                <w:b/>
                <w:bCs/>
                <w:color w:val="000000"/>
                <w:kern w:val="0"/>
                <w:sz w:val="18"/>
                <w:szCs w:val="18"/>
                <w:u w:val="single"/>
                <w:lang w:eastAsia="es-PE"/>
                <w14:ligatures w14:val="none"/>
              </w:rPr>
            </w:pPr>
            <w:r w:rsidRPr="00C73490">
              <w:rPr>
                <w:rFonts w:ascii="Calibri" w:eastAsia="Times New Roman" w:hAnsi="Calibri" w:cs="Calibri"/>
                <w:b/>
                <w:bCs/>
                <w:color w:val="000000"/>
                <w:kern w:val="0"/>
                <w:sz w:val="18"/>
                <w:szCs w:val="18"/>
                <w:u w:val="single"/>
                <w:lang w:eastAsia="es-PE"/>
                <w14:ligatures w14:val="none"/>
              </w:rPr>
              <w:t>Corto Plazo:</w:t>
            </w:r>
          </w:p>
          <w:p w14:paraId="117D1E1A" w14:textId="0318DC80" w:rsidR="00C73490" w:rsidRPr="00C73490" w:rsidDel="00B85B9D" w:rsidRDefault="00C73490" w:rsidP="00754952">
            <w:pPr>
              <w:pStyle w:val="Prrafodelista"/>
              <w:numPr>
                <w:ilvl w:val="0"/>
                <w:numId w:val="19"/>
              </w:numPr>
              <w:spacing w:after="0" w:line="240" w:lineRule="auto"/>
              <w:ind w:left="304" w:hanging="274"/>
              <w:jc w:val="both"/>
              <w:rPr>
                <w:del w:id="1126" w:author="Direccion de Politicas y Gestion en Derechos Humanos 14" w:date="2023-12-15T16:23:00Z"/>
                <w:rFonts w:ascii="Calibri" w:eastAsia="Times New Roman" w:hAnsi="Calibri" w:cs="Calibri"/>
                <w:color w:val="000000"/>
                <w:kern w:val="0"/>
                <w:sz w:val="18"/>
                <w:szCs w:val="18"/>
                <w:lang w:eastAsia="es-PE"/>
                <w14:ligatures w14:val="none"/>
              </w:rPr>
            </w:pPr>
            <w:commentRangeStart w:id="1127"/>
            <w:commentRangeStart w:id="1128"/>
            <w:del w:id="1129" w:author="Direccion de Politicas y Gestion en Derechos Humanos 14" w:date="2023-12-15T16:23:00Z">
              <w:r w:rsidRPr="00C73490" w:rsidDel="00B85B9D">
                <w:rPr>
                  <w:rFonts w:ascii="Calibri" w:eastAsia="Times New Roman" w:hAnsi="Calibri" w:cs="Calibri"/>
                  <w:color w:val="000000"/>
                  <w:kern w:val="0"/>
                  <w:sz w:val="18"/>
                  <w:szCs w:val="18"/>
                  <w:lang w:eastAsia="es-PE"/>
                  <w14:ligatures w14:val="none"/>
                </w:rPr>
                <w:delText>Mejora de la movilidad de bienes y servicios debido al mejoramiento de la infraestructura vial y de telecomunicaciones</w:delText>
              </w:r>
              <w:r w:rsidDel="00B85B9D">
                <w:rPr>
                  <w:rFonts w:ascii="Calibri" w:eastAsia="Times New Roman" w:hAnsi="Calibri" w:cs="Calibri"/>
                  <w:color w:val="000000"/>
                  <w:kern w:val="0"/>
                  <w:sz w:val="18"/>
                  <w:szCs w:val="18"/>
                  <w:lang w:eastAsia="es-PE"/>
                  <w14:ligatures w14:val="none"/>
                </w:rPr>
                <w:delText>.</w:delText>
              </w:r>
            </w:del>
          </w:p>
          <w:p w14:paraId="07F87628" w14:textId="0875A50A" w:rsidR="00C73490" w:rsidRPr="00C73490" w:rsidRDefault="00C73490"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del w:id="1130" w:author="Direccion de Politicas y Gestion en Derechos Humanos 14" w:date="2023-12-15T16:23:00Z">
              <w:r w:rsidRPr="00C73490" w:rsidDel="00B85B9D">
                <w:rPr>
                  <w:rFonts w:ascii="Calibri" w:eastAsia="Times New Roman" w:hAnsi="Calibri" w:cs="Calibri"/>
                  <w:color w:val="000000"/>
                  <w:kern w:val="0"/>
                  <w:sz w:val="18"/>
                  <w:szCs w:val="18"/>
                  <w:lang w:eastAsia="es-PE"/>
                  <w14:ligatures w14:val="none"/>
                </w:rPr>
                <w:delText>Posicionamiento competitivo en el comercio global de servicios y agroexportaciones, generando crecimiento económico</w:delText>
              </w:r>
            </w:del>
            <w:ins w:id="1131" w:author="Direccion de Politicas y Gestion en Derechos Humanos 14" w:date="2023-12-15T16:23:00Z">
              <w:r w:rsidR="00B85B9D" w:rsidRPr="00B85B9D">
                <w:rPr>
                  <w:rFonts w:ascii="Calibri" w:eastAsia="Times New Roman" w:hAnsi="Calibri" w:cs="Calibri"/>
                  <w:color w:val="000000"/>
                  <w:kern w:val="0"/>
                  <w:sz w:val="18"/>
                  <w:szCs w:val="18"/>
                  <w:lang w:eastAsia="es-PE"/>
                  <w14:ligatures w14:val="none"/>
                </w:rPr>
                <w:t>El impacto inmediato y positivo en la disminución de la desigualdad y discriminación al mejorar la infraestructura vial y de telecomunicaciones a nivel nacional se manifiesta en la integración efectiva de comunidades marginadas. La accesibilidad mejorada en regiones previamente desconectadas reduce la brecha entre áreas urbanas y rurales, ofreciendo a las poblaciones remotas oportunidades económicas y sociales antes inaccesibles. Además, esta mejora facilita un acceso equitativo a servicios esenciales como educación y atención médica, atacando las fuentes fundamentales de desigualdad. La inclusión digital resultante también empodera a individuos de diversas comunidades, permitiéndoles participar plenamente en oportunidades laborales y sociales, contribuyendo así a la construcción de una sociedad más equitativa y libre de discriminación</w:t>
              </w:r>
            </w:ins>
            <w:r w:rsidRPr="00C73490">
              <w:rPr>
                <w:rFonts w:ascii="Calibri" w:eastAsia="Times New Roman" w:hAnsi="Calibri" w:cs="Calibri"/>
                <w:color w:val="000000"/>
                <w:kern w:val="0"/>
                <w:sz w:val="18"/>
                <w:szCs w:val="18"/>
                <w:lang w:eastAsia="es-PE"/>
                <w14:ligatures w14:val="none"/>
              </w:rPr>
              <w:t>.</w:t>
            </w:r>
            <w:commentRangeEnd w:id="1127"/>
            <w:r w:rsidR="00B1757C">
              <w:rPr>
                <w:rStyle w:val="Refdecomentario"/>
                <w:kern w:val="0"/>
                <w14:ligatures w14:val="none"/>
              </w:rPr>
              <w:commentReference w:id="1127"/>
            </w:r>
            <w:commentRangeEnd w:id="1128"/>
            <w:r w:rsidR="00B85B9D">
              <w:rPr>
                <w:rStyle w:val="Refdecomentario"/>
                <w:kern w:val="0"/>
                <w14:ligatures w14:val="none"/>
              </w:rPr>
              <w:commentReference w:id="1128"/>
            </w:r>
          </w:p>
          <w:p w14:paraId="61D9A489" w14:textId="40ECE61F" w:rsidR="00C73490" w:rsidRPr="00C73490" w:rsidRDefault="00C73490" w:rsidP="00C73490">
            <w:pPr>
              <w:spacing w:after="0" w:line="240" w:lineRule="auto"/>
              <w:jc w:val="both"/>
              <w:rPr>
                <w:rFonts w:ascii="Calibri" w:eastAsia="Times New Roman" w:hAnsi="Calibri" w:cs="Calibri"/>
                <w:b/>
                <w:bCs/>
                <w:color w:val="000000"/>
                <w:kern w:val="0"/>
                <w:sz w:val="18"/>
                <w:szCs w:val="18"/>
                <w:u w:val="single"/>
                <w:lang w:eastAsia="es-PE"/>
                <w14:ligatures w14:val="none"/>
              </w:rPr>
            </w:pPr>
            <w:r w:rsidRPr="00C73490">
              <w:rPr>
                <w:rFonts w:ascii="Calibri" w:eastAsia="Times New Roman" w:hAnsi="Calibri" w:cs="Calibri"/>
                <w:b/>
                <w:bCs/>
                <w:color w:val="000000"/>
                <w:kern w:val="0"/>
                <w:sz w:val="18"/>
                <w:szCs w:val="18"/>
                <w:u w:val="single"/>
                <w:lang w:eastAsia="es-PE"/>
                <w14:ligatures w14:val="none"/>
              </w:rPr>
              <w:t>Mediano Plazo:</w:t>
            </w:r>
          </w:p>
          <w:p w14:paraId="4BD36E7C" w14:textId="19B55E08" w:rsidR="00C73490" w:rsidRPr="00C73490" w:rsidDel="00B85B9D" w:rsidRDefault="00B85B9D" w:rsidP="00754952">
            <w:pPr>
              <w:pStyle w:val="Prrafodelista"/>
              <w:numPr>
                <w:ilvl w:val="0"/>
                <w:numId w:val="19"/>
              </w:numPr>
              <w:spacing w:after="0" w:line="240" w:lineRule="auto"/>
              <w:ind w:left="304" w:hanging="274"/>
              <w:jc w:val="both"/>
              <w:rPr>
                <w:del w:id="1132" w:author="Direccion de Politicas y Gestion en Derechos Humanos 14" w:date="2023-12-15T16:26:00Z"/>
                <w:rFonts w:ascii="Calibri" w:eastAsia="Times New Roman" w:hAnsi="Calibri" w:cs="Calibri"/>
                <w:color w:val="000000"/>
                <w:kern w:val="0"/>
                <w:sz w:val="18"/>
                <w:szCs w:val="18"/>
                <w:lang w:eastAsia="es-PE"/>
                <w14:ligatures w14:val="none"/>
              </w:rPr>
            </w:pPr>
            <w:bookmarkStart w:id="1133" w:name="_Hlk153549871"/>
            <w:ins w:id="1134" w:author="Direccion de Politicas y Gestion en Derechos Humanos 14" w:date="2023-12-15T16:26:00Z">
              <w:r w:rsidRPr="00B85B9D">
                <w:rPr>
                  <w:rFonts w:ascii="Calibri" w:eastAsia="Times New Roman" w:hAnsi="Calibri" w:cs="Calibri"/>
                  <w:color w:val="000000"/>
                  <w:kern w:val="0"/>
                  <w:sz w:val="18"/>
                  <w:szCs w:val="18"/>
                  <w:lang w:eastAsia="es-PE"/>
                  <w14:ligatures w14:val="none"/>
                </w:rPr>
                <w:t>El mejoramiento de la infraestructura vial y de telecomunicaciones a nivel nacional, con impactos positivos a mediano plazo como la atracción de inversión extranjera, el control de actividades impactantes sobre áreas naturales y el fortalecimiento de la protección de defensores ambientales, puede ser un catalizador clave para la disminución de la desigualdad y discriminación. La inversión extranjera, especialmente en sectores tecnológicos y logísticos, no solo genera empleo, sino que también propicia oportunidades de desarrollo en regiones previamente marginadas. La adecuada infraestructura vial controla actividades perjudiciales para el medio ambiente, beneficiando a comunidades vulnerables que históricamente han sufrido las consecuencias de prácticas ambientales irresponsables. Además, la conexión entre zonas urbanas y rurales no solo fortalece la protección de defensores ambientales al proporcionarles una red de apoyo más amplia, sino que también crea canales equitativos de participación y acceso a recursos para comunidades antes marginadas</w:t>
              </w:r>
            </w:ins>
            <w:commentRangeStart w:id="1135"/>
            <w:commentRangeStart w:id="1136"/>
            <w:del w:id="1137" w:author="Direccion de Politicas y Gestion en Derechos Humanos 14" w:date="2023-12-15T16:26:00Z">
              <w:r w:rsidR="00C73490" w:rsidRPr="00C73490" w:rsidDel="00B85B9D">
                <w:rPr>
                  <w:rFonts w:ascii="Calibri" w:eastAsia="Times New Roman" w:hAnsi="Calibri" w:cs="Calibri"/>
                  <w:color w:val="000000"/>
                  <w:kern w:val="0"/>
                  <w:sz w:val="18"/>
                  <w:szCs w:val="18"/>
                  <w:lang w:eastAsia="es-PE"/>
                  <w14:ligatures w14:val="none"/>
                </w:rPr>
                <w:delText>Atracción de inversión extranjera, especialmente en sectores tecnológicos y logísticos, contribuyendo a la diversificación de la inversión extranjera.</w:delText>
              </w:r>
            </w:del>
          </w:p>
          <w:p w14:paraId="09427347" w14:textId="14C63CE7" w:rsidR="00C73490" w:rsidRPr="00C73490" w:rsidDel="00B85B9D" w:rsidRDefault="00C73490" w:rsidP="00754952">
            <w:pPr>
              <w:pStyle w:val="Prrafodelista"/>
              <w:numPr>
                <w:ilvl w:val="0"/>
                <w:numId w:val="19"/>
              </w:numPr>
              <w:spacing w:after="0" w:line="240" w:lineRule="auto"/>
              <w:ind w:left="304" w:hanging="274"/>
              <w:jc w:val="both"/>
              <w:rPr>
                <w:del w:id="1138" w:author="Direccion de Politicas y Gestion en Derechos Humanos 14" w:date="2023-12-15T16:26:00Z"/>
                <w:rFonts w:ascii="Calibri" w:eastAsia="Times New Roman" w:hAnsi="Calibri" w:cs="Calibri"/>
                <w:color w:val="000000"/>
                <w:kern w:val="0"/>
                <w:sz w:val="18"/>
                <w:szCs w:val="18"/>
                <w:lang w:eastAsia="es-PE"/>
                <w14:ligatures w14:val="none"/>
              </w:rPr>
            </w:pPr>
            <w:del w:id="1139" w:author="Direccion de Politicas y Gestion en Derechos Humanos 14" w:date="2023-12-15T16:26:00Z">
              <w:r w:rsidRPr="00C73490" w:rsidDel="00B85B9D">
                <w:rPr>
                  <w:rFonts w:ascii="Calibri" w:eastAsia="Times New Roman" w:hAnsi="Calibri" w:cs="Calibri"/>
                  <w:color w:val="000000"/>
                  <w:kern w:val="0"/>
                  <w:sz w:val="18"/>
                  <w:szCs w:val="18"/>
                  <w:lang w:eastAsia="es-PE"/>
                  <w14:ligatures w14:val="none"/>
                </w:rPr>
                <w:delText>Control de actividades impactantes sobre áreas naturales y el medio ambiente a través de la adecuada infraestructura vial.</w:delText>
              </w:r>
            </w:del>
          </w:p>
          <w:p w14:paraId="554D114E" w14:textId="726E18E4" w:rsidR="00C73490" w:rsidRPr="00C73490" w:rsidRDefault="00C73490"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del w:id="1140" w:author="Direccion de Politicas y Gestion en Derechos Humanos 14" w:date="2023-12-15T16:26:00Z">
              <w:r w:rsidRPr="00C73490" w:rsidDel="00B85B9D">
                <w:rPr>
                  <w:rFonts w:ascii="Calibri" w:eastAsia="Times New Roman" w:hAnsi="Calibri" w:cs="Calibri"/>
                  <w:color w:val="000000"/>
                  <w:kern w:val="0"/>
                  <w:sz w:val="18"/>
                  <w:szCs w:val="18"/>
                  <w:lang w:eastAsia="es-PE"/>
                  <w14:ligatures w14:val="none"/>
                </w:rPr>
                <w:delText>Fortalecimiento de la protección de defensores ambientales mediante la conexión entre zonas urbanas y rurales</w:delText>
              </w:r>
            </w:del>
            <w:r w:rsidRPr="00C73490">
              <w:rPr>
                <w:rFonts w:ascii="Calibri" w:eastAsia="Times New Roman" w:hAnsi="Calibri" w:cs="Calibri"/>
                <w:color w:val="000000"/>
                <w:kern w:val="0"/>
                <w:sz w:val="18"/>
                <w:szCs w:val="18"/>
                <w:lang w:eastAsia="es-PE"/>
                <w14:ligatures w14:val="none"/>
              </w:rPr>
              <w:t>.</w:t>
            </w:r>
            <w:commentRangeEnd w:id="1135"/>
            <w:r w:rsidR="00B1757C">
              <w:rPr>
                <w:rStyle w:val="Refdecomentario"/>
                <w:kern w:val="0"/>
                <w14:ligatures w14:val="none"/>
              </w:rPr>
              <w:commentReference w:id="1135"/>
            </w:r>
            <w:commentRangeEnd w:id="1136"/>
            <w:r w:rsidR="00B85B9D">
              <w:rPr>
                <w:rStyle w:val="Refdecomentario"/>
                <w:kern w:val="0"/>
                <w14:ligatures w14:val="none"/>
              </w:rPr>
              <w:commentReference w:id="1136"/>
            </w:r>
          </w:p>
          <w:bookmarkEnd w:id="1133"/>
          <w:p w14:paraId="089DC51E" w14:textId="0339CE71" w:rsidR="00C73490" w:rsidRPr="00C73490" w:rsidRDefault="00C73490" w:rsidP="00C73490">
            <w:pPr>
              <w:spacing w:after="0" w:line="240" w:lineRule="auto"/>
              <w:jc w:val="both"/>
              <w:rPr>
                <w:rFonts w:ascii="Calibri" w:eastAsia="Times New Roman" w:hAnsi="Calibri" w:cs="Calibri"/>
                <w:b/>
                <w:bCs/>
                <w:color w:val="000000"/>
                <w:kern w:val="0"/>
                <w:sz w:val="18"/>
                <w:szCs w:val="18"/>
                <w:u w:val="single"/>
                <w:lang w:eastAsia="es-PE"/>
                <w14:ligatures w14:val="none"/>
              </w:rPr>
            </w:pPr>
            <w:r w:rsidRPr="00C73490">
              <w:rPr>
                <w:rFonts w:ascii="Calibri" w:eastAsia="Times New Roman" w:hAnsi="Calibri" w:cs="Calibri"/>
                <w:b/>
                <w:bCs/>
                <w:color w:val="000000"/>
                <w:kern w:val="0"/>
                <w:sz w:val="18"/>
                <w:szCs w:val="18"/>
                <w:u w:val="single"/>
                <w:lang w:eastAsia="es-PE"/>
                <w14:ligatures w14:val="none"/>
              </w:rPr>
              <w:t>Largo Plazo:</w:t>
            </w:r>
          </w:p>
          <w:p w14:paraId="34A187DF" w14:textId="501BB1FE" w:rsidR="00C73490" w:rsidRPr="00C73490" w:rsidRDefault="00C73490"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141" w:name="_Hlk153550177"/>
            <w:commentRangeStart w:id="1142"/>
            <w:commentRangeStart w:id="1143"/>
            <w:r w:rsidRPr="00C73490">
              <w:rPr>
                <w:rFonts w:ascii="Calibri" w:eastAsia="Times New Roman" w:hAnsi="Calibri" w:cs="Calibri"/>
                <w:color w:val="000000"/>
                <w:kern w:val="0"/>
                <w:sz w:val="18"/>
                <w:szCs w:val="18"/>
                <w:lang w:eastAsia="es-PE"/>
                <w14:ligatures w14:val="none"/>
              </w:rPr>
              <w:t>Desarrollo sostenible y responsabilidad social en la implementación de infraestructura vial y de telecomunicaciones</w:t>
            </w:r>
            <w:ins w:id="1144" w:author="Direccion de Politicas y Gestion en Derechos Humanos 14" w:date="2023-12-15T16:37:00Z">
              <w:r w:rsidR="00B85B9D">
                <w:rPr>
                  <w:rFonts w:ascii="Calibri" w:eastAsia="Times New Roman" w:hAnsi="Calibri" w:cs="Calibri"/>
                  <w:color w:val="000000"/>
                  <w:kern w:val="0"/>
                  <w:sz w:val="18"/>
                  <w:szCs w:val="18"/>
                  <w:lang w:eastAsia="es-PE"/>
                  <w14:ligatures w14:val="none"/>
                </w:rPr>
                <w:t>, mediante el cual</w:t>
              </w:r>
            </w:ins>
            <w:ins w:id="1145" w:author="Direccion de Politicas y Gestion en Derechos Humanos 14" w:date="2023-12-15T16:36:00Z">
              <w:r w:rsidR="00B85B9D" w:rsidRPr="00B85B9D">
                <w:rPr>
                  <w:rFonts w:ascii="Calibri" w:eastAsia="Times New Roman" w:hAnsi="Calibri" w:cs="Calibri"/>
                  <w:color w:val="000000"/>
                  <w:kern w:val="0"/>
                  <w:sz w:val="18"/>
                  <w:szCs w:val="18"/>
                  <w:lang w:eastAsia="es-PE"/>
                  <w14:ligatures w14:val="none"/>
                </w:rPr>
                <w:t xml:space="preserve"> se establece un marco para el desarrollo equitativo, mitigando impactos adversos en comunidades vulnerables y promoviendo un crecimiento inclusivo</w:t>
              </w:r>
            </w:ins>
            <w:r w:rsidRPr="00C73490">
              <w:rPr>
                <w:rFonts w:ascii="Calibri" w:eastAsia="Times New Roman" w:hAnsi="Calibri" w:cs="Calibri"/>
                <w:color w:val="000000"/>
                <w:kern w:val="0"/>
                <w:sz w:val="18"/>
                <w:szCs w:val="18"/>
                <w:lang w:eastAsia="es-PE"/>
                <w14:ligatures w14:val="none"/>
              </w:rPr>
              <w:t>.</w:t>
            </w:r>
            <w:commentRangeEnd w:id="1142"/>
            <w:r w:rsidR="00B1757C">
              <w:rPr>
                <w:rStyle w:val="Refdecomentario"/>
                <w:kern w:val="0"/>
                <w14:ligatures w14:val="none"/>
              </w:rPr>
              <w:commentReference w:id="1142"/>
            </w:r>
            <w:commentRangeEnd w:id="1143"/>
            <w:r w:rsidR="008E5A27">
              <w:rPr>
                <w:rStyle w:val="Refdecomentario"/>
                <w:kern w:val="0"/>
                <w14:ligatures w14:val="none"/>
              </w:rPr>
              <w:commentReference w:id="1143"/>
            </w:r>
          </w:p>
          <w:p w14:paraId="33E63D32" w14:textId="140C1CD6" w:rsidR="00C73490" w:rsidRPr="00C73490" w:rsidRDefault="00C73490"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del w:id="1146" w:author="Direccion de Politicas y Gestion en Derechos Humanos 14" w:date="2023-12-15T16:40:00Z">
              <w:r w:rsidRPr="00C73490" w:rsidDel="008E5A27">
                <w:rPr>
                  <w:rFonts w:ascii="Calibri" w:eastAsia="Times New Roman" w:hAnsi="Calibri" w:cs="Calibri"/>
                  <w:color w:val="000000"/>
                  <w:kern w:val="0"/>
                  <w:sz w:val="18"/>
                  <w:szCs w:val="18"/>
                  <w:lang w:eastAsia="es-PE"/>
                  <w14:ligatures w14:val="none"/>
                </w:rPr>
                <w:delText>Enfoque territorial en la provisión de servicios públicos y derechos humanos, reduciendo la desarticulación territorial.</w:delText>
              </w:r>
            </w:del>
            <w:ins w:id="1147" w:author="Direccion de Politicas y Gestion en Derechos Humanos 14" w:date="2023-12-15T16:40:00Z">
              <w:r w:rsidR="008E5A27" w:rsidRPr="008E5A27">
                <w:rPr>
                  <w:rFonts w:ascii="Calibri" w:eastAsia="Times New Roman" w:hAnsi="Calibri" w:cs="Calibri"/>
                  <w:color w:val="000000"/>
                  <w:kern w:val="0"/>
                  <w:sz w:val="18"/>
                  <w:szCs w:val="18"/>
                  <w:lang w:eastAsia="es-PE"/>
                  <w14:ligatures w14:val="none"/>
                </w:rPr>
                <w:t>El enfoque territorial en la provisión de servicios garantiza que áreas previamente desatendidas reciban atención prioritaria, reduciendo la desarticulación territorial y asegurando un acceso más equitativo a oportunidades y servicios básicos.</w:t>
              </w:r>
            </w:ins>
          </w:p>
          <w:p w14:paraId="22C67012" w14:textId="5B356AA3" w:rsidR="00C73490" w:rsidRPr="00C73490" w:rsidRDefault="008E5A27"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ins w:id="1148" w:author="Direccion de Politicas y Gestion en Derechos Humanos 14" w:date="2023-12-15T16:41:00Z">
              <w:r>
                <w:rPr>
                  <w:rFonts w:ascii="Calibri" w:eastAsia="Times New Roman" w:hAnsi="Calibri" w:cs="Calibri"/>
                  <w:color w:val="000000"/>
                  <w:kern w:val="0"/>
                  <w:sz w:val="18"/>
                  <w:szCs w:val="18"/>
                  <w:lang w:eastAsia="es-PE"/>
                  <w14:ligatures w14:val="none"/>
                </w:rPr>
                <w:lastRenderedPageBreak/>
                <w:t>E</w:t>
              </w:r>
              <w:r w:rsidRPr="008E5A27">
                <w:rPr>
                  <w:rFonts w:ascii="Calibri" w:eastAsia="Times New Roman" w:hAnsi="Calibri" w:cs="Calibri"/>
                  <w:color w:val="000000"/>
                  <w:kern w:val="0"/>
                  <w:sz w:val="18"/>
                  <w:szCs w:val="18"/>
                  <w:lang w:eastAsia="es-PE"/>
                  <w14:ligatures w14:val="none"/>
                </w:rPr>
                <w:t>l acercamiento de servicios del Estado a áreas marginadas elimina barreras institucionales y estructurales de discriminación, garantizando que todos los ciudadanos, independientemente de su ubicación geográfica, gocen plenamente de sus derechos</w:t>
              </w:r>
            </w:ins>
            <w:del w:id="1149" w:author="Direccion de Politicas y Gestion en Derechos Humanos 14" w:date="2023-12-15T16:41:00Z">
              <w:r w:rsidR="00C73490" w:rsidRPr="00C73490" w:rsidDel="008E5A27">
                <w:rPr>
                  <w:rFonts w:ascii="Calibri" w:eastAsia="Times New Roman" w:hAnsi="Calibri" w:cs="Calibri"/>
                  <w:color w:val="000000"/>
                  <w:kern w:val="0"/>
                  <w:sz w:val="18"/>
                  <w:szCs w:val="18"/>
                  <w:lang w:eastAsia="es-PE"/>
                  <w14:ligatures w14:val="none"/>
                </w:rPr>
                <w:delText>Acercamiento de servicios del Estado a áreas marginadas, eliminando barreras institucionales y estructurales de discriminación</w:delText>
              </w:r>
            </w:del>
            <w:r w:rsidR="00C73490" w:rsidRPr="00C73490">
              <w:rPr>
                <w:rFonts w:ascii="Calibri" w:eastAsia="Times New Roman" w:hAnsi="Calibri" w:cs="Calibri"/>
                <w:color w:val="000000"/>
                <w:kern w:val="0"/>
                <w:sz w:val="18"/>
                <w:szCs w:val="18"/>
                <w:lang w:eastAsia="es-PE"/>
                <w14:ligatures w14:val="none"/>
              </w:rPr>
              <w:t>.</w:t>
            </w:r>
          </w:p>
          <w:p w14:paraId="020E6184" w14:textId="580FCCE3" w:rsidR="00D248E1" w:rsidRPr="00C73490" w:rsidRDefault="008E5A27"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ins w:id="1150" w:author="Direccion de Politicas y Gestion en Derechos Humanos 14" w:date="2023-12-15T16:41:00Z">
              <w:r w:rsidRPr="008E5A27">
                <w:rPr>
                  <w:rFonts w:ascii="Calibri" w:eastAsia="Times New Roman" w:hAnsi="Calibri" w:cs="Calibri"/>
                  <w:color w:val="000000"/>
                  <w:kern w:val="0"/>
                  <w:sz w:val="18"/>
                  <w:szCs w:val="18"/>
                  <w:lang w:eastAsia="es-PE"/>
                  <w14:ligatures w14:val="none"/>
                </w:rPr>
                <w:t>La participación ciudadana, con mecanismos de control que incorporan las opiniones de la población en el desarrollo de infraestructura, no solo fortalece la legitimidad de proyectos, sino que también empodera a comunidades marginadas al proporcionarles una voz significativa</w:t>
              </w:r>
            </w:ins>
            <w:ins w:id="1151" w:author="Direccion de Politicas y Gestion en Derechos Humanos 14" w:date="2023-12-15T16:42:00Z">
              <w:r>
                <w:rPr>
                  <w:rFonts w:ascii="Calibri" w:eastAsia="Times New Roman" w:hAnsi="Calibri" w:cs="Calibri"/>
                  <w:color w:val="000000"/>
                  <w:kern w:val="0"/>
                  <w:sz w:val="18"/>
                  <w:szCs w:val="18"/>
                  <w:lang w:eastAsia="es-PE"/>
                  <w14:ligatures w14:val="none"/>
                </w:rPr>
                <w:t xml:space="preserve"> y derecho de representación </w:t>
              </w:r>
            </w:ins>
            <w:ins w:id="1152" w:author="Direccion de Politicas y Gestion en Derechos Humanos 14" w:date="2023-12-15T16:41:00Z">
              <w:r w:rsidRPr="008E5A27">
                <w:rPr>
                  <w:rFonts w:ascii="Calibri" w:eastAsia="Times New Roman" w:hAnsi="Calibri" w:cs="Calibri"/>
                  <w:color w:val="000000"/>
                  <w:kern w:val="0"/>
                  <w:sz w:val="18"/>
                  <w:szCs w:val="18"/>
                  <w:lang w:eastAsia="es-PE"/>
                  <w14:ligatures w14:val="none"/>
                </w:rPr>
                <w:t>en decisiones que afectan directamente sus vidas</w:t>
              </w:r>
            </w:ins>
            <w:commentRangeStart w:id="1153"/>
            <w:commentRangeStart w:id="1154"/>
            <w:del w:id="1155" w:author="Direccion de Politicas y Gestion en Derechos Humanos 14" w:date="2023-12-15T16:41:00Z">
              <w:r w:rsidR="00C73490" w:rsidRPr="00C73490" w:rsidDel="008E5A27">
                <w:rPr>
                  <w:rFonts w:ascii="Calibri" w:eastAsia="Times New Roman" w:hAnsi="Calibri" w:cs="Calibri"/>
                  <w:color w:val="000000"/>
                  <w:kern w:val="0"/>
                  <w:sz w:val="18"/>
                  <w:szCs w:val="18"/>
                  <w:lang w:eastAsia="es-PE"/>
                  <w14:ligatures w14:val="none"/>
                </w:rPr>
                <w:delText>Fundamental participación ciudadana en el desarrollo de infraestructura, con mecanismos participativos de control para considerar las opiniones de la población</w:delText>
              </w:r>
            </w:del>
            <w:r w:rsidR="00C73490" w:rsidRPr="00C73490">
              <w:rPr>
                <w:rFonts w:ascii="Calibri" w:eastAsia="Times New Roman" w:hAnsi="Calibri" w:cs="Calibri"/>
                <w:color w:val="000000"/>
                <w:kern w:val="0"/>
                <w:sz w:val="18"/>
                <w:szCs w:val="18"/>
                <w:lang w:eastAsia="es-PE"/>
                <w14:ligatures w14:val="none"/>
              </w:rPr>
              <w:t>.</w:t>
            </w:r>
            <w:commentRangeEnd w:id="1153"/>
            <w:r w:rsidR="00B1757C">
              <w:rPr>
                <w:rStyle w:val="Refdecomentario"/>
                <w:kern w:val="0"/>
                <w14:ligatures w14:val="none"/>
              </w:rPr>
              <w:commentReference w:id="1153"/>
            </w:r>
            <w:bookmarkEnd w:id="1141"/>
            <w:commentRangeEnd w:id="1154"/>
            <w:r>
              <w:rPr>
                <w:rStyle w:val="Refdecomentario"/>
                <w:kern w:val="0"/>
                <w14:ligatures w14:val="none"/>
              </w:rPr>
              <w:commentReference w:id="1154"/>
            </w:r>
          </w:p>
        </w:tc>
        <w:tc>
          <w:tcPr>
            <w:tcW w:w="2843" w:type="dxa"/>
            <w:shd w:val="clear" w:color="000000" w:fill="C5D9F1"/>
            <w:noWrap/>
            <w:vAlign w:val="center"/>
            <w:hideMark/>
          </w:tcPr>
          <w:p w14:paraId="7CBFC829"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lastRenderedPageBreak/>
              <w:t>Priorización de Acuerdos Gobierno a Gobierno (G2G)</w:t>
            </w:r>
          </w:p>
        </w:tc>
      </w:tr>
      <w:tr w:rsidR="00D248E1" w:rsidRPr="00D248E1" w14:paraId="4D763451" w14:textId="77777777" w:rsidTr="0054105F">
        <w:trPr>
          <w:trHeight w:val="1048"/>
        </w:trPr>
        <w:tc>
          <w:tcPr>
            <w:tcW w:w="5635" w:type="dxa"/>
            <w:gridSpan w:val="2"/>
            <w:vMerge/>
            <w:vAlign w:val="center"/>
            <w:hideMark/>
          </w:tcPr>
          <w:p w14:paraId="095A855D"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auto" w:fill="auto"/>
            <w:noWrap/>
            <w:vAlign w:val="center"/>
            <w:hideMark/>
          </w:tcPr>
          <w:p w14:paraId="70BAE87F"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Reactivación de licitación para la Red Dorsal Nacional de Fibra Óptica (RDNFO)</w:t>
            </w:r>
          </w:p>
        </w:tc>
      </w:tr>
      <w:tr w:rsidR="00D248E1" w:rsidRPr="00D248E1" w14:paraId="30BF035B" w14:textId="77777777" w:rsidTr="0054105F">
        <w:trPr>
          <w:trHeight w:val="1048"/>
        </w:trPr>
        <w:tc>
          <w:tcPr>
            <w:tcW w:w="5635" w:type="dxa"/>
            <w:gridSpan w:val="2"/>
            <w:vMerge/>
            <w:vAlign w:val="center"/>
            <w:hideMark/>
          </w:tcPr>
          <w:p w14:paraId="4AC1DBB8"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000000" w:fill="C5D9F1"/>
            <w:noWrap/>
            <w:vAlign w:val="center"/>
            <w:hideMark/>
          </w:tcPr>
          <w:p w14:paraId="0A1708F3"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Aprovechamiento de la Autoridad Nacional de Infraestructura (ANIN)</w:t>
            </w:r>
          </w:p>
        </w:tc>
      </w:tr>
      <w:tr w:rsidR="00D248E1" w:rsidRPr="00D248E1" w14:paraId="66F019E1" w14:textId="77777777" w:rsidTr="0054105F">
        <w:trPr>
          <w:trHeight w:val="1048"/>
        </w:trPr>
        <w:tc>
          <w:tcPr>
            <w:tcW w:w="5635" w:type="dxa"/>
            <w:gridSpan w:val="2"/>
            <w:vMerge/>
            <w:vAlign w:val="center"/>
            <w:hideMark/>
          </w:tcPr>
          <w:p w14:paraId="2AF092ED"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auto" w:fill="auto"/>
            <w:noWrap/>
            <w:vAlign w:val="center"/>
            <w:hideMark/>
          </w:tcPr>
          <w:p w14:paraId="6A4151E8"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Mejoras en contratos de licitaciones</w:t>
            </w:r>
          </w:p>
        </w:tc>
      </w:tr>
      <w:tr w:rsidR="00D248E1" w:rsidRPr="00D248E1" w14:paraId="09D46327" w14:textId="77777777" w:rsidTr="0054105F">
        <w:trPr>
          <w:trHeight w:val="1048"/>
        </w:trPr>
        <w:tc>
          <w:tcPr>
            <w:tcW w:w="5635" w:type="dxa"/>
            <w:gridSpan w:val="2"/>
            <w:vMerge/>
            <w:vAlign w:val="center"/>
            <w:hideMark/>
          </w:tcPr>
          <w:p w14:paraId="241DBC75"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000000" w:fill="C5D9F1"/>
            <w:noWrap/>
            <w:vAlign w:val="center"/>
            <w:hideMark/>
          </w:tcPr>
          <w:p w14:paraId="23D3A7AD"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Articulación entre gobierno nacional y subnacional</w:t>
            </w:r>
          </w:p>
        </w:tc>
      </w:tr>
      <w:tr w:rsidR="00D248E1" w:rsidRPr="00D248E1" w14:paraId="74602CB3" w14:textId="77777777" w:rsidTr="0054105F">
        <w:trPr>
          <w:trHeight w:val="1048"/>
        </w:trPr>
        <w:tc>
          <w:tcPr>
            <w:tcW w:w="5635" w:type="dxa"/>
            <w:gridSpan w:val="2"/>
            <w:vMerge/>
            <w:vAlign w:val="center"/>
            <w:hideMark/>
          </w:tcPr>
          <w:p w14:paraId="33EC97B3"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auto" w:fill="auto"/>
            <w:noWrap/>
            <w:vAlign w:val="center"/>
            <w:hideMark/>
          </w:tcPr>
          <w:p w14:paraId="16848147"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Promoción de inversiones privadas</w:t>
            </w:r>
          </w:p>
        </w:tc>
      </w:tr>
      <w:tr w:rsidR="00D248E1" w:rsidRPr="00D248E1" w14:paraId="48AA6457" w14:textId="77777777" w:rsidTr="0054105F">
        <w:trPr>
          <w:trHeight w:val="1048"/>
        </w:trPr>
        <w:tc>
          <w:tcPr>
            <w:tcW w:w="5635" w:type="dxa"/>
            <w:gridSpan w:val="2"/>
            <w:vMerge/>
            <w:vAlign w:val="center"/>
            <w:hideMark/>
          </w:tcPr>
          <w:p w14:paraId="289FB9CD"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43" w:type="dxa"/>
            <w:shd w:val="clear" w:color="000000" w:fill="C5D9F1"/>
            <w:noWrap/>
            <w:vAlign w:val="center"/>
            <w:hideMark/>
          </w:tcPr>
          <w:p w14:paraId="12A7C12C" w14:textId="77777777" w:rsidR="00D248E1" w:rsidRPr="00D248E1" w:rsidRDefault="00D248E1" w:rsidP="00BD6888">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Fomento de competencias digitales</w:t>
            </w:r>
          </w:p>
        </w:tc>
      </w:tr>
    </w:tbl>
    <w:p w14:paraId="7286D0D4" w14:textId="7E28015E" w:rsidR="006305D1" w:rsidRDefault="00976F0A" w:rsidP="00976F0A">
      <w:pPr>
        <w:jc w:val="right"/>
      </w:pPr>
      <w:r w:rsidRPr="00FA7FF4">
        <w:rPr>
          <w:sz w:val="16"/>
          <w:szCs w:val="18"/>
        </w:rPr>
        <w:t xml:space="preserve">Fuente: </w:t>
      </w:r>
      <w:del w:id="1156" w:author="Direccion de Politicas y Gestion en Derechos Humanos 14" w:date="2023-12-14T10:31:00Z">
        <w:r w:rsidRPr="00FA7FF4" w:rsidDel="00DC3106">
          <w:rPr>
            <w:sz w:val="16"/>
            <w:szCs w:val="18"/>
          </w:rPr>
          <w:delText>Estudio prospectivo: “El futuro de los derechos humanos en el Perú”</w:delText>
        </w:r>
      </w:del>
      <w:ins w:id="1157" w:author="Direccion de Politicas y Gestion en Derechos Humanos 14" w:date="2023-12-14T10:31:00Z">
        <w:r w:rsidR="00DC3106">
          <w:rPr>
            <w:sz w:val="16"/>
            <w:szCs w:val="18"/>
          </w:rPr>
          <w:t>Estudio prospectivo sobre los derechos humanos en el Perú</w:t>
        </w:r>
      </w:ins>
    </w:p>
    <w:p w14:paraId="52063D3E" w14:textId="77777777" w:rsidR="0054105F" w:rsidRDefault="0054105F" w:rsidP="00517365">
      <w:pPr>
        <w:spacing w:after="0" w:line="240" w:lineRule="auto"/>
        <w:ind w:left="425"/>
        <w:jc w:val="center"/>
        <w:rPr>
          <w:b/>
          <w:bCs/>
          <w:sz w:val="20"/>
        </w:rPr>
      </w:pPr>
    </w:p>
    <w:p w14:paraId="43C553EB" w14:textId="77777777" w:rsidR="0054105F" w:rsidRDefault="0054105F" w:rsidP="00517365">
      <w:pPr>
        <w:spacing w:after="0" w:line="240" w:lineRule="auto"/>
        <w:ind w:left="425"/>
        <w:jc w:val="center"/>
        <w:rPr>
          <w:b/>
          <w:bCs/>
          <w:sz w:val="20"/>
        </w:rPr>
      </w:pPr>
    </w:p>
    <w:p w14:paraId="6F23C2D7" w14:textId="77777777" w:rsidR="0054105F" w:rsidRDefault="0054105F" w:rsidP="00517365">
      <w:pPr>
        <w:spacing w:after="0" w:line="240" w:lineRule="auto"/>
        <w:ind w:left="425"/>
        <w:jc w:val="center"/>
        <w:rPr>
          <w:b/>
          <w:bCs/>
          <w:sz w:val="20"/>
        </w:rPr>
      </w:pPr>
    </w:p>
    <w:p w14:paraId="13FBC24D" w14:textId="77777777" w:rsidR="0054105F" w:rsidRDefault="0054105F" w:rsidP="00517365">
      <w:pPr>
        <w:spacing w:after="0" w:line="240" w:lineRule="auto"/>
        <w:ind w:left="425"/>
        <w:jc w:val="center"/>
        <w:rPr>
          <w:b/>
          <w:bCs/>
          <w:sz w:val="20"/>
        </w:rPr>
      </w:pPr>
    </w:p>
    <w:p w14:paraId="5863EE02" w14:textId="77777777" w:rsidR="0054105F" w:rsidRDefault="0054105F" w:rsidP="00517365">
      <w:pPr>
        <w:spacing w:after="0" w:line="240" w:lineRule="auto"/>
        <w:ind w:left="425"/>
        <w:jc w:val="center"/>
        <w:rPr>
          <w:b/>
          <w:bCs/>
          <w:sz w:val="20"/>
        </w:rPr>
      </w:pPr>
    </w:p>
    <w:p w14:paraId="46470ACC" w14:textId="5A0EDCF1" w:rsidR="00517365" w:rsidRDefault="00C24B5F" w:rsidP="0054105F">
      <w:pPr>
        <w:spacing w:after="0" w:line="240" w:lineRule="auto"/>
        <w:jc w:val="center"/>
        <w:rPr>
          <w:sz w:val="20"/>
        </w:rPr>
      </w:pPr>
      <w:bookmarkStart w:id="1158" w:name="_Toc152615084"/>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16</w:t>
      </w:r>
      <w:r w:rsidRPr="00C24B5F">
        <w:rPr>
          <w:b/>
          <w:bCs/>
          <w:sz w:val="20"/>
        </w:rPr>
        <w:fldChar w:fldCharType="end"/>
      </w:r>
      <w:r w:rsidRPr="00C24B5F">
        <w:rPr>
          <w:b/>
          <w:bCs/>
          <w:sz w:val="20"/>
        </w:rPr>
        <w:t>:</w:t>
      </w:r>
      <w:r w:rsidR="00517365" w:rsidRPr="00113452">
        <w:rPr>
          <w:b/>
          <w:bCs/>
          <w:sz w:val="20"/>
        </w:rPr>
        <w:t xml:space="preserve"> </w:t>
      </w:r>
      <w:r w:rsidR="00517365" w:rsidRPr="003A66D1">
        <w:rPr>
          <w:sz w:val="20"/>
        </w:rPr>
        <w:t xml:space="preserve">Matriz de impactos </w:t>
      </w:r>
      <w:ins w:id="1159" w:author="Direccion de Politicas y Gestion en Derechos Humanos 14" w:date="2023-12-14T11:44:00Z">
        <w:r w:rsidR="00D15F3E">
          <w:rPr>
            <w:sz w:val="20"/>
          </w:rPr>
          <w:t xml:space="preserve">positivos </w:t>
        </w:r>
      </w:ins>
      <w:ins w:id="1160" w:author="Direccion de Politicas y Gestion en Derechos Humanos 14" w:date="2023-12-14T11:45:00Z">
        <w:r w:rsidR="00D15F3E">
          <w:rPr>
            <w:sz w:val="20"/>
          </w:rPr>
          <w:t xml:space="preserve">de </w:t>
        </w:r>
      </w:ins>
      <w:r w:rsidR="00976F0A">
        <w:rPr>
          <w:sz w:val="20"/>
        </w:rPr>
        <w:t>la oportunidad</w:t>
      </w:r>
      <w:r w:rsidR="00976F0A" w:rsidRPr="003A66D1">
        <w:rPr>
          <w:sz w:val="20"/>
        </w:rPr>
        <w:t xml:space="preserve"> </w:t>
      </w:r>
      <w:r w:rsidR="00517365" w:rsidRPr="003A66D1">
        <w:rPr>
          <w:sz w:val="20"/>
        </w:rPr>
        <w:t>“</w:t>
      </w:r>
      <w:r w:rsidR="00976F0A">
        <w:rPr>
          <w:sz w:val="20"/>
        </w:rPr>
        <w:t>a</w:t>
      </w:r>
      <w:r w:rsidR="00976F0A" w:rsidRPr="00976F0A">
        <w:rPr>
          <w:sz w:val="20"/>
        </w:rPr>
        <w:t>provechamiento sostenible de los bosques</w:t>
      </w:r>
      <w:r w:rsidR="00517365" w:rsidRPr="003A66D1">
        <w:rPr>
          <w:sz w:val="20"/>
        </w:rPr>
        <w:t>” sobre el problema público</w:t>
      </w:r>
      <w:bookmarkEnd w:id="1158"/>
    </w:p>
    <w:p w14:paraId="2E76093B" w14:textId="77777777" w:rsidR="00517365" w:rsidRDefault="00517365" w:rsidP="00517365">
      <w:pPr>
        <w:spacing w:after="0" w:line="240" w:lineRule="auto"/>
        <w:ind w:left="425"/>
        <w:jc w:val="center"/>
        <w:rPr>
          <w:sz w:val="20"/>
        </w:rPr>
      </w:pPr>
    </w:p>
    <w:tbl>
      <w:tblPr>
        <w:tblW w:w="8505"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1843"/>
        <w:gridCol w:w="3827"/>
        <w:gridCol w:w="2835"/>
      </w:tblGrid>
      <w:tr w:rsidR="00D248E1" w:rsidRPr="00D248E1" w14:paraId="364E2DA0" w14:textId="77777777" w:rsidTr="00D425A7">
        <w:trPr>
          <w:trHeight w:val="330"/>
        </w:trPr>
        <w:tc>
          <w:tcPr>
            <w:tcW w:w="1843" w:type="dxa"/>
            <w:shd w:val="clear" w:color="000000" w:fill="002060"/>
            <w:noWrap/>
            <w:vAlign w:val="center"/>
            <w:hideMark/>
          </w:tcPr>
          <w:p w14:paraId="2E9195E6" w14:textId="395B2D10"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br w:type="page"/>
            </w:r>
            <w:r w:rsidRPr="00D248E1">
              <w:rPr>
                <w:rFonts w:ascii="Calibri" w:eastAsia="Times New Roman" w:hAnsi="Calibri" w:cs="Calibri"/>
                <w:b/>
                <w:bCs/>
                <w:color w:val="FFFFFF"/>
                <w:kern w:val="0"/>
                <w:sz w:val="18"/>
                <w:szCs w:val="18"/>
                <w:lang w:eastAsia="es-PE"/>
                <w14:ligatures w14:val="none"/>
              </w:rPr>
              <w:t>Problema público</w:t>
            </w:r>
          </w:p>
        </w:tc>
        <w:tc>
          <w:tcPr>
            <w:tcW w:w="6662" w:type="dxa"/>
            <w:gridSpan w:val="2"/>
            <w:shd w:val="clear" w:color="000000" w:fill="002060"/>
            <w:noWrap/>
            <w:vAlign w:val="bottom"/>
            <w:hideMark/>
          </w:tcPr>
          <w:p w14:paraId="2230698E"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D248E1" w:rsidRPr="00D248E1" w14:paraId="70E510C3" w14:textId="77777777" w:rsidTr="00D425A7">
        <w:trPr>
          <w:trHeight w:val="330"/>
        </w:trPr>
        <w:tc>
          <w:tcPr>
            <w:tcW w:w="1843" w:type="dxa"/>
            <w:shd w:val="clear" w:color="000000" w:fill="002060"/>
            <w:noWrap/>
            <w:vAlign w:val="center"/>
            <w:hideMark/>
          </w:tcPr>
          <w:p w14:paraId="70392013"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Oportunidad 2</w:t>
            </w:r>
          </w:p>
        </w:tc>
        <w:tc>
          <w:tcPr>
            <w:tcW w:w="6662" w:type="dxa"/>
            <w:gridSpan w:val="2"/>
            <w:shd w:val="clear" w:color="000000" w:fill="002060"/>
            <w:noWrap/>
            <w:vAlign w:val="center"/>
            <w:hideMark/>
          </w:tcPr>
          <w:p w14:paraId="5A9067A5"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bookmarkStart w:id="1161" w:name="_Hlk153551017"/>
            <w:r w:rsidRPr="00D248E1">
              <w:rPr>
                <w:rFonts w:ascii="Calibri" w:eastAsia="Times New Roman" w:hAnsi="Calibri" w:cs="Calibri"/>
                <w:color w:val="FFFFFF"/>
                <w:kern w:val="0"/>
                <w:sz w:val="18"/>
                <w:szCs w:val="18"/>
                <w:lang w:eastAsia="es-PE"/>
                <w14:ligatures w14:val="none"/>
              </w:rPr>
              <w:t>Aprovechamiento sostenible de los bosques</w:t>
            </w:r>
            <w:bookmarkEnd w:id="1161"/>
          </w:p>
        </w:tc>
      </w:tr>
      <w:tr w:rsidR="00D248E1" w:rsidRPr="00D248E1" w14:paraId="681B65E9" w14:textId="77777777" w:rsidTr="00D425A7">
        <w:trPr>
          <w:trHeight w:val="750"/>
        </w:trPr>
        <w:tc>
          <w:tcPr>
            <w:tcW w:w="5670" w:type="dxa"/>
            <w:gridSpan w:val="2"/>
            <w:shd w:val="clear" w:color="000000" w:fill="002060"/>
            <w:noWrap/>
            <w:vAlign w:val="center"/>
            <w:hideMark/>
          </w:tcPr>
          <w:p w14:paraId="1EC0F14B" w14:textId="24069D83"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 xml:space="preserve">Impactos </w:t>
            </w:r>
            <w:ins w:id="1162" w:author="Direccion de Politicas y Gestion en Derechos Humanos 14" w:date="2023-12-14T11:49:00Z">
              <w:r w:rsidR="00D15F3E" w:rsidRPr="00D15F3E">
                <w:rPr>
                  <w:rFonts w:ascii="Calibri" w:eastAsia="Times New Roman" w:hAnsi="Calibri" w:cs="Calibri"/>
                  <w:b/>
                  <w:bCs/>
                  <w:color w:val="FFFFFF"/>
                  <w:kern w:val="0"/>
                  <w:sz w:val="18"/>
                  <w:szCs w:val="18"/>
                  <w:lang w:eastAsia="es-PE"/>
                  <w14:ligatures w14:val="none"/>
                </w:rPr>
                <w:t xml:space="preserve">positivos </w:t>
              </w:r>
            </w:ins>
            <w:r w:rsidRPr="00D248E1">
              <w:rPr>
                <w:rFonts w:ascii="Calibri" w:eastAsia="Times New Roman" w:hAnsi="Calibri" w:cs="Calibri"/>
                <w:b/>
                <w:bCs/>
                <w:color w:val="FFFFFF"/>
                <w:kern w:val="0"/>
                <w:sz w:val="18"/>
                <w:szCs w:val="18"/>
                <w:lang w:eastAsia="es-PE"/>
                <w14:ligatures w14:val="none"/>
              </w:rPr>
              <w:t>sobre el problema público</w:t>
            </w:r>
          </w:p>
        </w:tc>
        <w:tc>
          <w:tcPr>
            <w:tcW w:w="2835" w:type="dxa"/>
            <w:shd w:val="clear" w:color="000000" w:fill="002060"/>
            <w:vAlign w:val="center"/>
            <w:hideMark/>
          </w:tcPr>
          <w:p w14:paraId="6AF585D0"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commentRangeStart w:id="1163"/>
            <w:commentRangeStart w:id="1164"/>
            <w:r w:rsidRPr="00D248E1">
              <w:rPr>
                <w:rFonts w:ascii="Calibri" w:eastAsia="Times New Roman" w:hAnsi="Calibri" w:cs="Calibri"/>
                <w:b/>
                <w:bCs/>
                <w:color w:val="FFFFFF"/>
                <w:kern w:val="0"/>
                <w:sz w:val="18"/>
                <w:szCs w:val="18"/>
                <w:lang w:eastAsia="es-PE"/>
                <w14:ligatures w14:val="none"/>
              </w:rPr>
              <w:t>Medidas anticipatorias</w:t>
            </w:r>
            <w:commentRangeEnd w:id="1163"/>
            <w:r w:rsidR="00560A39">
              <w:rPr>
                <w:rStyle w:val="Refdecomentario"/>
                <w:kern w:val="0"/>
                <w14:ligatures w14:val="none"/>
              </w:rPr>
              <w:commentReference w:id="1163"/>
            </w:r>
            <w:commentRangeEnd w:id="1164"/>
            <w:r w:rsidR="00722DDB">
              <w:rPr>
                <w:rStyle w:val="Refdecomentario"/>
                <w:kern w:val="0"/>
                <w14:ligatures w14:val="none"/>
              </w:rPr>
              <w:commentReference w:id="1164"/>
            </w:r>
          </w:p>
        </w:tc>
      </w:tr>
      <w:tr w:rsidR="00D248E1" w:rsidRPr="00D248E1" w14:paraId="4C5D1184" w14:textId="77777777" w:rsidTr="00D425A7">
        <w:trPr>
          <w:trHeight w:val="737"/>
        </w:trPr>
        <w:tc>
          <w:tcPr>
            <w:tcW w:w="5670" w:type="dxa"/>
            <w:gridSpan w:val="2"/>
            <w:vMerge w:val="restart"/>
            <w:shd w:val="clear" w:color="auto" w:fill="auto"/>
            <w:vAlign w:val="center"/>
            <w:hideMark/>
          </w:tcPr>
          <w:p w14:paraId="2675DAD9" w14:textId="6FE7A6C8" w:rsidR="00BD6888" w:rsidRPr="00BD6888" w:rsidRDefault="00BD6888" w:rsidP="00BD6888">
            <w:pPr>
              <w:spacing w:after="0" w:line="240" w:lineRule="auto"/>
              <w:jc w:val="both"/>
              <w:rPr>
                <w:rFonts w:ascii="Calibri" w:eastAsia="Times New Roman" w:hAnsi="Calibri" w:cs="Calibri"/>
                <w:b/>
                <w:bCs/>
                <w:color w:val="000000"/>
                <w:kern w:val="0"/>
                <w:sz w:val="18"/>
                <w:szCs w:val="18"/>
                <w:u w:val="single"/>
                <w:lang w:eastAsia="es-PE"/>
                <w14:ligatures w14:val="none"/>
              </w:rPr>
            </w:pPr>
            <w:bookmarkStart w:id="1165" w:name="_Hlk153750484"/>
            <w:r w:rsidRPr="00BD6888">
              <w:rPr>
                <w:rFonts w:ascii="Calibri" w:eastAsia="Times New Roman" w:hAnsi="Calibri" w:cs="Calibri"/>
                <w:b/>
                <w:bCs/>
                <w:color w:val="000000"/>
                <w:kern w:val="0"/>
                <w:sz w:val="18"/>
                <w:szCs w:val="18"/>
                <w:u w:val="single"/>
                <w:lang w:eastAsia="es-PE"/>
                <w14:ligatures w14:val="none"/>
              </w:rPr>
              <w:t>Corto Plazo:</w:t>
            </w:r>
          </w:p>
          <w:p w14:paraId="0C9ABB81" w14:textId="5F511FB2" w:rsidR="00BD6888" w:rsidRPr="00BD6888" w:rsidRDefault="008E5A27"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166" w:name="_Hlk153551033"/>
            <w:ins w:id="1167" w:author="Direccion de Politicas y Gestion en Derechos Humanos 14" w:date="2023-12-15T16:44:00Z">
              <w:r w:rsidRPr="008E5A27">
                <w:rPr>
                  <w:rFonts w:ascii="Calibri" w:eastAsia="Times New Roman" w:hAnsi="Calibri" w:cs="Calibri"/>
                  <w:color w:val="000000"/>
                  <w:kern w:val="0"/>
                  <w:sz w:val="18"/>
                  <w:szCs w:val="18"/>
                  <w:lang w:eastAsia="es-PE"/>
                  <w14:ligatures w14:val="none"/>
                </w:rPr>
                <w:t>El aprovechamiento sostenible de los bosques, al contribuir a la calidad del medio ambiente y garantizar el derecho de todas las personas a un entorno saludable y equilibrado, tiene un impacto significativo en la disminución de la desigualdad y discriminación. En contextos donde comunidades marginadas dependen directamente de los recursos forestales para su subsistencia, un enfoque sostenible protege sus derechos al acceso equitativo a la biodiversidad y servicios ambientales. Al promover prácticas forestales sostenibles, se evita la sobreexplotación que históricamente ha afectado de manera desproporcionada a estas comunidades. Además, al incluir a estas comunidades en la toma de decisiones sobre la gestión forestal, se empodera a grupos marginados, asegurando que sus voces sean escuchadas y respetadas. De este modo, el aprovechamiento sostenible de los bosques no solo mejora la calidad del medio ambiente, sino que también actúa como un catalizador para la equidad, la inclusión y el respeto de los derechos humanos, creando un camino hacia una sociedad más justa y sostenible.</w:t>
              </w:r>
            </w:ins>
            <w:del w:id="1168" w:author="Direccion de Politicas y Gestion en Derechos Humanos 14" w:date="2023-12-15T16:44:00Z">
              <w:r w:rsidR="00BD6888" w:rsidRPr="00BD6888" w:rsidDel="008E5A27">
                <w:rPr>
                  <w:rFonts w:ascii="Calibri" w:eastAsia="Times New Roman" w:hAnsi="Calibri" w:cs="Calibri"/>
                  <w:color w:val="000000"/>
                  <w:kern w:val="0"/>
                  <w:sz w:val="18"/>
                  <w:szCs w:val="18"/>
                  <w:lang w:eastAsia="es-PE"/>
                  <w14:ligatures w14:val="none"/>
                </w:rPr>
                <w:delText>Contribución a la calidad del medio ambiente, incidiendo directamente en el derecho de todas las personas a un entorno saludable y equilibrado</w:delText>
              </w:r>
              <w:bookmarkEnd w:id="1166"/>
              <w:r w:rsidR="00BD6888" w:rsidRPr="00BD6888" w:rsidDel="008E5A27">
                <w:rPr>
                  <w:rFonts w:ascii="Calibri" w:eastAsia="Times New Roman" w:hAnsi="Calibri" w:cs="Calibri"/>
                  <w:color w:val="000000"/>
                  <w:kern w:val="0"/>
                  <w:sz w:val="18"/>
                  <w:szCs w:val="18"/>
                  <w:lang w:eastAsia="es-PE"/>
                  <w14:ligatures w14:val="none"/>
                </w:rPr>
                <w:delText>.</w:delText>
              </w:r>
            </w:del>
          </w:p>
          <w:p w14:paraId="2717E954" w14:textId="430DC8C4" w:rsidR="00BD6888" w:rsidRPr="00BD6888" w:rsidRDefault="00BD6888" w:rsidP="00BD6888">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D6888">
              <w:rPr>
                <w:rFonts w:ascii="Calibri" w:eastAsia="Times New Roman" w:hAnsi="Calibri" w:cs="Calibri"/>
                <w:b/>
                <w:bCs/>
                <w:color w:val="000000"/>
                <w:kern w:val="0"/>
                <w:sz w:val="18"/>
                <w:szCs w:val="18"/>
                <w:u w:val="single"/>
                <w:lang w:eastAsia="es-PE"/>
                <w14:ligatures w14:val="none"/>
              </w:rPr>
              <w:t>Mediano Plazo:</w:t>
            </w:r>
          </w:p>
          <w:p w14:paraId="68BAA1A0" w14:textId="0C439180" w:rsidR="00BD6888" w:rsidRPr="00BD6888" w:rsidDel="008E5A27" w:rsidRDefault="008E5A27">
            <w:pPr>
              <w:pStyle w:val="Prrafodelista"/>
              <w:numPr>
                <w:ilvl w:val="0"/>
                <w:numId w:val="19"/>
              </w:numPr>
              <w:spacing w:after="0" w:line="240" w:lineRule="auto"/>
              <w:ind w:left="304" w:hanging="274"/>
              <w:jc w:val="both"/>
              <w:rPr>
                <w:del w:id="1169" w:author="Direccion de Politicas y Gestion en Derechos Humanos 14" w:date="2023-12-15T16:47:00Z"/>
                <w:rFonts w:ascii="Calibri" w:eastAsia="Times New Roman" w:hAnsi="Calibri" w:cs="Calibri"/>
                <w:color w:val="000000"/>
                <w:kern w:val="0"/>
                <w:sz w:val="18"/>
                <w:szCs w:val="18"/>
                <w:lang w:eastAsia="es-PE"/>
                <w14:ligatures w14:val="none"/>
              </w:rPr>
            </w:pPr>
            <w:bookmarkStart w:id="1170" w:name="_Hlk153551107"/>
            <w:ins w:id="1171" w:author="Direccion de Politicas y Gestion en Derechos Humanos 14" w:date="2023-12-15T16:47:00Z">
              <w:r w:rsidRPr="008E5A27">
                <w:rPr>
                  <w:rFonts w:ascii="Calibri" w:eastAsia="Times New Roman" w:hAnsi="Calibri" w:cs="Calibri"/>
                  <w:color w:val="000000"/>
                  <w:kern w:val="0"/>
                  <w:sz w:val="18"/>
                  <w:szCs w:val="18"/>
                  <w:lang w:eastAsia="es-PE"/>
                  <w14:ligatures w14:val="none"/>
                </w:rPr>
                <w:t xml:space="preserve">El aprovechamiento sostenible de los bosques, al generar empleos verdes y oportunidades económicas mediante actividades como la silvicultura, el ecoturismo y la recolección de productos forestales no maderables, tiene un impacto sustancial en la disminución de la desigualdad y discriminación. Estas iniciativas impulsan la creación de empleos locales, empoderando a comunidades que dependen directamente de los bosques para su sustento. La diversificación económica reduce la dependencia exclusiva de recursos forestales, disminuyendo las desigualdades en el acceso y uso de estos recursos, y consecuentemente, mitigando la pobreza en áreas forestales. Al proporcionar oportunidades económicas equitativas, se fortalece la base para una distribución más justa de los beneficios forestales, reduciendo disparidades históricas. Además, al involucrar a las comunidades locales en la toma de decisiones y gestión de recursos, se fomenta la participación inclusiva, contrarrestando discriminaciones </w:t>
              </w:r>
              <w:r w:rsidRPr="008E5A27">
                <w:rPr>
                  <w:rFonts w:ascii="Calibri" w:eastAsia="Times New Roman" w:hAnsi="Calibri" w:cs="Calibri"/>
                  <w:color w:val="000000"/>
                  <w:kern w:val="0"/>
                  <w:sz w:val="18"/>
                  <w:szCs w:val="18"/>
                  <w:lang w:eastAsia="es-PE"/>
                  <w14:ligatures w14:val="none"/>
                </w:rPr>
                <w:lastRenderedPageBreak/>
                <w:t>previas y promoviendo el respeto a los derechos humanos fundamentales</w:t>
              </w:r>
            </w:ins>
            <w:commentRangeStart w:id="1172"/>
            <w:commentRangeStart w:id="1173"/>
            <w:del w:id="1174" w:author="Direccion de Politicas y Gestion en Derechos Humanos 14" w:date="2023-12-15T16:47:00Z">
              <w:r w:rsidR="00BD6888" w:rsidRPr="008E5A27" w:rsidDel="008E5A27">
                <w:rPr>
                  <w:rFonts w:ascii="Calibri" w:eastAsia="Times New Roman" w:hAnsi="Calibri" w:cs="Calibri"/>
                  <w:color w:val="000000"/>
                  <w:kern w:val="0"/>
                  <w:sz w:val="18"/>
                  <w:szCs w:val="18"/>
                  <w:lang w:eastAsia="es-PE"/>
                  <w14:ligatures w14:val="none"/>
                </w:rPr>
                <w:delText>Generación de empleos verdes y oportunidades económicas para comunidades locales a través de actividades sostenibles como la silvicultura, el ecoturismo y la recolección de productos forestales no maderables</w:delText>
              </w:r>
            </w:del>
            <w:r w:rsidR="00BD6888" w:rsidRPr="008E5A27">
              <w:rPr>
                <w:rFonts w:ascii="Calibri" w:eastAsia="Times New Roman" w:hAnsi="Calibri" w:cs="Calibri"/>
                <w:color w:val="000000"/>
                <w:kern w:val="0"/>
                <w:sz w:val="18"/>
                <w:szCs w:val="18"/>
                <w:lang w:eastAsia="es-PE"/>
                <w14:ligatures w14:val="none"/>
              </w:rPr>
              <w:t>.</w:t>
            </w:r>
            <w:commentRangeEnd w:id="1172"/>
            <w:r w:rsidR="00560A39">
              <w:rPr>
                <w:rStyle w:val="Refdecomentario"/>
                <w:kern w:val="0"/>
                <w14:ligatures w14:val="none"/>
              </w:rPr>
              <w:commentReference w:id="1172"/>
            </w:r>
            <w:commentRangeEnd w:id="1173"/>
            <w:r>
              <w:rPr>
                <w:rStyle w:val="Refdecomentario"/>
                <w:kern w:val="0"/>
                <w14:ligatures w14:val="none"/>
              </w:rPr>
              <w:commentReference w:id="1173"/>
            </w:r>
          </w:p>
          <w:p w14:paraId="5AD77261" w14:textId="6122D39E" w:rsidR="00BD6888" w:rsidRPr="008E5A27" w:rsidRDefault="00BD6888" w:rsidP="008E5A27">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del w:id="1175" w:author="Direccion de Politicas y Gestion en Derechos Humanos 14" w:date="2023-12-15T16:46:00Z">
              <w:r w:rsidRPr="008E5A27" w:rsidDel="008E5A27">
                <w:rPr>
                  <w:rFonts w:ascii="Calibri" w:eastAsia="Times New Roman" w:hAnsi="Calibri" w:cs="Calibri"/>
                  <w:color w:val="000000"/>
                  <w:kern w:val="0"/>
                  <w:sz w:val="18"/>
                  <w:szCs w:val="18"/>
                  <w:lang w:eastAsia="es-PE"/>
                  <w14:ligatures w14:val="none"/>
                </w:rPr>
                <w:delText>Reducción de desigualdades en el acceso y uso de recursos naturales y servicios ecosistémicos, con la consiguiente disminución de la pobreza en comunidades dependientes de los bosques</w:delText>
              </w:r>
              <w:bookmarkEnd w:id="1170"/>
              <w:r w:rsidRPr="008E5A27" w:rsidDel="008E5A27">
                <w:rPr>
                  <w:rFonts w:ascii="Calibri" w:eastAsia="Times New Roman" w:hAnsi="Calibri" w:cs="Calibri"/>
                  <w:color w:val="000000"/>
                  <w:kern w:val="0"/>
                  <w:sz w:val="18"/>
                  <w:szCs w:val="18"/>
                  <w:lang w:eastAsia="es-PE"/>
                  <w14:ligatures w14:val="none"/>
                </w:rPr>
                <w:delText>.</w:delText>
              </w:r>
            </w:del>
          </w:p>
          <w:p w14:paraId="164BEBBA" w14:textId="15D5A56F" w:rsidR="00BD6888" w:rsidRPr="00BD6888" w:rsidRDefault="00BD6888" w:rsidP="00BD6888">
            <w:pPr>
              <w:spacing w:after="0" w:line="240" w:lineRule="auto"/>
              <w:jc w:val="both"/>
              <w:rPr>
                <w:rFonts w:ascii="Calibri" w:eastAsia="Times New Roman" w:hAnsi="Calibri" w:cs="Calibri"/>
                <w:b/>
                <w:bCs/>
                <w:color w:val="000000"/>
                <w:kern w:val="0"/>
                <w:sz w:val="18"/>
                <w:szCs w:val="18"/>
                <w:u w:val="single"/>
                <w:lang w:eastAsia="es-PE"/>
                <w14:ligatures w14:val="none"/>
              </w:rPr>
            </w:pPr>
            <w:r w:rsidRPr="00BD6888">
              <w:rPr>
                <w:rFonts w:ascii="Calibri" w:eastAsia="Times New Roman" w:hAnsi="Calibri" w:cs="Calibri"/>
                <w:b/>
                <w:bCs/>
                <w:color w:val="000000"/>
                <w:kern w:val="0"/>
                <w:sz w:val="18"/>
                <w:szCs w:val="18"/>
                <w:u w:val="single"/>
                <w:lang w:eastAsia="es-PE"/>
                <w14:ligatures w14:val="none"/>
              </w:rPr>
              <w:t>Largo Plazo:</w:t>
            </w:r>
          </w:p>
          <w:p w14:paraId="7E218477" w14:textId="1E78B0CE" w:rsidR="00D248E1" w:rsidRPr="000E2769" w:rsidRDefault="00DB2087"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176" w:name="_Hlk153552149"/>
            <w:ins w:id="1177" w:author="Direccion de Politicas y Gestion en Derechos Humanos 14" w:date="2023-12-15T17:02:00Z">
              <w:r w:rsidRPr="00DB2087">
                <w:rPr>
                  <w:rFonts w:ascii="Calibri" w:eastAsia="Times New Roman" w:hAnsi="Calibri" w:cs="Calibri"/>
                  <w:color w:val="000000"/>
                  <w:kern w:val="0"/>
                  <w:sz w:val="18"/>
                  <w:szCs w:val="18"/>
                  <w:lang w:eastAsia="es-PE"/>
                  <w14:ligatures w14:val="none"/>
                </w:rPr>
                <w:t>El aprovechamiento sostenible de los bosques a largo plazo, al facilitar la participación activa de comunidades locales y pueblos indígenas en la planificación y gestión de recursos forestales, emerge como un instrumento para la disminución de la desigualdad y discriminación en el ejercicio de los derechos humanos. Al otorgar a estas comunidades un papel central en la toma de decisiones sobre el uso de los bosques, se asegura una distribución más equitativa de los beneficios y recursos. Este enfoque no solo reconoce y respeta los conocimientos tradicionales de los pueblos indígenas, sino que también contrarresta históricas discriminaciones al garantizar su participación activa en procesos que afectan directamente sus vidas y territorios. Además, al empoderar a estas comunidades en la gestión sostenible, se fortalece su capacidad para resistir presiones externas y salvaguardar su entorno natural, promoviendo así un equilibrio duradero entre la conservación de los bosques y el ejercicio pleno de los derechos humanos de estas poblaciones marginadas.</w:t>
              </w:r>
            </w:ins>
            <w:commentRangeStart w:id="1178"/>
            <w:commentRangeStart w:id="1179"/>
            <w:del w:id="1180" w:author="Direccion de Politicas y Gestion en Derechos Humanos 14" w:date="2023-12-15T17:02:00Z">
              <w:r w:rsidR="00BD6888" w:rsidRPr="00BD6888" w:rsidDel="00DB2087">
                <w:rPr>
                  <w:rFonts w:ascii="Calibri" w:eastAsia="Times New Roman" w:hAnsi="Calibri" w:cs="Calibri"/>
                  <w:color w:val="000000"/>
                  <w:kern w:val="0"/>
                  <w:sz w:val="18"/>
                  <w:szCs w:val="18"/>
                  <w:lang w:eastAsia="es-PE"/>
                  <w14:ligatures w14:val="none"/>
                </w:rPr>
                <w:delText>Participación de comunidades locales y pueblos indígenas en la planificación y gestión de recursos forestales, asegurando un aprovechamiento sostenible de los bosques</w:delText>
              </w:r>
            </w:del>
            <w:bookmarkEnd w:id="1176"/>
            <w:r w:rsidR="00BD6888" w:rsidRPr="00BD6888">
              <w:rPr>
                <w:rFonts w:ascii="Calibri" w:eastAsia="Times New Roman" w:hAnsi="Calibri" w:cs="Calibri"/>
                <w:color w:val="000000"/>
                <w:kern w:val="0"/>
                <w:sz w:val="18"/>
                <w:szCs w:val="18"/>
                <w:lang w:eastAsia="es-PE"/>
                <w14:ligatures w14:val="none"/>
              </w:rPr>
              <w:t>.</w:t>
            </w:r>
            <w:commentRangeEnd w:id="1178"/>
            <w:r w:rsidR="00560A39">
              <w:rPr>
                <w:rStyle w:val="Refdecomentario"/>
                <w:kern w:val="0"/>
                <w14:ligatures w14:val="none"/>
              </w:rPr>
              <w:commentReference w:id="1178"/>
            </w:r>
            <w:commentRangeEnd w:id="1179"/>
            <w:r>
              <w:rPr>
                <w:rStyle w:val="Refdecomentario"/>
                <w:kern w:val="0"/>
                <w14:ligatures w14:val="none"/>
              </w:rPr>
              <w:commentReference w:id="1179"/>
            </w:r>
          </w:p>
        </w:tc>
        <w:tc>
          <w:tcPr>
            <w:tcW w:w="2835" w:type="dxa"/>
            <w:shd w:val="clear" w:color="000000" w:fill="C5D9F1"/>
            <w:noWrap/>
            <w:vAlign w:val="center"/>
            <w:hideMark/>
          </w:tcPr>
          <w:p w14:paraId="66E3CDDA" w14:textId="30DFED1E"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commentRangeStart w:id="1181"/>
            <w:commentRangeStart w:id="1182"/>
            <w:r w:rsidRPr="00D248E1">
              <w:rPr>
                <w:rFonts w:ascii="Calibri" w:eastAsia="Times New Roman" w:hAnsi="Calibri" w:cs="Calibri"/>
                <w:color w:val="000000"/>
                <w:kern w:val="0"/>
                <w:sz w:val="18"/>
                <w:szCs w:val="18"/>
                <w:lang w:val="es-ES" w:eastAsia="es-PE"/>
                <w14:ligatures w14:val="none"/>
              </w:rPr>
              <w:lastRenderedPageBreak/>
              <w:t>Planificación forestal</w:t>
            </w:r>
            <w:commentRangeEnd w:id="1181"/>
            <w:r w:rsidR="00560A39">
              <w:rPr>
                <w:rStyle w:val="Refdecomentario"/>
                <w:kern w:val="0"/>
                <w14:ligatures w14:val="none"/>
              </w:rPr>
              <w:commentReference w:id="1181"/>
            </w:r>
            <w:commentRangeEnd w:id="1182"/>
            <w:r w:rsidR="00722DDB">
              <w:rPr>
                <w:rStyle w:val="Refdecomentario"/>
                <w:kern w:val="0"/>
                <w14:ligatures w14:val="none"/>
              </w:rPr>
              <w:commentReference w:id="1182"/>
            </w:r>
            <w:ins w:id="1183" w:author="GENE EDUARDO OLARTE MELCHOR" w:date="2023-12-18T00:11:00Z">
              <w:r w:rsidR="009F4F63">
                <w:rPr>
                  <w:rFonts w:ascii="Calibri" w:eastAsia="Times New Roman" w:hAnsi="Calibri" w:cs="Calibri"/>
                  <w:color w:val="000000"/>
                  <w:kern w:val="0"/>
                  <w:sz w:val="18"/>
                  <w:szCs w:val="18"/>
                  <w:lang w:val="es-ES" w:eastAsia="es-PE"/>
                  <w14:ligatures w14:val="none"/>
                </w:rPr>
                <w:t xml:space="preserve"> que permita</w:t>
              </w:r>
            </w:ins>
            <w:ins w:id="1184" w:author="GENE EDUARDO OLARTE MELCHOR" w:date="2023-12-18T00:12:00Z">
              <w:r w:rsidR="009F4F63">
                <w:rPr>
                  <w:rFonts w:ascii="Calibri" w:eastAsia="Times New Roman" w:hAnsi="Calibri" w:cs="Calibri"/>
                  <w:color w:val="000000"/>
                  <w:kern w:val="0"/>
                  <w:sz w:val="18"/>
                  <w:szCs w:val="18"/>
                  <w:lang w:val="es-ES" w:eastAsia="es-PE"/>
                  <w14:ligatures w14:val="none"/>
                </w:rPr>
                <w:t xml:space="preserve"> ga</w:t>
              </w:r>
            </w:ins>
            <w:ins w:id="1185" w:author="GENE EDUARDO OLARTE MELCHOR" w:date="2023-12-18T00:11:00Z">
              <w:r w:rsidR="009F4F63" w:rsidRPr="009F4F63">
                <w:rPr>
                  <w:rFonts w:ascii="Calibri" w:eastAsia="Times New Roman" w:hAnsi="Calibri" w:cs="Calibri"/>
                  <w:color w:val="000000"/>
                  <w:kern w:val="0"/>
                  <w:sz w:val="18"/>
                  <w:szCs w:val="18"/>
                  <w:lang w:val="es-ES" w:eastAsia="es-PE"/>
                  <w14:ligatures w14:val="none"/>
                </w:rPr>
                <w:t>rantiza</w:t>
              </w:r>
            </w:ins>
            <w:ins w:id="1186" w:author="GENE EDUARDO OLARTE MELCHOR" w:date="2023-12-18T00:12:00Z">
              <w:r w:rsidR="009F4F63">
                <w:rPr>
                  <w:rFonts w:ascii="Calibri" w:eastAsia="Times New Roman" w:hAnsi="Calibri" w:cs="Calibri"/>
                  <w:color w:val="000000"/>
                  <w:kern w:val="0"/>
                  <w:sz w:val="18"/>
                  <w:szCs w:val="18"/>
                  <w:lang w:val="es-ES" w:eastAsia="es-PE"/>
                  <w14:ligatures w14:val="none"/>
                </w:rPr>
                <w:t>r</w:t>
              </w:r>
            </w:ins>
            <w:ins w:id="1187" w:author="GENE EDUARDO OLARTE MELCHOR" w:date="2023-12-18T00:11:00Z">
              <w:r w:rsidR="009F4F63" w:rsidRPr="009F4F63">
                <w:rPr>
                  <w:rFonts w:ascii="Calibri" w:eastAsia="Times New Roman" w:hAnsi="Calibri" w:cs="Calibri"/>
                  <w:color w:val="000000"/>
                  <w:kern w:val="0"/>
                  <w:sz w:val="18"/>
                  <w:szCs w:val="18"/>
                  <w:lang w:val="es-ES" w:eastAsia="es-PE"/>
                  <w14:ligatures w14:val="none"/>
                </w:rPr>
                <w:t xml:space="preserve"> una distribución equitativa de recursos forestales</w:t>
              </w:r>
            </w:ins>
            <w:ins w:id="1188" w:author="GENE EDUARDO OLARTE MELCHOR" w:date="2023-12-18T00:12:00Z">
              <w:r w:rsidR="009F4F63">
                <w:rPr>
                  <w:rFonts w:ascii="Calibri" w:eastAsia="Times New Roman" w:hAnsi="Calibri" w:cs="Calibri"/>
                  <w:color w:val="000000"/>
                  <w:kern w:val="0"/>
                  <w:sz w:val="18"/>
                  <w:szCs w:val="18"/>
                  <w:lang w:val="es-ES" w:eastAsia="es-PE"/>
                  <w14:ligatures w14:val="none"/>
                </w:rPr>
                <w:t xml:space="preserve"> que permita mejorar la sostenibilid</w:t>
              </w:r>
            </w:ins>
            <w:ins w:id="1189" w:author="GENE EDUARDO OLARTE MELCHOR" w:date="2023-12-18T00:13:00Z">
              <w:r w:rsidR="009F4F63">
                <w:rPr>
                  <w:rFonts w:ascii="Calibri" w:eastAsia="Times New Roman" w:hAnsi="Calibri" w:cs="Calibri"/>
                  <w:color w:val="000000"/>
                  <w:kern w:val="0"/>
                  <w:sz w:val="18"/>
                  <w:szCs w:val="18"/>
                  <w:lang w:val="es-ES" w:eastAsia="es-PE"/>
                  <w14:ligatures w14:val="none"/>
                </w:rPr>
                <w:t xml:space="preserve">ad de </w:t>
              </w:r>
              <w:r w:rsidR="005C709A">
                <w:rPr>
                  <w:rFonts w:ascii="Calibri" w:eastAsia="Times New Roman" w:hAnsi="Calibri" w:cs="Calibri"/>
                  <w:color w:val="000000"/>
                  <w:kern w:val="0"/>
                  <w:sz w:val="18"/>
                  <w:szCs w:val="18"/>
                  <w:lang w:val="es-ES" w:eastAsia="es-PE"/>
                  <w14:ligatures w14:val="none"/>
                </w:rPr>
                <w:t xml:space="preserve">comunidades que abarcan grupos de mayor </w:t>
              </w:r>
            </w:ins>
            <w:ins w:id="1190" w:author="GENE EDUARDO OLARTE MELCHOR" w:date="2023-12-18T00:14:00Z">
              <w:r w:rsidR="005C709A">
                <w:rPr>
                  <w:rFonts w:ascii="Calibri" w:eastAsia="Times New Roman" w:hAnsi="Calibri" w:cs="Calibri"/>
                  <w:color w:val="000000"/>
                  <w:kern w:val="0"/>
                  <w:sz w:val="18"/>
                  <w:szCs w:val="18"/>
                  <w:lang w:val="es-ES" w:eastAsia="es-PE"/>
                  <w14:ligatures w14:val="none"/>
                </w:rPr>
                <w:t>vulnerabilidad con énfasis en personas defensoras ambientales y de derechos humanos</w:t>
              </w:r>
            </w:ins>
          </w:p>
        </w:tc>
      </w:tr>
      <w:tr w:rsidR="00D248E1" w:rsidRPr="00D248E1" w14:paraId="2161AE7F" w14:textId="77777777" w:rsidTr="00D425A7">
        <w:trPr>
          <w:trHeight w:val="737"/>
        </w:trPr>
        <w:tc>
          <w:tcPr>
            <w:tcW w:w="5670" w:type="dxa"/>
            <w:gridSpan w:val="2"/>
            <w:vMerge/>
            <w:vAlign w:val="center"/>
            <w:hideMark/>
          </w:tcPr>
          <w:p w14:paraId="2975CF51" w14:textId="77777777" w:rsidR="00D248E1" w:rsidRPr="00D248E1" w:rsidRDefault="00D248E1" w:rsidP="00BD6888">
            <w:pPr>
              <w:spacing w:after="0" w:line="240" w:lineRule="auto"/>
              <w:jc w:val="both"/>
              <w:rPr>
                <w:rFonts w:ascii="Calibri" w:eastAsia="Times New Roman" w:hAnsi="Calibri" w:cs="Calibri"/>
                <w:color w:val="000000"/>
                <w:kern w:val="0"/>
                <w:sz w:val="18"/>
                <w:szCs w:val="18"/>
                <w:lang w:eastAsia="es-PE"/>
                <w14:ligatures w14:val="none"/>
              </w:rPr>
            </w:pPr>
          </w:p>
        </w:tc>
        <w:tc>
          <w:tcPr>
            <w:tcW w:w="2835" w:type="dxa"/>
            <w:shd w:val="clear" w:color="auto" w:fill="auto"/>
            <w:noWrap/>
            <w:vAlign w:val="center"/>
            <w:hideMark/>
          </w:tcPr>
          <w:p w14:paraId="279F3284" w14:textId="180D3BF4"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Programas de restauración de bosques degradados</w:t>
            </w:r>
            <w:ins w:id="1191" w:author="GENE EDUARDO OLARTE MELCHOR" w:date="2023-12-18T00:15:00Z">
              <w:r w:rsidR="005C709A">
                <w:rPr>
                  <w:rFonts w:ascii="Calibri" w:eastAsia="Times New Roman" w:hAnsi="Calibri" w:cs="Calibri"/>
                  <w:color w:val="000000"/>
                  <w:kern w:val="0"/>
                  <w:sz w:val="18"/>
                  <w:szCs w:val="18"/>
                  <w:lang w:val="es-ES" w:eastAsia="es-PE"/>
                  <w14:ligatures w14:val="none"/>
                </w:rPr>
                <w:t>, que permita g</w:t>
              </w:r>
              <w:r w:rsidR="005C709A" w:rsidRPr="005C709A">
                <w:rPr>
                  <w:rFonts w:ascii="Calibri" w:eastAsia="Times New Roman" w:hAnsi="Calibri" w:cs="Calibri"/>
                  <w:color w:val="000000"/>
                  <w:kern w:val="0"/>
                  <w:sz w:val="18"/>
                  <w:szCs w:val="18"/>
                  <w:lang w:val="es-ES" w:eastAsia="es-PE"/>
                  <w14:ligatures w14:val="none"/>
                </w:rPr>
                <w:t>enera</w:t>
              </w:r>
              <w:r w:rsidR="005C709A">
                <w:rPr>
                  <w:rFonts w:ascii="Calibri" w:eastAsia="Times New Roman" w:hAnsi="Calibri" w:cs="Calibri"/>
                  <w:color w:val="000000"/>
                  <w:kern w:val="0"/>
                  <w:sz w:val="18"/>
                  <w:szCs w:val="18"/>
                  <w:lang w:val="es-ES" w:eastAsia="es-PE"/>
                  <w14:ligatures w14:val="none"/>
                </w:rPr>
                <w:t>r</w:t>
              </w:r>
              <w:r w:rsidR="005C709A" w:rsidRPr="005C709A">
                <w:rPr>
                  <w:rFonts w:ascii="Calibri" w:eastAsia="Times New Roman" w:hAnsi="Calibri" w:cs="Calibri"/>
                  <w:color w:val="000000"/>
                  <w:kern w:val="0"/>
                  <w:sz w:val="18"/>
                  <w:szCs w:val="18"/>
                  <w:lang w:val="es-ES" w:eastAsia="es-PE"/>
                  <w14:ligatures w14:val="none"/>
                </w:rPr>
                <w:t xml:space="preserve"> empleo en comunidades marginadas, promoviendo la inclusión económica.</w:t>
              </w:r>
            </w:ins>
          </w:p>
        </w:tc>
      </w:tr>
      <w:tr w:rsidR="00D248E1" w:rsidRPr="00D248E1" w14:paraId="570F4F48" w14:textId="77777777" w:rsidTr="00D425A7">
        <w:trPr>
          <w:trHeight w:val="737"/>
        </w:trPr>
        <w:tc>
          <w:tcPr>
            <w:tcW w:w="5670" w:type="dxa"/>
            <w:gridSpan w:val="2"/>
            <w:vMerge/>
            <w:vAlign w:val="center"/>
            <w:hideMark/>
          </w:tcPr>
          <w:p w14:paraId="3B700EFC" w14:textId="77777777" w:rsidR="00D248E1" w:rsidRPr="00D248E1" w:rsidRDefault="00D248E1" w:rsidP="00BD6888">
            <w:pPr>
              <w:spacing w:after="0" w:line="240" w:lineRule="auto"/>
              <w:jc w:val="both"/>
              <w:rPr>
                <w:rFonts w:ascii="Calibri" w:eastAsia="Times New Roman" w:hAnsi="Calibri" w:cs="Calibri"/>
                <w:color w:val="000000"/>
                <w:kern w:val="0"/>
                <w:sz w:val="18"/>
                <w:szCs w:val="18"/>
                <w:lang w:eastAsia="es-PE"/>
                <w14:ligatures w14:val="none"/>
              </w:rPr>
            </w:pPr>
          </w:p>
        </w:tc>
        <w:tc>
          <w:tcPr>
            <w:tcW w:w="2835" w:type="dxa"/>
            <w:shd w:val="clear" w:color="000000" w:fill="C5D9F1"/>
            <w:noWrap/>
            <w:vAlign w:val="center"/>
            <w:hideMark/>
          </w:tcPr>
          <w:p w14:paraId="54FBB303" w14:textId="02C9498F"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Promoción de la silvicultura sostenible</w:t>
            </w:r>
            <w:ins w:id="1192" w:author="GENE EDUARDO OLARTE MELCHOR" w:date="2023-12-18T00:15:00Z">
              <w:r w:rsidR="005C709A" w:rsidRPr="005C709A">
                <w:rPr>
                  <w:rFonts w:ascii="Calibri" w:eastAsia="Times New Roman" w:hAnsi="Calibri" w:cs="Calibri"/>
                  <w:color w:val="000000"/>
                  <w:kern w:val="0"/>
                  <w:sz w:val="18"/>
                  <w:szCs w:val="18"/>
                  <w:lang w:val="es-ES" w:eastAsia="es-PE"/>
                  <w14:ligatures w14:val="none"/>
                  <w:rPrChange w:id="1193" w:author="GENE EDUARDO OLARTE MELCHOR" w:date="2023-12-18T00:16:00Z">
                    <w:rPr/>
                  </w:rPrChange>
                </w:rPr>
                <w:t xml:space="preserve"> para la protección de</w:t>
              </w:r>
              <w:r w:rsidR="005C709A" w:rsidRPr="005C709A">
                <w:rPr>
                  <w:rFonts w:ascii="Calibri" w:eastAsia="Times New Roman" w:hAnsi="Calibri" w:cs="Calibri"/>
                  <w:color w:val="000000"/>
                  <w:kern w:val="0"/>
                  <w:sz w:val="18"/>
                  <w:szCs w:val="18"/>
                  <w:lang w:val="es-ES" w:eastAsia="es-PE"/>
                  <w14:ligatures w14:val="none"/>
                </w:rPr>
                <w:t xml:space="preserve"> ecosistemas y respalda</w:t>
              </w:r>
            </w:ins>
            <w:ins w:id="1194" w:author="GENE EDUARDO OLARTE MELCHOR" w:date="2023-12-18T00:16:00Z">
              <w:r w:rsidR="005C709A">
                <w:rPr>
                  <w:rFonts w:ascii="Calibri" w:eastAsia="Times New Roman" w:hAnsi="Calibri" w:cs="Calibri"/>
                  <w:color w:val="000000"/>
                  <w:kern w:val="0"/>
                  <w:sz w:val="18"/>
                  <w:szCs w:val="18"/>
                  <w:lang w:val="es-ES" w:eastAsia="es-PE"/>
                  <w14:ligatures w14:val="none"/>
                </w:rPr>
                <w:t>r</w:t>
              </w:r>
            </w:ins>
            <w:ins w:id="1195" w:author="GENE EDUARDO OLARTE MELCHOR" w:date="2023-12-18T00:15:00Z">
              <w:r w:rsidR="005C709A" w:rsidRPr="005C709A">
                <w:rPr>
                  <w:rFonts w:ascii="Calibri" w:eastAsia="Times New Roman" w:hAnsi="Calibri" w:cs="Calibri"/>
                  <w:color w:val="000000"/>
                  <w:kern w:val="0"/>
                  <w:sz w:val="18"/>
                  <w:szCs w:val="18"/>
                  <w:lang w:val="es-ES" w:eastAsia="es-PE"/>
                  <w14:ligatures w14:val="none"/>
                </w:rPr>
                <w:t xml:space="preserve"> prácticas laborales justas, reduciendo disparidades socioeconómicas</w:t>
              </w:r>
            </w:ins>
          </w:p>
        </w:tc>
      </w:tr>
      <w:tr w:rsidR="00D248E1" w:rsidRPr="00D248E1" w14:paraId="0BBA62AF" w14:textId="77777777" w:rsidTr="00D425A7">
        <w:trPr>
          <w:trHeight w:val="737"/>
        </w:trPr>
        <w:tc>
          <w:tcPr>
            <w:tcW w:w="5670" w:type="dxa"/>
            <w:gridSpan w:val="2"/>
            <w:vMerge/>
            <w:vAlign w:val="center"/>
            <w:hideMark/>
          </w:tcPr>
          <w:p w14:paraId="01616B28" w14:textId="77777777" w:rsidR="00D248E1" w:rsidRPr="00D248E1" w:rsidRDefault="00D248E1" w:rsidP="00BD6888">
            <w:pPr>
              <w:spacing w:after="0" w:line="240" w:lineRule="auto"/>
              <w:jc w:val="both"/>
              <w:rPr>
                <w:rFonts w:ascii="Calibri" w:eastAsia="Times New Roman" w:hAnsi="Calibri" w:cs="Calibri"/>
                <w:color w:val="000000"/>
                <w:kern w:val="0"/>
                <w:sz w:val="18"/>
                <w:szCs w:val="18"/>
                <w:lang w:eastAsia="es-PE"/>
                <w14:ligatures w14:val="none"/>
              </w:rPr>
            </w:pPr>
          </w:p>
        </w:tc>
        <w:tc>
          <w:tcPr>
            <w:tcW w:w="2835" w:type="dxa"/>
            <w:shd w:val="clear" w:color="auto" w:fill="auto"/>
            <w:noWrap/>
            <w:vAlign w:val="center"/>
            <w:hideMark/>
          </w:tcPr>
          <w:p w14:paraId="11588386" w14:textId="40B29C0D" w:rsidR="00D248E1" w:rsidRPr="00D248E1" w:rsidRDefault="005C709A" w:rsidP="005C709A">
            <w:pPr>
              <w:spacing w:after="0" w:line="240" w:lineRule="auto"/>
              <w:jc w:val="center"/>
              <w:rPr>
                <w:rFonts w:ascii="Calibri" w:eastAsia="Times New Roman" w:hAnsi="Calibri" w:cs="Calibri"/>
                <w:color w:val="000000"/>
                <w:kern w:val="0"/>
                <w:sz w:val="18"/>
                <w:szCs w:val="18"/>
                <w:lang w:eastAsia="es-PE"/>
                <w14:ligatures w14:val="none"/>
              </w:rPr>
            </w:pPr>
            <w:ins w:id="1196" w:author="GENE EDUARDO OLARTE MELCHOR" w:date="2023-12-18T00:16:00Z">
              <w:r>
                <w:rPr>
                  <w:rFonts w:ascii="Calibri" w:eastAsia="Times New Roman" w:hAnsi="Calibri" w:cs="Calibri"/>
                  <w:color w:val="000000"/>
                  <w:kern w:val="0"/>
                  <w:sz w:val="18"/>
                  <w:szCs w:val="18"/>
                  <w:lang w:val="es-ES" w:eastAsia="es-PE"/>
                  <w14:ligatures w14:val="none"/>
                </w:rPr>
                <w:t xml:space="preserve">Promover la </w:t>
              </w:r>
            </w:ins>
            <w:del w:id="1197" w:author="GENE EDUARDO OLARTE MELCHOR" w:date="2023-12-18T00:16:00Z">
              <w:r w:rsidR="00D248E1" w:rsidRPr="00D248E1" w:rsidDel="005C709A">
                <w:rPr>
                  <w:rFonts w:ascii="Calibri" w:eastAsia="Times New Roman" w:hAnsi="Calibri" w:cs="Calibri"/>
                  <w:color w:val="000000"/>
                  <w:kern w:val="0"/>
                  <w:sz w:val="18"/>
                  <w:szCs w:val="18"/>
                  <w:lang w:val="es-ES" w:eastAsia="es-PE"/>
                  <w14:ligatures w14:val="none"/>
                </w:rPr>
                <w:delText>C</w:delText>
              </w:r>
            </w:del>
            <w:ins w:id="1198" w:author="GENE EDUARDO OLARTE MELCHOR" w:date="2023-12-18T00:16:00Z">
              <w:r>
                <w:rPr>
                  <w:rFonts w:ascii="Calibri" w:eastAsia="Times New Roman" w:hAnsi="Calibri" w:cs="Calibri"/>
                  <w:color w:val="000000"/>
                  <w:kern w:val="0"/>
                  <w:sz w:val="18"/>
                  <w:szCs w:val="18"/>
                  <w:lang w:val="es-ES" w:eastAsia="es-PE"/>
                  <w14:ligatures w14:val="none"/>
                </w:rPr>
                <w:t>c</w:t>
              </w:r>
            </w:ins>
            <w:r w:rsidR="00D248E1" w:rsidRPr="00D248E1">
              <w:rPr>
                <w:rFonts w:ascii="Calibri" w:eastAsia="Times New Roman" w:hAnsi="Calibri" w:cs="Calibri"/>
                <w:color w:val="000000"/>
                <w:kern w:val="0"/>
                <w:sz w:val="18"/>
                <w:szCs w:val="18"/>
                <w:lang w:val="es-ES" w:eastAsia="es-PE"/>
                <w14:ligatures w14:val="none"/>
              </w:rPr>
              <w:t>ertificación forestal</w:t>
            </w:r>
            <w:ins w:id="1199" w:author="GENE EDUARDO OLARTE MELCHOR" w:date="2023-12-18T00:17:00Z">
              <w:r>
                <w:rPr>
                  <w:rFonts w:ascii="Calibri" w:eastAsia="Times New Roman" w:hAnsi="Calibri" w:cs="Calibri"/>
                  <w:color w:val="000000"/>
                  <w:kern w:val="0"/>
                  <w:sz w:val="18"/>
                  <w:szCs w:val="18"/>
                  <w:lang w:val="es-ES" w:eastAsia="es-PE"/>
                  <w14:ligatures w14:val="none"/>
                </w:rPr>
                <w:t xml:space="preserve"> para mejorar </w:t>
              </w:r>
            </w:ins>
            <w:ins w:id="1200" w:author="GENE EDUARDO OLARTE MELCHOR" w:date="2023-12-18T00:16:00Z">
              <w:r w:rsidRPr="005C709A">
                <w:rPr>
                  <w:rFonts w:ascii="Calibri" w:eastAsia="Times New Roman" w:hAnsi="Calibri" w:cs="Calibri"/>
                  <w:color w:val="000000"/>
                  <w:kern w:val="0"/>
                  <w:sz w:val="18"/>
                  <w:szCs w:val="18"/>
                  <w:lang w:val="es-ES" w:eastAsia="es-PE"/>
                  <w14:ligatures w14:val="none"/>
                </w:rPr>
                <w:t>la reputación internacional al destacar prácticas responsables</w:t>
              </w:r>
            </w:ins>
            <w:ins w:id="1201" w:author="GENE EDUARDO OLARTE MELCHOR" w:date="2023-12-18T00:17:00Z">
              <w:r>
                <w:rPr>
                  <w:rFonts w:ascii="Calibri" w:eastAsia="Times New Roman" w:hAnsi="Calibri" w:cs="Calibri"/>
                  <w:color w:val="000000"/>
                  <w:kern w:val="0"/>
                  <w:sz w:val="18"/>
                  <w:szCs w:val="18"/>
                  <w:lang w:val="es-ES" w:eastAsia="es-PE"/>
                  <w14:ligatures w14:val="none"/>
                </w:rPr>
                <w:t xml:space="preserve"> e incentivar</w:t>
              </w:r>
            </w:ins>
            <w:ins w:id="1202" w:author="GENE EDUARDO OLARTE MELCHOR" w:date="2023-12-18T00:16:00Z">
              <w:r w:rsidRPr="005C709A">
                <w:rPr>
                  <w:rFonts w:ascii="Calibri" w:eastAsia="Times New Roman" w:hAnsi="Calibri" w:cs="Calibri"/>
                  <w:color w:val="000000"/>
                  <w:kern w:val="0"/>
                  <w:sz w:val="18"/>
                  <w:szCs w:val="18"/>
                  <w:lang w:val="es-ES" w:eastAsia="es-PE"/>
                  <w14:ligatures w14:val="none"/>
                </w:rPr>
                <w:t xml:space="preserve"> la equidad al recompensar a aquellos que adoptan enfoques sostenibles.</w:t>
              </w:r>
            </w:ins>
          </w:p>
        </w:tc>
      </w:tr>
      <w:tr w:rsidR="00D248E1" w:rsidRPr="00D248E1" w14:paraId="335B8F21" w14:textId="77777777" w:rsidTr="00D425A7">
        <w:trPr>
          <w:trHeight w:val="737"/>
        </w:trPr>
        <w:tc>
          <w:tcPr>
            <w:tcW w:w="5670" w:type="dxa"/>
            <w:gridSpan w:val="2"/>
            <w:vMerge/>
            <w:vAlign w:val="center"/>
            <w:hideMark/>
          </w:tcPr>
          <w:p w14:paraId="086878A1" w14:textId="77777777" w:rsidR="00D248E1" w:rsidRPr="00D248E1" w:rsidRDefault="00D248E1" w:rsidP="00BD6888">
            <w:pPr>
              <w:spacing w:after="0" w:line="240" w:lineRule="auto"/>
              <w:jc w:val="both"/>
              <w:rPr>
                <w:rFonts w:ascii="Calibri" w:eastAsia="Times New Roman" w:hAnsi="Calibri" w:cs="Calibri"/>
                <w:color w:val="000000"/>
                <w:kern w:val="0"/>
                <w:sz w:val="18"/>
                <w:szCs w:val="18"/>
                <w:lang w:eastAsia="es-PE"/>
                <w14:ligatures w14:val="none"/>
              </w:rPr>
            </w:pPr>
          </w:p>
        </w:tc>
        <w:tc>
          <w:tcPr>
            <w:tcW w:w="2835" w:type="dxa"/>
            <w:shd w:val="clear" w:color="000000" w:fill="C5D9F1"/>
            <w:noWrap/>
            <w:vAlign w:val="center"/>
            <w:hideMark/>
          </w:tcPr>
          <w:p w14:paraId="2AE8784B" w14:textId="16F41F86"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Control de la tala ilegal</w:t>
            </w:r>
            <w:ins w:id="1203" w:author="GENE EDUARDO OLARTE MELCHOR" w:date="2023-12-18T00:17:00Z">
              <w:r w:rsidR="005C709A" w:rsidRPr="005C709A">
                <w:rPr>
                  <w:rFonts w:ascii="Calibri" w:eastAsia="Times New Roman" w:hAnsi="Calibri" w:cs="Calibri"/>
                  <w:color w:val="000000"/>
                  <w:kern w:val="0"/>
                  <w:sz w:val="18"/>
                  <w:szCs w:val="18"/>
                  <w:lang w:val="es-ES" w:eastAsia="es-PE"/>
                  <w14:ligatures w14:val="none"/>
                  <w:rPrChange w:id="1204" w:author="GENE EDUARDO OLARTE MELCHOR" w:date="2023-12-18T00:18:00Z">
                    <w:rPr/>
                  </w:rPrChange>
                </w:rPr>
                <w:t xml:space="preserve"> para la preservación de</w:t>
              </w:r>
              <w:r w:rsidR="005C709A" w:rsidRPr="005C709A">
                <w:rPr>
                  <w:rFonts w:ascii="Calibri" w:eastAsia="Times New Roman" w:hAnsi="Calibri" w:cs="Calibri"/>
                  <w:color w:val="000000"/>
                  <w:kern w:val="0"/>
                  <w:sz w:val="18"/>
                  <w:szCs w:val="18"/>
                  <w:lang w:val="es-ES" w:eastAsia="es-PE"/>
                  <w14:ligatures w14:val="none"/>
                </w:rPr>
                <w:t xml:space="preserve"> recursos forestales y protege</w:t>
              </w:r>
            </w:ins>
            <w:ins w:id="1205" w:author="GENE EDUARDO OLARTE MELCHOR" w:date="2023-12-18T00:18:00Z">
              <w:r w:rsidR="005C709A">
                <w:rPr>
                  <w:rFonts w:ascii="Calibri" w:eastAsia="Times New Roman" w:hAnsi="Calibri" w:cs="Calibri"/>
                  <w:color w:val="000000"/>
                  <w:kern w:val="0"/>
                  <w:sz w:val="18"/>
                  <w:szCs w:val="18"/>
                  <w:lang w:val="es-ES" w:eastAsia="es-PE"/>
                  <w14:ligatures w14:val="none"/>
                </w:rPr>
                <w:t>r</w:t>
              </w:r>
            </w:ins>
            <w:ins w:id="1206" w:author="GENE EDUARDO OLARTE MELCHOR" w:date="2023-12-18T00:17:00Z">
              <w:r w:rsidR="005C709A" w:rsidRPr="005C709A">
                <w:rPr>
                  <w:rFonts w:ascii="Calibri" w:eastAsia="Times New Roman" w:hAnsi="Calibri" w:cs="Calibri"/>
                  <w:color w:val="000000"/>
                  <w:kern w:val="0"/>
                  <w:sz w:val="18"/>
                  <w:szCs w:val="18"/>
                  <w:lang w:val="es-ES" w:eastAsia="es-PE"/>
                  <w14:ligatures w14:val="none"/>
                </w:rPr>
                <w:t xml:space="preserve"> los derechos de las comunidades locales</w:t>
              </w:r>
            </w:ins>
          </w:p>
        </w:tc>
      </w:tr>
    </w:tbl>
    <w:bookmarkEnd w:id="1165"/>
    <w:p w14:paraId="32FFD84E" w14:textId="38319884" w:rsidR="00976F0A" w:rsidRDefault="00976F0A" w:rsidP="00976F0A">
      <w:pPr>
        <w:jc w:val="right"/>
      </w:pPr>
      <w:r w:rsidRPr="00FA7FF4">
        <w:rPr>
          <w:sz w:val="16"/>
          <w:szCs w:val="18"/>
        </w:rPr>
        <w:t xml:space="preserve">Fuente: </w:t>
      </w:r>
      <w:del w:id="1207" w:author="Direccion de Politicas y Gestion en Derechos Humanos 14" w:date="2023-12-14T10:31:00Z">
        <w:r w:rsidRPr="00FA7FF4" w:rsidDel="00DC3106">
          <w:rPr>
            <w:sz w:val="16"/>
            <w:szCs w:val="18"/>
          </w:rPr>
          <w:delText>Estudio prospectivo: “El futuro de los derechos humanos en el Perú”</w:delText>
        </w:r>
      </w:del>
      <w:ins w:id="1208" w:author="Direccion de Politicas y Gestion en Derechos Humanos 14" w:date="2023-12-14T10:31:00Z">
        <w:r w:rsidR="00DC3106">
          <w:rPr>
            <w:sz w:val="16"/>
            <w:szCs w:val="18"/>
          </w:rPr>
          <w:t>Estudio prospectivo sobre los derechos humanos en el Perú</w:t>
        </w:r>
      </w:ins>
    </w:p>
    <w:p w14:paraId="0CE29C94" w14:textId="06DA2D3E" w:rsidR="00517365" w:rsidRDefault="00C24B5F" w:rsidP="0054105F">
      <w:pPr>
        <w:spacing w:after="0" w:line="240" w:lineRule="auto"/>
        <w:jc w:val="center"/>
        <w:rPr>
          <w:sz w:val="20"/>
        </w:rPr>
      </w:pPr>
      <w:bookmarkStart w:id="1209" w:name="_Toc152615085"/>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17</w:t>
      </w:r>
      <w:r w:rsidRPr="00C24B5F">
        <w:rPr>
          <w:b/>
          <w:bCs/>
          <w:sz w:val="20"/>
        </w:rPr>
        <w:fldChar w:fldCharType="end"/>
      </w:r>
      <w:r w:rsidRPr="00C24B5F">
        <w:rPr>
          <w:b/>
          <w:bCs/>
          <w:sz w:val="20"/>
        </w:rPr>
        <w:t>:</w:t>
      </w:r>
      <w:r w:rsidR="00517365" w:rsidRPr="00113452">
        <w:rPr>
          <w:b/>
          <w:bCs/>
          <w:sz w:val="20"/>
        </w:rPr>
        <w:t xml:space="preserve"> </w:t>
      </w:r>
      <w:r w:rsidR="00517365" w:rsidRPr="003A66D1">
        <w:rPr>
          <w:sz w:val="20"/>
        </w:rPr>
        <w:t xml:space="preserve">Matriz de impactos </w:t>
      </w:r>
      <w:ins w:id="1210" w:author="Direccion de Politicas y Gestion en Derechos Humanos 14" w:date="2023-12-14T11:46:00Z">
        <w:r w:rsidR="00D15F3E">
          <w:rPr>
            <w:sz w:val="20"/>
          </w:rPr>
          <w:t xml:space="preserve">positivos de </w:t>
        </w:r>
      </w:ins>
      <w:r w:rsidR="00976F0A">
        <w:rPr>
          <w:sz w:val="20"/>
        </w:rPr>
        <w:t>la oportunidad</w:t>
      </w:r>
      <w:r w:rsidR="00976F0A" w:rsidRPr="003A66D1">
        <w:rPr>
          <w:sz w:val="20"/>
        </w:rPr>
        <w:t xml:space="preserve"> </w:t>
      </w:r>
      <w:r w:rsidR="00517365" w:rsidRPr="003A66D1">
        <w:rPr>
          <w:sz w:val="20"/>
        </w:rPr>
        <w:t>“</w:t>
      </w:r>
      <w:r w:rsidR="00976F0A" w:rsidRPr="00976F0A">
        <w:rPr>
          <w:sz w:val="20"/>
        </w:rPr>
        <w:t>mayor aprovechamiento de las energías renovables</w:t>
      </w:r>
      <w:r w:rsidR="00517365" w:rsidRPr="003A66D1">
        <w:rPr>
          <w:sz w:val="20"/>
        </w:rPr>
        <w:t>” sobre el problema público</w:t>
      </w:r>
      <w:bookmarkEnd w:id="1209"/>
    </w:p>
    <w:p w14:paraId="6C9D8273" w14:textId="77777777" w:rsidR="00517365" w:rsidRDefault="00517365" w:rsidP="00517365">
      <w:pPr>
        <w:spacing w:after="0" w:line="240" w:lineRule="auto"/>
        <w:ind w:left="425"/>
        <w:jc w:val="center"/>
        <w:rPr>
          <w:sz w:val="20"/>
        </w:rPr>
      </w:pPr>
    </w:p>
    <w:tbl>
      <w:tblPr>
        <w:tblW w:w="8505"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1843"/>
        <w:gridCol w:w="3827"/>
        <w:gridCol w:w="2835"/>
      </w:tblGrid>
      <w:tr w:rsidR="00D248E1" w:rsidRPr="00D248E1" w14:paraId="57ECC97F" w14:textId="77777777" w:rsidTr="00D425A7">
        <w:trPr>
          <w:trHeight w:val="330"/>
        </w:trPr>
        <w:tc>
          <w:tcPr>
            <w:tcW w:w="1843" w:type="dxa"/>
            <w:shd w:val="clear" w:color="000000" w:fill="002060"/>
            <w:noWrap/>
            <w:vAlign w:val="center"/>
            <w:hideMark/>
          </w:tcPr>
          <w:p w14:paraId="76264FC8"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Problema público</w:t>
            </w:r>
          </w:p>
        </w:tc>
        <w:tc>
          <w:tcPr>
            <w:tcW w:w="6662" w:type="dxa"/>
            <w:gridSpan w:val="2"/>
            <w:shd w:val="clear" w:color="000000" w:fill="002060"/>
            <w:noWrap/>
            <w:vAlign w:val="bottom"/>
            <w:hideMark/>
          </w:tcPr>
          <w:p w14:paraId="36CFAB56"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D248E1" w:rsidRPr="00D248E1" w14:paraId="491F3DB9" w14:textId="77777777" w:rsidTr="00D425A7">
        <w:trPr>
          <w:trHeight w:val="330"/>
        </w:trPr>
        <w:tc>
          <w:tcPr>
            <w:tcW w:w="1843" w:type="dxa"/>
            <w:shd w:val="clear" w:color="000000" w:fill="002060"/>
            <w:noWrap/>
            <w:vAlign w:val="center"/>
            <w:hideMark/>
          </w:tcPr>
          <w:p w14:paraId="31FB0360"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bookmarkStart w:id="1211" w:name="_Hlk153552416"/>
            <w:r w:rsidRPr="00D248E1">
              <w:rPr>
                <w:rFonts w:ascii="Calibri" w:eastAsia="Times New Roman" w:hAnsi="Calibri" w:cs="Calibri"/>
                <w:b/>
                <w:bCs/>
                <w:color w:val="FFFFFF"/>
                <w:kern w:val="0"/>
                <w:sz w:val="18"/>
                <w:szCs w:val="18"/>
                <w:lang w:eastAsia="es-PE"/>
                <w14:ligatures w14:val="none"/>
              </w:rPr>
              <w:t>Oportunidad 3</w:t>
            </w:r>
          </w:p>
        </w:tc>
        <w:tc>
          <w:tcPr>
            <w:tcW w:w="6662" w:type="dxa"/>
            <w:gridSpan w:val="2"/>
            <w:shd w:val="clear" w:color="000000" w:fill="002060"/>
            <w:noWrap/>
            <w:vAlign w:val="center"/>
            <w:hideMark/>
          </w:tcPr>
          <w:p w14:paraId="05BD457B"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bookmarkStart w:id="1212" w:name="_Hlk153751189"/>
            <w:r w:rsidRPr="00D248E1">
              <w:rPr>
                <w:rFonts w:ascii="Calibri" w:eastAsia="Times New Roman" w:hAnsi="Calibri" w:cs="Calibri"/>
                <w:color w:val="FFFFFF"/>
                <w:kern w:val="0"/>
                <w:sz w:val="18"/>
                <w:szCs w:val="18"/>
                <w:lang w:eastAsia="es-PE"/>
                <w14:ligatures w14:val="none"/>
              </w:rPr>
              <w:t>Mayor aprovechamiento de las energías renovables</w:t>
            </w:r>
            <w:bookmarkEnd w:id="1212"/>
          </w:p>
        </w:tc>
      </w:tr>
      <w:bookmarkEnd w:id="1211"/>
      <w:tr w:rsidR="00D248E1" w:rsidRPr="00D248E1" w14:paraId="0B946FFF" w14:textId="77777777" w:rsidTr="00D425A7">
        <w:trPr>
          <w:trHeight w:val="750"/>
        </w:trPr>
        <w:tc>
          <w:tcPr>
            <w:tcW w:w="5670" w:type="dxa"/>
            <w:gridSpan w:val="2"/>
            <w:shd w:val="clear" w:color="000000" w:fill="002060"/>
            <w:noWrap/>
            <w:vAlign w:val="center"/>
            <w:hideMark/>
          </w:tcPr>
          <w:p w14:paraId="4E8FCB55" w14:textId="07B2C704"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 xml:space="preserve">Impactos </w:t>
            </w:r>
            <w:ins w:id="1213" w:author="Direccion de Politicas y Gestion en Derechos Humanos 14" w:date="2023-12-14T11:49:00Z">
              <w:r w:rsidR="00D15F3E" w:rsidRPr="00D15F3E">
                <w:rPr>
                  <w:rFonts w:ascii="Calibri" w:eastAsia="Times New Roman" w:hAnsi="Calibri" w:cs="Calibri"/>
                  <w:b/>
                  <w:bCs/>
                  <w:color w:val="FFFFFF"/>
                  <w:kern w:val="0"/>
                  <w:sz w:val="18"/>
                  <w:szCs w:val="18"/>
                  <w:lang w:eastAsia="es-PE"/>
                  <w14:ligatures w14:val="none"/>
                </w:rPr>
                <w:t xml:space="preserve">positivos </w:t>
              </w:r>
            </w:ins>
            <w:r w:rsidRPr="00D248E1">
              <w:rPr>
                <w:rFonts w:ascii="Calibri" w:eastAsia="Times New Roman" w:hAnsi="Calibri" w:cs="Calibri"/>
                <w:b/>
                <w:bCs/>
                <w:color w:val="FFFFFF"/>
                <w:kern w:val="0"/>
                <w:sz w:val="18"/>
                <w:szCs w:val="18"/>
                <w:lang w:eastAsia="es-PE"/>
                <w14:ligatures w14:val="none"/>
              </w:rPr>
              <w:t>sobre el problema público</w:t>
            </w:r>
          </w:p>
        </w:tc>
        <w:tc>
          <w:tcPr>
            <w:tcW w:w="2835" w:type="dxa"/>
            <w:shd w:val="clear" w:color="000000" w:fill="002060"/>
            <w:vAlign w:val="center"/>
            <w:hideMark/>
          </w:tcPr>
          <w:p w14:paraId="7D784FA5"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Medidas anticipatorias</w:t>
            </w:r>
          </w:p>
        </w:tc>
      </w:tr>
      <w:tr w:rsidR="00D248E1" w:rsidRPr="00D248E1" w14:paraId="227196EC" w14:textId="77777777" w:rsidTr="00D425A7">
        <w:trPr>
          <w:trHeight w:val="1361"/>
        </w:trPr>
        <w:tc>
          <w:tcPr>
            <w:tcW w:w="5670" w:type="dxa"/>
            <w:gridSpan w:val="2"/>
            <w:vMerge w:val="restart"/>
            <w:shd w:val="clear" w:color="auto" w:fill="auto"/>
            <w:vAlign w:val="center"/>
            <w:hideMark/>
          </w:tcPr>
          <w:p w14:paraId="60DABCD1" w14:textId="7E7C95F2"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bookmarkStart w:id="1214" w:name="_Hlk153751170"/>
            <w:r w:rsidRPr="000E2769">
              <w:rPr>
                <w:rFonts w:ascii="Calibri" w:eastAsia="Times New Roman" w:hAnsi="Calibri" w:cs="Calibri"/>
                <w:b/>
                <w:bCs/>
                <w:color w:val="000000"/>
                <w:kern w:val="0"/>
                <w:sz w:val="18"/>
                <w:szCs w:val="18"/>
                <w:u w:val="single"/>
                <w:lang w:eastAsia="es-PE"/>
                <w14:ligatures w14:val="none"/>
              </w:rPr>
              <w:t>Corto Plazo:</w:t>
            </w:r>
          </w:p>
          <w:p w14:paraId="557A87DD" w14:textId="31CFC358" w:rsidR="000E2769" w:rsidRPr="000E2769" w:rsidDel="008261A9" w:rsidRDefault="008261A9" w:rsidP="008261A9">
            <w:pPr>
              <w:pStyle w:val="Prrafodelista"/>
              <w:numPr>
                <w:ilvl w:val="0"/>
                <w:numId w:val="19"/>
              </w:numPr>
              <w:spacing w:after="0" w:line="240" w:lineRule="auto"/>
              <w:jc w:val="both"/>
              <w:rPr>
                <w:del w:id="1215" w:author="Direccion de Politicas y Gestion en Derechos Humanos 14" w:date="2023-12-15T17:19:00Z"/>
                <w:rFonts w:ascii="Calibri" w:eastAsia="Times New Roman" w:hAnsi="Calibri" w:cs="Calibri"/>
                <w:color w:val="000000"/>
                <w:kern w:val="0"/>
                <w:sz w:val="18"/>
                <w:szCs w:val="18"/>
                <w:lang w:eastAsia="es-PE"/>
                <w14:ligatures w14:val="none"/>
              </w:rPr>
            </w:pPr>
            <w:bookmarkStart w:id="1216" w:name="_Hlk153552431"/>
            <w:ins w:id="1217" w:author="Direccion de Politicas y Gestion en Derechos Humanos 14" w:date="2023-12-15T17:19:00Z">
              <w:r w:rsidRPr="008261A9">
                <w:rPr>
                  <w:rFonts w:ascii="Calibri" w:eastAsia="Times New Roman" w:hAnsi="Calibri" w:cs="Calibri"/>
                  <w:color w:val="000000"/>
                  <w:kern w:val="0"/>
                  <w:sz w:val="18"/>
                  <w:szCs w:val="18"/>
                  <w:lang w:eastAsia="es-PE"/>
                  <w14:ligatures w14:val="none"/>
                </w:rPr>
                <w:t>El mayor aprovechamiento de las energías renovables a corto plazo, al mejorar la calidad de vida en los hogares y reducir los costos en el pago de suministros, ejerce un impacto directo y significativo en la disminución de la desigualdad y discriminación. El acceso a energías renovables, más asequibles y sostenibles, no solo mejora las condiciones de vida al proporcionar una fuente de energía limpia y segura, sino que también alivia la carga económica de las familias. Este alivio financiero, en particular en comunidades económicamente desfavorecidas, contribuye a reducir las disparidades socioeconómicas al democratizar el acceso a servicios básicos y al permitir que las familias asignen recursos previamente dedicados a gastos energéticos a otras necesidades esenciales. Además, al priorizar fuentes de energía renovable, se fomenta una transición justa que beneficia a comunidades históricamente marginadas, reduciendo así las brechas en el acceso a servicios esenciales y promoviendo un ejercicio más equitativo de los derechos humanos</w:t>
              </w:r>
            </w:ins>
            <w:del w:id="1218" w:author="Direccion de Politicas y Gestion en Derechos Humanos 14" w:date="2023-12-15T17:19:00Z">
              <w:r w:rsidR="000E2769" w:rsidRPr="000E2769" w:rsidDel="008261A9">
                <w:rPr>
                  <w:rFonts w:ascii="Calibri" w:eastAsia="Times New Roman" w:hAnsi="Calibri" w:cs="Calibri"/>
                  <w:color w:val="000000"/>
                  <w:kern w:val="0"/>
                  <w:sz w:val="18"/>
                  <w:szCs w:val="18"/>
                  <w:lang w:eastAsia="es-PE"/>
                  <w14:ligatures w14:val="none"/>
                </w:rPr>
                <w:delText>Mejoramiento de la calidad de vida en los hogares, incidiendo directamente en la salud de las personas y el goce de derechos humanos.</w:delText>
              </w:r>
            </w:del>
          </w:p>
          <w:p w14:paraId="58BB1C60" w14:textId="19AFD0DA" w:rsidR="000E2769" w:rsidRPr="000E2769" w:rsidRDefault="000E2769"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commentRangeStart w:id="1219"/>
            <w:commentRangeStart w:id="1220"/>
            <w:del w:id="1221" w:author="Direccion de Politicas y Gestion en Derechos Humanos 14" w:date="2023-12-15T17:19:00Z">
              <w:r w:rsidRPr="000E2769" w:rsidDel="008261A9">
                <w:rPr>
                  <w:rFonts w:ascii="Calibri" w:eastAsia="Times New Roman" w:hAnsi="Calibri" w:cs="Calibri"/>
                  <w:color w:val="000000"/>
                  <w:kern w:val="0"/>
                  <w:sz w:val="18"/>
                  <w:szCs w:val="18"/>
                  <w:lang w:eastAsia="es-PE"/>
                  <w14:ligatures w14:val="none"/>
                </w:rPr>
                <w:delText>Reducción de los costos en el pago de suministro, aliviando económicamente a las familias mediante el uso de energías renovables más económicas</w:delText>
              </w:r>
            </w:del>
            <w:bookmarkEnd w:id="1216"/>
            <w:r w:rsidRPr="000E2769">
              <w:rPr>
                <w:rFonts w:ascii="Calibri" w:eastAsia="Times New Roman" w:hAnsi="Calibri" w:cs="Calibri"/>
                <w:color w:val="000000"/>
                <w:kern w:val="0"/>
                <w:sz w:val="18"/>
                <w:szCs w:val="18"/>
                <w:lang w:eastAsia="es-PE"/>
                <w14:ligatures w14:val="none"/>
              </w:rPr>
              <w:t>.</w:t>
            </w:r>
            <w:commentRangeEnd w:id="1219"/>
            <w:r w:rsidR="00560A39">
              <w:rPr>
                <w:rStyle w:val="Refdecomentario"/>
                <w:kern w:val="0"/>
                <w14:ligatures w14:val="none"/>
              </w:rPr>
              <w:commentReference w:id="1219"/>
            </w:r>
            <w:commentRangeEnd w:id="1220"/>
            <w:r w:rsidR="008261A9">
              <w:rPr>
                <w:rStyle w:val="Refdecomentario"/>
                <w:kern w:val="0"/>
                <w14:ligatures w14:val="none"/>
              </w:rPr>
              <w:commentReference w:id="1220"/>
            </w:r>
          </w:p>
          <w:p w14:paraId="1D3C68B7" w14:textId="3FC18E94"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Mediano Plazo:</w:t>
            </w:r>
          </w:p>
          <w:p w14:paraId="171ADF8F" w14:textId="7530CB4F" w:rsidR="000E2769" w:rsidRPr="000E2769" w:rsidDel="00AB6A56" w:rsidRDefault="00AB6A56">
            <w:pPr>
              <w:pStyle w:val="Prrafodelista"/>
              <w:numPr>
                <w:ilvl w:val="0"/>
                <w:numId w:val="19"/>
              </w:numPr>
              <w:spacing w:after="0" w:line="240" w:lineRule="auto"/>
              <w:ind w:left="304" w:hanging="274"/>
              <w:jc w:val="both"/>
              <w:rPr>
                <w:del w:id="1222" w:author="Direccion de Politicas y Gestion en Derechos Humanos 14" w:date="2023-12-15T17:30:00Z"/>
                <w:rFonts w:ascii="Calibri" w:eastAsia="Times New Roman" w:hAnsi="Calibri" w:cs="Calibri"/>
                <w:color w:val="000000"/>
                <w:kern w:val="0"/>
                <w:sz w:val="18"/>
                <w:szCs w:val="18"/>
                <w:lang w:eastAsia="es-PE"/>
                <w14:ligatures w14:val="none"/>
              </w:rPr>
            </w:pPr>
            <w:bookmarkStart w:id="1223" w:name="_Hlk153553276"/>
            <w:ins w:id="1224" w:author="Direccion de Politicas y Gestion en Derechos Humanos 14" w:date="2023-12-15T17:30:00Z">
              <w:r w:rsidRPr="00AB6A56">
                <w:rPr>
                  <w:rFonts w:ascii="Calibri" w:eastAsia="Times New Roman" w:hAnsi="Calibri" w:cs="Calibri"/>
                  <w:color w:val="000000"/>
                  <w:kern w:val="0"/>
                  <w:sz w:val="18"/>
                  <w:szCs w:val="18"/>
                  <w:lang w:eastAsia="es-PE"/>
                  <w14:ligatures w14:val="none"/>
                </w:rPr>
                <w:t xml:space="preserve">La </w:t>
              </w:r>
            </w:ins>
            <w:commentRangeStart w:id="1225"/>
            <w:commentRangeStart w:id="1226"/>
            <w:del w:id="1227" w:author="Direccion de Politicas y Gestion en Derechos Humanos 14" w:date="2023-12-15T17:30:00Z">
              <w:r w:rsidR="000E2769" w:rsidRPr="00AB6A56" w:rsidDel="00AB6A56">
                <w:rPr>
                  <w:rFonts w:ascii="Calibri" w:eastAsia="Times New Roman" w:hAnsi="Calibri" w:cs="Calibri"/>
                  <w:color w:val="000000"/>
                  <w:kern w:val="0"/>
                  <w:sz w:val="18"/>
                  <w:szCs w:val="18"/>
                  <w:lang w:eastAsia="es-PE"/>
                  <w14:ligatures w14:val="none"/>
                </w:rPr>
                <w:delText>G</w:delText>
              </w:r>
            </w:del>
            <w:ins w:id="1228" w:author="Direccion de Politicas y Gestion en Derechos Humanos 14" w:date="2023-12-15T17:30:00Z">
              <w:r w:rsidRPr="00AB6A56">
                <w:rPr>
                  <w:rFonts w:ascii="Calibri" w:eastAsia="Times New Roman" w:hAnsi="Calibri" w:cs="Calibri"/>
                  <w:color w:val="000000"/>
                  <w:kern w:val="0"/>
                  <w:sz w:val="18"/>
                  <w:szCs w:val="18"/>
                  <w:lang w:eastAsia="es-PE"/>
                  <w14:ligatures w14:val="none"/>
                </w:rPr>
                <w:t>g</w:t>
              </w:r>
            </w:ins>
            <w:r w:rsidR="000E2769" w:rsidRPr="00AB6A56">
              <w:rPr>
                <w:rFonts w:ascii="Calibri" w:eastAsia="Times New Roman" w:hAnsi="Calibri" w:cs="Calibri"/>
                <w:color w:val="000000"/>
                <w:kern w:val="0"/>
                <w:sz w:val="18"/>
                <w:szCs w:val="18"/>
                <w:lang w:eastAsia="es-PE"/>
                <w14:ligatures w14:val="none"/>
              </w:rPr>
              <w:t>eneración de empleos y oportunidades económicas para comunidades locales a través del aprovechamiento de energías renovables en actividades sostenibles</w:t>
            </w:r>
            <w:del w:id="1229" w:author="Direccion de Politicas y Gestion en Derechos Humanos 14" w:date="2023-12-15T17:30:00Z">
              <w:r w:rsidR="000E2769" w:rsidRPr="00AB6A56" w:rsidDel="00AB6A56">
                <w:rPr>
                  <w:rFonts w:ascii="Calibri" w:eastAsia="Times New Roman" w:hAnsi="Calibri" w:cs="Calibri"/>
                  <w:color w:val="000000"/>
                  <w:kern w:val="0"/>
                  <w:sz w:val="18"/>
                  <w:szCs w:val="18"/>
                  <w:lang w:eastAsia="es-PE"/>
                  <w14:ligatures w14:val="none"/>
                </w:rPr>
                <w:delText>.</w:delText>
              </w:r>
              <w:commentRangeEnd w:id="1225"/>
              <w:r w:rsidR="00560A39" w:rsidDel="00AB6A56">
                <w:rPr>
                  <w:rStyle w:val="Refdecomentario"/>
                  <w:kern w:val="0"/>
                  <w14:ligatures w14:val="none"/>
                </w:rPr>
                <w:commentReference w:id="1225"/>
              </w:r>
            </w:del>
            <w:commentRangeEnd w:id="1226"/>
            <w:r>
              <w:rPr>
                <w:rStyle w:val="Refdecomentario"/>
                <w:kern w:val="0"/>
                <w14:ligatures w14:val="none"/>
              </w:rPr>
              <w:commentReference w:id="1226"/>
            </w:r>
            <w:ins w:id="1230" w:author="Direccion de Politicas y Gestion en Derechos Humanos 14" w:date="2023-12-15T17:30:00Z">
              <w:r w:rsidRPr="00AB6A56">
                <w:rPr>
                  <w:rFonts w:ascii="Calibri" w:eastAsia="Times New Roman" w:hAnsi="Calibri" w:cs="Calibri"/>
                  <w:color w:val="000000"/>
                  <w:kern w:val="0"/>
                  <w:sz w:val="18"/>
                  <w:szCs w:val="18"/>
                  <w:lang w:eastAsia="es-PE"/>
                  <w14:ligatures w14:val="none"/>
                </w:rPr>
                <w:t xml:space="preserve">, se traduce en una </w:t>
              </w:r>
            </w:ins>
          </w:p>
          <w:p w14:paraId="3E4945BA" w14:textId="07E00FF5" w:rsidR="008261A9" w:rsidRDefault="000E2769">
            <w:pPr>
              <w:pStyle w:val="Prrafodelista"/>
              <w:numPr>
                <w:ilvl w:val="0"/>
                <w:numId w:val="19"/>
              </w:numPr>
              <w:spacing w:after="0" w:line="240" w:lineRule="auto"/>
              <w:ind w:left="304" w:hanging="274"/>
              <w:jc w:val="both"/>
              <w:rPr>
                <w:ins w:id="1231" w:author="Direccion de Politicas y Gestion en Derechos Humanos 14" w:date="2023-12-15T17:21:00Z"/>
                <w:rFonts w:ascii="Calibri" w:eastAsia="Times New Roman" w:hAnsi="Calibri" w:cs="Calibri"/>
                <w:color w:val="000000"/>
                <w:kern w:val="0"/>
                <w:sz w:val="18"/>
                <w:szCs w:val="18"/>
                <w:lang w:eastAsia="es-PE"/>
                <w14:ligatures w14:val="none"/>
              </w:rPr>
              <w:pPrChange w:id="1232" w:author="Direccion de Politicas y Gestion en Derechos Humanos 14" w:date="2023-12-15T17:31:00Z">
                <w:pPr>
                  <w:spacing w:after="0" w:line="240" w:lineRule="auto"/>
                  <w:ind w:left="30"/>
                  <w:jc w:val="both"/>
                </w:pPr>
              </w:pPrChange>
            </w:pPr>
            <w:del w:id="1233" w:author="Direccion de Politicas y Gestion en Derechos Humanos 14" w:date="2023-12-15T17:30:00Z">
              <w:r w:rsidRPr="00AB6A56" w:rsidDel="00AB6A56">
                <w:rPr>
                  <w:rFonts w:ascii="Calibri" w:eastAsia="Times New Roman" w:hAnsi="Calibri" w:cs="Calibri"/>
                  <w:color w:val="000000"/>
                  <w:kern w:val="0"/>
                  <w:sz w:val="18"/>
                  <w:szCs w:val="18"/>
                  <w:lang w:eastAsia="es-PE"/>
                  <w14:ligatures w14:val="none"/>
                </w:rPr>
                <w:delText>R</w:delText>
              </w:r>
            </w:del>
            <w:ins w:id="1234" w:author="Direccion de Politicas y Gestion en Derechos Humanos 14" w:date="2023-12-15T17:30:00Z">
              <w:r w:rsidR="00AB6A56">
                <w:rPr>
                  <w:rFonts w:ascii="Calibri" w:eastAsia="Times New Roman" w:hAnsi="Calibri" w:cs="Calibri"/>
                  <w:color w:val="000000"/>
                  <w:kern w:val="0"/>
                  <w:sz w:val="18"/>
                  <w:szCs w:val="18"/>
                  <w:lang w:eastAsia="es-PE"/>
                  <w14:ligatures w14:val="none"/>
                </w:rPr>
                <w:t>r</w:t>
              </w:r>
            </w:ins>
            <w:r w:rsidRPr="00AB6A56">
              <w:rPr>
                <w:rFonts w:ascii="Calibri" w:eastAsia="Times New Roman" w:hAnsi="Calibri" w:cs="Calibri"/>
                <w:color w:val="000000"/>
                <w:kern w:val="0"/>
                <w:sz w:val="18"/>
                <w:szCs w:val="18"/>
                <w:lang w:eastAsia="es-PE"/>
                <w14:ligatures w14:val="none"/>
              </w:rPr>
              <w:t>educción de las desigualdades y la pobreza energética mediante el acceso y uso de energías con fuentes limpias.</w:t>
            </w:r>
            <w:bookmarkEnd w:id="1223"/>
            <w:ins w:id="1235" w:author="Direccion de Politicas y Gestion en Derechos Humanos 14" w:date="2023-12-15T17:21:00Z">
              <w:r w:rsidR="008261A9" w:rsidRPr="008261A9">
                <w:rPr>
                  <w:rFonts w:ascii="Calibri" w:eastAsia="Times New Roman" w:hAnsi="Calibri" w:cs="Calibri"/>
                  <w:color w:val="000000"/>
                  <w:kern w:val="0"/>
                  <w:sz w:val="18"/>
                  <w:szCs w:val="18"/>
                  <w:lang w:eastAsia="es-PE"/>
                  <w14:ligatures w14:val="none"/>
                </w:rPr>
                <w:t xml:space="preserve"> La creación de empleos en el sector de energías renovables no solo revitaliza económicamente comunidades locales, sino que también proporciona oportunidades de capacitación y desarrollo profesional, reduciendo disparidades laborales. Además, al ofrecer acceso a fuentes de energía limpia, se elimina la pobreza energética, permitiendo que comunidades marginadas accedan a servicios básicos de manera más asequible y sostenible. Esta transición energética equitativa no solo mejora las condiciones de vida, sino que también aborda las discriminaciones históricas al garantizar que </w:t>
              </w:r>
              <w:r w:rsidR="008261A9" w:rsidRPr="008261A9">
                <w:rPr>
                  <w:rFonts w:ascii="Calibri" w:eastAsia="Times New Roman" w:hAnsi="Calibri" w:cs="Calibri"/>
                  <w:color w:val="000000"/>
                  <w:kern w:val="0"/>
                  <w:sz w:val="18"/>
                  <w:szCs w:val="18"/>
                  <w:lang w:eastAsia="es-PE"/>
                  <w14:ligatures w14:val="none"/>
                </w:rPr>
                <w:lastRenderedPageBreak/>
                <w:t>comunidades desfavorecidas participen plenamente en la transformación hacia un modelo más sostenible.</w:t>
              </w:r>
            </w:ins>
          </w:p>
          <w:p w14:paraId="55B3C6BC" w14:textId="77777777" w:rsidR="008261A9" w:rsidRDefault="008261A9" w:rsidP="008261A9">
            <w:pPr>
              <w:spacing w:after="0" w:line="240" w:lineRule="auto"/>
              <w:ind w:left="30"/>
              <w:jc w:val="both"/>
              <w:rPr>
                <w:ins w:id="1236" w:author="Direccion de Politicas y Gestion en Derechos Humanos 14" w:date="2023-12-15T17:21:00Z"/>
                <w:rFonts w:ascii="Calibri" w:eastAsia="Times New Roman" w:hAnsi="Calibri" w:cs="Calibri"/>
                <w:color w:val="000000"/>
                <w:kern w:val="0"/>
                <w:sz w:val="18"/>
                <w:szCs w:val="18"/>
                <w:lang w:eastAsia="es-PE"/>
                <w14:ligatures w14:val="none"/>
              </w:rPr>
            </w:pPr>
          </w:p>
          <w:p w14:paraId="50EF57C6" w14:textId="77777777" w:rsidR="008261A9" w:rsidRDefault="008261A9" w:rsidP="008261A9">
            <w:pPr>
              <w:spacing w:after="0" w:line="240" w:lineRule="auto"/>
              <w:ind w:left="30"/>
              <w:jc w:val="both"/>
              <w:rPr>
                <w:ins w:id="1237" w:author="Direccion de Politicas y Gestion en Derechos Humanos 14" w:date="2023-12-15T17:21:00Z"/>
                <w:rFonts w:ascii="Calibri" w:eastAsia="Times New Roman" w:hAnsi="Calibri" w:cs="Calibri"/>
                <w:color w:val="000000"/>
                <w:kern w:val="0"/>
                <w:sz w:val="18"/>
                <w:szCs w:val="18"/>
                <w:lang w:eastAsia="es-PE"/>
                <w14:ligatures w14:val="none"/>
              </w:rPr>
            </w:pPr>
          </w:p>
          <w:p w14:paraId="017F45A2" w14:textId="3FEA1BF7" w:rsidR="008261A9" w:rsidRPr="008261A9" w:rsidDel="00884567" w:rsidRDefault="008261A9">
            <w:pPr>
              <w:spacing w:after="0" w:line="240" w:lineRule="auto"/>
              <w:ind w:left="30"/>
              <w:jc w:val="both"/>
              <w:rPr>
                <w:del w:id="1238" w:author="Direccion de Politicas y Gestion en Derechos Humanos 14" w:date="2023-12-15T17:40:00Z"/>
                <w:rFonts w:ascii="Calibri" w:eastAsia="Times New Roman" w:hAnsi="Calibri" w:cs="Calibri"/>
                <w:color w:val="000000"/>
                <w:kern w:val="0"/>
                <w:sz w:val="18"/>
                <w:szCs w:val="18"/>
                <w:lang w:eastAsia="es-PE"/>
                <w14:ligatures w14:val="none"/>
                <w:rPrChange w:id="1239" w:author="Direccion de Politicas y Gestion en Derechos Humanos 14" w:date="2023-12-15T17:21:00Z">
                  <w:rPr>
                    <w:del w:id="1240" w:author="Direccion de Politicas y Gestion en Derechos Humanos 14" w:date="2023-12-15T17:40:00Z"/>
                    <w:lang w:eastAsia="es-PE"/>
                  </w:rPr>
                </w:rPrChange>
              </w:rPr>
              <w:pPrChange w:id="1241" w:author="Direccion de Politicas y Gestion en Derechos Humanos 14" w:date="2023-12-15T17:21:00Z">
                <w:pPr>
                  <w:pStyle w:val="Prrafodelista"/>
                  <w:numPr>
                    <w:numId w:val="19"/>
                  </w:numPr>
                  <w:spacing w:after="0" w:line="240" w:lineRule="auto"/>
                  <w:ind w:left="304" w:hanging="274"/>
                  <w:jc w:val="both"/>
                </w:pPr>
              </w:pPrChange>
            </w:pPr>
          </w:p>
          <w:p w14:paraId="67276D19" w14:textId="1034BACE"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Largo Plazo:</w:t>
            </w:r>
          </w:p>
          <w:p w14:paraId="56E3D1FC" w14:textId="7D9D36EA" w:rsidR="000E2769" w:rsidRPr="000E2769" w:rsidDel="00AB6A56" w:rsidRDefault="00AB6A56">
            <w:pPr>
              <w:pStyle w:val="Prrafodelista"/>
              <w:numPr>
                <w:ilvl w:val="0"/>
                <w:numId w:val="19"/>
              </w:numPr>
              <w:spacing w:after="0" w:line="240" w:lineRule="auto"/>
              <w:ind w:left="304" w:hanging="274"/>
              <w:jc w:val="both"/>
              <w:rPr>
                <w:del w:id="1242" w:author="Direccion de Politicas y Gestion en Derechos Humanos 14" w:date="2023-12-15T17:33:00Z"/>
                <w:rFonts w:ascii="Calibri" w:eastAsia="Times New Roman" w:hAnsi="Calibri" w:cs="Calibri"/>
                <w:color w:val="000000"/>
                <w:kern w:val="0"/>
                <w:sz w:val="18"/>
                <w:szCs w:val="18"/>
                <w:lang w:eastAsia="es-PE"/>
                <w14:ligatures w14:val="none"/>
              </w:rPr>
            </w:pPr>
            <w:bookmarkStart w:id="1243" w:name="_Hlk153553928"/>
            <w:ins w:id="1244" w:author="Direccion de Politicas y Gestion en Derechos Humanos 14" w:date="2023-12-15T17:33:00Z">
              <w:r w:rsidRPr="00AB6A56">
                <w:rPr>
                  <w:rFonts w:ascii="Calibri" w:eastAsia="Times New Roman" w:hAnsi="Calibri" w:cs="Calibri"/>
                  <w:color w:val="000000"/>
                  <w:kern w:val="0"/>
                  <w:sz w:val="18"/>
                  <w:szCs w:val="18"/>
                  <w:lang w:eastAsia="es-PE"/>
                  <w14:ligatures w14:val="none"/>
                </w:rPr>
                <w:t>La r</w:t>
              </w:r>
            </w:ins>
            <w:commentRangeStart w:id="1245"/>
            <w:commentRangeStart w:id="1246"/>
            <w:del w:id="1247" w:author="Direccion de Politicas y Gestion en Derechos Humanos 14" w:date="2023-12-15T17:33:00Z">
              <w:r w:rsidR="000E2769" w:rsidRPr="00AB6A56" w:rsidDel="00AB6A56">
                <w:rPr>
                  <w:rFonts w:ascii="Calibri" w:eastAsia="Times New Roman" w:hAnsi="Calibri" w:cs="Calibri"/>
                  <w:color w:val="000000"/>
                  <w:kern w:val="0"/>
                  <w:sz w:val="18"/>
                  <w:szCs w:val="18"/>
                  <w:lang w:eastAsia="es-PE"/>
                  <w14:ligatures w14:val="none"/>
                </w:rPr>
                <w:delText>R</w:delText>
              </w:r>
            </w:del>
            <w:r w:rsidR="000E2769" w:rsidRPr="00AB6A56">
              <w:rPr>
                <w:rFonts w:ascii="Calibri" w:eastAsia="Times New Roman" w:hAnsi="Calibri" w:cs="Calibri"/>
                <w:color w:val="000000"/>
                <w:kern w:val="0"/>
                <w:sz w:val="18"/>
                <w:szCs w:val="18"/>
                <w:lang w:eastAsia="es-PE"/>
                <w14:ligatures w14:val="none"/>
              </w:rPr>
              <w:t>educción de la emisión de gases de efecto invernadero, contribuyendo a la mitigación del cambio climático</w:t>
            </w:r>
            <w:ins w:id="1248" w:author="Direccion de Politicas y Gestion en Derechos Humanos 14" w:date="2023-12-15T17:33:00Z">
              <w:r w:rsidRPr="00AB6A56">
                <w:rPr>
                  <w:rFonts w:ascii="Calibri" w:eastAsia="Times New Roman" w:hAnsi="Calibri" w:cs="Calibri"/>
                  <w:color w:val="000000"/>
                  <w:kern w:val="0"/>
                  <w:sz w:val="18"/>
                  <w:szCs w:val="18"/>
                  <w:lang w:eastAsia="es-PE"/>
                  <w14:ligatures w14:val="none"/>
                </w:rPr>
                <w:t xml:space="preserve"> y la promoción de </w:t>
              </w:r>
            </w:ins>
            <w:del w:id="1249" w:author="Direccion de Politicas y Gestion en Derechos Humanos 14" w:date="2023-12-15T17:33:00Z">
              <w:r w:rsidR="000E2769" w:rsidRPr="00AB6A56" w:rsidDel="00AB6A56">
                <w:rPr>
                  <w:rFonts w:ascii="Calibri" w:eastAsia="Times New Roman" w:hAnsi="Calibri" w:cs="Calibri"/>
                  <w:color w:val="000000"/>
                  <w:kern w:val="0"/>
                  <w:sz w:val="18"/>
                  <w:szCs w:val="18"/>
                  <w:lang w:eastAsia="es-PE"/>
                  <w14:ligatures w14:val="none"/>
                </w:rPr>
                <w:delText>.</w:delText>
              </w:r>
            </w:del>
            <w:commentRangeEnd w:id="1245"/>
            <w:r w:rsidR="00560A39">
              <w:rPr>
                <w:rStyle w:val="Refdecomentario"/>
                <w:kern w:val="0"/>
                <w14:ligatures w14:val="none"/>
              </w:rPr>
              <w:commentReference w:id="1245"/>
            </w:r>
            <w:commentRangeEnd w:id="1246"/>
            <w:r w:rsidR="00884567">
              <w:rPr>
                <w:rStyle w:val="Refdecomentario"/>
                <w:kern w:val="0"/>
                <w14:ligatures w14:val="none"/>
              </w:rPr>
              <w:commentReference w:id="1246"/>
            </w:r>
          </w:p>
          <w:p w14:paraId="58993146" w14:textId="6A568ED3" w:rsidR="00AB6A56" w:rsidRPr="00AB6A56" w:rsidRDefault="000E2769" w:rsidP="00884567">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Change w:id="1250" w:author="Direccion de Politicas y Gestion en Derechos Humanos 14" w:date="2023-12-15T17:33:00Z">
                  <w:rPr>
                    <w:lang w:eastAsia="es-PE"/>
                  </w:rPr>
                </w:rPrChange>
              </w:rPr>
            </w:pPr>
            <w:commentRangeStart w:id="1251"/>
            <w:commentRangeStart w:id="1252"/>
            <w:del w:id="1253" w:author="Direccion de Politicas y Gestion en Derechos Humanos 14" w:date="2023-12-15T17:33:00Z">
              <w:r w:rsidRPr="00AB6A56" w:rsidDel="00AB6A56">
                <w:rPr>
                  <w:rFonts w:ascii="Calibri" w:eastAsia="Times New Roman" w:hAnsi="Calibri" w:cs="Calibri"/>
                  <w:color w:val="000000"/>
                  <w:kern w:val="0"/>
                  <w:sz w:val="18"/>
                  <w:szCs w:val="18"/>
                  <w:lang w:eastAsia="es-PE"/>
                  <w14:ligatures w14:val="none"/>
                </w:rPr>
                <w:delText>S</w:delText>
              </w:r>
            </w:del>
            <w:ins w:id="1254" w:author="Direccion de Politicas y Gestion en Derechos Humanos 14" w:date="2023-12-15T17:33:00Z">
              <w:r w:rsidR="00AB6A56">
                <w:rPr>
                  <w:rFonts w:ascii="Calibri" w:eastAsia="Times New Roman" w:hAnsi="Calibri" w:cs="Calibri"/>
                  <w:color w:val="000000"/>
                  <w:kern w:val="0"/>
                  <w:sz w:val="18"/>
                  <w:szCs w:val="18"/>
                  <w:lang w:eastAsia="es-PE"/>
                  <w14:ligatures w14:val="none"/>
                </w:rPr>
                <w:t>s</w:t>
              </w:r>
            </w:ins>
            <w:r w:rsidRPr="00AB6A56">
              <w:rPr>
                <w:rFonts w:ascii="Calibri" w:eastAsia="Times New Roman" w:hAnsi="Calibri" w:cs="Calibri"/>
                <w:color w:val="000000"/>
                <w:kern w:val="0"/>
                <w:sz w:val="18"/>
                <w:szCs w:val="18"/>
                <w:lang w:eastAsia="es-PE"/>
                <w14:ligatures w14:val="none"/>
              </w:rPr>
              <w:t>ostenibilidad en la generación de empleos y oportunidades económicas</w:t>
            </w:r>
            <w:del w:id="1255" w:author="Direccion de Politicas y Gestion en Derechos Humanos 14" w:date="2023-12-15T17:37:00Z">
              <w:r w:rsidRPr="00AB6A56" w:rsidDel="00884567">
                <w:rPr>
                  <w:rFonts w:ascii="Calibri" w:eastAsia="Times New Roman" w:hAnsi="Calibri" w:cs="Calibri"/>
                  <w:color w:val="000000"/>
                  <w:kern w:val="0"/>
                  <w:sz w:val="18"/>
                  <w:szCs w:val="18"/>
                  <w:lang w:eastAsia="es-PE"/>
                  <w14:ligatures w14:val="none"/>
                </w:rPr>
                <w:delText xml:space="preserve"> mediante la continuidad del aprovechamiento de energías renovables.</w:delText>
              </w:r>
              <w:commentRangeEnd w:id="1251"/>
              <w:r w:rsidR="00560A39" w:rsidDel="00884567">
                <w:rPr>
                  <w:rStyle w:val="Refdecomentario"/>
                  <w:kern w:val="0"/>
                  <w14:ligatures w14:val="none"/>
                </w:rPr>
                <w:commentReference w:id="1251"/>
              </w:r>
            </w:del>
            <w:bookmarkEnd w:id="1243"/>
            <w:commentRangeEnd w:id="1252"/>
            <w:r w:rsidR="00884567">
              <w:rPr>
                <w:rStyle w:val="Refdecomentario"/>
                <w:kern w:val="0"/>
                <w14:ligatures w14:val="none"/>
              </w:rPr>
              <w:commentReference w:id="1252"/>
            </w:r>
            <w:ins w:id="1256" w:author="Direccion de Politicas y Gestion en Derechos Humanos 14" w:date="2023-12-15T17:33:00Z">
              <w:r w:rsidR="00AB6A56" w:rsidRPr="00AB6A56">
                <w:rPr>
                  <w:rFonts w:ascii="Calibri" w:eastAsia="Times New Roman" w:hAnsi="Calibri" w:cs="Calibri"/>
                  <w:color w:val="000000"/>
                  <w:kern w:val="0"/>
                  <w:sz w:val="18"/>
                  <w:szCs w:val="18"/>
                  <w:lang w:eastAsia="es-PE"/>
                  <w14:ligatures w14:val="none"/>
                </w:rPr>
                <w:t>, ejerce un impacto positivo en la disminución de la desigualdad y discriminación en el ejercicio de los derechos humanos. La mitigación del cambio climático, al ser impulsada por la transición hacia fuentes de energía renovable, beneficia de manera más equitativa a comunidades vulnerables que a menudo son las más afectadas por los impactos ambientales adversos. Además, la sostenibilidad en la generación de empleos en el sector de energías renovables no solo ofrece oportunidades laborales a largo plazo, sino que también establece una base para la estabilidad económica, reduciendo disparidades económicas y promoviendo la inclusión social. Esta transición hacia un modelo energético sostenible no solo preserva el medio ambiente, sino que también actúa como un agente clave para abordar las desigualdades históricas y promover un ejercicio más equitativo de los derechos humanos al garantizar que los beneficios de la transición sean accesibles para todas las capas de la sociedad.</w:t>
              </w:r>
            </w:ins>
          </w:p>
        </w:tc>
        <w:tc>
          <w:tcPr>
            <w:tcW w:w="2835" w:type="dxa"/>
            <w:shd w:val="clear" w:color="000000" w:fill="C5D9F1"/>
            <w:noWrap/>
            <w:vAlign w:val="center"/>
            <w:hideMark/>
          </w:tcPr>
          <w:p w14:paraId="080427A5" w14:textId="2576CD9D"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lastRenderedPageBreak/>
              <w:t>Políticas y regulaciones relacionadas con energía limpia</w:t>
            </w:r>
            <w:ins w:id="1257" w:author="GENE EDUARDO OLARTE MELCHOR" w:date="2023-12-18T00:20:00Z">
              <w:r w:rsidR="005C709A">
                <w:rPr>
                  <w:rFonts w:ascii="Calibri" w:eastAsia="Times New Roman" w:hAnsi="Calibri" w:cs="Calibri"/>
                  <w:color w:val="000000"/>
                  <w:kern w:val="0"/>
                  <w:sz w:val="18"/>
                  <w:szCs w:val="18"/>
                  <w:lang w:val="es-ES" w:eastAsia="es-PE"/>
                  <w14:ligatures w14:val="none"/>
                </w:rPr>
                <w:t>. El</w:t>
              </w:r>
            </w:ins>
            <w:ins w:id="1258" w:author="GENE EDUARDO OLARTE MELCHOR" w:date="2023-12-18T00:21:00Z">
              <w:r w:rsidR="005C709A">
                <w:rPr>
                  <w:rFonts w:ascii="Calibri" w:eastAsia="Times New Roman" w:hAnsi="Calibri" w:cs="Calibri"/>
                  <w:color w:val="000000"/>
                  <w:kern w:val="0"/>
                  <w:sz w:val="18"/>
                  <w:szCs w:val="18"/>
                  <w:lang w:val="es-ES" w:eastAsia="es-PE"/>
                  <w14:ligatures w14:val="none"/>
                </w:rPr>
                <w:t>lo permite a</w:t>
              </w:r>
            </w:ins>
            <w:ins w:id="1259" w:author="GENE EDUARDO OLARTE MELCHOR" w:date="2023-12-18T00:20:00Z">
              <w:r w:rsidR="005C709A" w:rsidRPr="005C709A">
                <w:rPr>
                  <w:rFonts w:ascii="Calibri" w:eastAsia="Times New Roman" w:hAnsi="Calibri" w:cs="Calibri"/>
                  <w:color w:val="000000"/>
                  <w:kern w:val="0"/>
                  <w:sz w:val="18"/>
                  <w:szCs w:val="18"/>
                  <w:lang w:val="es-ES" w:eastAsia="es-PE"/>
                  <w14:ligatures w14:val="none"/>
                </w:rPr>
                <w:t>lentar la adopción generalizada de energías renovables</w:t>
              </w:r>
            </w:ins>
            <w:ins w:id="1260" w:author="GENE EDUARDO OLARTE MELCHOR" w:date="2023-12-18T00:21:00Z">
              <w:r w:rsidR="005C709A">
                <w:rPr>
                  <w:rFonts w:ascii="Calibri" w:eastAsia="Times New Roman" w:hAnsi="Calibri" w:cs="Calibri"/>
                  <w:color w:val="000000"/>
                  <w:kern w:val="0"/>
                  <w:sz w:val="18"/>
                  <w:szCs w:val="18"/>
                  <w:lang w:val="es-ES" w:eastAsia="es-PE"/>
                  <w14:ligatures w14:val="none"/>
                </w:rPr>
                <w:t xml:space="preserve"> que</w:t>
              </w:r>
            </w:ins>
            <w:ins w:id="1261" w:author="GENE EDUARDO OLARTE MELCHOR" w:date="2023-12-18T00:20:00Z">
              <w:r w:rsidR="005C709A" w:rsidRPr="005C709A">
                <w:rPr>
                  <w:rFonts w:ascii="Calibri" w:eastAsia="Times New Roman" w:hAnsi="Calibri" w:cs="Calibri"/>
                  <w:color w:val="000000"/>
                  <w:kern w:val="0"/>
                  <w:sz w:val="18"/>
                  <w:szCs w:val="18"/>
                  <w:lang w:val="es-ES" w:eastAsia="es-PE"/>
                  <w14:ligatures w14:val="none"/>
                </w:rPr>
                <w:t xml:space="preserve"> reduce la dependencia de fuentes contaminantes, beneficiando a comunidades vulnerables que a menudo sufren de manera desproporcionada los impactos ambientales negativos.</w:t>
              </w:r>
            </w:ins>
          </w:p>
        </w:tc>
      </w:tr>
      <w:bookmarkEnd w:id="1214"/>
      <w:tr w:rsidR="00D248E1" w:rsidRPr="00D248E1" w14:paraId="23B389B6" w14:textId="77777777" w:rsidTr="00D425A7">
        <w:trPr>
          <w:trHeight w:val="1361"/>
        </w:trPr>
        <w:tc>
          <w:tcPr>
            <w:tcW w:w="5670" w:type="dxa"/>
            <w:gridSpan w:val="2"/>
            <w:vMerge/>
            <w:vAlign w:val="center"/>
            <w:hideMark/>
          </w:tcPr>
          <w:p w14:paraId="7AB79520"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auto" w:fill="auto"/>
            <w:noWrap/>
            <w:vAlign w:val="center"/>
            <w:hideMark/>
          </w:tcPr>
          <w:p w14:paraId="6FE0F212" w14:textId="77777777"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Inversiones en infraestructura para fomentar la generación distribuida y promover el uso descentralizado de energías renovables</w:t>
            </w:r>
          </w:p>
        </w:tc>
      </w:tr>
      <w:tr w:rsidR="00D248E1" w:rsidRPr="00D248E1" w14:paraId="1C4C91B4" w14:textId="77777777" w:rsidTr="00D425A7">
        <w:trPr>
          <w:trHeight w:val="1361"/>
        </w:trPr>
        <w:tc>
          <w:tcPr>
            <w:tcW w:w="5670" w:type="dxa"/>
            <w:gridSpan w:val="2"/>
            <w:vMerge/>
            <w:vAlign w:val="center"/>
            <w:hideMark/>
          </w:tcPr>
          <w:p w14:paraId="39B6D79F"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835" w:type="dxa"/>
            <w:shd w:val="clear" w:color="000000" w:fill="C5D9F1"/>
            <w:noWrap/>
            <w:vAlign w:val="center"/>
            <w:hideMark/>
          </w:tcPr>
          <w:p w14:paraId="367AB3B2" w14:textId="77777777" w:rsidR="00D248E1" w:rsidRPr="00D248E1" w:rsidRDefault="00D248E1" w:rsidP="000E2769">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Aplicación de incentivos fiscales y subsidios en el impulso del sector de energía solar</w:t>
            </w:r>
          </w:p>
        </w:tc>
      </w:tr>
    </w:tbl>
    <w:p w14:paraId="1C19EF98" w14:textId="61B4C808" w:rsidR="00976F0A" w:rsidRDefault="00976F0A" w:rsidP="00976F0A">
      <w:pPr>
        <w:jc w:val="right"/>
      </w:pPr>
      <w:r w:rsidRPr="00FA7FF4">
        <w:rPr>
          <w:sz w:val="16"/>
          <w:szCs w:val="18"/>
        </w:rPr>
        <w:t xml:space="preserve">Fuente: </w:t>
      </w:r>
      <w:del w:id="1262" w:author="Direccion de Politicas y Gestion en Derechos Humanos 14" w:date="2023-12-14T10:31:00Z">
        <w:r w:rsidRPr="00FA7FF4" w:rsidDel="00DC3106">
          <w:rPr>
            <w:sz w:val="16"/>
            <w:szCs w:val="18"/>
          </w:rPr>
          <w:delText>Estudio prospectivo: “El futuro de los derechos humanos en el Perú”</w:delText>
        </w:r>
      </w:del>
      <w:ins w:id="1263" w:author="Direccion de Politicas y Gestion en Derechos Humanos 14" w:date="2023-12-14T10:31:00Z">
        <w:r w:rsidR="00DC3106">
          <w:rPr>
            <w:sz w:val="16"/>
            <w:szCs w:val="18"/>
          </w:rPr>
          <w:t>Estudio prospectivo sobre los derechos humanos en el Perú</w:t>
        </w:r>
      </w:ins>
    </w:p>
    <w:p w14:paraId="71A267D1" w14:textId="474C0F5E" w:rsidR="00517365" w:rsidRDefault="00C24B5F" w:rsidP="0054105F">
      <w:pPr>
        <w:spacing w:after="0" w:line="240" w:lineRule="auto"/>
        <w:jc w:val="center"/>
        <w:rPr>
          <w:sz w:val="20"/>
        </w:rPr>
      </w:pPr>
      <w:bookmarkStart w:id="1264" w:name="_Toc152615086"/>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18</w:t>
      </w:r>
      <w:r w:rsidRPr="00C24B5F">
        <w:rPr>
          <w:b/>
          <w:bCs/>
          <w:sz w:val="20"/>
        </w:rPr>
        <w:fldChar w:fldCharType="end"/>
      </w:r>
      <w:r w:rsidRPr="00C24B5F">
        <w:rPr>
          <w:b/>
          <w:bCs/>
          <w:sz w:val="20"/>
        </w:rPr>
        <w:t>:</w:t>
      </w:r>
      <w:r w:rsidR="00517365" w:rsidRPr="00113452">
        <w:rPr>
          <w:b/>
          <w:bCs/>
          <w:sz w:val="20"/>
        </w:rPr>
        <w:t xml:space="preserve"> </w:t>
      </w:r>
      <w:r w:rsidR="00517365" w:rsidRPr="003A66D1">
        <w:rPr>
          <w:sz w:val="20"/>
        </w:rPr>
        <w:t xml:space="preserve">Matriz de impactos </w:t>
      </w:r>
      <w:ins w:id="1265" w:author="Direccion de Politicas y Gestion en Derechos Humanos 14" w:date="2023-12-14T11:46:00Z">
        <w:r w:rsidR="00D15F3E">
          <w:rPr>
            <w:sz w:val="20"/>
          </w:rPr>
          <w:t xml:space="preserve">positivos de </w:t>
        </w:r>
      </w:ins>
      <w:r w:rsidR="00976F0A">
        <w:rPr>
          <w:sz w:val="20"/>
        </w:rPr>
        <w:t>la oportunidad</w:t>
      </w:r>
      <w:r w:rsidR="00976F0A" w:rsidRPr="003A66D1">
        <w:rPr>
          <w:sz w:val="20"/>
        </w:rPr>
        <w:t xml:space="preserve"> </w:t>
      </w:r>
      <w:r w:rsidR="00517365" w:rsidRPr="003A66D1">
        <w:rPr>
          <w:sz w:val="20"/>
        </w:rPr>
        <w:t>“</w:t>
      </w:r>
      <w:r w:rsidR="00976F0A">
        <w:rPr>
          <w:sz w:val="20"/>
        </w:rPr>
        <w:t>u</w:t>
      </w:r>
      <w:r w:rsidR="00976F0A" w:rsidRPr="00976F0A">
        <w:rPr>
          <w:sz w:val="20"/>
        </w:rPr>
        <w:t>niversalización del uso de tecnología e innovación en educación</w:t>
      </w:r>
      <w:r w:rsidR="00517365" w:rsidRPr="003A66D1">
        <w:rPr>
          <w:sz w:val="20"/>
        </w:rPr>
        <w:t>” sobre el problema público</w:t>
      </w:r>
      <w:bookmarkEnd w:id="1264"/>
    </w:p>
    <w:p w14:paraId="7E75A872" w14:textId="77777777" w:rsidR="00517365" w:rsidRDefault="00517365" w:rsidP="00517365">
      <w:pPr>
        <w:spacing w:after="0" w:line="240" w:lineRule="auto"/>
        <w:ind w:left="425"/>
        <w:jc w:val="center"/>
        <w:rPr>
          <w:sz w:val="20"/>
        </w:rPr>
      </w:pPr>
    </w:p>
    <w:tbl>
      <w:tblPr>
        <w:tblW w:w="8654"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1875"/>
        <w:gridCol w:w="3894"/>
        <w:gridCol w:w="2885"/>
      </w:tblGrid>
      <w:tr w:rsidR="00D248E1" w:rsidRPr="00D248E1" w14:paraId="089A0256" w14:textId="77777777" w:rsidTr="00D425A7">
        <w:trPr>
          <w:trHeight w:val="332"/>
        </w:trPr>
        <w:tc>
          <w:tcPr>
            <w:tcW w:w="1875" w:type="dxa"/>
            <w:shd w:val="clear" w:color="000000" w:fill="002060"/>
            <w:noWrap/>
            <w:vAlign w:val="center"/>
            <w:hideMark/>
          </w:tcPr>
          <w:p w14:paraId="2860D531"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Problema público</w:t>
            </w:r>
          </w:p>
        </w:tc>
        <w:tc>
          <w:tcPr>
            <w:tcW w:w="6779" w:type="dxa"/>
            <w:gridSpan w:val="2"/>
            <w:shd w:val="clear" w:color="000000" w:fill="002060"/>
            <w:noWrap/>
            <w:vAlign w:val="bottom"/>
            <w:hideMark/>
          </w:tcPr>
          <w:p w14:paraId="25DF750C"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D248E1" w:rsidRPr="00D248E1" w14:paraId="4C2EB3D6" w14:textId="77777777" w:rsidTr="00D425A7">
        <w:trPr>
          <w:trHeight w:val="332"/>
        </w:trPr>
        <w:tc>
          <w:tcPr>
            <w:tcW w:w="1875" w:type="dxa"/>
            <w:shd w:val="clear" w:color="000000" w:fill="002060"/>
            <w:noWrap/>
            <w:vAlign w:val="center"/>
            <w:hideMark/>
          </w:tcPr>
          <w:p w14:paraId="175860D5"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bookmarkStart w:id="1266" w:name="_Hlk153554459"/>
            <w:r w:rsidRPr="00D248E1">
              <w:rPr>
                <w:rFonts w:ascii="Calibri" w:eastAsia="Times New Roman" w:hAnsi="Calibri" w:cs="Calibri"/>
                <w:b/>
                <w:bCs/>
                <w:color w:val="FFFFFF"/>
                <w:kern w:val="0"/>
                <w:sz w:val="18"/>
                <w:szCs w:val="18"/>
                <w:lang w:eastAsia="es-PE"/>
                <w14:ligatures w14:val="none"/>
              </w:rPr>
              <w:t>Oportunidad 4</w:t>
            </w:r>
          </w:p>
        </w:tc>
        <w:tc>
          <w:tcPr>
            <w:tcW w:w="6779" w:type="dxa"/>
            <w:gridSpan w:val="2"/>
            <w:shd w:val="clear" w:color="000000" w:fill="002060"/>
            <w:noWrap/>
            <w:vAlign w:val="center"/>
            <w:hideMark/>
          </w:tcPr>
          <w:p w14:paraId="348778B6"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Universalización del uso de tecnología e innovación en educación</w:t>
            </w:r>
          </w:p>
        </w:tc>
      </w:tr>
      <w:bookmarkEnd w:id="1266"/>
      <w:tr w:rsidR="00D248E1" w:rsidRPr="00D248E1" w14:paraId="3858003C" w14:textId="77777777" w:rsidTr="00D425A7">
        <w:trPr>
          <w:trHeight w:val="756"/>
        </w:trPr>
        <w:tc>
          <w:tcPr>
            <w:tcW w:w="5769" w:type="dxa"/>
            <w:gridSpan w:val="2"/>
            <w:shd w:val="clear" w:color="000000" w:fill="002060"/>
            <w:noWrap/>
            <w:vAlign w:val="center"/>
            <w:hideMark/>
          </w:tcPr>
          <w:p w14:paraId="36B5EACA" w14:textId="7C9249C0"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 xml:space="preserve">Impactos </w:t>
            </w:r>
            <w:ins w:id="1267" w:author="Direccion de Politicas y Gestion en Derechos Humanos 14" w:date="2023-12-14T11:49:00Z">
              <w:r w:rsidR="00D15F3E" w:rsidRPr="00D15F3E">
                <w:rPr>
                  <w:rFonts w:ascii="Calibri" w:eastAsia="Times New Roman" w:hAnsi="Calibri" w:cs="Calibri"/>
                  <w:b/>
                  <w:bCs/>
                  <w:color w:val="FFFFFF"/>
                  <w:kern w:val="0"/>
                  <w:sz w:val="18"/>
                  <w:szCs w:val="18"/>
                  <w:lang w:eastAsia="es-PE"/>
                  <w14:ligatures w14:val="none"/>
                </w:rPr>
                <w:t xml:space="preserve">positivos </w:t>
              </w:r>
            </w:ins>
            <w:r w:rsidRPr="00D248E1">
              <w:rPr>
                <w:rFonts w:ascii="Calibri" w:eastAsia="Times New Roman" w:hAnsi="Calibri" w:cs="Calibri"/>
                <w:b/>
                <w:bCs/>
                <w:color w:val="FFFFFF"/>
                <w:kern w:val="0"/>
                <w:sz w:val="18"/>
                <w:szCs w:val="18"/>
                <w:lang w:eastAsia="es-PE"/>
                <w14:ligatures w14:val="none"/>
              </w:rPr>
              <w:t>sobre el problema público</w:t>
            </w:r>
          </w:p>
        </w:tc>
        <w:tc>
          <w:tcPr>
            <w:tcW w:w="2884" w:type="dxa"/>
            <w:shd w:val="clear" w:color="000000" w:fill="002060"/>
            <w:vAlign w:val="center"/>
            <w:hideMark/>
          </w:tcPr>
          <w:p w14:paraId="7BFD1D3F"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Medidas anticipatorias</w:t>
            </w:r>
          </w:p>
        </w:tc>
      </w:tr>
      <w:tr w:rsidR="000E2769" w:rsidRPr="000E2769" w14:paraId="5CF43091" w14:textId="77777777" w:rsidTr="00D425A7">
        <w:trPr>
          <w:trHeight w:val="1028"/>
        </w:trPr>
        <w:tc>
          <w:tcPr>
            <w:tcW w:w="5769" w:type="dxa"/>
            <w:gridSpan w:val="2"/>
            <w:vMerge w:val="restart"/>
            <w:shd w:val="clear" w:color="auto" w:fill="auto"/>
            <w:vAlign w:val="center"/>
            <w:hideMark/>
          </w:tcPr>
          <w:p w14:paraId="1D864F90" w14:textId="55F19A65"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Corto Plazo:</w:t>
            </w:r>
          </w:p>
          <w:p w14:paraId="56D2D354" w14:textId="11FAA0B3" w:rsidR="000E2769" w:rsidRPr="000E2769" w:rsidRDefault="00DA1831"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268" w:name="_Hlk153554471"/>
            <w:ins w:id="1269" w:author="Direccion de Politicas y Gestion en Derechos Humanos 14" w:date="2023-12-15T17:50:00Z">
              <w:r w:rsidRPr="00DA1831">
                <w:rPr>
                  <w:rFonts w:ascii="Calibri" w:eastAsia="Times New Roman" w:hAnsi="Calibri" w:cs="Calibri"/>
                  <w:color w:val="000000"/>
                  <w:kern w:val="0"/>
                  <w:sz w:val="18"/>
                  <w:szCs w:val="18"/>
                  <w:lang w:eastAsia="es-PE"/>
                  <w14:ligatures w14:val="none"/>
                </w:rPr>
                <w:t>La universalización del uso de tecnología e innovación en la educación a corto plazo, al mejorar la accesibilidad y superar barreras geográficas, desempeña un papel fundamental en la disminución de la desigualdad y discriminación. Al proporcionar acceso equitativo a recursos educativos de calidad, se contrarresta la brecha educativa entre áreas urbanas y rurales, así como entre comunidades con diferentes niveles socioeconómicos. Esta democratización de la educación mediante la tecnología no solo garantiza que todos tengan acceso a oportunidades educativas, sino que también aborda discriminaciones previas al facilitar el aprendizaje personalizado, que se adapta a diversas necesidades y estilos de aprendizaje. Además, al romper las limitaciones geográficas, se permite que estudiantes de áreas remotas o desfavorecidas accedan a la misma calidad de educación que aquellos en entornos más privilegiados</w:t>
              </w:r>
            </w:ins>
            <w:commentRangeStart w:id="1270"/>
            <w:commentRangeStart w:id="1271"/>
            <w:del w:id="1272" w:author="Direccion de Politicas y Gestion en Derechos Humanos 14" w:date="2023-12-15T17:50:00Z">
              <w:r w:rsidR="000E2769" w:rsidDel="00DA1831">
                <w:rPr>
                  <w:rFonts w:ascii="Calibri" w:eastAsia="Times New Roman" w:hAnsi="Calibri" w:cs="Calibri"/>
                  <w:color w:val="000000"/>
                  <w:kern w:val="0"/>
                  <w:sz w:val="18"/>
                  <w:szCs w:val="18"/>
                  <w:lang w:eastAsia="es-PE"/>
                  <w14:ligatures w14:val="none"/>
                </w:rPr>
                <w:delText xml:space="preserve">Accesibilidad </w:delText>
              </w:r>
              <w:r w:rsidR="000E2769" w:rsidRPr="000E2769" w:rsidDel="00DA1831">
                <w:rPr>
                  <w:rFonts w:ascii="Calibri" w:eastAsia="Times New Roman" w:hAnsi="Calibri" w:cs="Calibri"/>
                  <w:color w:val="000000"/>
                  <w:kern w:val="0"/>
                  <w:sz w:val="18"/>
                  <w:szCs w:val="18"/>
                  <w:lang w:eastAsia="es-PE"/>
                  <w14:ligatures w14:val="none"/>
                </w:rPr>
                <w:delText>de la tecnología e innovación en la educación, superando barreras geográficas y proporcionando acceso equitativo a recursos educativos de calidad</w:delText>
              </w:r>
            </w:del>
            <w:bookmarkEnd w:id="1268"/>
            <w:r w:rsidR="000E2769" w:rsidRPr="000E2769">
              <w:rPr>
                <w:rFonts w:ascii="Calibri" w:eastAsia="Times New Roman" w:hAnsi="Calibri" w:cs="Calibri"/>
                <w:color w:val="000000"/>
                <w:kern w:val="0"/>
                <w:sz w:val="18"/>
                <w:szCs w:val="18"/>
                <w:lang w:eastAsia="es-PE"/>
                <w14:ligatures w14:val="none"/>
              </w:rPr>
              <w:t>.</w:t>
            </w:r>
            <w:commentRangeEnd w:id="1270"/>
            <w:r w:rsidR="00FF77D7">
              <w:rPr>
                <w:rStyle w:val="Refdecomentario"/>
                <w:kern w:val="0"/>
                <w14:ligatures w14:val="none"/>
              </w:rPr>
              <w:commentReference w:id="1270"/>
            </w:r>
            <w:commentRangeEnd w:id="1271"/>
            <w:r>
              <w:rPr>
                <w:rStyle w:val="Refdecomentario"/>
                <w:kern w:val="0"/>
                <w14:ligatures w14:val="none"/>
              </w:rPr>
              <w:commentReference w:id="1271"/>
            </w:r>
          </w:p>
          <w:p w14:paraId="7102151B" w14:textId="37FACF83"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Mediano Plazo:</w:t>
            </w:r>
          </w:p>
          <w:p w14:paraId="635BA99A" w14:textId="0ABA53D0" w:rsidR="000E2769" w:rsidRPr="000E2769" w:rsidRDefault="00DA1831"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273" w:name="_Hlk153555153"/>
            <w:ins w:id="1274" w:author="Direccion de Politicas y Gestion en Derechos Humanos 14" w:date="2023-12-15T17:54:00Z">
              <w:r>
                <w:rPr>
                  <w:rFonts w:ascii="Calibri" w:eastAsia="Times New Roman" w:hAnsi="Calibri" w:cs="Calibri"/>
                  <w:color w:val="000000"/>
                  <w:kern w:val="0"/>
                  <w:sz w:val="18"/>
                  <w:szCs w:val="18"/>
                  <w:lang w:eastAsia="es-PE"/>
                  <w14:ligatures w14:val="none"/>
                </w:rPr>
                <w:t xml:space="preserve">La </w:t>
              </w:r>
            </w:ins>
            <w:commentRangeStart w:id="1275"/>
            <w:commentRangeStart w:id="1276"/>
            <w:del w:id="1277" w:author="Direccion de Politicas y Gestion en Derechos Humanos 14" w:date="2023-12-15T17:54:00Z">
              <w:r w:rsidR="000E2769" w:rsidRPr="000E2769" w:rsidDel="00DA1831">
                <w:rPr>
                  <w:rFonts w:ascii="Calibri" w:eastAsia="Times New Roman" w:hAnsi="Calibri" w:cs="Calibri"/>
                  <w:color w:val="000000"/>
                  <w:kern w:val="0"/>
                  <w:sz w:val="18"/>
                  <w:szCs w:val="18"/>
                  <w:lang w:eastAsia="es-PE"/>
                  <w14:ligatures w14:val="none"/>
                </w:rPr>
                <w:delText>I</w:delText>
              </w:r>
            </w:del>
            <w:ins w:id="1278" w:author="Direccion de Politicas y Gestion en Derechos Humanos 14" w:date="2023-12-15T17:54:00Z">
              <w:r>
                <w:rPr>
                  <w:rFonts w:ascii="Calibri" w:eastAsia="Times New Roman" w:hAnsi="Calibri" w:cs="Calibri"/>
                  <w:color w:val="000000"/>
                  <w:kern w:val="0"/>
                  <w:sz w:val="18"/>
                  <w:szCs w:val="18"/>
                  <w:lang w:eastAsia="es-PE"/>
                  <w14:ligatures w14:val="none"/>
                </w:rPr>
                <w:t>i</w:t>
              </w:r>
            </w:ins>
            <w:r w:rsidR="000E2769" w:rsidRPr="000E2769">
              <w:rPr>
                <w:rFonts w:ascii="Calibri" w:eastAsia="Times New Roman" w:hAnsi="Calibri" w:cs="Calibri"/>
                <w:color w:val="000000"/>
                <w:kern w:val="0"/>
                <w:sz w:val="18"/>
                <w:szCs w:val="18"/>
                <w:lang w:eastAsia="es-PE"/>
                <w14:ligatures w14:val="none"/>
              </w:rPr>
              <w:t xml:space="preserve">mplementación de tecnologías como la inteligencia artificial y </w:t>
            </w:r>
            <w:proofErr w:type="spellStart"/>
            <w:r w:rsidR="000E2769" w:rsidRPr="000E2769">
              <w:rPr>
                <w:rFonts w:ascii="Calibri" w:eastAsia="Times New Roman" w:hAnsi="Calibri" w:cs="Calibri"/>
                <w:color w:val="000000"/>
                <w:kern w:val="0"/>
                <w:sz w:val="18"/>
                <w:szCs w:val="18"/>
                <w:lang w:eastAsia="es-PE"/>
                <w14:ligatures w14:val="none"/>
              </w:rPr>
              <w:t>blockchain</w:t>
            </w:r>
            <w:proofErr w:type="spellEnd"/>
            <w:r w:rsidR="000E2769" w:rsidRPr="000E2769">
              <w:rPr>
                <w:rFonts w:ascii="Calibri" w:eastAsia="Times New Roman" w:hAnsi="Calibri" w:cs="Calibri"/>
                <w:color w:val="000000"/>
                <w:kern w:val="0"/>
                <w:sz w:val="18"/>
                <w:szCs w:val="18"/>
                <w:lang w:eastAsia="es-PE"/>
                <w14:ligatures w14:val="none"/>
              </w:rPr>
              <w:t xml:space="preserve">, </w:t>
            </w:r>
            <w:ins w:id="1279" w:author="Direccion de Politicas y Gestion en Derechos Humanos 14" w:date="2023-12-15T17:55:00Z">
              <w:r w:rsidRPr="00DA1831">
                <w:rPr>
                  <w:rFonts w:ascii="Calibri" w:eastAsia="Times New Roman" w:hAnsi="Calibri" w:cs="Calibri"/>
                  <w:color w:val="000000"/>
                  <w:kern w:val="0"/>
                  <w:sz w:val="18"/>
                  <w:szCs w:val="18"/>
                  <w:lang w:eastAsia="es-PE"/>
                  <w14:ligatures w14:val="none"/>
                </w:rPr>
                <w:t>genera un impacto transformador en la disminución de la desigualdad y discriminación. La preparación de los estudiantes para una fuerza laboral digital no solo amplía las oportunidades de empleo, sino que también desmantela barreras históricas</w:t>
              </w:r>
            </w:ins>
            <w:ins w:id="1280" w:author="Direccion de Politicas y Gestion en Derechos Humanos 14" w:date="2023-12-15T17:56:00Z">
              <w:r>
                <w:rPr>
                  <w:rFonts w:ascii="Calibri" w:eastAsia="Times New Roman" w:hAnsi="Calibri" w:cs="Calibri"/>
                  <w:color w:val="000000"/>
                  <w:kern w:val="0"/>
                  <w:sz w:val="18"/>
                  <w:szCs w:val="18"/>
                  <w:lang w:eastAsia="es-PE"/>
                  <w14:ligatures w14:val="none"/>
                </w:rPr>
                <w:t xml:space="preserve"> de discriminación y desigualdad</w:t>
              </w:r>
            </w:ins>
            <w:ins w:id="1281" w:author="Direccion de Politicas y Gestion en Derechos Humanos 14" w:date="2023-12-15T17:55:00Z">
              <w:r w:rsidRPr="00DA1831">
                <w:rPr>
                  <w:rFonts w:ascii="Calibri" w:eastAsia="Times New Roman" w:hAnsi="Calibri" w:cs="Calibri"/>
                  <w:color w:val="000000"/>
                  <w:kern w:val="0"/>
                  <w:sz w:val="18"/>
                  <w:szCs w:val="18"/>
                  <w:lang w:eastAsia="es-PE"/>
                  <w14:ligatures w14:val="none"/>
                </w:rPr>
                <w:t xml:space="preserve"> al ofrecer habilidades relevantes para el entorno laboral moderno</w:t>
              </w:r>
              <w:r>
                <w:rPr>
                  <w:rFonts w:ascii="Calibri" w:eastAsia="Times New Roman" w:hAnsi="Calibri" w:cs="Calibri"/>
                  <w:color w:val="000000"/>
                  <w:kern w:val="0"/>
                  <w:sz w:val="18"/>
                  <w:szCs w:val="18"/>
                  <w:lang w:eastAsia="es-PE"/>
                  <w14:ligatures w14:val="none"/>
                </w:rPr>
                <w:t>.</w:t>
              </w:r>
            </w:ins>
            <w:del w:id="1282" w:author="Direccion de Politicas y Gestion en Derechos Humanos 14" w:date="2023-12-15T17:55:00Z">
              <w:r w:rsidR="000E2769" w:rsidRPr="000E2769" w:rsidDel="00DA1831">
                <w:rPr>
                  <w:rFonts w:ascii="Calibri" w:eastAsia="Times New Roman" w:hAnsi="Calibri" w:cs="Calibri"/>
                  <w:color w:val="000000"/>
                  <w:kern w:val="0"/>
                  <w:sz w:val="18"/>
                  <w:szCs w:val="18"/>
                  <w:lang w:eastAsia="es-PE"/>
                  <w14:ligatures w14:val="none"/>
                </w:rPr>
                <w:delText>preparando a los estudiantes para una fuerza laboral digital y mejorando su empleabilidad.</w:delText>
              </w:r>
              <w:commentRangeEnd w:id="1275"/>
              <w:r w:rsidR="00FF77D7" w:rsidDel="00DA1831">
                <w:rPr>
                  <w:rStyle w:val="Refdecomentario"/>
                  <w:kern w:val="0"/>
                  <w14:ligatures w14:val="none"/>
                </w:rPr>
                <w:commentReference w:id="1275"/>
              </w:r>
            </w:del>
            <w:commentRangeEnd w:id="1276"/>
            <w:r w:rsidR="00F82342">
              <w:rPr>
                <w:rStyle w:val="Refdecomentario"/>
                <w:kern w:val="0"/>
                <w14:ligatures w14:val="none"/>
              </w:rPr>
              <w:commentReference w:id="1276"/>
            </w:r>
          </w:p>
          <w:p w14:paraId="654DFDE0" w14:textId="41CFBC06" w:rsidR="00DA1831" w:rsidRPr="00F82342" w:rsidRDefault="00DA1831">
            <w:pPr>
              <w:pStyle w:val="Prrafodelista"/>
              <w:numPr>
                <w:ilvl w:val="0"/>
                <w:numId w:val="19"/>
              </w:numPr>
              <w:spacing w:after="0" w:line="240" w:lineRule="auto"/>
              <w:ind w:left="304" w:hanging="274"/>
              <w:jc w:val="both"/>
              <w:rPr>
                <w:ins w:id="1283" w:author="Direccion de Politicas y Gestion en Derechos Humanos 14" w:date="2023-12-15T17:54:00Z"/>
                <w:rFonts w:ascii="Calibri" w:eastAsia="Times New Roman" w:hAnsi="Calibri" w:cs="Calibri"/>
                <w:color w:val="000000"/>
                <w:kern w:val="0"/>
                <w:sz w:val="18"/>
                <w:szCs w:val="18"/>
                <w:lang w:eastAsia="es-PE"/>
                <w14:ligatures w14:val="none"/>
                <w:rPrChange w:id="1284" w:author="Direccion de Politicas y Gestion en Derechos Humanos 14" w:date="2023-12-15T17:59:00Z">
                  <w:rPr>
                    <w:ins w:id="1285" w:author="Direccion de Politicas y Gestion en Derechos Humanos 14" w:date="2023-12-15T17:54:00Z"/>
                    <w:lang w:eastAsia="es-PE"/>
                  </w:rPr>
                </w:rPrChange>
              </w:rPr>
              <w:pPrChange w:id="1286" w:author="Direccion de Politicas y Gestion en Derechos Humanos 14" w:date="2023-12-15T17:54:00Z">
                <w:pPr>
                  <w:spacing w:after="0" w:line="240" w:lineRule="auto"/>
                  <w:jc w:val="both"/>
                </w:pPr>
              </w:pPrChange>
            </w:pPr>
            <w:ins w:id="1287" w:author="Direccion de Politicas y Gestion en Derechos Humanos 14" w:date="2023-12-15T17:57:00Z">
              <w:r w:rsidRPr="00DA1831">
                <w:rPr>
                  <w:rFonts w:ascii="Calibri" w:eastAsia="Times New Roman" w:hAnsi="Calibri" w:cs="Calibri"/>
                  <w:color w:val="000000"/>
                  <w:kern w:val="0"/>
                  <w:sz w:val="18"/>
                  <w:szCs w:val="18"/>
                  <w:lang w:eastAsia="es-PE"/>
                  <w14:ligatures w14:val="none"/>
                </w:rPr>
                <w:t xml:space="preserve">La </w:t>
              </w:r>
            </w:ins>
            <w:commentRangeStart w:id="1288"/>
            <w:commentRangeStart w:id="1289"/>
            <w:del w:id="1290" w:author="Direccion de Politicas y Gestion en Derechos Humanos 14" w:date="2023-12-15T17:57:00Z">
              <w:r w:rsidR="000E2769" w:rsidRPr="00DA1831" w:rsidDel="00DA1831">
                <w:rPr>
                  <w:rFonts w:ascii="Calibri" w:eastAsia="Times New Roman" w:hAnsi="Calibri" w:cs="Calibri"/>
                  <w:color w:val="000000"/>
                  <w:kern w:val="0"/>
                  <w:sz w:val="18"/>
                  <w:szCs w:val="18"/>
                  <w:lang w:eastAsia="es-PE"/>
                  <w14:ligatures w14:val="none"/>
                </w:rPr>
                <w:delText>C</w:delText>
              </w:r>
            </w:del>
            <w:ins w:id="1291" w:author="Direccion de Politicas y Gestion en Derechos Humanos 14" w:date="2023-12-15T17:57:00Z">
              <w:r w:rsidRPr="00DA1831">
                <w:rPr>
                  <w:rFonts w:ascii="Calibri" w:eastAsia="Times New Roman" w:hAnsi="Calibri" w:cs="Calibri"/>
                  <w:color w:val="000000"/>
                  <w:kern w:val="0"/>
                  <w:sz w:val="18"/>
                  <w:szCs w:val="18"/>
                  <w:lang w:eastAsia="es-PE"/>
                  <w14:ligatures w14:val="none"/>
                </w:rPr>
                <w:t>c</w:t>
              </w:r>
            </w:ins>
            <w:r w:rsidR="000E2769" w:rsidRPr="00DA1831">
              <w:rPr>
                <w:rFonts w:ascii="Calibri" w:eastAsia="Times New Roman" w:hAnsi="Calibri" w:cs="Calibri"/>
                <w:color w:val="000000"/>
                <w:kern w:val="0"/>
                <w:sz w:val="18"/>
                <w:szCs w:val="18"/>
                <w:lang w:eastAsia="es-PE"/>
                <w14:ligatures w14:val="none"/>
              </w:rPr>
              <w:t xml:space="preserve">onstrucción de un Estado más igualitario mediante la digitalización educativa, </w:t>
            </w:r>
            <w:ins w:id="1292" w:author="Direccion de Politicas y Gestion en Derechos Humanos 14" w:date="2023-12-15T17:57:00Z">
              <w:r w:rsidRPr="00DA1831">
                <w:rPr>
                  <w:rFonts w:ascii="Calibri" w:eastAsia="Times New Roman" w:hAnsi="Calibri" w:cs="Calibri"/>
                  <w:color w:val="000000"/>
                  <w:kern w:val="0"/>
                  <w:sz w:val="18"/>
                  <w:szCs w:val="18"/>
                  <w:lang w:eastAsia="es-PE"/>
                  <w14:ligatures w14:val="none"/>
                </w:rPr>
                <w:t xml:space="preserve">contribuye a la construcción de un Estado más igualitario al reducir las disparidades en el acceso a una educación de calidad. Esto no solo disminuye las brechas de conocimiento, sino que también promueve la inclusión social al brindar a estudiantes de diversos contextos la capacidad de participar plenamente en la sociedad digitalizada. Al </w:t>
              </w:r>
              <w:r w:rsidRPr="00DA1831">
                <w:rPr>
                  <w:rFonts w:ascii="Calibri" w:eastAsia="Times New Roman" w:hAnsi="Calibri" w:cs="Calibri"/>
                  <w:color w:val="000000"/>
                  <w:kern w:val="0"/>
                  <w:sz w:val="18"/>
                  <w:szCs w:val="18"/>
                  <w:lang w:eastAsia="es-PE"/>
                  <w14:ligatures w14:val="none"/>
                </w:rPr>
                <w:lastRenderedPageBreak/>
                <w:t>eliminar las barreras geográficas y socioeconómicas, se garantiza que todos los individuos tengan la oportunidad de acceder a recursos educativos avanzados, reduciendo así las desigualdades educativas y las discriminaciones asociadas</w:t>
              </w:r>
              <w:r>
                <w:rPr>
                  <w:rFonts w:ascii="Calibri" w:eastAsia="Times New Roman" w:hAnsi="Calibri" w:cs="Calibri"/>
                  <w:color w:val="000000"/>
                  <w:kern w:val="0"/>
                  <w:sz w:val="18"/>
                  <w:szCs w:val="18"/>
                  <w:lang w:eastAsia="es-PE"/>
                  <w14:ligatures w14:val="none"/>
                </w:rPr>
                <w:t>.</w:t>
              </w:r>
            </w:ins>
            <w:del w:id="1293" w:author="Direccion de Politicas y Gestion en Derechos Humanos 14" w:date="2023-12-15T17:57:00Z">
              <w:r w:rsidR="000E2769" w:rsidRPr="000E2769" w:rsidDel="00DA1831">
                <w:rPr>
                  <w:rFonts w:ascii="Calibri" w:eastAsia="Times New Roman" w:hAnsi="Calibri" w:cs="Calibri"/>
                  <w:color w:val="000000"/>
                  <w:kern w:val="0"/>
                  <w:sz w:val="18"/>
                  <w:szCs w:val="18"/>
                  <w:lang w:eastAsia="es-PE"/>
                  <w14:ligatures w14:val="none"/>
                </w:rPr>
                <w:delText>reduciendo barreras de acceso a una educación de calidad y promoviendo la inclusión social.</w:delText>
              </w:r>
              <w:commentRangeEnd w:id="1288"/>
              <w:r w:rsidR="00FF77D7" w:rsidDel="00DA1831">
                <w:rPr>
                  <w:rStyle w:val="Refdecomentario"/>
                  <w:kern w:val="0"/>
                  <w14:ligatures w14:val="none"/>
                </w:rPr>
                <w:commentReference w:id="1288"/>
              </w:r>
            </w:del>
            <w:commentRangeEnd w:id="1289"/>
            <w:r w:rsidR="00F82342">
              <w:rPr>
                <w:rStyle w:val="Refdecomentario"/>
                <w:kern w:val="0"/>
                <w14:ligatures w14:val="none"/>
              </w:rPr>
              <w:commentReference w:id="1289"/>
            </w:r>
          </w:p>
          <w:p w14:paraId="41BF1ED3" w14:textId="77777777" w:rsidR="00DA1831" w:rsidRPr="00DA1831" w:rsidRDefault="00DA1831">
            <w:pPr>
              <w:spacing w:after="0" w:line="240" w:lineRule="auto"/>
              <w:jc w:val="both"/>
              <w:rPr>
                <w:rFonts w:ascii="Calibri" w:eastAsia="Times New Roman" w:hAnsi="Calibri" w:cs="Calibri"/>
                <w:color w:val="000000"/>
                <w:kern w:val="0"/>
                <w:sz w:val="18"/>
                <w:szCs w:val="18"/>
                <w:lang w:eastAsia="es-PE"/>
                <w14:ligatures w14:val="none"/>
                <w:rPrChange w:id="1294" w:author="Direccion de Politicas y Gestion en Derechos Humanos 14" w:date="2023-12-15T17:54:00Z">
                  <w:rPr>
                    <w:lang w:eastAsia="es-PE"/>
                  </w:rPr>
                </w:rPrChange>
              </w:rPr>
              <w:pPrChange w:id="1295" w:author="Direccion de Politicas y Gestion en Derechos Humanos 14" w:date="2023-12-15T17:54:00Z">
                <w:pPr>
                  <w:pStyle w:val="Prrafodelista"/>
                  <w:numPr>
                    <w:numId w:val="19"/>
                  </w:numPr>
                  <w:spacing w:after="0" w:line="240" w:lineRule="auto"/>
                  <w:ind w:left="304" w:hanging="274"/>
                  <w:jc w:val="both"/>
                </w:pPr>
              </w:pPrChange>
            </w:pPr>
          </w:p>
          <w:bookmarkEnd w:id="1273"/>
          <w:p w14:paraId="14789FCB" w14:textId="22E72858"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Largo Plazo:</w:t>
            </w:r>
          </w:p>
          <w:p w14:paraId="7657E29D" w14:textId="0A74CE16" w:rsidR="00E94EF7" w:rsidRPr="00E94EF7" w:rsidRDefault="00E94EF7" w:rsidP="00E94EF7">
            <w:pPr>
              <w:pStyle w:val="Prrafodelista"/>
              <w:numPr>
                <w:ilvl w:val="0"/>
                <w:numId w:val="19"/>
              </w:numPr>
              <w:spacing w:after="0" w:line="240" w:lineRule="auto"/>
              <w:ind w:left="304" w:hanging="274"/>
              <w:jc w:val="both"/>
              <w:rPr>
                <w:ins w:id="1296" w:author="Direccion de Politicas y Gestion en Derechos Humanos 14" w:date="2023-12-15T18:14:00Z"/>
                <w:rFonts w:ascii="Calibri" w:eastAsia="Times New Roman" w:hAnsi="Calibri" w:cs="Calibri"/>
                <w:color w:val="000000"/>
                <w:kern w:val="0"/>
                <w:sz w:val="18"/>
                <w:szCs w:val="18"/>
                <w:lang w:eastAsia="es-PE"/>
                <w14:ligatures w14:val="none"/>
                <w:rPrChange w:id="1297" w:author="Direccion de Politicas y Gestion en Derechos Humanos 14" w:date="2023-12-15T18:15:00Z">
                  <w:rPr>
                    <w:ins w:id="1298" w:author="Direccion de Politicas y Gestion en Derechos Humanos 14" w:date="2023-12-15T18:14:00Z"/>
                    <w:lang w:eastAsia="es-PE"/>
                  </w:rPr>
                </w:rPrChange>
              </w:rPr>
            </w:pPr>
            <w:bookmarkStart w:id="1299" w:name="_Hlk153555674"/>
            <w:ins w:id="1300" w:author="Direccion de Politicas y Gestion en Derechos Humanos 14" w:date="2023-12-15T18:12:00Z">
              <w:r>
                <w:rPr>
                  <w:rFonts w:ascii="Calibri" w:eastAsia="Times New Roman" w:hAnsi="Calibri" w:cs="Calibri"/>
                  <w:color w:val="000000"/>
                  <w:kern w:val="0"/>
                  <w:sz w:val="18"/>
                  <w:szCs w:val="18"/>
                  <w:lang w:eastAsia="es-PE"/>
                  <w14:ligatures w14:val="none"/>
                </w:rPr>
                <w:t xml:space="preserve">La </w:t>
              </w:r>
            </w:ins>
            <w:commentRangeStart w:id="1301"/>
            <w:commentRangeStart w:id="1302"/>
            <w:del w:id="1303" w:author="Direccion de Politicas y Gestion en Derechos Humanos 14" w:date="2023-12-15T18:12:00Z">
              <w:r w:rsidR="000E2769" w:rsidRPr="000E2769" w:rsidDel="00E94EF7">
                <w:rPr>
                  <w:rFonts w:ascii="Calibri" w:eastAsia="Times New Roman" w:hAnsi="Calibri" w:cs="Calibri"/>
                  <w:color w:val="000000"/>
                  <w:kern w:val="0"/>
                  <w:sz w:val="18"/>
                  <w:szCs w:val="18"/>
                  <w:lang w:eastAsia="es-PE"/>
                  <w14:ligatures w14:val="none"/>
                </w:rPr>
                <w:delText>R</w:delText>
              </w:r>
            </w:del>
            <w:ins w:id="1304" w:author="Direccion de Politicas y Gestion en Derechos Humanos 14" w:date="2023-12-15T18:12:00Z">
              <w:r>
                <w:rPr>
                  <w:rFonts w:ascii="Calibri" w:eastAsia="Times New Roman" w:hAnsi="Calibri" w:cs="Calibri"/>
                  <w:color w:val="000000"/>
                  <w:kern w:val="0"/>
                  <w:sz w:val="18"/>
                  <w:szCs w:val="18"/>
                  <w:lang w:eastAsia="es-PE"/>
                  <w14:ligatures w14:val="none"/>
                </w:rPr>
                <w:t>r</w:t>
              </w:r>
            </w:ins>
            <w:r w:rsidR="000E2769" w:rsidRPr="000E2769">
              <w:rPr>
                <w:rFonts w:ascii="Calibri" w:eastAsia="Times New Roman" w:hAnsi="Calibri" w:cs="Calibri"/>
                <w:color w:val="000000"/>
                <w:kern w:val="0"/>
                <w:sz w:val="18"/>
                <w:szCs w:val="18"/>
                <w:lang w:eastAsia="es-PE"/>
                <w14:ligatures w14:val="none"/>
              </w:rPr>
              <w:t>educción de la brecha digital</w:t>
            </w:r>
            <w:ins w:id="1305" w:author="Direccion de Politicas y Gestion en Derechos Humanos 14" w:date="2023-12-15T18:14:00Z">
              <w:r w:rsidRPr="00F82342">
                <w:rPr>
                  <w:rFonts w:ascii="Calibri" w:eastAsia="Times New Roman" w:hAnsi="Calibri" w:cs="Calibri"/>
                  <w:color w:val="000000"/>
                  <w:kern w:val="0"/>
                  <w:sz w:val="18"/>
                  <w:szCs w:val="18"/>
                  <w:lang w:eastAsia="es-PE"/>
                  <w14:ligatures w14:val="none"/>
                </w:rPr>
                <w:t xml:space="preserve"> y empoderar a los estudiantes a través de la adopción de tecnologías educativas, ejerce un impacto significativo en la disminución de la desigualdad. La reducción de la brecha digital no solo promueve la inclusión social, sino que también nivela el campo de </w:t>
              </w:r>
            </w:ins>
            <w:ins w:id="1306" w:author="Direccion de Politicas y Gestion en Derechos Humanos 14" w:date="2023-12-15T18:15:00Z">
              <w:r>
                <w:rPr>
                  <w:rFonts w:ascii="Calibri" w:eastAsia="Times New Roman" w:hAnsi="Calibri" w:cs="Calibri"/>
                  <w:color w:val="000000"/>
                  <w:kern w:val="0"/>
                  <w:sz w:val="18"/>
                  <w:szCs w:val="18"/>
                  <w:lang w:eastAsia="es-PE"/>
                  <w14:ligatures w14:val="none"/>
                </w:rPr>
                <w:t>desarrollo</w:t>
              </w:r>
            </w:ins>
            <w:ins w:id="1307" w:author="Direccion de Politicas y Gestion en Derechos Humanos 14" w:date="2023-12-15T18:14:00Z">
              <w:r w:rsidRPr="00F82342">
                <w:rPr>
                  <w:rFonts w:ascii="Calibri" w:eastAsia="Times New Roman" w:hAnsi="Calibri" w:cs="Calibri"/>
                  <w:color w:val="000000"/>
                  <w:kern w:val="0"/>
                  <w:sz w:val="18"/>
                  <w:szCs w:val="18"/>
                  <w:lang w:eastAsia="es-PE"/>
                  <w14:ligatures w14:val="none"/>
                </w:rPr>
                <w:t xml:space="preserve"> educativo, ofreciendo igualdad de oportunidades para todos los sectores de la sociedad. Al garantizar que todos los estudiantes tengan acceso a recursos digitales, se abordan disparidades históricas en el acceso a la información y la educación. Además, el empoderamiento de los estudiantes a través de la adopción de tecnologías educativas fortalece su capacidad para ejercer derechos fundamentales como la libertad de expresión y el acceso a la información. Esto no solo fomenta la participación activa en la sociedad, sino que también contrarresta discriminaciones al dar a los estudiantes las herramientas necesarias para expresar sus ideas y acceder a conocimientos de manera equitativa.</w:t>
              </w:r>
            </w:ins>
          </w:p>
          <w:p w14:paraId="25260BB4" w14:textId="082C764F" w:rsidR="000E2769" w:rsidRPr="000E2769" w:rsidDel="00E94EF7" w:rsidRDefault="000E2769" w:rsidP="00754952">
            <w:pPr>
              <w:pStyle w:val="Prrafodelista"/>
              <w:numPr>
                <w:ilvl w:val="0"/>
                <w:numId w:val="19"/>
              </w:numPr>
              <w:spacing w:after="0" w:line="240" w:lineRule="auto"/>
              <w:ind w:left="304" w:hanging="274"/>
              <w:jc w:val="both"/>
              <w:rPr>
                <w:del w:id="1308" w:author="Direccion de Politicas y Gestion en Derechos Humanos 14" w:date="2023-12-15T18:14:00Z"/>
                <w:rFonts w:ascii="Calibri" w:eastAsia="Times New Roman" w:hAnsi="Calibri" w:cs="Calibri"/>
                <w:color w:val="000000"/>
                <w:kern w:val="0"/>
                <w:sz w:val="18"/>
                <w:szCs w:val="18"/>
                <w:lang w:eastAsia="es-PE"/>
                <w14:ligatures w14:val="none"/>
              </w:rPr>
            </w:pPr>
            <w:del w:id="1309" w:author="Direccion de Politicas y Gestion en Derechos Humanos 14" w:date="2023-12-15T18:14:00Z">
              <w:r w:rsidRPr="000E2769" w:rsidDel="00E94EF7">
                <w:rPr>
                  <w:rFonts w:ascii="Calibri" w:eastAsia="Times New Roman" w:hAnsi="Calibri" w:cs="Calibri"/>
                  <w:color w:val="000000"/>
                  <w:kern w:val="0"/>
                  <w:sz w:val="18"/>
                  <w:szCs w:val="18"/>
                  <w:lang w:eastAsia="es-PE"/>
                  <w14:ligatures w14:val="none"/>
                </w:rPr>
                <w:delText>, fomentando la inclusión social y promoviendo la igualdad de oportunidades para todos los sectores de la sociedad.</w:delText>
              </w:r>
              <w:commentRangeEnd w:id="1301"/>
              <w:r w:rsidR="00FF77D7" w:rsidDel="00E94EF7">
                <w:rPr>
                  <w:rStyle w:val="Refdecomentario"/>
                  <w:kern w:val="0"/>
                  <w14:ligatures w14:val="none"/>
                </w:rPr>
                <w:commentReference w:id="1301"/>
              </w:r>
            </w:del>
            <w:commentRangeEnd w:id="1302"/>
            <w:r w:rsidR="00E94EF7">
              <w:rPr>
                <w:rStyle w:val="Refdecomentario"/>
                <w:kern w:val="0"/>
                <w14:ligatures w14:val="none"/>
              </w:rPr>
              <w:commentReference w:id="1302"/>
            </w:r>
          </w:p>
          <w:p w14:paraId="230DCB80" w14:textId="42748DA7" w:rsidR="00F82342" w:rsidRPr="00F82342" w:rsidRDefault="000E2769">
            <w:pPr>
              <w:spacing w:after="0" w:line="240" w:lineRule="auto"/>
              <w:jc w:val="both"/>
              <w:rPr>
                <w:rFonts w:ascii="Calibri" w:eastAsia="Times New Roman" w:hAnsi="Calibri" w:cs="Calibri"/>
                <w:color w:val="000000"/>
                <w:kern w:val="0"/>
                <w:sz w:val="18"/>
                <w:szCs w:val="18"/>
                <w:lang w:eastAsia="es-PE"/>
                <w14:ligatures w14:val="none"/>
                <w:rPrChange w:id="1310" w:author="Direccion de Politicas y Gestion en Derechos Humanos 14" w:date="2023-12-15T18:01:00Z">
                  <w:rPr>
                    <w:lang w:eastAsia="es-PE"/>
                  </w:rPr>
                </w:rPrChange>
              </w:rPr>
              <w:pPrChange w:id="1311" w:author="Direccion de Politicas y Gestion en Derechos Humanos 14" w:date="2023-12-15T18:14:00Z">
                <w:pPr>
                  <w:pStyle w:val="Prrafodelista"/>
                  <w:numPr>
                    <w:numId w:val="19"/>
                  </w:numPr>
                  <w:spacing w:after="0" w:line="240" w:lineRule="auto"/>
                  <w:ind w:left="304" w:hanging="274"/>
                  <w:jc w:val="both"/>
                </w:pPr>
              </w:pPrChange>
            </w:pPr>
            <w:del w:id="1312" w:author="Direccion de Politicas y Gestion en Derechos Humanos 14" w:date="2023-12-15T18:14:00Z">
              <w:r w:rsidRPr="000E2769" w:rsidDel="00E94EF7">
                <w:rPr>
                  <w:rFonts w:ascii="Calibri" w:eastAsia="Times New Roman" w:hAnsi="Calibri" w:cs="Calibri"/>
                  <w:color w:val="000000"/>
                  <w:kern w:val="0"/>
                  <w:sz w:val="18"/>
                  <w:szCs w:val="18"/>
                  <w:lang w:eastAsia="es-PE"/>
                  <w14:ligatures w14:val="none"/>
                </w:rPr>
                <w:delText>Empoderamiento de los estudiantes a través de la adopción de tecnologías educativas, fortaleciendo su capacidad para ejercer derechos como la libertad de expresión y el acceso a la información.</w:delText>
              </w:r>
            </w:del>
            <w:bookmarkEnd w:id="1299"/>
          </w:p>
        </w:tc>
        <w:tc>
          <w:tcPr>
            <w:tcW w:w="2884" w:type="dxa"/>
            <w:shd w:val="clear" w:color="000000" w:fill="C5D9F1"/>
            <w:noWrap/>
            <w:vAlign w:val="center"/>
            <w:hideMark/>
          </w:tcPr>
          <w:p w14:paraId="6344AED6" w14:textId="77777777" w:rsidR="00D248E1" w:rsidRPr="00D248E1" w:rsidRDefault="00D248E1" w:rsidP="000E2769">
            <w:pPr>
              <w:spacing w:after="0" w:line="240" w:lineRule="auto"/>
              <w:jc w:val="center"/>
              <w:rPr>
                <w:rFonts w:ascii="Calibri" w:eastAsia="Times New Roman" w:hAnsi="Calibri" w:cs="Calibri"/>
                <w:kern w:val="0"/>
                <w:sz w:val="18"/>
                <w:szCs w:val="18"/>
                <w:lang w:eastAsia="es-PE"/>
                <w14:ligatures w14:val="none"/>
              </w:rPr>
            </w:pPr>
            <w:r w:rsidRPr="00D248E1">
              <w:rPr>
                <w:rFonts w:ascii="Calibri" w:eastAsia="Times New Roman" w:hAnsi="Calibri" w:cs="Calibri"/>
                <w:kern w:val="0"/>
                <w:sz w:val="18"/>
                <w:szCs w:val="18"/>
                <w:lang w:val="es-ES" w:eastAsia="es-PE"/>
                <w14:ligatures w14:val="none"/>
              </w:rPr>
              <w:lastRenderedPageBreak/>
              <w:t>Implementación de estrategias de conexión digital para garantizar que la población infantil tenga acceso a diversas Tecnologías de la Información y Comunicación (TIC)</w:t>
            </w:r>
          </w:p>
        </w:tc>
      </w:tr>
      <w:tr w:rsidR="000E2769" w:rsidRPr="000E2769" w14:paraId="1E9BF411" w14:textId="77777777" w:rsidTr="00D425A7">
        <w:trPr>
          <w:trHeight w:val="1028"/>
        </w:trPr>
        <w:tc>
          <w:tcPr>
            <w:tcW w:w="5769" w:type="dxa"/>
            <w:gridSpan w:val="2"/>
            <w:vMerge/>
            <w:vAlign w:val="center"/>
            <w:hideMark/>
          </w:tcPr>
          <w:p w14:paraId="1EF808F0" w14:textId="77777777" w:rsidR="00D248E1" w:rsidRPr="00D248E1" w:rsidRDefault="00D248E1" w:rsidP="00D248E1">
            <w:pPr>
              <w:spacing w:after="0" w:line="240" w:lineRule="auto"/>
              <w:rPr>
                <w:rFonts w:ascii="Calibri" w:eastAsia="Times New Roman" w:hAnsi="Calibri" w:cs="Calibri"/>
                <w:kern w:val="0"/>
                <w:sz w:val="18"/>
                <w:szCs w:val="18"/>
                <w:lang w:eastAsia="es-PE"/>
                <w14:ligatures w14:val="none"/>
              </w:rPr>
            </w:pPr>
          </w:p>
        </w:tc>
        <w:tc>
          <w:tcPr>
            <w:tcW w:w="2884" w:type="dxa"/>
            <w:shd w:val="clear" w:color="auto" w:fill="auto"/>
            <w:noWrap/>
            <w:vAlign w:val="center"/>
            <w:hideMark/>
          </w:tcPr>
          <w:p w14:paraId="2C7BA5FF" w14:textId="77777777" w:rsidR="00D248E1" w:rsidRPr="00D248E1" w:rsidRDefault="00D248E1" w:rsidP="000E2769">
            <w:pPr>
              <w:spacing w:after="0" w:line="240" w:lineRule="auto"/>
              <w:jc w:val="center"/>
              <w:rPr>
                <w:rFonts w:ascii="Calibri" w:eastAsia="Times New Roman" w:hAnsi="Calibri" w:cs="Calibri"/>
                <w:kern w:val="0"/>
                <w:sz w:val="18"/>
                <w:szCs w:val="18"/>
                <w:lang w:eastAsia="es-PE"/>
                <w14:ligatures w14:val="none"/>
              </w:rPr>
            </w:pPr>
            <w:r w:rsidRPr="00D248E1">
              <w:rPr>
                <w:rFonts w:ascii="Calibri" w:eastAsia="Times New Roman" w:hAnsi="Calibri" w:cs="Calibri"/>
                <w:kern w:val="0"/>
                <w:sz w:val="18"/>
                <w:szCs w:val="18"/>
                <w:lang w:val="es-ES" w:eastAsia="es-PE"/>
                <w14:ligatures w14:val="none"/>
              </w:rPr>
              <w:t>Promoción de Inversión Privada en Infraestructura de conectividad</w:t>
            </w:r>
          </w:p>
        </w:tc>
      </w:tr>
      <w:tr w:rsidR="000E2769" w:rsidRPr="000E2769" w14:paraId="71927EAF" w14:textId="77777777" w:rsidTr="00D425A7">
        <w:trPr>
          <w:trHeight w:val="1028"/>
        </w:trPr>
        <w:tc>
          <w:tcPr>
            <w:tcW w:w="5769" w:type="dxa"/>
            <w:gridSpan w:val="2"/>
            <w:vMerge/>
            <w:vAlign w:val="center"/>
            <w:hideMark/>
          </w:tcPr>
          <w:p w14:paraId="5FEEEE24" w14:textId="77777777" w:rsidR="00D248E1" w:rsidRPr="00D248E1" w:rsidRDefault="00D248E1" w:rsidP="00D248E1">
            <w:pPr>
              <w:spacing w:after="0" w:line="240" w:lineRule="auto"/>
              <w:rPr>
                <w:rFonts w:ascii="Calibri" w:eastAsia="Times New Roman" w:hAnsi="Calibri" w:cs="Calibri"/>
                <w:kern w:val="0"/>
                <w:sz w:val="18"/>
                <w:szCs w:val="18"/>
                <w:lang w:eastAsia="es-PE"/>
                <w14:ligatures w14:val="none"/>
              </w:rPr>
            </w:pPr>
          </w:p>
        </w:tc>
        <w:tc>
          <w:tcPr>
            <w:tcW w:w="2884" w:type="dxa"/>
            <w:shd w:val="clear" w:color="000000" w:fill="C5D9F1"/>
            <w:noWrap/>
            <w:vAlign w:val="center"/>
            <w:hideMark/>
          </w:tcPr>
          <w:p w14:paraId="6C32BD3B" w14:textId="77777777" w:rsidR="00D248E1" w:rsidRPr="00D248E1" w:rsidRDefault="00D248E1" w:rsidP="000E2769">
            <w:pPr>
              <w:spacing w:after="0" w:line="240" w:lineRule="auto"/>
              <w:jc w:val="center"/>
              <w:rPr>
                <w:rFonts w:ascii="Calibri" w:eastAsia="Times New Roman" w:hAnsi="Calibri" w:cs="Calibri"/>
                <w:kern w:val="0"/>
                <w:sz w:val="18"/>
                <w:szCs w:val="18"/>
                <w:lang w:eastAsia="es-PE"/>
                <w14:ligatures w14:val="none"/>
              </w:rPr>
            </w:pPr>
            <w:r w:rsidRPr="00D248E1">
              <w:rPr>
                <w:rFonts w:ascii="Calibri" w:eastAsia="Times New Roman" w:hAnsi="Calibri" w:cs="Calibri"/>
                <w:kern w:val="0"/>
                <w:sz w:val="18"/>
                <w:szCs w:val="18"/>
                <w:lang w:val="es-ES" w:eastAsia="es-PE"/>
                <w14:ligatures w14:val="none"/>
              </w:rPr>
              <w:t>Capacitación Permanente de Profesores para el fortalecimiento de capacidades y desarrollo de competencias digitales</w:t>
            </w:r>
          </w:p>
        </w:tc>
      </w:tr>
      <w:tr w:rsidR="000E2769" w:rsidRPr="000E2769" w14:paraId="456B3B46" w14:textId="77777777" w:rsidTr="00D425A7">
        <w:trPr>
          <w:trHeight w:val="1028"/>
        </w:trPr>
        <w:tc>
          <w:tcPr>
            <w:tcW w:w="5769" w:type="dxa"/>
            <w:gridSpan w:val="2"/>
            <w:vMerge/>
            <w:vAlign w:val="center"/>
            <w:hideMark/>
          </w:tcPr>
          <w:p w14:paraId="1C130254" w14:textId="77777777" w:rsidR="00D248E1" w:rsidRPr="00D248E1" w:rsidRDefault="00D248E1" w:rsidP="00D248E1">
            <w:pPr>
              <w:spacing w:after="0" w:line="240" w:lineRule="auto"/>
              <w:rPr>
                <w:rFonts w:ascii="Calibri" w:eastAsia="Times New Roman" w:hAnsi="Calibri" w:cs="Calibri"/>
                <w:kern w:val="0"/>
                <w:sz w:val="18"/>
                <w:szCs w:val="18"/>
                <w:lang w:eastAsia="es-PE"/>
                <w14:ligatures w14:val="none"/>
              </w:rPr>
            </w:pPr>
          </w:p>
        </w:tc>
        <w:tc>
          <w:tcPr>
            <w:tcW w:w="2884" w:type="dxa"/>
            <w:shd w:val="clear" w:color="auto" w:fill="auto"/>
            <w:noWrap/>
            <w:vAlign w:val="center"/>
            <w:hideMark/>
          </w:tcPr>
          <w:p w14:paraId="204D02A5" w14:textId="77777777" w:rsidR="00D248E1" w:rsidRPr="00D248E1" w:rsidRDefault="00D248E1" w:rsidP="000E2769">
            <w:pPr>
              <w:spacing w:after="0" w:line="240" w:lineRule="auto"/>
              <w:jc w:val="center"/>
              <w:rPr>
                <w:rFonts w:ascii="Calibri" w:eastAsia="Times New Roman" w:hAnsi="Calibri" w:cs="Calibri"/>
                <w:kern w:val="0"/>
                <w:sz w:val="18"/>
                <w:szCs w:val="18"/>
                <w:lang w:eastAsia="es-PE"/>
                <w14:ligatures w14:val="none"/>
              </w:rPr>
            </w:pPr>
            <w:r w:rsidRPr="00D248E1">
              <w:rPr>
                <w:rFonts w:ascii="Calibri" w:eastAsia="Times New Roman" w:hAnsi="Calibri" w:cs="Calibri"/>
                <w:kern w:val="0"/>
                <w:sz w:val="18"/>
                <w:szCs w:val="18"/>
                <w:lang w:val="es-ES" w:eastAsia="es-PE"/>
                <w14:ligatures w14:val="none"/>
              </w:rPr>
              <w:t>Abordar Problemas de Infraestructura educativa a Nivel Nacional</w:t>
            </w:r>
          </w:p>
        </w:tc>
      </w:tr>
    </w:tbl>
    <w:p w14:paraId="2A096A18" w14:textId="6F6AD111" w:rsidR="00976F0A" w:rsidRDefault="00976F0A" w:rsidP="00976F0A">
      <w:pPr>
        <w:jc w:val="right"/>
      </w:pPr>
      <w:r w:rsidRPr="00FA7FF4">
        <w:rPr>
          <w:sz w:val="16"/>
          <w:szCs w:val="18"/>
        </w:rPr>
        <w:t xml:space="preserve">Fuente: </w:t>
      </w:r>
      <w:del w:id="1313" w:author="Direccion de Politicas y Gestion en Derechos Humanos 14" w:date="2023-12-14T10:31:00Z">
        <w:r w:rsidRPr="00FA7FF4" w:rsidDel="00DC3106">
          <w:rPr>
            <w:sz w:val="16"/>
            <w:szCs w:val="18"/>
          </w:rPr>
          <w:delText>Estudio prospectivo: “El futuro de los derechos humanos en el Perú”</w:delText>
        </w:r>
      </w:del>
      <w:ins w:id="1314" w:author="Direccion de Politicas y Gestion en Derechos Humanos 14" w:date="2023-12-14T10:31:00Z">
        <w:r w:rsidR="00DC3106">
          <w:rPr>
            <w:sz w:val="16"/>
            <w:szCs w:val="18"/>
          </w:rPr>
          <w:t>Estudio prospectivo sobre los derechos humanos en el Perú</w:t>
        </w:r>
      </w:ins>
    </w:p>
    <w:p w14:paraId="5847EA9A" w14:textId="658A695F" w:rsidR="00976F0A" w:rsidRDefault="00C24B5F" w:rsidP="00976F0A">
      <w:pPr>
        <w:spacing w:after="0" w:line="240" w:lineRule="auto"/>
        <w:ind w:left="425"/>
        <w:jc w:val="center"/>
        <w:rPr>
          <w:sz w:val="20"/>
        </w:rPr>
      </w:pPr>
      <w:bookmarkStart w:id="1315" w:name="_Toc152615087"/>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19</w:t>
      </w:r>
      <w:r w:rsidRPr="00C24B5F">
        <w:rPr>
          <w:b/>
          <w:bCs/>
          <w:sz w:val="20"/>
        </w:rPr>
        <w:fldChar w:fldCharType="end"/>
      </w:r>
      <w:r w:rsidRPr="00C24B5F">
        <w:rPr>
          <w:b/>
          <w:bCs/>
          <w:sz w:val="20"/>
        </w:rPr>
        <w:t>:</w:t>
      </w:r>
      <w:r w:rsidR="00976F0A" w:rsidRPr="00113452">
        <w:rPr>
          <w:b/>
          <w:bCs/>
          <w:sz w:val="20"/>
        </w:rPr>
        <w:t xml:space="preserve"> </w:t>
      </w:r>
      <w:r w:rsidR="00976F0A" w:rsidRPr="003A66D1">
        <w:rPr>
          <w:sz w:val="20"/>
        </w:rPr>
        <w:t xml:space="preserve">Matriz de impactos </w:t>
      </w:r>
      <w:ins w:id="1316" w:author="Direccion de Politicas y Gestion en Derechos Humanos 14" w:date="2023-12-14T11:47:00Z">
        <w:r w:rsidR="00D15F3E">
          <w:rPr>
            <w:sz w:val="20"/>
          </w:rPr>
          <w:t xml:space="preserve">positivos de </w:t>
        </w:r>
      </w:ins>
      <w:r w:rsidR="00976F0A">
        <w:rPr>
          <w:sz w:val="20"/>
        </w:rPr>
        <w:t>la oportunidad</w:t>
      </w:r>
      <w:r w:rsidR="00976F0A" w:rsidRPr="003A66D1">
        <w:rPr>
          <w:sz w:val="20"/>
        </w:rPr>
        <w:t xml:space="preserve"> “</w:t>
      </w:r>
      <w:r w:rsidR="00976F0A">
        <w:rPr>
          <w:sz w:val="20"/>
        </w:rPr>
        <w:t>f</w:t>
      </w:r>
      <w:r w:rsidR="00976F0A" w:rsidRPr="00976F0A">
        <w:rPr>
          <w:sz w:val="20"/>
        </w:rPr>
        <w:t>ortalecimiento y modernización del Estado</w:t>
      </w:r>
      <w:r w:rsidR="00976F0A" w:rsidRPr="003A66D1">
        <w:rPr>
          <w:sz w:val="20"/>
        </w:rPr>
        <w:t>” sobre el problema público</w:t>
      </w:r>
      <w:bookmarkEnd w:id="1315"/>
    </w:p>
    <w:p w14:paraId="4BAFD768" w14:textId="77777777" w:rsidR="00976F0A" w:rsidRDefault="00976F0A" w:rsidP="00976F0A">
      <w:pPr>
        <w:spacing w:after="0" w:line="240" w:lineRule="auto"/>
        <w:ind w:left="425"/>
        <w:jc w:val="center"/>
        <w:rPr>
          <w:sz w:val="20"/>
        </w:rPr>
      </w:pPr>
    </w:p>
    <w:tbl>
      <w:tblPr>
        <w:tblW w:w="8735" w:type="dxa"/>
        <w:tblInd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2027"/>
        <w:gridCol w:w="3744"/>
        <w:gridCol w:w="2964"/>
      </w:tblGrid>
      <w:tr w:rsidR="00D248E1" w:rsidRPr="00D248E1" w14:paraId="770E3D38" w14:textId="77777777" w:rsidTr="00D425A7">
        <w:trPr>
          <w:trHeight w:val="258"/>
        </w:trPr>
        <w:tc>
          <w:tcPr>
            <w:tcW w:w="2027" w:type="dxa"/>
            <w:shd w:val="clear" w:color="000000" w:fill="002060"/>
            <w:noWrap/>
            <w:vAlign w:val="center"/>
            <w:hideMark/>
          </w:tcPr>
          <w:p w14:paraId="71443D7C"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Problema público</w:t>
            </w:r>
          </w:p>
        </w:tc>
        <w:tc>
          <w:tcPr>
            <w:tcW w:w="6707" w:type="dxa"/>
            <w:gridSpan w:val="2"/>
            <w:shd w:val="clear" w:color="000000" w:fill="002060"/>
            <w:noWrap/>
            <w:vAlign w:val="bottom"/>
            <w:hideMark/>
          </w:tcPr>
          <w:p w14:paraId="61F7B601"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r w:rsidRPr="00D248E1">
              <w:rPr>
                <w:rFonts w:ascii="Calibri" w:eastAsia="Times New Roman" w:hAnsi="Calibri" w:cs="Calibri"/>
                <w:color w:val="FFFFFF"/>
                <w:kern w:val="0"/>
                <w:sz w:val="18"/>
                <w:szCs w:val="18"/>
                <w:lang w:eastAsia="es-PE"/>
                <w14:ligatures w14:val="none"/>
              </w:rPr>
              <w:t>"Desigualdad y discriminación estructural en el ejercicio pleno de los derechos humanos de las personas en su diversidad"</w:t>
            </w:r>
          </w:p>
        </w:tc>
      </w:tr>
      <w:tr w:rsidR="00D248E1" w:rsidRPr="00D248E1" w14:paraId="5B5226A2" w14:textId="77777777" w:rsidTr="00D425A7">
        <w:trPr>
          <w:trHeight w:val="258"/>
        </w:trPr>
        <w:tc>
          <w:tcPr>
            <w:tcW w:w="2027" w:type="dxa"/>
            <w:shd w:val="clear" w:color="000000" w:fill="002060"/>
            <w:noWrap/>
            <w:vAlign w:val="center"/>
            <w:hideMark/>
          </w:tcPr>
          <w:p w14:paraId="784F8D05"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Oportunidad 5</w:t>
            </w:r>
          </w:p>
        </w:tc>
        <w:tc>
          <w:tcPr>
            <w:tcW w:w="6707" w:type="dxa"/>
            <w:gridSpan w:val="2"/>
            <w:shd w:val="clear" w:color="000000" w:fill="002060"/>
            <w:noWrap/>
            <w:vAlign w:val="center"/>
            <w:hideMark/>
          </w:tcPr>
          <w:p w14:paraId="1EE1E670" w14:textId="77777777" w:rsidR="00D248E1" w:rsidRPr="00D248E1" w:rsidRDefault="00D248E1" w:rsidP="00D248E1">
            <w:pPr>
              <w:spacing w:after="0" w:line="240" w:lineRule="auto"/>
              <w:jc w:val="center"/>
              <w:rPr>
                <w:rFonts w:ascii="Calibri" w:eastAsia="Times New Roman" w:hAnsi="Calibri" w:cs="Calibri"/>
                <w:color w:val="FFFFFF"/>
                <w:kern w:val="0"/>
                <w:sz w:val="18"/>
                <w:szCs w:val="18"/>
                <w:lang w:eastAsia="es-PE"/>
                <w14:ligatures w14:val="none"/>
              </w:rPr>
            </w:pPr>
            <w:bookmarkStart w:id="1317" w:name="_Hlk153556597"/>
            <w:r w:rsidRPr="00D248E1">
              <w:rPr>
                <w:rFonts w:ascii="Calibri" w:eastAsia="Times New Roman" w:hAnsi="Calibri" w:cs="Calibri"/>
                <w:color w:val="FFFFFF"/>
                <w:kern w:val="0"/>
                <w:sz w:val="18"/>
                <w:szCs w:val="18"/>
                <w:lang w:eastAsia="es-PE"/>
                <w14:ligatures w14:val="none"/>
              </w:rPr>
              <w:t>Fortalecimiento y modernización del Estado</w:t>
            </w:r>
            <w:bookmarkEnd w:id="1317"/>
          </w:p>
        </w:tc>
      </w:tr>
      <w:tr w:rsidR="00D248E1" w:rsidRPr="00D248E1" w14:paraId="749D4B8B" w14:textId="77777777" w:rsidTr="00D425A7">
        <w:trPr>
          <w:trHeight w:val="588"/>
        </w:trPr>
        <w:tc>
          <w:tcPr>
            <w:tcW w:w="5771" w:type="dxa"/>
            <w:gridSpan w:val="2"/>
            <w:shd w:val="clear" w:color="000000" w:fill="002060"/>
            <w:noWrap/>
            <w:vAlign w:val="center"/>
            <w:hideMark/>
          </w:tcPr>
          <w:p w14:paraId="79A10DC8" w14:textId="4C2F3E01"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 xml:space="preserve">Impactos </w:t>
            </w:r>
            <w:ins w:id="1318" w:author="Direccion de Politicas y Gestion en Derechos Humanos 14" w:date="2023-12-14T11:49:00Z">
              <w:r w:rsidR="00D15F3E" w:rsidRPr="00D15F3E">
                <w:rPr>
                  <w:rFonts w:ascii="Calibri" w:eastAsia="Times New Roman" w:hAnsi="Calibri" w:cs="Calibri"/>
                  <w:b/>
                  <w:bCs/>
                  <w:color w:val="FFFFFF"/>
                  <w:kern w:val="0"/>
                  <w:sz w:val="18"/>
                  <w:szCs w:val="18"/>
                  <w:lang w:eastAsia="es-PE"/>
                  <w14:ligatures w14:val="none"/>
                </w:rPr>
                <w:t xml:space="preserve">positivos </w:t>
              </w:r>
            </w:ins>
            <w:r w:rsidRPr="00D248E1">
              <w:rPr>
                <w:rFonts w:ascii="Calibri" w:eastAsia="Times New Roman" w:hAnsi="Calibri" w:cs="Calibri"/>
                <w:b/>
                <w:bCs/>
                <w:color w:val="FFFFFF"/>
                <w:kern w:val="0"/>
                <w:sz w:val="18"/>
                <w:szCs w:val="18"/>
                <w:lang w:eastAsia="es-PE"/>
                <w14:ligatures w14:val="none"/>
              </w:rPr>
              <w:t>sobre el problema público</w:t>
            </w:r>
          </w:p>
        </w:tc>
        <w:tc>
          <w:tcPr>
            <w:tcW w:w="2964" w:type="dxa"/>
            <w:shd w:val="clear" w:color="000000" w:fill="002060"/>
            <w:vAlign w:val="center"/>
            <w:hideMark/>
          </w:tcPr>
          <w:p w14:paraId="329AB84E" w14:textId="77777777" w:rsidR="00D248E1" w:rsidRPr="00D248E1" w:rsidRDefault="00D248E1" w:rsidP="00D248E1">
            <w:pPr>
              <w:spacing w:after="0" w:line="240" w:lineRule="auto"/>
              <w:jc w:val="center"/>
              <w:rPr>
                <w:rFonts w:ascii="Calibri" w:eastAsia="Times New Roman" w:hAnsi="Calibri" w:cs="Calibri"/>
                <w:b/>
                <w:bCs/>
                <w:color w:val="FFFFFF"/>
                <w:kern w:val="0"/>
                <w:sz w:val="18"/>
                <w:szCs w:val="18"/>
                <w:lang w:eastAsia="es-PE"/>
                <w14:ligatures w14:val="none"/>
              </w:rPr>
            </w:pPr>
            <w:r w:rsidRPr="00D248E1">
              <w:rPr>
                <w:rFonts w:ascii="Calibri" w:eastAsia="Times New Roman" w:hAnsi="Calibri" w:cs="Calibri"/>
                <w:b/>
                <w:bCs/>
                <w:color w:val="FFFFFF"/>
                <w:kern w:val="0"/>
                <w:sz w:val="18"/>
                <w:szCs w:val="18"/>
                <w:lang w:eastAsia="es-PE"/>
                <w14:ligatures w14:val="none"/>
              </w:rPr>
              <w:t>Medidas anticipatorias</w:t>
            </w:r>
          </w:p>
        </w:tc>
      </w:tr>
      <w:tr w:rsidR="00D248E1" w:rsidRPr="00D248E1" w14:paraId="3503B13F" w14:textId="77777777" w:rsidTr="00D425A7">
        <w:trPr>
          <w:trHeight w:val="624"/>
        </w:trPr>
        <w:tc>
          <w:tcPr>
            <w:tcW w:w="5771" w:type="dxa"/>
            <w:gridSpan w:val="2"/>
            <w:vMerge w:val="restart"/>
            <w:shd w:val="clear" w:color="auto" w:fill="auto"/>
            <w:vAlign w:val="center"/>
            <w:hideMark/>
          </w:tcPr>
          <w:p w14:paraId="10E3D3DA" w14:textId="4D10BD9C"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Corto Plazo:</w:t>
            </w:r>
          </w:p>
          <w:p w14:paraId="43DD15D0" w14:textId="629ABCBF" w:rsidR="00892DC2" w:rsidRPr="00892DC2" w:rsidRDefault="00892DC2" w:rsidP="00892DC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319" w:name="_Hlk153556612"/>
            <w:ins w:id="1320" w:author="GENE EDUARDO OLARTE MELCHOR" w:date="2023-12-17T23:51:00Z">
              <w:r w:rsidRPr="00892DC2">
                <w:rPr>
                  <w:rFonts w:ascii="Calibri" w:eastAsia="Times New Roman" w:hAnsi="Calibri" w:cs="Calibri"/>
                  <w:color w:val="000000"/>
                  <w:kern w:val="0"/>
                  <w:sz w:val="18"/>
                  <w:szCs w:val="18"/>
                  <w:lang w:eastAsia="es-PE"/>
                  <w14:ligatures w14:val="none"/>
                </w:rPr>
                <w:t xml:space="preserve">La </w:t>
              </w:r>
            </w:ins>
            <w:commentRangeStart w:id="1321"/>
            <w:commentRangeStart w:id="1322"/>
            <w:del w:id="1323" w:author="GENE EDUARDO OLARTE MELCHOR" w:date="2023-12-17T23:51:00Z">
              <w:r w:rsidR="000E2769" w:rsidRPr="00892DC2" w:rsidDel="00892DC2">
                <w:rPr>
                  <w:rFonts w:ascii="Calibri" w:eastAsia="Times New Roman" w:hAnsi="Calibri" w:cs="Calibri"/>
                  <w:color w:val="000000"/>
                  <w:kern w:val="0"/>
                  <w:sz w:val="18"/>
                  <w:szCs w:val="18"/>
                  <w:lang w:eastAsia="es-PE"/>
                  <w14:ligatures w14:val="none"/>
                </w:rPr>
                <w:delText>M</w:delText>
              </w:r>
            </w:del>
            <w:ins w:id="1324" w:author="GENE EDUARDO OLARTE MELCHOR" w:date="2023-12-17T23:51:00Z">
              <w:r w:rsidRPr="00892DC2">
                <w:rPr>
                  <w:rFonts w:ascii="Calibri" w:eastAsia="Times New Roman" w:hAnsi="Calibri" w:cs="Calibri"/>
                  <w:color w:val="000000"/>
                  <w:kern w:val="0"/>
                  <w:sz w:val="18"/>
                  <w:szCs w:val="18"/>
                  <w:lang w:eastAsia="es-PE"/>
                  <w14:ligatures w14:val="none"/>
                </w:rPr>
                <w:t>m</w:t>
              </w:r>
            </w:ins>
            <w:r w:rsidR="000E2769" w:rsidRPr="00892DC2">
              <w:rPr>
                <w:rFonts w:ascii="Calibri" w:eastAsia="Times New Roman" w:hAnsi="Calibri" w:cs="Calibri"/>
                <w:color w:val="000000"/>
                <w:kern w:val="0"/>
                <w:sz w:val="18"/>
                <w:szCs w:val="18"/>
                <w:lang w:eastAsia="es-PE"/>
                <w14:ligatures w14:val="none"/>
              </w:rPr>
              <w:t>odernización del Estado, enfocándose en el fortalecimiento del gobierno digital, mejora la reputación internacional del Perú, proyectando una imagen de innovación y eficiencia administrativa</w:t>
            </w:r>
            <w:bookmarkEnd w:id="1319"/>
            <w:r w:rsidR="000E2769" w:rsidRPr="00892DC2">
              <w:rPr>
                <w:rFonts w:ascii="Calibri" w:eastAsia="Times New Roman" w:hAnsi="Calibri" w:cs="Calibri"/>
                <w:color w:val="000000"/>
                <w:kern w:val="0"/>
                <w:sz w:val="18"/>
                <w:szCs w:val="18"/>
                <w:lang w:eastAsia="es-PE"/>
                <w14:ligatures w14:val="none"/>
              </w:rPr>
              <w:t>.</w:t>
            </w:r>
            <w:commentRangeEnd w:id="1321"/>
            <w:r w:rsidR="00FF77D7">
              <w:rPr>
                <w:rStyle w:val="Refdecomentario"/>
                <w:kern w:val="0"/>
                <w14:ligatures w14:val="none"/>
              </w:rPr>
              <w:commentReference w:id="1321"/>
            </w:r>
            <w:commentRangeEnd w:id="1322"/>
            <w:r w:rsidR="00722DDB">
              <w:rPr>
                <w:rStyle w:val="Refdecomentario"/>
                <w:kern w:val="0"/>
                <w14:ligatures w14:val="none"/>
              </w:rPr>
              <w:commentReference w:id="1322"/>
            </w:r>
            <w:ins w:id="1325" w:author="GENE EDUARDO OLARTE MELCHOR" w:date="2023-12-17T23:51:00Z">
              <w:r>
                <w:rPr>
                  <w:rFonts w:ascii="Calibri" w:eastAsia="Times New Roman" w:hAnsi="Calibri" w:cs="Calibri"/>
                  <w:color w:val="000000"/>
                  <w:kern w:val="0"/>
                  <w:sz w:val="18"/>
                  <w:szCs w:val="18"/>
                  <w:lang w:eastAsia="es-PE"/>
                  <w14:ligatures w14:val="none"/>
                </w:rPr>
                <w:t xml:space="preserve"> </w:t>
              </w:r>
              <w:r w:rsidRPr="00892DC2">
                <w:rPr>
                  <w:rFonts w:ascii="Calibri" w:eastAsia="Times New Roman" w:hAnsi="Calibri" w:cs="Calibri"/>
                  <w:color w:val="000000"/>
                  <w:kern w:val="0"/>
                  <w:sz w:val="18"/>
                  <w:szCs w:val="18"/>
                  <w:lang w:eastAsia="es-PE"/>
                  <w14:ligatures w14:val="none"/>
                </w:rPr>
                <w:t>A</w:t>
              </w:r>
            </w:ins>
            <w:ins w:id="1326" w:author="GENE EDUARDO OLARTE MELCHOR" w:date="2023-12-17T23:50:00Z">
              <w:r w:rsidRPr="00892DC2">
                <w:rPr>
                  <w:rFonts w:ascii="Calibri" w:eastAsia="Times New Roman" w:hAnsi="Calibri" w:cs="Calibri"/>
                  <w:color w:val="000000"/>
                  <w:kern w:val="0"/>
                  <w:sz w:val="18"/>
                  <w:szCs w:val="18"/>
                  <w:lang w:eastAsia="es-PE"/>
                  <w14:ligatures w14:val="none"/>
                </w:rPr>
                <w:t>l facilitar el acceso a información y servicios gubernamentales a través de plataformas digitales, se promueve la inclusión de sectores marginados, brindándoles igualdad de oportunidades. Una administración eficiente también puede fortalecer la aplicación de políticas sociales dirigidas a grupos vulnerables, abordando de manera más efectiva la discriminación sistémica. En última instancia, al proyectar una imagen de innovación y eficiencia, el Estado puede inspirar confianza y fomentar la participación ciudadana, elementos clave para combatir la desigualdad y promover los derechos humanos.</w:t>
              </w:r>
            </w:ins>
          </w:p>
          <w:p w14:paraId="02E2B260" w14:textId="3AA0F298" w:rsidR="000E2769" w:rsidRPr="000E2769" w:rsidRDefault="000E2769" w:rsidP="000E2769">
            <w:pPr>
              <w:spacing w:after="0" w:line="240" w:lineRule="auto"/>
              <w:jc w:val="both"/>
              <w:rPr>
                <w:rFonts w:ascii="Calibri" w:eastAsia="Times New Roman" w:hAnsi="Calibri" w:cs="Calibri"/>
                <w:color w:val="000000"/>
                <w:kern w:val="0"/>
                <w:sz w:val="18"/>
                <w:szCs w:val="18"/>
                <w:lang w:eastAsia="es-PE"/>
                <w14:ligatures w14:val="none"/>
              </w:rPr>
            </w:pPr>
            <w:r w:rsidRPr="000E2769">
              <w:rPr>
                <w:rFonts w:ascii="Calibri" w:eastAsia="Times New Roman" w:hAnsi="Calibri" w:cs="Calibri"/>
                <w:b/>
                <w:bCs/>
                <w:color w:val="000000"/>
                <w:kern w:val="0"/>
                <w:sz w:val="18"/>
                <w:szCs w:val="18"/>
                <w:u w:val="single"/>
                <w:lang w:eastAsia="es-PE"/>
                <w14:ligatures w14:val="none"/>
              </w:rPr>
              <w:t>Mediano Plazo:</w:t>
            </w:r>
          </w:p>
          <w:p w14:paraId="675DFCB9" w14:textId="53A9C9F5" w:rsidR="000E2769" w:rsidRPr="000E2769" w:rsidRDefault="009F4F63"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bookmarkStart w:id="1327" w:name="_Hlk153749708"/>
            <w:ins w:id="1328" w:author="GENE EDUARDO OLARTE MELCHOR" w:date="2023-12-18T00:03:00Z">
              <w:r>
                <w:rPr>
                  <w:rFonts w:ascii="Calibri" w:eastAsia="Times New Roman" w:hAnsi="Calibri" w:cs="Calibri"/>
                  <w:color w:val="000000"/>
                  <w:kern w:val="0"/>
                  <w:sz w:val="18"/>
                  <w:szCs w:val="18"/>
                  <w:lang w:eastAsia="es-PE"/>
                  <w14:ligatures w14:val="none"/>
                </w:rPr>
                <w:t xml:space="preserve">La </w:t>
              </w:r>
            </w:ins>
            <w:commentRangeStart w:id="1329"/>
            <w:commentRangeStart w:id="1330"/>
            <w:del w:id="1331" w:author="GENE EDUARDO OLARTE MELCHOR" w:date="2023-12-18T00:03:00Z">
              <w:r w:rsidR="000E2769" w:rsidRPr="000E2769" w:rsidDel="009F4F63">
                <w:rPr>
                  <w:rFonts w:ascii="Calibri" w:eastAsia="Times New Roman" w:hAnsi="Calibri" w:cs="Calibri"/>
                  <w:color w:val="000000"/>
                  <w:kern w:val="0"/>
                  <w:sz w:val="18"/>
                  <w:szCs w:val="18"/>
                  <w:lang w:eastAsia="es-PE"/>
                  <w14:ligatures w14:val="none"/>
                </w:rPr>
                <w:delText>R</w:delText>
              </w:r>
            </w:del>
            <w:ins w:id="1332" w:author="GENE EDUARDO OLARTE MELCHOR" w:date="2023-12-18T00:03:00Z">
              <w:r>
                <w:rPr>
                  <w:rFonts w:ascii="Calibri" w:eastAsia="Times New Roman" w:hAnsi="Calibri" w:cs="Calibri"/>
                  <w:color w:val="000000"/>
                  <w:kern w:val="0"/>
                  <w:sz w:val="18"/>
                  <w:szCs w:val="18"/>
                  <w:lang w:eastAsia="es-PE"/>
                  <w14:ligatures w14:val="none"/>
                </w:rPr>
                <w:t>r</w:t>
              </w:r>
            </w:ins>
            <w:r w:rsidR="000E2769" w:rsidRPr="000E2769">
              <w:rPr>
                <w:rFonts w:ascii="Calibri" w:eastAsia="Times New Roman" w:hAnsi="Calibri" w:cs="Calibri"/>
                <w:color w:val="000000"/>
                <w:kern w:val="0"/>
                <w:sz w:val="18"/>
                <w:szCs w:val="18"/>
                <w:lang w:eastAsia="es-PE"/>
                <w14:ligatures w14:val="none"/>
              </w:rPr>
              <w:t>educción de barreras para que los ciudadanos accedan a servicios públicos, facilitando la obtención eficiente de servicios y fortaleciendo la confianza en las instituciones públicas.</w:t>
            </w:r>
            <w:commentRangeEnd w:id="1329"/>
            <w:r w:rsidR="00FF77D7">
              <w:rPr>
                <w:rStyle w:val="Refdecomentario"/>
                <w:kern w:val="0"/>
                <w14:ligatures w14:val="none"/>
              </w:rPr>
              <w:commentReference w:id="1329"/>
            </w:r>
            <w:commentRangeEnd w:id="1330"/>
            <w:r w:rsidR="00722DDB">
              <w:rPr>
                <w:rStyle w:val="Refdecomentario"/>
                <w:kern w:val="0"/>
                <w14:ligatures w14:val="none"/>
              </w:rPr>
              <w:commentReference w:id="1330"/>
            </w:r>
            <w:ins w:id="1333" w:author="GENE EDUARDO OLARTE MELCHOR" w:date="2023-12-18T00:03:00Z">
              <w:r>
                <w:t xml:space="preserve"> </w:t>
              </w:r>
              <w:r w:rsidRPr="009F4F63">
                <w:rPr>
                  <w:rFonts w:ascii="Calibri" w:eastAsia="Times New Roman" w:hAnsi="Calibri" w:cs="Calibri"/>
                  <w:color w:val="000000"/>
                  <w:kern w:val="0"/>
                  <w:sz w:val="18"/>
                  <w:szCs w:val="18"/>
                  <w:lang w:eastAsia="es-PE"/>
                  <w14:ligatures w14:val="none"/>
                </w:rPr>
                <w:t>Al eliminar obstáculos en el acceso a servicios, se garantiza una distribución más equitativa de beneficios gubernamentales, especialmente para comunidades marginadas</w:t>
              </w:r>
            </w:ins>
            <w:ins w:id="1334" w:author="GENE EDUARDO OLARTE MELCHOR" w:date="2023-12-18T00:05:00Z">
              <w:r>
                <w:rPr>
                  <w:rFonts w:ascii="Calibri" w:eastAsia="Times New Roman" w:hAnsi="Calibri" w:cs="Calibri"/>
                  <w:color w:val="000000"/>
                  <w:kern w:val="0"/>
                  <w:sz w:val="18"/>
                  <w:szCs w:val="18"/>
                  <w:lang w:eastAsia="es-PE"/>
                  <w14:ligatures w14:val="none"/>
                </w:rPr>
                <w:t xml:space="preserve"> y grupos de especial protección</w:t>
              </w:r>
            </w:ins>
            <w:ins w:id="1335" w:author="GENE EDUARDO OLARTE MELCHOR" w:date="2023-12-18T00:03:00Z">
              <w:r w:rsidRPr="009F4F63">
                <w:rPr>
                  <w:rFonts w:ascii="Calibri" w:eastAsia="Times New Roman" w:hAnsi="Calibri" w:cs="Calibri"/>
                  <w:color w:val="000000"/>
                  <w:kern w:val="0"/>
                  <w:sz w:val="18"/>
                  <w:szCs w:val="18"/>
                  <w:lang w:eastAsia="es-PE"/>
                  <w14:ligatures w14:val="none"/>
                </w:rPr>
                <w:t>.</w:t>
              </w:r>
            </w:ins>
          </w:p>
          <w:p w14:paraId="1BB532AE" w14:textId="567EFC6A" w:rsidR="000E2769" w:rsidRPr="000E2769" w:rsidRDefault="000E2769"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r w:rsidRPr="000E2769">
              <w:rPr>
                <w:rFonts w:ascii="Calibri" w:eastAsia="Times New Roman" w:hAnsi="Calibri" w:cs="Calibri"/>
                <w:color w:val="000000"/>
                <w:kern w:val="0"/>
                <w:sz w:val="18"/>
                <w:szCs w:val="18"/>
                <w:lang w:eastAsia="es-PE"/>
                <w14:ligatures w14:val="none"/>
              </w:rPr>
              <w:t>Formulación de políticas públicas basadas en evidencia y datos actualizados, permitiendo una asignación más precisa y eficiente de los recursos públicos y mejorando las condiciones de las poblaciones vulnerables.</w:t>
            </w:r>
            <w:ins w:id="1336" w:author="GENE EDUARDO OLARTE MELCHOR" w:date="2023-12-18T00:06:00Z">
              <w:r w:rsidR="009F4F63">
                <w:t xml:space="preserve"> </w:t>
              </w:r>
              <w:r w:rsidR="009F4F63" w:rsidRPr="009F4F63">
                <w:rPr>
                  <w:rFonts w:ascii="Calibri" w:eastAsia="Times New Roman" w:hAnsi="Calibri" w:cs="Calibri"/>
                  <w:color w:val="000000"/>
                  <w:kern w:val="0"/>
                  <w:sz w:val="18"/>
                  <w:szCs w:val="18"/>
                  <w:lang w:eastAsia="es-PE"/>
                  <w14:ligatures w14:val="none"/>
                </w:rPr>
                <w:t>Esto incluye la implementación de medidas específicas para abordar las necesidades de grupos vulnerables, asegurando que reciban la atención necesaria.</w:t>
              </w:r>
            </w:ins>
          </w:p>
          <w:bookmarkEnd w:id="1327"/>
          <w:p w14:paraId="1165FF27" w14:textId="72AAE114" w:rsidR="000E2769" w:rsidRPr="000E2769" w:rsidRDefault="000E2769" w:rsidP="000E2769">
            <w:pPr>
              <w:spacing w:after="0" w:line="240" w:lineRule="auto"/>
              <w:jc w:val="both"/>
              <w:rPr>
                <w:rFonts w:ascii="Calibri" w:eastAsia="Times New Roman" w:hAnsi="Calibri" w:cs="Calibri"/>
                <w:b/>
                <w:bCs/>
                <w:color w:val="000000"/>
                <w:kern w:val="0"/>
                <w:sz w:val="18"/>
                <w:szCs w:val="18"/>
                <w:u w:val="single"/>
                <w:lang w:eastAsia="es-PE"/>
                <w14:ligatures w14:val="none"/>
              </w:rPr>
            </w:pPr>
            <w:r w:rsidRPr="000E2769">
              <w:rPr>
                <w:rFonts w:ascii="Calibri" w:eastAsia="Times New Roman" w:hAnsi="Calibri" w:cs="Calibri"/>
                <w:b/>
                <w:bCs/>
                <w:color w:val="000000"/>
                <w:kern w:val="0"/>
                <w:sz w:val="18"/>
                <w:szCs w:val="18"/>
                <w:u w:val="single"/>
                <w:lang w:eastAsia="es-PE"/>
                <w14:ligatures w14:val="none"/>
              </w:rPr>
              <w:t>Largo Plazo:</w:t>
            </w:r>
          </w:p>
          <w:p w14:paraId="67F64BF5" w14:textId="77777777" w:rsidR="000E2769" w:rsidRPr="000E2769" w:rsidRDefault="000E2769"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r w:rsidRPr="000E2769">
              <w:rPr>
                <w:rFonts w:ascii="Calibri" w:eastAsia="Times New Roman" w:hAnsi="Calibri" w:cs="Calibri"/>
                <w:color w:val="000000"/>
                <w:kern w:val="0"/>
                <w:sz w:val="18"/>
                <w:szCs w:val="18"/>
                <w:lang w:eastAsia="es-PE"/>
                <w14:ligatures w14:val="none"/>
              </w:rPr>
              <w:t>Reducción de brechas territoriales mediante la modernización e innovación estatal, especialmente beneficiando a zonas rurales con limitado acceso a servicios públicos de calidad.</w:t>
            </w:r>
          </w:p>
          <w:p w14:paraId="51681113" w14:textId="6ECCE62B" w:rsidR="00D248E1" w:rsidRPr="00D248E1" w:rsidRDefault="000E2769" w:rsidP="00754952">
            <w:pPr>
              <w:pStyle w:val="Prrafodelista"/>
              <w:numPr>
                <w:ilvl w:val="0"/>
                <w:numId w:val="19"/>
              </w:numPr>
              <w:spacing w:after="0" w:line="240" w:lineRule="auto"/>
              <w:ind w:left="304" w:hanging="274"/>
              <w:jc w:val="both"/>
              <w:rPr>
                <w:rFonts w:ascii="Calibri" w:eastAsia="Times New Roman" w:hAnsi="Calibri" w:cs="Calibri"/>
                <w:color w:val="000000"/>
                <w:kern w:val="0"/>
                <w:sz w:val="18"/>
                <w:szCs w:val="18"/>
                <w:lang w:eastAsia="es-PE"/>
                <w14:ligatures w14:val="none"/>
              </w:rPr>
            </w:pPr>
            <w:r w:rsidRPr="000E2769">
              <w:rPr>
                <w:rFonts w:ascii="Calibri" w:eastAsia="Times New Roman" w:hAnsi="Calibri" w:cs="Calibri"/>
                <w:color w:val="000000"/>
                <w:kern w:val="0"/>
                <w:sz w:val="18"/>
                <w:szCs w:val="18"/>
                <w:lang w:eastAsia="es-PE"/>
                <w14:ligatures w14:val="none"/>
              </w:rPr>
              <w:t xml:space="preserve">Abordaje de problemas transversales vinculados directamente con derechos humanos, promoviendo un enfoque basado en derechos </w:t>
            </w:r>
            <w:r w:rsidRPr="000E2769">
              <w:rPr>
                <w:rFonts w:ascii="Calibri" w:eastAsia="Times New Roman" w:hAnsi="Calibri" w:cs="Calibri"/>
                <w:color w:val="000000"/>
                <w:kern w:val="0"/>
                <w:sz w:val="18"/>
                <w:szCs w:val="18"/>
                <w:lang w:eastAsia="es-PE"/>
                <w14:ligatures w14:val="none"/>
              </w:rPr>
              <w:lastRenderedPageBreak/>
              <w:t>humanos para garantizar la efectividad de los servicios públicos y eliminando barreras institucionales y estructurales de discriminación.</w:t>
            </w:r>
          </w:p>
        </w:tc>
        <w:tc>
          <w:tcPr>
            <w:tcW w:w="2964" w:type="dxa"/>
            <w:shd w:val="clear" w:color="000000" w:fill="C5D9F1"/>
            <w:noWrap/>
            <w:vAlign w:val="center"/>
            <w:hideMark/>
          </w:tcPr>
          <w:p w14:paraId="2063F03A"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lastRenderedPageBreak/>
              <w:t>Fortalecimiento institucional y cultura de transparencia</w:t>
            </w:r>
          </w:p>
        </w:tc>
      </w:tr>
      <w:tr w:rsidR="00D248E1" w:rsidRPr="00D248E1" w14:paraId="19DC7FFF" w14:textId="77777777" w:rsidTr="00D425A7">
        <w:trPr>
          <w:trHeight w:val="624"/>
        </w:trPr>
        <w:tc>
          <w:tcPr>
            <w:tcW w:w="5771" w:type="dxa"/>
            <w:gridSpan w:val="2"/>
            <w:vMerge/>
            <w:vAlign w:val="center"/>
            <w:hideMark/>
          </w:tcPr>
          <w:p w14:paraId="69B37EFF"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964" w:type="dxa"/>
            <w:shd w:val="clear" w:color="auto" w:fill="auto"/>
            <w:noWrap/>
            <w:vAlign w:val="center"/>
            <w:hideMark/>
          </w:tcPr>
          <w:p w14:paraId="261BF6EC"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Garantizar recursos para un funcionamiento eficiente</w:t>
            </w:r>
          </w:p>
        </w:tc>
      </w:tr>
      <w:tr w:rsidR="00D248E1" w:rsidRPr="00D248E1" w14:paraId="22A5C514" w14:textId="77777777" w:rsidTr="00D425A7">
        <w:trPr>
          <w:trHeight w:val="624"/>
        </w:trPr>
        <w:tc>
          <w:tcPr>
            <w:tcW w:w="5771" w:type="dxa"/>
            <w:gridSpan w:val="2"/>
            <w:vMerge/>
            <w:vAlign w:val="center"/>
            <w:hideMark/>
          </w:tcPr>
          <w:p w14:paraId="3B271F52"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964" w:type="dxa"/>
            <w:shd w:val="clear" w:color="000000" w:fill="C5D9F1"/>
            <w:noWrap/>
            <w:vAlign w:val="center"/>
            <w:hideMark/>
          </w:tcPr>
          <w:p w14:paraId="66E963C7"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Digitalización de expedientes y trámites</w:t>
            </w:r>
          </w:p>
        </w:tc>
      </w:tr>
      <w:tr w:rsidR="00D248E1" w:rsidRPr="00D248E1" w14:paraId="4DEBE71E" w14:textId="77777777" w:rsidTr="00D425A7">
        <w:trPr>
          <w:trHeight w:val="624"/>
        </w:trPr>
        <w:tc>
          <w:tcPr>
            <w:tcW w:w="5771" w:type="dxa"/>
            <w:gridSpan w:val="2"/>
            <w:vMerge/>
            <w:vAlign w:val="center"/>
            <w:hideMark/>
          </w:tcPr>
          <w:p w14:paraId="4C864670"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964" w:type="dxa"/>
            <w:shd w:val="clear" w:color="auto" w:fill="auto"/>
            <w:noWrap/>
            <w:vAlign w:val="center"/>
            <w:hideMark/>
          </w:tcPr>
          <w:p w14:paraId="56491D0A"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Revisión normativa para agilizar trámites</w:t>
            </w:r>
          </w:p>
        </w:tc>
      </w:tr>
      <w:tr w:rsidR="00D248E1" w:rsidRPr="00D248E1" w14:paraId="46ED9C9C" w14:textId="77777777" w:rsidTr="00D425A7">
        <w:trPr>
          <w:trHeight w:val="624"/>
        </w:trPr>
        <w:tc>
          <w:tcPr>
            <w:tcW w:w="5771" w:type="dxa"/>
            <w:gridSpan w:val="2"/>
            <w:vMerge/>
            <w:vAlign w:val="center"/>
            <w:hideMark/>
          </w:tcPr>
          <w:p w14:paraId="6E0E459C"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964" w:type="dxa"/>
            <w:shd w:val="clear" w:color="000000" w:fill="C5D9F1"/>
            <w:noWrap/>
            <w:vAlign w:val="center"/>
            <w:hideMark/>
          </w:tcPr>
          <w:p w14:paraId="3491581A"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Mejora de flujos de información</w:t>
            </w:r>
          </w:p>
        </w:tc>
      </w:tr>
      <w:tr w:rsidR="00D248E1" w:rsidRPr="00D248E1" w14:paraId="570E4FD7" w14:textId="77777777" w:rsidTr="00D425A7">
        <w:trPr>
          <w:trHeight w:val="624"/>
        </w:trPr>
        <w:tc>
          <w:tcPr>
            <w:tcW w:w="5771" w:type="dxa"/>
            <w:gridSpan w:val="2"/>
            <w:vMerge/>
            <w:vAlign w:val="center"/>
            <w:hideMark/>
          </w:tcPr>
          <w:p w14:paraId="249DEB3C" w14:textId="77777777" w:rsidR="00D248E1" w:rsidRPr="00D248E1" w:rsidRDefault="00D248E1" w:rsidP="00D248E1">
            <w:pPr>
              <w:spacing w:after="0" w:line="240" w:lineRule="auto"/>
              <w:rPr>
                <w:rFonts w:ascii="Calibri" w:eastAsia="Times New Roman" w:hAnsi="Calibri" w:cs="Calibri"/>
                <w:color w:val="000000"/>
                <w:kern w:val="0"/>
                <w:sz w:val="18"/>
                <w:szCs w:val="18"/>
                <w:lang w:eastAsia="es-PE"/>
                <w14:ligatures w14:val="none"/>
              </w:rPr>
            </w:pPr>
          </w:p>
        </w:tc>
        <w:tc>
          <w:tcPr>
            <w:tcW w:w="2964" w:type="dxa"/>
            <w:shd w:val="clear" w:color="auto" w:fill="auto"/>
            <w:noWrap/>
            <w:vAlign w:val="center"/>
            <w:hideMark/>
          </w:tcPr>
          <w:p w14:paraId="5956191D" w14:textId="77777777" w:rsidR="00D248E1" w:rsidRPr="00D248E1" w:rsidRDefault="00D248E1" w:rsidP="00976F0A">
            <w:pPr>
              <w:spacing w:after="0" w:line="240" w:lineRule="auto"/>
              <w:jc w:val="center"/>
              <w:rPr>
                <w:rFonts w:ascii="Calibri" w:eastAsia="Times New Roman" w:hAnsi="Calibri" w:cs="Calibri"/>
                <w:color w:val="000000"/>
                <w:kern w:val="0"/>
                <w:sz w:val="18"/>
                <w:szCs w:val="18"/>
                <w:lang w:eastAsia="es-PE"/>
                <w14:ligatures w14:val="none"/>
              </w:rPr>
            </w:pPr>
            <w:r w:rsidRPr="00D248E1">
              <w:rPr>
                <w:rFonts w:ascii="Calibri" w:eastAsia="Times New Roman" w:hAnsi="Calibri" w:cs="Calibri"/>
                <w:color w:val="000000"/>
                <w:kern w:val="0"/>
                <w:sz w:val="18"/>
                <w:szCs w:val="18"/>
                <w:lang w:val="es-ES" w:eastAsia="es-PE"/>
                <w14:ligatures w14:val="none"/>
              </w:rPr>
              <w:t>Mejora en la gestión de información y evaluación</w:t>
            </w:r>
          </w:p>
        </w:tc>
      </w:tr>
    </w:tbl>
    <w:p w14:paraId="4637E652" w14:textId="6FE3642C" w:rsidR="00976F0A" w:rsidRDefault="00976F0A" w:rsidP="00976F0A">
      <w:pPr>
        <w:jc w:val="right"/>
      </w:pPr>
      <w:r w:rsidRPr="00FA7FF4">
        <w:rPr>
          <w:sz w:val="16"/>
          <w:szCs w:val="18"/>
        </w:rPr>
        <w:t xml:space="preserve">Fuente: </w:t>
      </w:r>
      <w:del w:id="1337" w:author="Direccion de Politicas y Gestion en Derechos Humanos 14" w:date="2023-12-14T10:31:00Z">
        <w:r w:rsidRPr="00FA7FF4" w:rsidDel="00DC3106">
          <w:rPr>
            <w:sz w:val="16"/>
            <w:szCs w:val="18"/>
          </w:rPr>
          <w:delText>Estudio prospectivo: “El futuro de los derechos humanos en el Perú”</w:delText>
        </w:r>
      </w:del>
      <w:ins w:id="1338" w:author="Direccion de Politicas y Gestion en Derechos Humanos 14" w:date="2023-12-14T10:31:00Z">
        <w:r w:rsidR="00DC3106">
          <w:rPr>
            <w:sz w:val="16"/>
            <w:szCs w:val="18"/>
          </w:rPr>
          <w:t>Estudio prospectivo sobre los derechos humanos en el Perú</w:t>
        </w:r>
      </w:ins>
    </w:p>
    <w:p w14:paraId="1986B44B" w14:textId="22702142" w:rsidR="001314BF" w:rsidRPr="00864098" w:rsidRDefault="001314BF" w:rsidP="00754952">
      <w:pPr>
        <w:pStyle w:val="Ttulo3"/>
        <w:numPr>
          <w:ilvl w:val="0"/>
          <w:numId w:val="29"/>
        </w:numPr>
        <w:spacing w:before="100" w:beforeAutospacing="1" w:after="100" w:afterAutospacing="1" w:line="240" w:lineRule="auto"/>
        <w:ind w:left="334" w:hanging="357"/>
        <w:rPr>
          <w:rFonts w:asciiTheme="minorHAnsi" w:hAnsiTheme="minorHAnsi" w:cstheme="minorHAnsi"/>
          <w:b/>
          <w:bCs/>
          <w:color w:val="auto"/>
          <w:sz w:val="22"/>
          <w:szCs w:val="22"/>
        </w:rPr>
      </w:pPr>
      <w:bookmarkStart w:id="1339" w:name="_Toc154739282"/>
      <w:r w:rsidRPr="00864098">
        <w:rPr>
          <w:rFonts w:asciiTheme="minorHAnsi" w:hAnsiTheme="minorHAnsi" w:cstheme="minorHAnsi"/>
          <w:b/>
          <w:bCs/>
          <w:color w:val="auto"/>
          <w:sz w:val="22"/>
          <w:szCs w:val="22"/>
        </w:rPr>
        <w:t>Formulación de escenarios</w:t>
      </w:r>
      <w:bookmarkEnd w:id="1339"/>
    </w:p>
    <w:p w14:paraId="356F0718" w14:textId="11DF8AB1" w:rsidR="006A141C" w:rsidRDefault="006A141C" w:rsidP="00E577FF">
      <w:pPr>
        <w:spacing w:before="100" w:beforeAutospacing="1" w:after="100" w:afterAutospacing="1" w:line="288" w:lineRule="auto"/>
        <w:jc w:val="both"/>
        <w:rPr>
          <w:sz w:val="20"/>
        </w:rPr>
      </w:pPr>
      <w:r w:rsidRPr="006A141C">
        <w:rPr>
          <w:sz w:val="20"/>
        </w:rPr>
        <w:t xml:space="preserve">En el análisis </w:t>
      </w:r>
      <w:ins w:id="1340" w:author="Direccion General de Derechos Humanos 49" w:date="2023-12-19T12:43:00Z">
        <w:r w:rsidR="00A5510C">
          <w:rPr>
            <w:sz w:val="20"/>
          </w:rPr>
          <w:t xml:space="preserve">propuesto por el “Estudio prospectivo </w:t>
        </w:r>
      </w:ins>
      <w:ins w:id="1341" w:author="Direccion General de Derechos Humanos 49" w:date="2023-12-19T12:44:00Z">
        <w:r w:rsidR="00A5510C">
          <w:rPr>
            <w:sz w:val="20"/>
          </w:rPr>
          <w:t>sobre los derechos humanos en el Perú”</w:t>
        </w:r>
      </w:ins>
      <w:ins w:id="1342" w:author="Direccion General de Derechos Humanos 49" w:date="2023-12-19T12:45:00Z">
        <w:r w:rsidR="00037647">
          <w:rPr>
            <w:sz w:val="20"/>
          </w:rPr>
          <w:t xml:space="preserve">, </w:t>
        </w:r>
      </w:ins>
      <w:del w:id="1343" w:author="Direccion General de Derechos Humanos 49" w:date="2023-12-19T12:44:00Z">
        <w:r w:rsidRPr="006A141C" w:rsidDel="00037647">
          <w:rPr>
            <w:sz w:val="20"/>
          </w:rPr>
          <w:delText xml:space="preserve">prospectivo del estudio titulado "El futuro de los derechos humanos en el Perú," </w:delText>
        </w:r>
      </w:del>
      <w:r w:rsidRPr="006A141C">
        <w:rPr>
          <w:sz w:val="20"/>
        </w:rPr>
        <w:t xml:space="preserve">se empleó la metodología de los ejes de Peter Schwartz, conforme a la Guía para la Prospectiva en políticas y planes del </w:t>
      </w:r>
      <w:proofErr w:type="spellStart"/>
      <w:r w:rsidRPr="006A141C">
        <w:rPr>
          <w:sz w:val="20"/>
        </w:rPr>
        <w:t>Sinaplan</w:t>
      </w:r>
      <w:proofErr w:type="spellEnd"/>
      <w:r w:rsidRPr="006A141C">
        <w:rPr>
          <w:sz w:val="20"/>
        </w:rPr>
        <w:t xml:space="preserve"> del </w:t>
      </w:r>
      <w:r w:rsidR="008422CE">
        <w:rPr>
          <w:sz w:val="20"/>
        </w:rPr>
        <w:t>CEPLAN</w:t>
      </w:r>
      <w:r w:rsidRPr="006A141C">
        <w:rPr>
          <w:sz w:val="20"/>
        </w:rPr>
        <w:t>, adaptada posteriormente a la Guía de Políticas Nacionales. Este enfoque estructurado proporcionó un marco sólido para la identificación de tendencias, riesgos y oportunidades asociadas al problema público de la Política Nacional Multisectorial de Derechos Humanos, centrado en la desigualdad y discriminación estructural en el ejercicio pleno de los derechos humanos.</w:t>
      </w:r>
    </w:p>
    <w:p w14:paraId="5FC0052B" w14:textId="70AAFCA9" w:rsidR="006A141C" w:rsidRPr="006A141C" w:rsidRDefault="006A141C" w:rsidP="006A141C">
      <w:pPr>
        <w:spacing w:before="100" w:beforeAutospacing="1" w:after="100" w:afterAutospacing="1" w:line="288" w:lineRule="auto"/>
        <w:jc w:val="both"/>
        <w:rPr>
          <w:sz w:val="20"/>
        </w:rPr>
      </w:pPr>
      <w:r w:rsidRPr="006A141C">
        <w:rPr>
          <w:sz w:val="20"/>
        </w:rPr>
        <w:t xml:space="preserve">En primer lugar, se procedió a la identificación de 16 eventos disruptivos, que abarcan tendencias, riesgos y oportunidades, </w:t>
      </w:r>
      <w:r>
        <w:rPr>
          <w:sz w:val="20"/>
        </w:rPr>
        <w:t xml:space="preserve">los cuales </w:t>
      </w:r>
      <w:r w:rsidRPr="006A141C">
        <w:rPr>
          <w:sz w:val="20"/>
        </w:rPr>
        <w:t>se consideraron fundamentales para comprender los posibles futuros que podrían afectar la problemática en cuestión. La diversidad de estos eventos proporcionó un panorama integral, permitiendo un análisis de los factores clave del microentorno y las fuerzas motrices del macroentorno.</w:t>
      </w:r>
    </w:p>
    <w:p w14:paraId="7EDF3CAF" w14:textId="715BCF64" w:rsidR="006A141C" w:rsidRPr="006A141C" w:rsidRDefault="006A141C" w:rsidP="006A141C">
      <w:pPr>
        <w:spacing w:before="100" w:beforeAutospacing="1" w:after="100" w:afterAutospacing="1" w:line="288" w:lineRule="auto"/>
        <w:jc w:val="both"/>
        <w:rPr>
          <w:sz w:val="20"/>
        </w:rPr>
      </w:pPr>
      <w:r w:rsidRPr="006A141C">
        <w:rPr>
          <w:sz w:val="20"/>
        </w:rPr>
        <w:t xml:space="preserve">En una etapa subsiguiente, se llevó a cabo un proceso de priorización de los eventos disruptivos, involucrando la participación de expertos a través de talleres especializados. La evaluación se basó en las puntuaciones derivadas de la magnitud de impacto, considerando su importancia, y el interés de los actores, evaluando la incertidumbre asociada. Esta metodología, alineada con los ejes de Peter Schwartz, proporcionó resultados que </w:t>
      </w:r>
      <w:r w:rsidR="000863E1">
        <w:rPr>
          <w:sz w:val="20"/>
        </w:rPr>
        <w:t>dieron</w:t>
      </w:r>
      <w:r w:rsidRPr="006A141C">
        <w:rPr>
          <w:sz w:val="20"/>
        </w:rPr>
        <w:t xml:space="preserve"> luz sobre los eventos de mayor relevancia y complejidad, enfocándose en aquellos con un potencial significativo para exacerbar la problemática de la Política Nacional Multisectorial de Derechos Humanos.</w:t>
      </w:r>
    </w:p>
    <w:p w14:paraId="6CC95C00" w14:textId="7CD6E500" w:rsidR="006A141C" w:rsidRDefault="006A141C" w:rsidP="006A141C">
      <w:pPr>
        <w:spacing w:before="100" w:beforeAutospacing="1" w:after="100" w:afterAutospacing="1" w:line="288" w:lineRule="auto"/>
        <w:jc w:val="both"/>
        <w:rPr>
          <w:sz w:val="20"/>
        </w:rPr>
      </w:pPr>
      <w:r w:rsidRPr="006A141C">
        <w:rPr>
          <w:sz w:val="20"/>
        </w:rPr>
        <w:t>Los resultados de este proceso de priorización delinearon claramente los eventos disruptivos más críticos. Este enfoque basado en la metodología de Schwartz no solo destacó la importancia de los eventos identificados, sino que también proporcionó una base objetiva para el diseño de estrategias y políticas que aborden de manera efectiva la desigualdad y discriminación estructural en el ejercicio de los derechos humanos en la diversidad de la población.</w:t>
      </w:r>
    </w:p>
    <w:p w14:paraId="27E77811" w14:textId="746DC878" w:rsidR="002B1D1A" w:rsidRDefault="002B1D1A" w:rsidP="002B1D1A">
      <w:pPr>
        <w:spacing w:before="100" w:beforeAutospacing="1" w:after="100" w:afterAutospacing="1" w:line="288" w:lineRule="auto"/>
        <w:ind w:left="425"/>
        <w:jc w:val="center"/>
        <w:rPr>
          <w:sz w:val="20"/>
        </w:rPr>
      </w:pPr>
      <w:bookmarkStart w:id="1344" w:name="_Toc152615088"/>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20</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Pr>
          <w:sz w:val="20"/>
        </w:rPr>
        <w:t>selección de eventos disruptivos</w:t>
      </w:r>
      <w:bookmarkEnd w:id="1344"/>
    </w:p>
    <w:tbl>
      <w:tblPr>
        <w:tblW w:w="8505" w:type="dxa"/>
        <w:tblInd w:w="-5" w:type="dxa"/>
        <w:tblLayout w:type="fixed"/>
        <w:tblCellMar>
          <w:left w:w="70" w:type="dxa"/>
          <w:right w:w="70" w:type="dxa"/>
        </w:tblCellMar>
        <w:tblLook w:val="04A0" w:firstRow="1" w:lastRow="0" w:firstColumn="1" w:lastColumn="0" w:noHBand="0" w:noVBand="1"/>
      </w:tblPr>
      <w:tblGrid>
        <w:gridCol w:w="2243"/>
        <w:gridCol w:w="2435"/>
        <w:gridCol w:w="1559"/>
        <w:gridCol w:w="1418"/>
        <w:gridCol w:w="850"/>
      </w:tblGrid>
      <w:tr w:rsidR="00741556" w:rsidRPr="00741556" w14:paraId="0F502245" w14:textId="77777777" w:rsidTr="0050784C">
        <w:trPr>
          <w:trHeight w:val="397"/>
        </w:trPr>
        <w:tc>
          <w:tcPr>
            <w:tcW w:w="2243" w:type="dxa"/>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77D6FE11" w14:textId="77777777" w:rsidR="00741556" w:rsidRPr="00741556" w:rsidRDefault="00741556" w:rsidP="00741556">
            <w:pPr>
              <w:spacing w:after="0" w:line="240" w:lineRule="auto"/>
              <w:jc w:val="center"/>
              <w:rPr>
                <w:rFonts w:ascii="Calibri" w:eastAsia="Times New Roman" w:hAnsi="Calibri" w:cs="Calibri"/>
                <w:color w:val="FFFFFF"/>
                <w:kern w:val="0"/>
                <w:sz w:val="16"/>
                <w:szCs w:val="16"/>
                <w:lang w:eastAsia="es-PE"/>
                <w14:ligatures w14:val="none"/>
              </w:rPr>
            </w:pPr>
            <w:r w:rsidRPr="00741556">
              <w:rPr>
                <w:rFonts w:ascii="Calibri" w:eastAsia="Times New Roman" w:hAnsi="Calibri" w:cs="Calibri"/>
                <w:color w:val="FFFFFF"/>
                <w:kern w:val="0"/>
                <w:sz w:val="16"/>
                <w:szCs w:val="16"/>
                <w:lang w:eastAsia="es-PE"/>
                <w14:ligatures w14:val="none"/>
              </w:rPr>
              <w:t>Problema público</w:t>
            </w:r>
          </w:p>
        </w:tc>
        <w:tc>
          <w:tcPr>
            <w:tcW w:w="6262" w:type="dxa"/>
            <w:gridSpan w:val="4"/>
            <w:tcBorders>
              <w:top w:val="single" w:sz="4" w:space="0" w:color="C5D9F1"/>
              <w:left w:val="nil"/>
              <w:bottom w:val="single" w:sz="4" w:space="0" w:color="C5D9F1"/>
              <w:right w:val="single" w:sz="4" w:space="0" w:color="C5D9F1"/>
            </w:tcBorders>
            <w:shd w:val="clear" w:color="000000" w:fill="C5D9F1"/>
            <w:vAlign w:val="center"/>
            <w:hideMark/>
          </w:tcPr>
          <w:p w14:paraId="0DDDC15F"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"Desigualdad y discriminación estructural en el ejercicio pleno de los derechos humanos de las personas en su diversidad"</w:t>
            </w:r>
          </w:p>
        </w:tc>
      </w:tr>
      <w:tr w:rsidR="00741556" w:rsidRPr="00741556" w14:paraId="366A00A8" w14:textId="77777777" w:rsidTr="0050784C">
        <w:trPr>
          <w:trHeight w:val="113"/>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103F72DB" w14:textId="01439306" w:rsidR="00741556" w:rsidRPr="00741556" w:rsidRDefault="00741556" w:rsidP="00741556">
            <w:pPr>
              <w:spacing w:after="0" w:line="240" w:lineRule="auto"/>
              <w:jc w:val="center"/>
              <w:rPr>
                <w:rFonts w:ascii="Calibri" w:eastAsia="Times New Roman" w:hAnsi="Calibri" w:cs="Calibri"/>
                <w:color w:val="FFFFFF"/>
                <w:kern w:val="0"/>
                <w:sz w:val="16"/>
                <w:szCs w:val="16"/>
                <w:lang w:eastAsia="es-PE"/>
                <w14:ligatures w14:val="none"/>
              </w:rPr>
            </w:pPr>
            <w:r w:rsidRPr="00741556">
              <w:rPr>
                <w:rFonts w:ascii="Calibri" w:eastAsia="Times New Roman" w:hAnsi="Calibri" w:cs="Calibri"/>
                <w:color w:val="FFFFFF"/>
                <w:kern w:val="0"/>
                <w:sz w:val="16"/>
                <w:szCs w:val="16"/>
                <w:lang w:eastAsia="es-PE"/>
                <w14:ligatures w14:val="none"/>
              </w:rPr>
              <w:t>Evento</w:t>
            </w:r>
            <w:r w:rsidR="00F469C2">
              <w:rPr>
                <w:rFonts w:ascii="Calibri" w:eastAsia="Times New Roman" w:hAnsi="Calibri" w:cs="Calibri"/>
                <w:color w:val="FFFFFF"/>
                <w:kern w:val="0"/>
                <w:sz w:val="16"/>
                <w:szCs w:val="16"/>
                <w:lang w:eastAsia="es-PE"/>
                <w14:ligatures w14:val="none"/>
              </w:rPr>
              <w:t>s</w:t>
            </w:r>
            <w:r w:rsidRPr="00741556">
              <w:rPr>
                <w:rFonts w:ascii="Calibri" w:eastAsia="Times New Roman" w:hAnsi="Calibri" w:cs="Calibri"/>
                <w:color w:val="FFFFFF"/>
                <w:kern w:val="0"/>
                <w:sz w:val="16"/>
                <w:szCs w:val="16"/>
                <w:lang w:eastAsia="es-PE"/>
                <w14:ligatures w14:val="none"/>
              </w:rPr>
              <w:t xml:space="preserve"> disruptivo</w:t>
            </w:r>
            <w:r w:rsidR="00F469C2">
              <w:rPr>
                <w:rFonts w:ascii="Calibri" w:eastAsia="Times New Roman" w:hAnsi="Calibri" w:cs="Calibri"/>
                <w:color w:val="FFFFFF"/>
                <w:kern w:val="0"/>
                <w:sz w:val="16"/>
                <w:szCs w:val="16"/>
                <w:lang w:eastAsia="es-PE"/>
                <w14:ligatures w14:val="none"/>
              </w:rPr>
              <w:t>s identificados</w:t>
            </w:r>
          </w:p>
        </w:tc>
        <w:tc>
          <w:tcPr>
            <w:tcW w:w="1559" w:type="dxa"/>
            <w:tcBorders>
              <w:top w:val="nil"/>
              <w:left w:val="nil"/>
              <w:bottom w:val="single" w:sz="4" w:space="0" w:color="C5D9F1"/>
              <w:right w:val="single" w:sz="4" w:space="0" w:color="C5D9F1"/>
            </w:tcBorders>
            <w:shd w:val="clear" w:color="000000" w:fill="002060"/>
            <w:vAlign w:val="center"/>
            <w:hideMark/>
          </w:tcPr>
          <w:p w14:paraId="6D260177" w14:textId="77777777" w:rsidR="00741556" w:rsidRPr="00741556" w:rsidRDefault="00741556" w:rsidP="00741556">
            <w:pPr>
              <w:spacing w:after="0" w:line="240" w:lineRule="auto"/>
              <w:jc w:val="center"/>
              <w:rPr>
                <w:rFonts w:ascii="Calibri" w:eastAsia="Times New Roman" w:hAnsi="Calibri" w:cs="Calibri"/>
                <w:color w:val="FFFFFF"/>
                <w:kern w:val="0"/>
                <w:sz w:val="16"/>
                <w:szCs w:val="16"/>
                <w:lang w:eastAsia="es-PE"/>
                <w14:ligatures w14:val="none"/>
              </w:rPr>
            </w:pPr>
            <w:r w:rsidRPr="00741556">
              <w:rPr>
                <w:rFonts w:ascii="Calibri" w:eastAsia="Times New Roman" w:hAnsi="Calibri" w:cs="Calibri"/>
                <w:color w:val="FFFFFF"/>
                <w:kern w:val="0"/>
                <w:sz w:val="16"/>
                <w:szCs w:val="16"/>
                <w:lang w:eastAsia="es-PE"/>
                <w14:ligatures w14:val="none"/>
              </w:rPr>
              <w:t>Magnitud de impacto (Importancia)</w:t>
            </w:r>
          </w:p>
        </w:tc>
        <w:tc>
          <w:tcPr>
            <w:tcW w:w="1418" w:type="dxa"/>
            <w:tcBorders>
              <w:top w:val="nil"/>
              <w:left w:val="nil"/>
              <w:bottom w:val="single" w:sz="4" w:space="0" w:color="C5D9F1"/>
              <w:right w:val="single" w:sz="4" w:space="0" w:color="C5D9F1"/>
            </w:tcBorders>
            <w:shd w:val="clear" w:color="000000" w:fill="002060"/>
            <w:vAlign w:val="center"/>
            <w:hideMark/>
          </w:tcPr>
          <w:p w14:paraId="66131E20" w14:textId="77777777" w:rsidR="00741556" w:rsidRPr="00741556" w:rsidRDefault="00741556" w:rsidP="00741556">
            <w:pPr>
              <w:spacing w:after="0" w:line="240" w:lineRule="auto"/>
              <w:jc w:val="center"/>
              <w:rPr>
                <w:rFonts w:ascii="Calibri" w:eastAsia="Times New Roman" w:hAnsi="Calibri" w:cs="Calibri"/>
                <w:color w:val="FFFFFF"/>
                <w:kern w:val="0"/>
                <w:sz w:val="16"/>
                <w:szCs w:val="16"/>
                <w:lang w:eastAsia="es-PE"/>
                <w14:ligatures w14:val="none"/>
              </w:rPr>
            </w:pPr>
            <w:r w:rsidRPr="00741556">
              <w:rPr>
                <w:rFonts w:ascii="Calibri" w:eastAsia="Times New Roman" w:hAnsi="Calibri" w:cs="Calibri"/>
                <w:color w:val="FFFFFF"/>
                <w:kern w:val="0"/>
                <w:sz w:val="16"/>
                <w:szCs w:val="16"/>
                <w:lang w:eastAsia="es-PE"/>
                <w14:ligatures w14:val="none"/>
              </w:rPr>
              <w:t>Interés de actores (Incertidumbre)</w:t>
            </w:r>
          </w:p>
        </w:tc>
        <w:tc>
          <w:tcPr>
            <w:tcW w:w="850" w:type="dxa"/>
            <w:tcBorders>
              <w:top w:val="nil"/>
              <w:left w:val="nil"/>
              <w:bottom w:val="single" w:sz="4" w:space="0" w:color="C5D9F1"/>
              <w:right w:val="single" w:sz="4" w:space="0" w:color="C5D9F1"/>
            </w:tcBorders>
            <w:shd w:val="clear" w:color="000000" w:fill="002060"/>
            <w:vAlign w:val="center"/>
            <w:hideMark/>
          </w:tcPr>
          <w:p w14:paraId="0677A10C" w14:textId="77777777" w:rsidR="00741556" w:rsidRPr="00741556" w:rsidRDefault="00741556" w:rsidP="00741556">
            <w:pPr>
              <w:spacing w:after="0" w:line="240" w:lineRule="auto"/>
              <w:jc w:val="center"/>
              <w:rPr>
                <w:rFonts w:ascii="Calibri" w:eastAsia="Times New Roman" w:hAnsi="Calibri" w:cs="Calibri"/>
                <w:color w:val="FFFFFF"/>
                <w:kern w:val="0"/>
                <w:sz w:val="16"/>
                <w:szCs w:val="16"/>
                <w:lang w:eastAsia="es-PE"/>
                <w14:ligatures w14:val="none"/>
              </w:rPr>
            </w:pPr>
            <w:r w:rsidRPr="00741556">
              <w:rPr>
                <w:rFonts w:ascii="Calibri" w:eastAsia="Times New Roman" w:hAnsi="Calibri" w:cs="Calibri"/>
                <w:color w:val="FFFFFF"/>
                <w:kern w:val="0"/>
                <w:sz w:val="16"/>
                <w:szCs w:val="16"/>
                <w:lang w:eastAsia="es-PE"/>
                <w14:ligatures w14:val="none"/>
              </w:rPr>
              <w:t>Promedio</w:t>
            </w:r>
          </w:p>
        </w:tc>
      </w:tr>
      <w:tr w:rsidR="00741556" w:rsidRPr="00741556" w14:paraId="2EFB835A"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1BA808D2"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Tendencia 1: Persistencia de la corrupción</w:t>
            </w:r>
          </w:p>
        </w:tc>
        <w:tc>
          <w:tcPr>
            <w:tcW w:w="1559" w:type="dxa"/>
            <w:tcBorders>
              <w:top w:val="nil"/>
              <w:left w:val="nil"/>
              <w:bottom w:val="single" w:sz="4" w:space="0" w:color="C5D9F1"/>
              <w:right w:val="single" w:sz="4" w:space="0" w:color="C5D9F1"/>
            </w:tcBorders>
            <w:shd w:val="clear" w:color="000000" w:fill="C5D9F1"/>
            <w:vAlign w:val="center"/>
            <w:hideMark/>
          </w:tcPr>
          <w:p w14:paraId="18672753"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4.5</w:t>
            </w:r>
          </w:p>
        </w:tc>
        <w:tc>
          <w:tcPr>
            <w:tcW w:w="1418" w:type="dxa"/>
            <w:tcBorders>
              <w:top w:val="nil"/>
              <w:left w:val="nil"/>
              <w:bottom w:val="single" w:sz="4" w:space="0" w:color="C5D9F1"/>
              <w:right w:val="single" w:sz="4" w:space="0" w:color="C5D9F1"/>
            </w:tcBorders>
            <w:shd w:val="clear" w:color="000000" w:fill="C5D9F1"/>
            <w:vAlign w:val="center"/>
            <w:hideMark/>
          </w:tcPr>
          <w:p w14:paraId="485C561F"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3.4</w:t>
            </w:r>
          </w:p>
        </w:tc>
        <w:tc>
          <w:tcPr>
            <w:tcW w:w="850" w:type="dxa"/>
            <w:tcBorders>
              <w:top w:val="nil"/>
              <w:left w:val="nil"/>
              <w:bottom w:val="single" w:sz="4" w:space="0" w:color="C5D9F1"/>
              <w:right w:val="single" w:sz="4" w:space="0" w:color="C5D9F1"/>
            </w:tcBorders>
            <w:shd w:val="clear" w:color="000000" w:fill="C5D9F1"/>
            <w:vAlign w:val="center"/>
            <w:hideMark/>
          </w:tcPr>
          <w:p w14:paraId="1960BB3B"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3.95</w:t>
            </w:r>
          </w:p>
        </w:tc>
      </w:tr>
      <w:tr w:rsidR="00741556" w:rsidRPr="00741556" w14:paraId="34D85439"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01EAE107"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Tendencia 2: Incremento del desempleo</w:t>
            </w:r>
          </w:p>
        </w:tc>
        <w:tc>
          <w:tcPr>
            <w:tcW w:w="1559" w:type="dxa"/>
            <w:tcBorders>
              <w:top w:val="nil"/>
              <w:left w:val="nil"/>
              <w:bottom w:val="single" w:sz="4" w:space="0" w:color="C5D9F1"/>
              <w:right w:val="single" w:sz="4" w:space="0" w:color="C5D9F1"/>
            </w:tcBorders>
            <w:shd w:val="clear" w:color="auto" w:fill="auto"/>
            <w:vAlign w:val="center"/>
            <w:hideMark/>
          </w:tcPr>
          <w:p w14:paraId="2AC7680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3.5</w:t>
            </w:r>
          </w:p>
        </w:tc>
        <w:tc>
          <w:tcPr>
            <w:tcW w:w="1418" w:type="dxa"/>
            <w:tcBorders>
              <w:top w:val="nil"/>
              <w:left w:val="nil"/>
              <w:bottom w:val="single" w:sz="4" w:space="0" w:color="C5D9F1"/>
              <w:right w:val="single" w:sz="4" w:space="0" w:color="C5D9F1"/>
            </w:tcBorders>
            <w:shd w:val="clear" w:color="auto" w:fill="auto"/>
            <w:vAlign w:val="center"/>
            <w:hideMark/>
          </w:tcPr>
          <w:p w14:paraId="3EEF1EB4"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2.6</w:t>
            </w:r>
          </w:p>
        </w:tc>
        <w:tc>
          <w:tcPr>
            <w:tcW w:w="850" w:type="dxa"/>
            <w:tcBorders>
              <w:top w:val="nil"/>
              <w:left w:val="nil"/>
              <w:bottom w:val="single" w:sz="4" w:space="0" w:color="C5D9F1"/>
              <w:right w:val="single" w:sz="4" w:space="0" w:color="C5D9F1"/>
            </w:tcBorders>
            <w:shd w:val="clear" w:color="auto" w:fill="auto"/>
            <w:vAlign w:val="center"/>
            <w:hideMark/>
          </w:tcPr>
          <w:p w14:paraId="7679AC6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3.05</w:t>
            </w:r>
          </w:p>
        </w:tc>
      </w:tr>
      <w:tr w:rsidR="00741556" w:rsidRPr="00741556" w14:paraId="33A46BD6"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6A23CFF8"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Tendencia 3: Persistencia de la discriminación</w:t>
            </w:r>
          </w:p>
        </w:tc>
        <w:tc>
          <w:tcPr>
            <w:tcW w:w="1559" w:type="dxa"/>
            <w:tcBorders>
              <w:top w:val="nil"/>
              <w:left w:val="nil"/>
              <w:bottom w:val="single" w:sz="4" w:space="0" w:color="C5D9F1"/>
              <w:right w:val="single" w:sz="4" w:space="0" w:color="C5D9F1"/>
            </w:tcBorders>
            <w:shd w:val="clear" w:color="000000" w:fill="C5D9F1"/>
            <w:vAlign w:val="center"/>
            <w:hideMark/>
          </w:tcPr>
          <w:p w14:paraId="7AEE3EF2"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4.8</w:t>
            </w:r>
          </w:p>
        </w:tc>
        <w:tc>
          <w:tcPr>
            <w:tcW w:w="1418" w:type="dxa"/>
            <w:tcBorders>
              <w:top w:val="nil"/>
              <w:left w:val="nil"/>
              <w:bottom w:val="single" w:sz="4" w:space="0" w:color="C5D9F1"/>
              <w:right w:val="single" w:sz="4" w:space="0" w:color="C5D9F1"/>
            </w:tcBorders>
            <w:shd w:val="clear" w:color="000000" w:fill="C5D9F1"/>
            <w:vAlign w:val="center"/>
            <w:hideMark/>
          </w:tcPr>
          <w:p w14:paraId="20F1D2A9"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3.4</w:t>
            </w:r>
          </w:p>
        </w:tc>
        <w:tc>
          <w:tcPr>
            <w:tcW w:w="850" w:type="dxa"/>
            <w:tcBorders>
              <w:top w:val="nil"/>
              <w:left w:val="nil"/>
              <w:bottom w:val="single" w:sz="4" w:space="0" w:color="C5D9F1"/>
              <w:right w:val="single" w:sz="4" w:space="0" w:color="C5D9F1"/>
            </w:tcBorders>
            <w:shd w:val="clear" w:color="000000" w:fill="C5D9F1"/>
            <w:vAlign w:val="center"/>
            <w:hideMark/>
          </w:tcPr>
          <w:p w14:paraId="782B63E6"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4.10</w:t>
            </w:r>
          </w:p>
        </w:tc>
      </w:tr>
      <w:tr w:rsidR="00741556" w:rsidRPr="00741556" w14:paraId="7034C541"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45C9BF31"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Tendencia 4: Persistente desigualdad de género</w:t>
            </w:r>
          </w:p>
        </w:tc>
        <w:tc>
          <w:tcPr>
            <w:tcW w:w="1559" w:type="dxa"/>
            <w:tcBorders>
              <w:top w:val="nil"/>
              <w:left w:val="nil"/>
              <w:bottom w:val="single" w:sz="4" w:space="0" w:color="C5D9F1"/>
              <w:right w:val="single" w:sz="4" w:space="0" w:color="C5D9F1"/>
            </w:tcBorders>
            <w:shd w:val="clear" w:color="auto" w:fill="auto"/>
            <w:vAlign w:val="center"/>
            <w:hideMark/>
          </w:tcPr>
          <w:p w14:paraId="67B89B75"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4.2</w:t>
            </w:r>
          </w:p>
        </w:tc>
        <w:tc>
          <w:tcPr>
            <w:tcW w:w="1418" w:type="dxa"/>
            <w:tcBorders>
              <w:top w:val="nil"/>
              <w:left w:val="nil"/>
              <w:bottom w:val="single" w:sz="4" w:space="0" w:color="C5D9F1"/>
              <w:right w:val="single" w:sz="4" w:space="0" w:color="C5D9F1"/>
            </w:tcBorders>
            <w:shd w:val="clear" w:color="auto" w:fill="auto"/>
            <w:vAlign w:val="center"/>
            <w:hideMark/>
          </w:tcPr>
          <w:p w14:paraId="3030BD7C"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2.7</w:t>
            </w:r>
          </w:p>
        </w:tc>
        <w:tc>
          <w:tcPr>
            <w:tcW w:w="850" w:type="dxa"/>
            <w:tcBorders>
              <w:top w:val="nil"/>
              <w:left w:val="nil"/>
              <w:bottom w:val="single" w:sz="4" w:space="0" w:color="C5D9F1"/>
              <w:right w:val="single" w:sz="4" w:space="0" w:color="C5D9F1"/>
            </w:tcBorders>
            <w:shd w:val="clear" w:color="auto" w:fill="auto"/>
            <w:vAlign w:val="center"/>
            <w:hideMark/>
          </w:tcPr>
          <w:p w14:paraId="58E1F9B0"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3.45</w:t>
            </w:r>
          </w:p>
        </w:tc>
      </w:tr>
      <w:tr w:rsidR="00741556" w:rsidRPr="00741556" w14:paraId="1F2CEFA6"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3380332B"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Tendencia 5: Incremento de la Informalidad</w:t>
            </w:r>
          </w:p>
        </w:tc>
        <w:tc>
          <w:tcPr>
            <w:tcW w:w="1559" w:type="dxa"/>
            <w:tcBorders>
              <w:top w:val="nil"/>
              <w:left w:val="nil"/>
              <w:bottom w:val="single" w:sz="4" w:space="0" w:color="C5D9F1"/>
              <w:right w:val="single" w:sz="4" w:space="0" w:color="C5D9F1"/>
            </w:tcBorders>
            <w:shd w:val="clear" w:color="000000" w:fill="C5D9F1"/>
            <w:vAlign w:val="center"/>
            <w:hideMark/>
          </w:tcPr>
          <w:p w14:paraId="5837C978"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3.7</w:t>
            </w:r>
          </w:p>
        </w:tc>
        <w:tc>
          <w:tcPr>
            <w:tcW w:w="1418" w:type="dxa"/>
            <w:tcBorders>
              <w:top w:val="nil"/>
              <w:left w:val="nil"/>
              <w:bottom w:val="single" w:sz="4" w:space="0" w:color="C5D9F1"/>
              <w:right w:val="single" w:sz="4" w:space="0" w:color="C5D9F1"/>
            </w:tcBorders>
            <w:shd w:val="clear" w:color="000000" w:fill="C5D9F1"/>
            <w:vAlign w:val="center"/>
            <w:hideMark/>
          </w:tcPr>
          <w:p w14:paraId="6F38DA0E"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2.4</w:t>
            </w:r>
          </w:p>
        </w:tc>
        <w:tc>
          <w:tcPr>
            <w:tcW w:w="850" w:type="dxa"/>
            <w:tcBorders>
              <w:top w:val="nil"/>
              <w:left w:val="nil"/>
              <w:bottom w:val="single" w:sz="4" w:space="0" w:color="C5D9F1"/>
              <w:right w:val="single" w:sz="4" w:space="0" w:color="C5D9F1"/>
            </w:tcBorders>
            <w:shd w:val="clear" w:color="000000" w:fill="C5D9F1"/>
            <w:vAlign w:val="center"/>
            <w:hideMark/>
          </w:tcPr>
          <w:p w14:paraId="731246A4"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3.05</w:t>
            </w:r>
          </w:p>
        </w:tc>
      </w:tr>
      <w:tr w:rsidR="00741556" w:rsidRPr="00741556" w14:paraId="5B3B132B"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19F286B4"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1: Crisis alimentaria</w:t>
            </w:r>
          </w:p>
        </w:tc>
        <w:tc>
          <w:tcPr>
            <w:tcW w:w="1559" w:type="dxa"/>
            <w:tcBorders>
              <w:top w:val="nil"/>
              <w:left w:val="nil"/>
              <w:bottom w:val="single" w:sz="4" w:space="0" w:color="C5D9F1"/>
              <w:right w:val="single" w:sz="4" w:space="0" w:color="C5D9F1"/>
            </w:tcBorders>
            <w:shd w:val="clear" w:color="auto" w:fill="auto"/>
            <w:vAlign w:val="center"/>
            <w:hideMark/>
          </w:tcPr>
          <w:p w14:paraId="0826613D"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w:t>
            </w:r>
          </w:p>
        </w:tc>
        <w:tc>
          <w:tcPr>
            <w:tcW w:w="1418" w:type="dxa"/>
            <w:tcBorders>
              <w:top w:val="nil"/>
              <w:left w:val="nil"/>
              <w:bottom w:val="single" w:sz="4" w:space="0" w:color="C5D9F1"/>
              <w:right w:val="single" w:sz="4" w:space="0" w:color="C5D9F1"/>
            </w:tcBorders>
            <w:shd w:val="clear" w:color="auto" w:fill="auto"/>
            <w:vAlign w:val="center"/>
            <w:hideMark/>
          </w:tcPr>
          <w:p w14:paraId="436D1D54"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3.5</w:t>
            </w:r>
          </w:p>
        </w:tc>
        <w:tc>
          <w:tcPr>
            <w:tcW w:w="850" w:type="dxa"/>
            <w:tcBorders>
              <w:top w:val="nil"/>
              <w:left w:val="nil"/>
              <w:bottom w:val="single" w:sz="4" w:space="0" w:color="C5D9F1"/>
              <w:right w:val="single" w:sz="4" w:space="0" w:color="C5D9F1"/>
            </w:tcBorders>
            <w:shd w:val="clear" w:color="auto" w:fill="auto"/>
            <w:vAlign w:val="center"/>
            <w:hideMark/>
          </w:tcPr>
          <w:p w14:paraId="4C0AF3E2"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3.70</w:t>
            </w:r>
          </w:p>
        </w:tc>
      </w:tr>
      <w:tr w:rsidR="00741556" w:rsidRPr="00741556" w14:paraId="7ADB86DB"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045B524F"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2: Corrupción en el sistema de justicia</w:t>
            </w:r>
          </w:p>
        </w:tc>
        <w:tc>
          <w:tcPr>
            <w:tcW w:w="1559" w:type="dxa"/>
            <w:tcBorders>
              <w:top w:val="nil"/>
              <w:left w:val="nil"/>
              <w:bottom w:val="single" w:sz="4" w:space="0" w:color="C5D9F1"/>
              <w:right w:val="single" w:sz="4" w:space="0" w:color="C5D9F1"/>
            </w:tcBorders>
            <w:shd w:val="clear" w:color="000000" w:fill="C5D9F1"/>
            <w:vAlign w:val="center"/>
            <w:hideMark/>
          </w:tcPr>
          <w:p w14:paraId="3E715393"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4.7</w:t>
            </w:r>
          </w:p>
        </w:tc>
        <w:tc>
          <w:tcPr>
            <w:tcW w:w="1418" w:type="dxa"/>
            <w:tcBorders>
              <w:top w:val="nil"/>
              <w:left w:val="nil"/>
              <w:bottom w:val="single" w:sz="4" w:space="0" w:color="C5D9F1"/>
              <w:right w:val="single" w:sz="4" w:space="0" w:color="C5D9F1"/>
            </w:tcBorders>
            <w:shd w:val="clear" w:color="000000" w:fill="C5D9F1"/>
            <w:vAlign w:val="center"/>
            <w:hideMark/>
          </w:tcPr>
          <w:p w14:paraId="1CA0150E"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3.1</w:t>
            </w:r>
          </w:p>
        </w:tc>
        <w:tc>
          <w:tcPr>
            <w:tcW w:w="850" w:type="dxa"/>
            <w:tcBorders>
              <w:top w:val="nil"/>
              <w:left w:val="nil"/>
              <w:bottom w:val="single" w:sz="4" w:space="0" w:color="C5D9F1"/>
              <w:right w:val="single" w:sz="4" w:space="0" w:color="C5D9F1"/>
            </w:tcBorders>
            <w:shd w:val="clear" w:color="000000" w:fill="C5D9F1"/>
            <w:vAlign w:val="center"/>
            <w:hideMark/>
          </w:tcPr>
          <w:p w14:paraId="44548E15"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3.90</w:t>
            </w:r>
          </w:p>
        </w:tc>
      </w:tr>
      <w:tr w:rsidR="00741556" w:rsidRPr="00741556" w14:paraId="4960CE8C"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52D1677C"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3: Exacerbación de la inseguridad ciudadana</w:t>
            </w:r>
          </w:p>
        </w:tc>
        <w:tc>
          <w:tcPr>
            <w:tcW w:w="1559" w:type="dxa"/>
            <w:tcBorders>
              <w:top w:val="nil"/>
              <w:left w:val="nil"/>
              <w:bottom w:val="single" w:sz="4" w:space="0" w:color="C5D9F1"/>
              <w:right w:val="single" w:sz="4" w:space="0" w:color="C5D9F1"/>
            </w:tcBorders>
            <w:shd w:val="clear" w:color="auto" w:fill="auto"/>
            <w:vAlign w:val="center"/>
            <w:hideMark/>
          </w:tcPr>
          <w:p w14:paraId="467BD77D"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4.1</w:t>
            </w:r>
          </w:p>
        </w:tc>
        <w:tc>
          <w:tcPr>
            <w:tcW w:w="1418" w:type="dxa"/>
            <w:tcBorders>
              <w:top w:val="nil"/>
              <w:left w:val="nil"/>
              <w:bottom w:val="single" w:sz="4" w:space="0" w:color="C5D9F1"/>
              <w:right w:val="single" w:sz="4" w:space="0" w:color="C5D9F1"/>
            </w:tcBorders>
            <w:shd w:val="clear" w:color="auto" w:fill="auto"/>
            <w:vAlign w:val="center"/>
            <w:hideMark/>
          </w:tcPr>
          <w:p w14:paraId="1806AF47"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2.3</w:t>
            </w:r>
          </w:p>
        </w:tc>
        <w:tc>
          <w:tcPr>
            <w:tcW w:w="850" w:type="dxa"/>
            <w:tcBorders>
              <w:top w:val="nil"/>
              <w:left w:val="nil"/>
              <w:bottom w:val="single" w:sz="4" w:space="0" w:color="C5D9F1"/>
              <w:right w:val="single" w:sz="4" w:space="0" w:color="C5D9F1"/>
            </w:tcBorders>
            <w:shd w:val="clear" w:color="auto" w:fill="auto"/>
            <w:vAlign w:val="center"/>
            <w:hideMark/>
          </w:tcPr>
          <w:p w14:paraId="537EFA9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3.20</w:t>
            </w:r>
          </w:p>
        </w:tc>
      </w:tr>
      <w:tr w:rsidR="00741556" w:rsidRPr="00741556" w14:paraId="73149AA7"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21E09A37"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4: Colapso o crisis del Estado</w:t>
            </w:r>
          </w:p>
        </w:tc>
        <w:tc>
          <w:tcPr>
            <w:tcW w:w="1559" w:type="dxa"/>
            <w:tcBorders>
              <w:top w:val="nil"/>
              <w:left w:val="nil"/>
              <w:bottom w:val="single" w:sz="4" w:space="0" w:color="C5D9F1"/>
              <w:right w:val="single" w:sz="4" w:space="0" w:color="C5D9F1"/>
            </w:tcBorders>
            <w:shd w:val="clear" w:color="000000" w:fill="C5D9F1"/>
            <w:vAlign w:val="center"/>
            <w:hideMark/>
          </w:tcPr>
          <w:p w14:paraId="40890327"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4.3</w:t>
            </w:r>
          </w:p>
        </w:tc>
        <w:tc>
          <w:tcPr>
            <w:tcW w:w="1418" w:type="dxa"/>
            <w:tcBorders>
              <w:top w:val="nil"/>
              <w:left w:val="nil"/>
              <w:bottom w:val="single" w:sz="4" w:space="0" w:color="C5D9F1"/>
              <w:right w:val="single" w:sz="4" w:space="0" w:color="C5D9F1"/>
            </w:tcBorders>
            <w:shd w:val="clear" w:color="000000" w:fill="C5D9F1"/>
            <w:vAlign w:val="center"/>
            <w:hideMark/>
          </w:tcPr>
          <w:p w14:paraId="634ABA78"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3.2</w:t>
            </w:r>
          </w:p>
        </w:tc>
        <w:tc>
          <w:tcPr>
            <w:tcW w:w="850" w:type="dxa"/>
            <w:tcBorders>
              <w:top w:val="nil"/>
              <w:left w:val="nil"/>
              <w:bottom w:val="single" w:sz="4" w:space="0" w:color="C5D9F1"/>
              <w:right w:val="single" w:sz="4" w:space="0" w:color="C5D9F1"/>
            </w:tcBorders>
            <w:shd w:val="clear" w:color="000000" w:fill="C5D9F1"/>
            <w:vAlign w:val="center"/>
            <w:hideMark/>
          </w:tcPr>
          <w:p w14:paraId="44E07C7D"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3.75</w:t>
            </w:r>
          </w:p>
        </w:tc>
      </w:tr>
      <w:tr w:rsidR="00741556" w:rsidRPr="00741556" w14:paraId="791847EE"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787DF14D"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5: Colapso del sistema sanitario</w:t>
            </w:r>
          </w:p>
        </w:tc>
        <w:tc>
          <w:tcPr>
            <w:tcW w:w="1559" w:type="dxa"/>
            <w:tcBorders>
              <w:top w:val="nil"/>
              <w:left w:val="nil"/>
              <w:bottom w:val="single" w:sz="4" w:space="0" w:color="C5D9F1"/>
              <w:right w:val="single" w:sz="4" w:space="0" w:color="C5D9F1"/>
            </w:tcBorders>
            <w:shd w:val="clear" w:color="auto" w:fill="auto"/>
            <w:vAlign w:val="center"/>
            <w:hideMark/>
          </w:tcPr>
          <w:p w14:paraId="129F01E6"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4.4</w:t>
            </w:r>
          </w:p>
        </w:tc>
        <w:tc>
          <w:tcPr>
            <w:tcW w:w="1418" w:type="dxa"/>
            <w:tcBorders>
              <w:top w:val="nil"/>
              <w:left w:val="nil"/>
              <w:bottom w:val="single" w:sz="4" w:space="0" w:color="C5D9F1"/>
              <w:right w:val="single" w:sz="4" w:space="0" w:color="C5D9F1"/>
            </w:tcBorders>
            <w:shd w:val="clear" w:color="auto" w:fill="auto"/>
            <w:vAlign w:val="center"/>
            <w:hideMark/>
          </w:tcPr>
          <w:p w14:paraId="79188FD2"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3.6</w:t>
            </w:r>
          </w:p>
        </w:tc>
        <w:tc>
          <w:tcPr>
            <w:tcW w:w="850" w:type="dxa"/>
            <w:tcBorders>
              <w:top w:val="nil"/>
              <w:left w:val="nil"/>
              <w:bottom w:val="single" w:sz="4" w:space="0" w:color="C5D9F1"/>
              <w:right w:val="single" w:sz="4" w:space="0" w:color="C5D9F1"/>
            </w:tcBorders>
            <w:shd w:val="clear" w:color="auto" w:fill="auto"/>
            <w:vAlign w:val="center"/>
            <w:hideMark/>
          </w:tcPr>
          <w:p w14:paraId="3E525F21"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4.00</w:t>
            </w:r>
          </w:p>
        </w:tc>
      </w:tr>
      <w:tr w:rsidR="00741556" w:rsidRPr="00741556" w14:paraId="3CB13449"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338C7896"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Riesgo 6: Desastres naturales y fenómenos meteorológicos extremos</w:t>
            </w:r>
          </w:p>
        </w:tc>
        <w:tc>
          <w:tcPr>
            <w:tcW w:w="1559" w:type="dxa"/>
            <w:tcBorders>
              <w:top w:val="nil"/>
              <w:left w:val="nil"/>
              <w:bottom w:val="single" w:sz="4" w:space="0" w:color="C5D9F1"/>
              <w:right w:val="single" w:sz="4" w:space="0" w:color="C5D9F1"/>
            </w:tcBorders>
            <w:shd w:val="clear" w:color="000000" w:fill="C5D9F1"/>
            <w:vAlign w:val="center"/>
            <w:hideMark/>
          </w:tcPr>
          <w:p w14:paraId="2EFAE78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4.2</w:t>
            </w:r>
          </w:p>
        </w:tc>
        <w:tc>
          <w:tcPr>
            <w:tcW w:w="1418" w:type="dxa"/>
            <w:tcBorders>
              <w:top w:val="nil"/>
              <w:left w:val="nil"/>
              <w:bottom w:val="single" w:sz="4" w:space="0" w:color="C5D9F1"/>
              <w:right w:val="single" w:sz="4" w:space="0" w:color="C5D9F1"/>
            </w:tcBorders>
            <w:shd w:val="clear" w:color="000000" w:fill="C5D9F1"/>
            <w:vAlign w:val="center"/>
            <w:hideMark/>
          </w:tcPr>
          <w:p w14:paraId="6A9152D3"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3.7</w:t>
            </w:r>
          </w:p>
        </w:tc>
        <w:tc>
          <w:tcPr>
            <w:tcW w:w="850" w:type="dxa"/>
            <w:tcBorders>
              <w:top w:val="nil"/>
              <w:left w:val="nil"/>
              <w:bottom w:val="single" w:sz="4" w:space="0" w:color="C5D9F1"/>
              <w:right w:val="single" w:sz="4" w:space="0" w:color="C5D9F1"/>
            </w:tcBorders>
            <w:shd w:val="clear" w:color="000000" w:fill="C5D9F1"/>
            <w:vAlign w:val="center"/>
            <w:hideMark/>
          </w:tcPr>
          <w:p w14:paraId="6423639C"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3.95</w:t>
            </w:r>
          </w:p>
        </w:tc>
      </w:tr>
      <w:tr w:rsidR="00741556" w:rsidRPr="00741556" w14:paraId="6B217E99"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752F9B79"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Oportunidad 1: Mejoramiento de la infraestructura vial y de telecomunicaciones a nivel nacional</w:t>
            </w:r>
          </w:p>
        </w:tc>
        <w:tc>
          <w:tcPr>
            <w:tcW w:w="1559" w:type="dxa"/>
            <w:tcBorders>
              <w:top w:val="nil"/>
              <w:left w:val="nil"/>
              <w:bottom w:val="single" w:sz="4" w:space="0" w:color="C5D9F1"/>
              <w:right w:val="single" w:sz="4" w:space="0" w:color="C5D9F1"/>
            </w:tcBorders>
            <w:shd w:val="clear" w:color="auto" w:fill="auto"/>
            <w:vAlign w:val="center"/>
            <w:hideMark/>
          </w:tcPr>
          <w:p w14:paraId="3E6C71AF"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3.4</w:t>
            </w:r>
          </w:p>
        </w:tc>
        <w:tc>
          <w:tcPr>
            <w:tcW w:w="1418" w:type="dxa"/>
            <w:tcBorders>
              <w:top w:val="nil"/>
              <w:left w:val="nil"/>
              <w:bottom w:val="single" w:sz="4" w:space="0" w:color="C5D9F1"/>
              <w:right w:val="single" w:sz="4" w:space="0" w:color="C5D9F1"/>
            </w:tcBorders>
            <w:shd w:val="clear" w:color="auto" w:fill="auto"/>
            <w:vAlign w:val="center"/>
            <w:hideMark/>
          </w:tcPr>
          <w:p w14:paraId="615222CF"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w:t>
            </w:r>
          </w:p>
        </w:tc>
        <w:tc>
          <w:tcPr>
            <w:tcW w:w="850" w:type="dxa"/>
            <w:tcBorders>
              <w:top w:val="nil"/>
              <w:left w:val="nil"/>
              <w:bottom w:val="single" w:sz="4" w:space="0" w:color="C5D9F1"/>
              <w:right w:val="single" w:sz="4" w:space="0" w:color="C5D9F1"/>
            </w:tcBorders>
            <w:shd w:val="clear" w:color="auto" w:fill="auto"/>
            <w:vAlign w:val="center"/>
            <w:hideMark/>
          </w:tcPr>
          <w:p w14:paraId="270E500B"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3.65</w:t>
            </w:r>
          </w:p>
        </w:tc>
      </w:tr>
      <w:tr w:rsidR="00741556" w:rsidRPr="00741556" w14:paraId="2CE99388"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7F02B428"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Oportunidad 2: Aprovechamiento sostenible de los bosques</w:t>
            </w:r>
          </w:p>
        </w:tc>
        <w:tc>
          <w:tcPr>
            <w:tcW w:w="1559" w:type="dxa"/>
            <w:tcBorders>
              <w:top w:val="nil"/>
              <w:left w:val="nil"/>
              <w:bottom w:val="single" w:sz="4" w:space="0" w:color="C5D9F1"/>
              <w:right w:val="single" w:sz="4" w:space="0" w:color="C5D9F1"/>
            </w:tcBorders>
            <w:shd w:val="clear" w:color="000000" w:fill="C5D9F1"/>
            <w:vAlign w:val="center"/>
            <w:hideMark/>
          </w:tcPr>
          <w:p w14:paraId="25C6570C"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2.1</w:t>
            </w:r>
          </w:p>
        </w:tc>
        <w:tc>
          <w:tcPr>
            <w:tcW w:w="1418" w:type="dxa"/>
            <w:tcBorders>
              <w:top w:val="nil"/>
              <w:left w:val="nil"/>
              <w:bottom w:val="single" w:sz="4" w:space="0" w:color="C5D9F1"/>
              <w:right w:val="single" w:sz="4" w:space="0" w:color="C5D9F1"/>
            </w:tcBorders>
            <w:shd w:val="clear" w:color="000000" w:fill="C5D9F1"/>
            <w:vAlign w:val="center"/>
            <w:hideMark/>
          </w:tcPr>
          <w:p w14:paraId="45062C38"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3.5</w:t>
            </w:r>
          </w:p>
        </w:tc>
        <w:tc>
          <w:tcPr>
            <w:tcW w:w="850" w:type="dxa"/>
            <w:tcBorders>
              <w:top w:val="nil"/>
              <w:left w:val="nil"/>
              <w:bottom w:val="single" w:sz="4" w:space="0" w:color="C5D9F1"/>
              <w:right w:val="single" w:sz="4" w:space="0" w:color="C5D9F1"/>
            </w:tcBorders>
            <w:shd w:val="clear" w:color="000000" w:fill="C5D9F1"/>
            <w:vAlign w:val="center"/>
            <w:hideMark/>
          </w:tcPr>
          <w:p w14:paraId="18DB376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2.80</w:t>
            </w:r>
          </w:p>
        </w:tc>
      </w:tr>
      <w:tr w:rsidR="00741556" w:rsidRPr="00741556" w14:paraId="1CED2133"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17CDA0D3"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Oportunidad 3: Mayor aprovechamiento de las energías renovables</w:t>
            </w:r>
          </w:p>
        </w:tc>
        <w:tc>
          <w:tcPr>
            <w:tcW w:w="1559" w:type="dxa"/>
            <w:tcBorders>
              <w:top w:val="nil"/>
              <w:left w:val="nil"/>
              <w:bottom w:val="single" w:sz="4" w:space="0" w:color="C5D9F1"/>
              <w:right w:val="single" w:sz="4" w:space="0" w:color="C5D9F1"/>
            </w:tcBorders>
            <w:shd w:val="clear" w:color="auto" w:fill="auto"/>
            <w:vAlign w:val="center"/>
            <w:hideMark/>
          </w:tcPr>
          <w:p w14:paraId="469F7F04"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2.5</w:t>
            </w:r>
          </w:p>
        </w:tc>
        <w:tc>
          <w:tcPr>
            <w:tcW w:w="1418" w:type="dxa"/>
            <w:tcBorders>
              <w:top w:val="nil"/>
              <w:left w:val="nil"/>
              <w:bottom w:val="single" w:sz="4" w:space="0" w:color="C5D9F1"/>
              <w:right w:val="single" w:sz="4" w:space="0" w:color="C5D9F1"/>
            </w:tcBorders>
            <w:shd w:val="clear" w:color="auto" w:fill="auto"/>
            <w:vAlign w:val="center"/>
            <w:hideMark/>
          </w:tcPr>
          <w:p w14:paraId="6FD8976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3.7</w:t>
            </w:r>
          </w:p>
        </w:tc>
        <w:tc>
          <w:tcPr>
            <w:tcW w:w="850" w:type="dxa"/>
            <w:tcBorders>
              <w:top w:val="nil"/>
              <w:left w:val="nil"/>
              <w:bottom w:val="single" w:sz="4" w:space="0" w:color="C5D9F1"/>
              <w:right w:val="single" w:sz="4" w:space="0" w:color="C5D9F1"/>
            </w:tcBorders>
            <w:shd w:val="clear" w:color="auto" w:fill="auto"/>
            <w:vAlign w:val="center"/>
            <w:hideMark/>
          </w:tcPr>
          <w:p w14:paraId="6335AAF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3.10</w:t>
            </w:r>
          </w:p>
        </w:tc>
      </w:tr>
      <w:tr w:rsidR="00741556" w:rsidRPr="00741556" w14:paraId="33E70B50"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000000" w:fill="C5D9F1"/>
            <w:vAlign w:val="center"/>
            <w:hideMark/>
          </w:tcPr>
          <w:p w14:paraId="501F55FA"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lastRenderedPageBreak/>
              <w:t>Oportunidad 4: Fortalecimiento y modernización del Estado</w:t>
            </w:r>
          </w:p>
        </w:tc>
        <w:tc>
          <w:tcPr>
            <w:tcW w:w="1559" w:type="dxa"/>
            <w:tcBorders>
              <w:top w:val="nil"/>
              <w:left w:val="nil"/>
              <w:bottom w:val="single" w:sz="4" w:space="0" w:color="C5D9F1"/>
              <w:right w:val="single" w:sz="4" w:space="0" w:color="C5D9F1"/>
            </w:tcBorders>
            <w:shd w:val="clear" w:color="000000" w:fill="C5D9F1"/>
            <w:vAlign w:val="center"/>
            <w:hideMark/>
          </w:tcPr>
          <w:p w14:paraId="5D32375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2.0</w:t>
            </w:r>
          </w:p>
        </w:tc>
        <w:tc>
          <w:tcPr>
            <w:tcW w:w="1418" w:type="dxa"/>
            <w:tcBorders>
              <w:top w:val="nil"/>
              <w:left w:val="nil"/>
              <w:bottom w:val="single" w:sz="4" w:space="0" w:color="C5D9F1"/>
              <w:right w:val="single" w:sz="4" w:space="0" w:color="C5D9F1"/>
            </w:tcBorders>
            <w:shd w:val="clear" w:color="000000" w:fill="C5D9F1"/>
            <w:vAlign w:val="center"/>
            <w:hideMark/>
          </w:tcPr>
          <w:p w14:paraId="6A82683C"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3.9</w:t>
            </w:r>
          </w:p>
        </w:tc>
        <w:tc>
          <w:tcPr>
            <w:tcW w:w="850" w:type="dxa"/>
            <w:tcBorders>
              <w:top w:val="nil"/>
              <w:left w:val="nil"/>
              <w:bottom w:val="single" w:sz="4" w:space="0" w:color="C5D9F1"/>
              <w:right w:val="single" w:sz="4" w:space="0" w:color="C5D9F1"/>
            </w:tcBorders>
            <w:shd w:val="clear" w:color="000000" w:fill="C5D9F1"/>
            <w:vAlign w:val="center"/>
            <w:hideMark/>
          </w:tcPr>
          <w:p w14:paraId="27E5BF42"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2.95</w:t>
            </w:r>
          </w:p>
        </w:tc>
      </w:tr>
      <w:tr w:rsidR="00741556" w:rsidRPr="00741556" w14:paraId="5AD7D058" w14:textId="77777777" w:rsidTr="0050784C">
        <w:trPr>
          <w:trHeight w:val="20"/>
        </w:trPr>
        <w:tc>
          <w:tcPr>
            <w:tcW w:w="4678" w:type="dxa"/>
            <w:gridSpan w:val="2"/>
            <w:tcBorders>
              <w:top w:val="single" w:sz="4" w:space="0" w:color="C5D9F1"/>
              <w:left w:val="single" w:sz="4" w:space="0" w:color="C5D9F1"/>
              <w:bottom w:val="single" w:sz="4" w:space="0" w:color="C5D9F1"/>
              <w:right w:val="single" w:sz="4" w:space="0" w:color="C5D9F1"/>
            </w:tcBorders>
            <w:shd w:val="clear" w:color="auto" w:fill="auto"/>
            <w:vAlign w:val="center"/>
            <w:hideMark/>
          </w:tcPr>
          <w:p w14:paraId="41A9C8B7" w14:textId="77777777" w:rsidR="00741556" w:rsidRPr="00741556" w:rsidRDefault="00741556" w:rsidP="00741556">
            <w:pPr>
              <w:spacing w:after="0" w:line="240" w:lineRule="auto"/>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Oportunidad 5: Universalización del uso de tecnología e innovación en educación</w:t>
            </w:r>
          </w:p>
        </w:tc>
        <w:tc>
          <w:tcPr>
            <w:tcW w:w="1559" w:type="dxa"/>
            <w:tcBorders>
              <w:top w:val="nil"/>
              <w:left w:val="nil"/>
              <w:bottom w:val="single" w:sz="4" w:space="0" w:color="C5D9F1"/>
              <w:right w:val="single" w:sz="4" w:space="0" w:color="C5D9F1"/>
            </w:tcBorders>
            <w:shd w:val="clear" w:color="auto" w:fill="auto"/>
            <w:vAlign w:val="center"/>
            <w:hideMark/>
          </w:tcPr>
          <w:p w14:paraId="2985E75A"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3.3</w:t>
            </w:r>
          </w:p>
        </w:tc>
        <w:tc>
          <w:tcPr>
            <w:tcW w:w="1418" w:type="dxa"/>
            <w:tcBorders>
              <w:top w:val="nil"/>
              <w:left w:val="nil"/>
              <w:bottom w:val="single" w:sz="4" w:space="0" w:color="C5D9F1"/>
              <w:right w:val="single" w:sz="4" w:space="0" w:color="C5D9F1"/>
            </w:tcBorders>
            <w:shd w:val="clear" w:color="auto" w:fill="auto"/>
            <w:vAlign w:val="center"/>
            <w:hideMark/>
          </w:tcPr>
          <w:p w14:paraId="11093D7E"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3.6</w:t>
            </w:r>
          </w:p>
        </w:tc>
        <w:tc>
          <w:tcPr>
            <w:tcW w:w="850" w:type="dxa"/>
            <w:tcBorders>
              <w:top w:val="nil"/>
              <w:left w:val="nil"/>
              <w:bottom w:val="single" w:sz="4" w:space="0" w:color="C5D9F1"/>
              <w:right w:val="single" w:sz="4" w:space="0" w:color="C5D9F1"/>
            </w:tcBorders>
            <w:shd w:val="clear" w:color="auto" w:fill="auto"/>
            <w:vAlign w:val="center"/>
            <w:hideMark/>
          </w:tcPr>
          <w:p w14:paraId="2A88BD6D" w14:textId="77777777" w:rsidR="00741556" w:rsidRPr="00741556" w:rsidRDefault="00741556" w:rsidP="00741556">
            <w:pPr>
              <w:spacing w:after="0" w:line="240" w:lineRule="auto"/>
              <w:jc w:val="center"/>
              <w:rPr>
                <w:rFonts w:ascii="Calibri" w:eastAsia="Times New Roman" w:hAnsi="Calibri" w:cs="Calibri"/>
                <w:color w:val="000000"/>
                <w:kern w:val="0"/>
                <w:sz w:val="16"/>
                <w:szCs w:val="16"/>
                <w:lang w:eastAsia="es-PE"/>
                <w14:ligatures w14:val="none"/>
              </w:rPr>
            </w:pPr>
            <w:r w:rsidRPr="00741556">
              <w:rPr>
                <w:rFonts w:ascii="Calibri" w:eastAsia="Times New Roman" w:hAnsi="Calibri" w:cs="Calibri"/>
                <w:color w:val="000000"/>
                <w:kern w:val="0"/>
                <w:sz w:val="16"/>
                <w:szCs w:val="16"/>
                <w:lang w:eastAsia="es-PE"/>
                <w14:ligatures w14:val="none"/>
              </w:rPr>
              <w:t>3.45</w:t>
            </w:r>
          </w:p>
        </w:tc>
      </w:tr>
    </w:tbl>
    <w:p w14:paraId="27ECF4BA" w14:textId="0186D483" w:rsidR="00741556" w:rsidRDefault="002B1D1A" w:rsidP="002B1D1A">
      <w:pPr>
        <w:spacing w:before="100" w:beforeAutospacing="1" w:after="100" w:afterAutospacing="1" w:line="288" w:lineRule="auto"/>
        <w:ind w:left="425"/>
        <w:jc w:val="right"/>
        <w:rPr>
          <w:sz w:val="20"/>
        </w:rPr>
      </w:pPr>
      <w:r w:rsidRPr="00FA7FF4">
        <w:rPr>
          <w:sz w:val="16"/>
          <w:szCs w:val="18"/>
        </w:rPr>
        <w:t xml:space="preserve">Fuente: </w:t>
      </w:r>
      <w:del w:id="1345" w:author="Direccion de Politicas y Gestion en Derechos Humanos 14" w:date="2023-12-14T10:31:00Z">
        <w:r w:rsidRPr="00FA7FF4" w:rsidDel="00DC3106">
          <w:rPr>
            <w:sz w:val="16"/>
            <w:szCs w:val="18"/>
          </w:rPr>
          <w:delText>Estudio prospectivo: “El futuro de los derechos humanos en el Perú”</w:delText>
        </w:r>
      </w:del>
      <w:ins w:id="1346" w:author="Direccion de Politicas y Gestion en Derechos Humanos 14" w:date="2023-12-14T10:31:00Z">
        <w:r w:rsidR="00DC3106">
          <w:rPr>
            <w:sz w:val="16"/>
            <w:szCs w:val="18"/>
          </w:rPr>
          <w:t>Estudio prospectivo sobre los derechos humanos en el Perú</w:t>
        </w:r>
      </w:ins>
    </w:p>
    <w:p w14:paraId="00E8A5D0" w14:textId="1E57DABD" w:rsidR="006A141C" w:rsidRPr="006A141C" w:rsidRDefault="006A141C" w:rsidP="006A141C">
      <w:pPr>
        <w:spacing w:before="100" w:beforeAutospacing="1" w:after="100" w:afterAutospacing="1" w:line="288" w:lineRule="auto"/>
        <w:jc w:val="both"/>
        <w:rPr>
          <w:sz w:val="20"/>
        </w:rPr>
      </w:pPr>
      <w:r w:rsidRPr="006A141C">
        <w:rPr>
          <w:sz w:val="20"/>
        </w:rPr>
        <w:t xml:space="preserve">En consonancia con el proceso metodológico de los ejes de Peter Schwartz, conforme a la Guía para la Prospectiva en políticas y planes del </w:t>
      </w:r>
      <w:proofErr w:type="spellStart"/>
      <w:r w:rsidRPr="006A141C">
        <w:rPr>
          <w:sz w:val="20"/>
        </w:rPr>
        <w:t>Sinaplan</w:t>
      </w:r>
      <w:proofErr w:type="spellEnd"/>
      <w:r w:rsidRPr="006A141C">
        <w:rPr>
          <w:sz w:val="20"/>
        </w:rPr>
        <w:t xml:space="preserve"> del </w:t>
      </w:r>
      <w:r w:rsidR="000863E1">
        <w:rPr>
          <w:sz w:val="20"/>
        </w:rPr>
        <w:t>CEPLAN</w:t>
      </w:r>
      <w:r w:rsidRPr="006A141C">
        <w:rPr>
          <w:sz w:val="20"/>
        </w:rPr>
        <w:t>, se procedió a la identificación de elementos predeterminados y las incertidumbres críticas asociadas al contexto de la Política Nacional Multisectorial de Derechos Humanos en el Perú. Este análisis ha sido representado de manera visual en el mapa de incertidumbre e importancia, ofreciendo una herramienta gráfica que destaca los elementos clave que pueden influir en el desarrollo de escenarios futuros.</w:t>
      </w:r>
    </w:p>
    <w:p w14:paraId="5284B1B7" w14:textId="3F68BC4F" w:rsidR="006A141C" w:rsidRDefault="006A141C" w:rsidP="0050784C">
      <w:pPr>
        <w:spacing w:before="100" w:beforeAutospacing="1" w:after="100" w:afterAutospacing="1" w:line="288" w:lineRule="auto"/>
        <w:jc w:val="both"/>
        <w:rPr>
          <w:sz w:val="20"/>
        </w:rPr>
      </w:pPr>
      <w:r w:rsidRPr="006A141C">
        <w:rPr>
          <w:sz w:val="20"/>
        </w:rPr>
        <w:t>Los elementos predeterminados</w:t>
      </w:r>
      <w:r>
        <w:rPr>
          <w:sz w:val="20"/>
        </w:rPr>
        <w:t xml:space="preserve"> son </w:t>
      </w:r>
      <w:r w:rsidRPr="006A141C">
        <w:rPr>
          <w:sz w:val="20"/>
        </w:rPr>
        <w:t>identificados como aquellos eventos o condiciones que se espera ocurran de manera previsible</w:t>
      </w:r>
      <w:r>
        <w:rPr>
          <w:sz w:val="20"/>
        </w:rPr>
        <w:t>.</w:t>
      </w:r>
      <w:r w:rsidRPr="006A141C">
        <w:rPr>
          <w:sz w:val="20"/>
        </w:rPr>
        <w:t xml:space="preserve"> Por otro lado, las incertidumbres críticas, que representan variables cuyos resultados son difíciles de prever, introducen la complejidad inherente a la prospectiva</w:t>
      </w:r>
      <w:r w:rsidR="0050784C">
        <w:rPr>
          <w:sz w:val="20"/>
        </w:rPr>
        <w:t xml:space="preserve">, por lo que </w:t>
      </w:r>
      <w:r w:rsidR="0050784C" w:rsidRPr="006A141C">
        <w:rPr>
          <w:sz w:val="20"/>
        </w:rPr>
        <w:t>constituyen la base sobre la cual se construyen los posibles escenarios</w:t>
      </w:r>
      <w:r w:rsidR="0050784C">
        <w:rPr>
          <w:sz w:val="20"/>
        </w:rPr>
        <w:t>, dado que</w:t>
      </w:r>
      <w:r w:rsidR="0050784C" w:rsidRPr="006A141C">
        <w:rPr>
          <w:sz w:val="20"/>
        </w:rPr>
        <w:t xml:space="preserve"> </w:t>
      </w:r>
      <w:r w:rsidR="0050784C">
        <w:rPr>
          <w:sz w:val="20"/>
        </w:rPr>
        <w:t>e</w:t>
      </w:r>
      <w:r w:rsidRPr="006A141C">
        <w:rPr>
          <w:sz w:val="20"/>
        </w:rPr>
        <w:t>stas incertidumbres aportan diversidad y amplitud al análisis, reconociendo la variabilidad y los posibles caminos divergentes que el futuro podría tomar en el ámbito de los derechos humanos en el Perú.</w:t>
      </w:r>
    </w:p>
    <w:p w14:paraId="6C974910" w14:textId="38D17D7D" w:rsidR="006A141C" w:rsidRDefault="006A141C" w:rsidP="006A141C">
      <w:pPr>
        <w:spacing w:before="100" w:beforeAutospacing="1" w:after="100" w:afterAutospacing="1" w:line="288" w:lineRule="auto"/>
        <w:jc w:val="both"/>
        <w:rPr>
          <w:ins w:id="1347" w:author="GENE EDUARDO OLARTE MELCHOR" w:date="2023-12-18T00:25:00Z"/>
          <w:sz w:val="20"/>
        </w:rPr>
      </w:pPr>
      <w:r w:rsidRPr="006A141C">
        <w:rPr>
          <w:sz w:val="20"/>
        </w:rPr>
        <w:t xml:space="preserve">El mapa de incertidumbre e importancia se </w:t>
      </w:r>
      <w:r w:rsidR="0050784C">
        <w:rPr>
          <w:sz w:val="20"/>
        </w:rPr>
        <w:t>fundamenta</w:t>
      </w:r>
      <w:r w:rsidRPr="006A141C">
        <w:rPr>
          <w:sz w:val="20"/>
        </w:rPr>
        <w:t xml:space="preserve"> como una herramienta estratégica que visualiza de manera sistemática la interrelación entre estos elementos predeterminados y las incertidumbres críticas. Este enfoque gráfico facilita la identificación de áreas donde la certeza es alta y donde se requiere una atención particular debido a la incertidumbre significativa.</w:t>
      </w:r>
    </w:p>
    <w:p w14:paraId="1AABC526" w14:textId="593A3FE6" w:rsidR="006D104D" w:rsidRPr="006A141C" w:rsidRDefault="006D104D">
      <w:pPr>
        <w:spacing w:before="100" w:beforeAutospacing="1" w:after="100" w:afterAutospacing="1" w:line="288" w:lineRule="auto"/>
        <w:jc w:val="center"/>
        <w:rPr>
          <w:sz w:val="20"/>
        </w:rPr>
        <w:pPrChange w:id="1348" w:author="GENE EDUARDO OLARTE MELCHOR" w:date="2023-12-18T00:25:00Z">
          <w:pPr>
            <w:spacing w:before="100" w:beforeAutospacing="1" w:after="100" w:afterAutospacing="1" w:line="288" w:lineRule="auto"/>
            <w:jc w:val="both"/>
          </w:pPr>
        </w:pPrChange>
      </w:pPr>
      <w:ins w:id="1349" w:author="GENE EDUARDO OLARTE MELCHOR" w:date="2023-12-18T00:25:00Z">
        <w:r>
          <w:rPr>
            <w:noProof/>
            <w:sz w:val="20"/>
          </w:rPr>
          <w:lastRenderedPageBreak/>
          <w:drawing>
            <wp:inline distT="0" distB="0" distL="0" distR="0" wp14:anchorId="2B46B451" wp14:editId="41BCCC00">
              <wp:extent cx="5544592" cy="6276975"/>
              <wp:effectExtent l="0" t="0" r="0" b="0"/>
              <wp:docPr id="1066187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9283" cy="6282286"/>
                      </a:xfrm>
                      <a:prstGeom prst="rect">
                        <a:avLst/>
                      </a:prstGeom>
                      <a:noFill/>
                    </pic:spPr>
                  </pic:pic>
                </a:graphicData>
              </a:graphic>
            </wp:inline>
          </w:drawing>
        </w:r>
      </w:ins>
    </w:p>
    <w:p w14:paraId="11867857" w14:textId="7CF6378C" w:rsidR="00CA4506" w:rsidDel="006D104D" w:rsidRDefault="00CA4506" w:rsidP="0050784C">
      <w:pPr>
        <w:spacing w:before="100" w:beforeAutospacing="1" w:after="100" w:afterAutospacing="1" w:line="288" w:lineRule="auto"/>
        <w:ind w:left="425"/>
        <w:jc w:val="center"/>
        <w:rPr>
          <w:del w:id="1350" w:author="GENE EDUARDO OLARTE MELCHOR" w:date="2023-12-18T00:26:00Z"/>
          <w:sz w:val="20"/>
        </w:rPr>
      </w:pPr>
      <w:commentRangeStart w:id="1351"/>
      <w:commentRangeStart w:id="1352"/>
      <w:del w:id="1353" w:author="GENE EDUARDO OLARTE MELCHOR" w:date="2023-12-18T00:26:00Z">
        <w:r w:rsidDel="006D104D">
          <w:rPr>
            <w:noProof/>
            <w:sz w:val="20"/>
          </w:rPr>
          <w:drawing>
            <wp:inline distT="0" distB="0" distL="0" distR="0" wp14:anchorId="7D5F2836" wp14:editId="5A780BCD">
              <wp:extent cx="4348821" cy="4738977"/>
              <wp:effectExtent l="0" t="0" r="6350" b="0"/>
              <wp:docPr id="976608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email">
                        <a:extLst>
                          <a:ext uri="{28A0092B-C50C-407E-A947-70E740481C1C}">
                            <a14:useLocalDpi xmlns:a14="http://schemas.microsoft.com/office/drawing/2010/main" val="0"/>
                          </a:ext>
                        </a:extLst>
                      </a:blip>
                      <a:srcRect/>
                      <a:stretch>
                        <a:fillRect/>
                      </a:stretch>
                    </pic:blipFill>
                    <pic:spPr bwMode="auto">
                      <a:xfrm>
                        <a:off x="0" y="0"/>
                        <a:ext cx="4348821" cy="4738977"/>
                      </a:xfrm>
                      <a:prstGeom prst="rect">
                        <a:avLst/>
                      </a:prstGeom>
                      <a:noFill/>
                    </pic:spPr>
                  </pic:pic>
                </a:graphicData>
              </a:graphic>
            </wp:inline>
          </w:drawing>
        </w:r>
        <w:commentRangeEnd w:id="1351"/>
        <w:r w:rsidR="009C668E" w:rsidDel="006D104D">
          <w:rPr>
            <w:rStyle w:val="Refdecomentario"/>
            <w:kern w:val="0"/>
            <w14:ligatures w14:val="none"/>
          </w:rPr>
          <w:commentReference w:id="1351"/>
        </w:r>
      </w:del>
      <w:commentRangeEnd w:id="1352"/>
      <w:r w:rsidR="00F773E7">
        <w:rPr>
          <w:rStyle w:val="Refdecomentario"/>
          <w:kern w:val="0"/>
          <w14:ligatures w14:val="none"/>
        </w:rPr>
        <w:commentReference w:id="1352"/>
      </w:r>
    </w:p>
    <w:p w14:paraId="4CECD800" w14:textId="75A5AED4" w:rsidR="00CA4506" w:rsidRDefault="00CA4506" w:rsidP="00CA4506">
      <w:pPr>
        <w:spacing w:after="0" w:line="240" w:lineRule="auto"/>
        <w:ind w:left="425"/>
        <w:jc w:val="both"/>
        <w:rPr>
          <w:b/>
          <w:bCs/>
          <w:sz w:val="20"/>
        </w:rPr>
      </w:pPr>
      <w:bookmarkStart w:id="1354" w:name="_Toc152615064"/>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10</w:t>
      </w:r>
      <w:r w:rsidRPr="008B1424">
        <w:rPr>
          <w:b/>
          <w:bCs/>
          <w:i/>
          <w:iCs/>
          <w:sz w:val="20"/>
        </w:rPr>
        <w:fldChar w:fldCharType="end"/>
      </w:r>
      <w:r w:rsidRPr="00454A7C">
        <w:rPr>
          <w:sz w:val="20"/>
        </w:rPr>
        <w:t>:</w:t>
      </w:r>
      <w:r>
        <w:rPr>
          <w:sz w:val="20"/>
        </w:rPr>
        <w:t xml:space="preserve"> </w:t>
      </w:r>
      <w:r w:rsidRPr="00CA4506">
        <w:rPr>
          <w:sz w:val="20"/>
        </w:rPr>
        <w:t>Mapa de determinación de incertidumbres críticas para la formulación de escenarios futuros</w:t>
      </w:r>
      <w:bookmarkEnd w:id="1354"/>
    </w:p>
    <w:p w14:paraId="35274FF8" w14:textId="2C93680E" w:rsidR="00CA4506" w:rsidRDefault="00CA4506" w:rsidP="00CA4506">
      <w:pPr>
        <w:spacing w:after="0" w:line="240" w:lineRule="auto"/>
        <w:ind w:left="425"/>
        <w:rPr>
          <w:sz w:val="16"/>
          <w:szCs w:val="18"/>
        </w:rPr>
      </w:pPr>
      <w:r w:rsidRPr="00FA7FF4">
        <w:rPr>
          <w:sz w:val="16"/>
          <w:szCs w:val="18"/>
        </w:rPr>
        <w:t xml:space="preserve">Fuente: </w:t>
      </w:r>
      <w:del w:id="1355" w:author="Direccion de Politicas y Gestion en Derechos Humanos 14" w:date="2023-12-14T10:31:00Z">
        <w:r w:rsidRPr="00FA7FF4" w:rsidDel="00DC3106">
          <w:rPr>
            <w:sz w:val="16"/>
            <w:szCs w:val="18"/>
          </w:rPr>
          <w:delText>Estudio prospectivo: “El futuro de los derechos humanos en el Perú”</w:delText>
        </w:r>
      </w:del>
      <w:ins w:id="1356" w:author="Direccion de Politicas y Gestion en Derechos Humanos 14" w:date="2023-12-14T10:31:00Z">
        <w:r w:rsidR="00DC3106">
          <w:rPr>
            <w:sz w:val="16"/>
            <w:szCs w:val="18"/>
          </w:rPr>
          <w:t>Estudio prospectivo sobre los derechos humanos en el Perú</w:t>
        </w:r>
      </w:ins>
    </w:p>
    <w:p w14:paraId="39664D2A" w14:textId="77777777" w:rsidR="00EB250C" w:rsidRPr="00EB250C" w:rsidRDefault="00EB250C" w:rsidP="00EB250C">
      <w:pPr>
        <w:spacing w:before="100" w:beforeAutospacing="1" w:after="100" w:afterAutospacing="1" w:line="288" w:lineRule="auto"/>
        <w:jc w:val="both"/>
        <w:rPr>
          <w:sz w:val="20"/>
        </w:rPr>
      </w:pPr>
      <w:r w:rsidRPr="00EB250C">
        <w:rPr>
          <w:sz w:val="20"/>
        </w:rPr>
        <w:t>Siguiendo la metodología de los ejes de Peter Schwartz y una vez identificadas las incertidumbres críticas, el siguiente paso es llevar a cabo el agrupamiento de eventos disruptivos. Este proceso es esencial para derivar las denominaciones de los eventos futuros, contribuyendo así a la elaboración de escenarios prospectivos más detallados y contextualmente relevantes en el marco de la Política Nacional Multisectorial de Derechos Humanos en el Perú.</w:t>
      </w:r>
    </w:p>
    <w:p w14:paraId="53C85597" w14:textId="77777777" w:rsidR="00EB250C" w:rsidRPr="00EB250C" w:rsidRDefault="00EB250C" w:rsidP="00EB250C">
      <w:pPr>
        <w:spacing w:before="100" w:beforeAutospacing="1" w:after="100" w:afterAutospacing="1" w:line="288" w:lineRule="auto"/>
        <w:jc w:val="both"/>
        <w:rPr>
          <w:sz w:val="20"/>
        </w:rPr>
      </w:pPr>
      <w:r w:rsidRPr="00EB250C">
        <w:rPr>
          <w:sz w:val="20"/>
        </w:rPr>
        <w:t xml:space="preserve">El agrupamiento de eventos disruptivos implica organizar y categorizar los elementos identificados en función de sus similitudes y relaciones intrínsecas. Esta fase del análisis prospectivo busca discernir </w:t>
      </w:r>
      <w:r w:rsidRPr="00EB250C">
        <w:rPr>
          <w:sz w:val="20"/>
        </w:rPr>
        <w:lastRenderedPageBreak/>
        <w:t>patrones y tendencias emergentes, permitiendo la formulación de eventos de futuro más cohesionados y representativos de las dinámicas identificadas.</w:t>
      </w:r>
    </w:p>
    <w:p w14:paraId="43DFC7FB" w14:textId="55522BEA" w:rsidR="00EB250C" w:rsidRPr="00EB250C" w:rsidRDefault="00EB250C" w:rsidP="00EB250C">
      <w:pPr>
        <w:spacing w:before="100" w:beforeAutospacing="1" w:after="100" w:afterAutospacing="1" w:line="288" w:lineRule="auto"/>
        <w:jc w:val="both"/>
        <w:rPr>
          <w:sz w:val="20"/>
        </w:rPr>
      </w:pPr>
      <w:r w:rsidRPr="00EB250C">
        <w:rPr>
          <w:sz w:val="20"/>
        </w:rPr>
        <w:t>Una vez completado el proceso de agrupamiento, se obtendrán conjuntos coherentes de eventos disruptivos que reflejan las posibles direcciones que podrían tomar las incertidumbres críticas identificadas. Estos conjuntos, a su vez, sirven como base para la generación de denominaciones específicas para los eventos de futuro, delineando así escenarios potenciales que abarcan diversas dimensiones y matices.</w:t>
      </w:r>
    </w:p>
    <w:p w14:paraId="6239E2BE" w14:textId="6E787A36" w:rsidR="002B1D1A" w:rsidRDefault="002B1D1A" w:rsidP="002B1D1A">
      <w:pPr>
        <w:spacing w:before="100" w:beforeAutospacing="1" w:after="100" w:afterAutospacing="1" w:line="288" w:lineRule="auto"/>
        <w:ind w:left="425"/>
        <w:jc w:val="center"/>
        <w:rPr>
          <w:sz w:val="20"/>
        </w:rPr>
      </w:pPr>
      <w:bookmarkStart w:id="1357" w:name="_Toc152615089"/>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21</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Pr>
          <w:sz w:val="20"/>
        </w:rPr>
        <w:t>ag</w:t>
      </w:r>
      <w:r w:rsidRPr="002B1D1A">
        <w:rPr>
          <w:sz w:val="20"/>
        </w:rPr>
        <w:t>rupamiento de eventos disruptivos</w:t>
      </w:r>
      <w:bookmarkEnd w:id="1357"/>
    </w:p>
    <w:tbl>
      <w:tblPr>
        <w:tblW w:w="8597" w:type="dxa"/>
        <w:tblInd w:w="-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3969"/>
        <w:gridCol w:w="4628"/>
      </w:tblGrid>
      <w:tr w:rsidR="006F69B5" w:rsidRPr="006F69B5" w14:paraId="4309D376" w14:textId="77777777" w:rsidTr="00EB250C">
        <w:trPr>
          <w:trHeight w:val="321"/>
        </w:trPr>
        <w:tc>
          <w:tcPr>
            <w:tcW w:w="3969" w:type="dxa"/>
            <w:shd w:val="clear" w:color="000000" w:fill="002060"/>
            <w:noWrap/>
            <w:vAlign w:val="center"/>
            <w:hideMark/>
          </w:tcPr>
          <w:p w14:paraId="3298956A" w14:textId="19110A4F" w:rsidR="006F69B5" w:rsidRPr="006F69B5" w:rsidRDefault="006F69B5" w:rsidP="006F69B5">
            <w:pPr>
              <w:spacing w:after="0" w:line="240" w:lineRule="auto"/>
              <w:jc w:val="center"/>
              <w:rPr>
                <w:rFonts w:ascii="Calibri" w:eastAsia="Times New Roman" w:hAnsi="Calibri" w:cs="Calibri"/>
                <w:b/>
                <w:bCs/>
                <w:color w:val="FFFFFF"/>
                <w:kern w:val="0"/>
                <w:sz w:val="16"/>
                <w:szCs w:val="16"/>
                <w:lang w:eastAsia="es-PE"/>
                <w14:ligatures w14:val="none"/>
              </w:rPr>
            </w:pPr>
            <w:r w:rsidRPr="006F69B5">
              <w:rPr>
                <w:rFonts w:ascii="Calibri" w:eastAsia="Times New Roman" w:hAnsi="Calibri" w:cs="Calibri"/>
                <w:b/>
                <w:bCs/>
                <w:color w:val="FFFFFF"/>
                <w:kern w:val="0"/>
                <w:sz w:val="16"/>
                <w:szCs w:val="16"/>
                <w:lang w:eastAsia="es-PE"/>
                <w14:ligatures w14:val="none"/>
              </w:rPr>
              <w:t>Identificación de incertidumbres críticas</w:t>
            </w:r>
          </w:p>
        </w:tc>
        <w:tc>
          <w:tcPr>
            <w:tcW w:w="4628" w:type="dxa"/>
            <w:shd w:val="clear" w:color="000000" w:fill="002060"/>
            <w:noWrap/>
            <w:vAlign w:val="center"/>
            <w:hideMark/>
          </w:tcPr>
          <w:p w14:paraId="22A8DBED" w14:textId="3D250498" w:rsidR="006F69B5" w:rsidRPr="006F69B5" w:rsidRDefault="00F469C2" w:rsidP="006F69B5">
            <w:pPr>
              <w:spacing w:after="0" w:line="240" w:lineRule="auto"/>
              <w:jc w:val="center"/>
              <w:rPr>
                <w:rFonts w:ascii="Calibri" w:eastAsia="Times New Roman" w:hAnsi="Calibri" w:cs="Calibri"/>
                <w:b/>
                <w:bCs/>
                <w:color w:val="FFFFFF"/>
                <w:kern w:val="0"/>
                <w:sz w:val="16"/>
                <w:szCs w:val="16"/>
                <w:lang w:eastAsia="es-PE"/>
                <w14:ligatures w14:val="none"/>
              </w:rPr>
            </w:pPr>
            <w:r>
              <w:rPr>
                <w:rFonts w:ascii="Calibri" w:eastAsia="Times New Roman" w:hAnsi="Calibri" w:cs="Calibri"/>
                <w:b/>
                <w:bCs/>
                <w:color w:val="FFFFFF"/>
                <w:kern w:val="0"/>
                <w:sz w:val="16"/>
                <w:szCs w:val="16"/>
                <w:lang w:eastAsia="es-PE"/>
                <w14:ligatures w14:val="none"/>
              </w:rPr>
              <w:t>Agrupamiento de e</w:t>
            </w:r>
            <w:r w:rsidRPr="00F469C2">
              <w:rPr>
                <w:rFonts w:ascii="Calibri" w:eastAsia="Times New Roman" w:hAnsi="Calibri" w:cs="Calibri"/>
                <w:b/>
                <w:bCs/>
                <w:color w:val="FFFFFF"/>
                <w:kern w:val="0"/>
                <w:sz w:val="16"/>
                <w:szCs w:val="16"/>
                <w:lang w:eastAsia="es-PE"/>
                <w14:ligatures w14:val="none"/>
              </w:rPr>
              <w:t>ventos disruptivos</w:t>
            </w:r>
          </w:p>
        </w:tc>
      </w:tr>
      <w:tr w:rsidR="006F69B5" w:rsidRPr="006F69B5" w14:paraId="0EEFD76D" w14:textId="77777777" w:rsidTr="00EB250C">
        <w:trPr>
          <w:trHeight w:val="243"/>
        </w:trPr>
        <w:tc>
          <w:tcPr>
            <w:tcW w:w="3969" w:type="dxa"/>
            <w:shd w:val="clear" w:color="000000" w:fill="C5D9F1"/>
            <w:noWrap/>
            <w:vAlign w:val="center"/>
            <w:hideMark/>
          </w:tcPr>
          <w:p w14:paraId="6B0230D4"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Persistencia de la discriminación</w:t>
            </w:r>
          </w:p>
        </w:tc>
        <w:tc>
          <w:tcPr>
            <w:tcW w:w="4628" w:type="dxa"/>
            <w:shd w:val="clear" w:color="000000" w:fill="C5D9F1"/>
            <w:vAlign w:val="center"/>
            <w:hideMark/>
          </w:tcPr>
          <w:p w14:paraId="4E18227C" w14:textId="77777777" w:rsidR="006F69B5" w:rsidRPr="006F69B5" w:rsidRDefault="006F69B5" w:rsidP="00EB250C">
            <w:pPr>
              <w:spacing w:after="0" w:line="240" w:lineRule="auto"/>
              <w:jc w:val="center"/>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Persistente discriminación en múltiples niveles</w:t>
            </w:r>
          </w:p>
        </w:tc>
      </w:tr>
      <w:tr w:rsidR="006F69B5" w:rsidRPr="006F69B5" w14:paraId="2CBB475F" w14:textId="77777777" w:rsidTr="00EB250C">
        <w:trPr>
          <w:trHeight w:val="243"/>
        </w:trPr>
        <w:tc>
          <w:tcPr>
            <w:tcW w:w="3969" w:type="dxa"/>
            <w:shd w:val="clear" w:color="auto" w:fill="auto"/>
            <w:noWrap/>
            <w:vAlign w:val="center"/>
            <w:hideMark/>
          </w:tcPr>
          <w:p w14:paraId="2228250D"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Corrupción en el sistema de justicia</w:t>
            </w:r>
          </w:p>
        </w:tc>
        <w:tc>
          <w:tcPr>
            <w:tcW w:w="4628" w:type="dxa"/>
            <w:vMerge w:val="restart"/>
            <w:shd w:val="clear" w:color="auto" w:fill="auto"/>
            <w:vAlign w:val="center"/>
            <w:hideMark/>
          </w:tcPr>
          <w:p w14:paraId="79221CE4" w14:textId="77777777" w:rsidR="006F69B5" w:rsidRPr="006F69B5" w:rsidRDefault="006F69B5" w:rsidP="00EB250C">
            <w:pPr>
              <w:spacing w:after="0" w:line="240" w:lineRule="auto"/>
              <w:jc w:val="center"/>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La corrupción en el sistema de justicia y el sector público como antesala a un potencial colapso del Estado</w:t>
            </w:r>
          </w:p>
        </w:tc>
      </w:tr>
      <w:tr w:rsidR="006F69B5" w:rsidRPr="006F69B5" w14:paraId="58AB8829" w14:textId="77777777" w:rsidTr="00EB250C">
        <w:trPr>
          <w:trHeight w:val="243"/>
        </w:trPr>
        <w:tc>
          <w:tcPr>
            <w:tcW w:w="3969" w:type="dxa"/>
            <w:shd w:val="clear" w:color="auto" w:fill="auto"/>
            <w:noWrap/>
            <w:vAlign w:val="center"/>
            <w:hideMark/>
          </w:tcPr>
          <w:p w14:paraId="27ADDAC2"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Persistencia de la corrupción</w:t>
            </w:r>
          </w:p>
        </w:tc>
        <w:tc>
          <w:tcPr>
            <w:tcW w:w="4628" w:type="dxa"/>
            <w:vMerge/>
            <w:vAlign w:val="center"/>
            <w:hideMark/>
          </w:tcPr>
          <w:p w14:paraId="53AE16BF" w14:textId="77777777" w:rsidR="006F69B5" w:rsidRPr="006F69B5" w:rsidRDefault="006F69B5" w:rsidP="00EB250C">
            <w:pPr>
              <w:spacing w:after="0" w:line="240" w:lineRule="auto"/>
              <w:jc w:val="center"/>
              <w:rPr>
                <w:rFonts w:ascii="Calibri" w:eastAsia="Times New Roman" w:hAnsi="Calibri" w:cs="Calibri"/>
                <w:color w:val="000000"/>
                <w:kern w:val="0"/>
                <w:sz w:val="16"/>
                <w:szCs w:val="16"/>
                <w:lang w:eastAsia="es-PE"/>
                <w14:ligatures w14:val="none"/>
              </w:rPr>
            </w:pPr>
          </w:p>
        </w:tc>
      </w:tr>
      <w:tr w:rsidR="006F69B5" w:rsidRPr="006F69B5" w14:paraId="6CD8AD8E" w14:textId="77777777" w:rsidTr="00EB250C">
        <w:trPr>
          <w:trHeight w:val="243"/>
        </w:trPr>
        <w:tc>
          <w:tcPr>
            <w:tcW w:w="3969" w:type="dxa"/>
            <w:shd w:val="clear" w:color="auto" w:fill="auto"/>
            <w:noWrap/>
            <w:vAlign w:val="center"/>
            <w:hideMark/>
          </w:tcPr>
          <w:p w14:paraId="47936084"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Colapso o crisis del Estado</w:t>
            </w:r>
          </w:p>
        </w:tc>
        <w:tc>
          <w:tcPr>
            <w:tcW w:w="4628" w:type="dxa"/>
            <w:vMerge/>
            <w:vAlign w:val="center"/>
            <w:hideMark/>
          </w:tcPr>
          <w:p w14:paraId="7BEA76B3" w14:textId="77777777" w:rsidR="006F69B5" w:rsidRPr="006F69B5" w:rsidRDefault="006F69B5" w:rsidP="00EB250C">
            <w:pPr>
              <w:spacing w:after="0" w:line="240" w:lineRule="auto"/>
              <w:jc w:val="center"/>
              <w:rPr>
                <w:rFonts w:ascii="Calibri" w:eastAsia="Times New Roman" w:hAnsi="Calibri" w:cs="Calibri"/>
                <w:color w:val="000000"/>
                <w:kern w:val="0"/>
                <w:sz w:val="16"/>
                <w:szCs w:val="16"/>
                <w:lang w:eastAsia="es-PE"/>
                <w14:ligatures w14:val="none"/>
              </w:rPr>
            </w:pPr>
          </w:p>
        </w:tc>
      </w:tr>
      <w:tr w:rsidR="006F69B5" w:rsidRPr="006F69B5" w14:paraId="53742378" w14:textId="77777777" w:rsidTr="00EB250C">
        <w:trPr>
          <w:trHeight w:val="243"/>
        </w:trPr>
        <w:tc>
          <w:tcPr>
            <w:tcW w:w="3969" w:type="dxa"/>
            <w:shd w:val="clear" w:color="000000" w:fill="C5D9F1"/>
            <w:noWrap/>
            <w:vAlign w:val="center"/>
            <w:hideMark/>
          </w:tcPr>
          <w:p w14:paraId="4F871C97"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Colapso del sistema sanitario</w:t>
            </w:r>
          </w:p>
        </w:tc>
        <w:tc>
          <w:tcPr>
            <w:tcW w:w="4628" w:type="dxa"/>
            <w:vMerge w:val="restart"/>
            <w:shd w:val="clear" w:color="000000" w:fill="C5D9F1"/>
            <w:vAlign w:val="center"/>
            <w:hideMark/>
          </w:tcPr>
          <w:p w14:paraId="0D60BE60" w14:textId="77777777" w:rsidR="006F69B5" w:rsidRPr="006F69B5" w:rsidRDefault="006F69B5" w:rsidP="00EB250C">
            <w:pPr>
              <w:spacing w:after="0" w:line="240" w:lineRule="auto"/>
              <w:jc w:val="center"/>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El colapso del sistema sanitario como desencadenante de una crisis alimentaria</w:t>
            </w:r>
          </w:p>
        </w:tc>
      </w:tr>
      <w:tr w:rsidR="006F69B5" w:rsidRPr="006F69B5" w14:paraId="7D17DC9E" w14:textId="77777777" w:rsidTr="00EB250C">
        <w:trPr>
          <w:trHeight w:val="243"/>
        </w:trPr>
        <w:tc>
          <w:tcPr>
            <w:tcW w:w="3969" w:type="dxa"/>
            <w:shd w:val="clear" w:color="000000" w:fill="C5D9F1"/>
            <w:noWrap/>
            <w:vAlign w:val="center"/>
            <w:hideMark/>
          </w:tcPr>
          <w:p w14:paraId="29818E15"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r w:rsidRPr="006F69B5">
              <w:rPr>
                <w:rFonts w:ascii="Calibri" w:eastAsia="Times New Roman" w:hAnsi="Calibri" w:cs="Calibri"/>
                <w:color w:val="000000"/>
                <w:kern w:val="0"/>
                <w:sz w:val="16"/>
                <w:szCs w:val="16"/>
                <w:lang w:eastAsia="es-PE"/>
                <w14:ligatures w14:val="none"/>
              </w:rPr>
              <w:t>Crisis alimentaria</w:t>
            </w:r>
          </w:p>
        </w:tc>
        <w:tc>
          <w:tcPr>
            <w:tcW w:w="4628" w:type="dxa"/>
            <w:vMerge/>
            <w:vAlign w:val="center"/>
            <w:hideMark/>
          </w:tcPr>
          <w:p w14:paraId="6A348D26" w14:textId="77777777" w:rsidR="006F69B5" w:rsidRPr="006F69B5" w:rsidRDefault="006F69B5" w:rsidP="006F69B5">
            <w:pPr>
              <w:spacing w:after="0" w:line="240" w:lineRule="auto"/>
              <w:rPr>
                <w:rFonts w:ascii="Calibri" w:eastAsia="Times New Roman" w:hAnsi="Calibri" w:cs="Calibri"/>
                <w:color w:val="000000"/>
                <w:kern w:val="0"/>
                <w:sz w:val="16"/>
                <w:szCs w:val="16"/>
                <w:lang w:eastAsia="es-PE"/>
                <w14:ligatures w14:val="none"/>
              </w:rPr>
            </w:pPr>
          </w:p>
        </w:tc>
      </w:tr>
    </w:tbl>
    <w:p w14:paraId="17F19B72" w14:textId="2E0B98FC" w:rsidR="00741556" w:rsidRDefault="002B1D1A" w:rsidP="002B1D1A">
      <w:pPr>
        <w:spacing w:before="100" w:beforeAutospacing="1" w:after="100" w:afterAutospacing="1" w:line="288" w:lineRule="auto"/>
        <w:ind w:left="425"/>
        <w:jc w:val="right"/>
        <w:rPr>
          <w:sz w:val="20"/>
        </w:rPr>
      </w:pPr>
      <w:r w:rsidRPr="00FA7FF4">
        <w:rPr>
          <w:sz w:val="16"/>
          <w:szCs w:val="18"/>
        </w:rPr>
        <w:t xml:space="preserve">Fuente: </w:t>
      </w:r>
      <w:del w:id="1358" w:author="Direccion de Politicas y Gestion en Derechos Humanos 14" w:date="2023-12-14T10:31:00Z">
        <w:r w:rsidRPr="00FA7FF4" w:rsidDel="00DC3106">
          <w:rPr>
            <w:sz w:val="16"/>
            <w:szCs w:val="18"/>
          </w:rPr>
          <w:delText>Estudio prospectivo: “El futuro de los derechos humanos en el Perú”</w:delText>
        </w:r>
      </w:del>
      <w:ins w:id="1359" w:author="Direccion de Politicas y Gestion en Derechos Humanos 14" w:date="2023-12-14T10:31:00Z">
        <w:r w:rsidR="00DC3106">
          <w:rPr>
            <w:sz w:val="16"/>
            <w:szCs w:val="18"/>
          </w:rPr>
          <w:t>Estudio prospectivo sobre los derechos humanos en el Perú</w:t>
        </w:r>
      </w:ins>
    </w:p>
    <w:p w14:paraId="430CC663" w14:textId="1499A19F" w:rsidR="00365272" w:rsidRDefault="00365272" w:rsidP="00365272">
      <w:pPr>
        <w:spacing w:before="100" w:beforeAutospacing="1" w:after="100" w:afterAutospacing="1" w:line="288" w:lineRule="auto"/>
        <w:jc w:val="both"/>
        <w:rPr>
          <w:sz w:val="20"/>
        </w:rPr>
      </w:pPr>
      <w:r w:rsidRPr="00365272">
        <w:rPr>
          <w:sz w:val="20"/>
        </w:rPr>
        <w:t xml:space="preserve">Después de completar el proceso de agrupamiento de eventos disruptivos, la siguiente etapa consistió en la identificación de situaciones extremas, sirviendo como base para la formulación de cuatro escenarios </w:t>
      </w:r>
      <w:r>
        <w:rPr>
          <w:sz w:val="20"/>
        </w:rPr>
        <w:t>alternativos</w:t>
      </w:r>
      <w:r w:rsidRPr="00365272">
        <w:rPr>
          <w:sz w:val="20"/>
        </w:rPr>
        <w:t>. Cada uno de estos escenarios representa una narrativa única del futuro, permitiendo una exploración de las posibles direcciones que podría tomar la Política Nacional Multisectorial de Derechos Humanos en el Perú.</w:t>
      </w:r>
    </w:p>
    <w:p w14:paraId="66391333" w14:textId="4F1BE750" w:rsidR="00B83460" w:rsidRDefault="00B83460" w:rsidP="00B83460">
      <w:pPr>
        <w:spacing w:before="100" w:beforeAutospacing="1" w:after="100" w:afterAutospacing="1" w:line="288" w:lineRule="auto"/>
        <w:ind w:left="425"/>
        <w:jc w:val="center"/>
        <w:rPr>
          <w:sz w:val="20"/>
        </w:rPr>
      </w:pPr>
      <w:bookmarkStart w:id="1360" w:name="_Toc152615090"/>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22</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Pr>
          <w:sz w:val="20"/>
        </w:rPr>
        <w:t>determinación de escenarios alternativos</w:t>
      </w:r>
      <w:bookmarkEnd w:id="1360"/>
    </w:p>
    <w:tbl>
      <w:tblPr>
        <w:tblW w:w="8559" w:type="dxa"/>
        <w:tblCellMar>
          <w:left w:w="70" w:type="dxa"/>
          <w:right w:w="70" w:type="dxa"/>
        </w:tblCellMar>
        <w:tblLook w:val="04A0" w:firstRow="1" w:lastRow="0" w:firstColumn="1" w:lastColumn="0" w:noHBand="0" w:noVBand="1"/>
      </w:tblPr>
      <w:tblGrid>
        <w:gridCol w:w="2891"/>
        <w:gridCol w:w="1417"/>
        <w:gridCol w:w="1417"/>
        <w:gridCol w:w="1417"/>
        <w:gridCol w:w="1417"/>
      </w:tblGrid>
      <w:tr w:rsidR="00B83460" w:rsidRPr="00B83460" w14:paraId="0DCE042C" w14:textId="77777777" w:rsidTr="00B83460">
        <w:trPr>
          <w:trHeight w:val="567"/>
        </w:trPr>
        <w:tc>
          <w:tcPr>
            <w:tcW w:w="2891" w:type="dxa"/>
            <w:tcBorders>
              <w:top w:val="single" w:sz="8" w:space="0" w:color="D9E2F3"/>
              <w:left w:val="single" w:sz="8" w:space="0" w:color="D9E2F3"/>
              <w:bottom w:val="nil"/>
              <w:right w:val="single" w:sz="8" w:space="0" w:color="D9E2F3"/>
            </w:tcBorders>
            <w:shd w:val="clear" w:color="000000" w:fill="002060"/>
            <w:noWrap/>
            <w:vAlign w:val="center"/>
            <w:hideMark/>
          </w:tcPr>
          <w:p w14:paraId="04958D80" w14:textId="77777777" w:rsidR="00B83460" w:rsidRPr="00B83460" w:rsidRDefault="00B83460" w:rsidP="00B83460">
            <w:pPr>
              <w:spacing w:after="0" w:line="240" w:lineRule="auto"/>
              <w:rPr>
                <w:rFonts w:ascii="Calibri" w:eastAsia="Times New Roman" w:hAnsi="Calibri" w:cs="Calibri"/>
                <w:color w:val="FFFFFF"/>
                <w:kern w:val="0"/>
                <w:sz w:val="16"/>
                <w:szCs w:val="16"/>
                <w:lang w:eastAsia="es-PE"/>
                <w14:ligatures w14:val="none"/>
              </w:rPr>
            </w:pPr>
            <w:r w:rsidRPr="00B83460">
              <w:rPr>
                <w:rFonts w:ascii="Calibri" w:eastAsia="Times New Roman" w:hAnsi="Calibri" w:cs="Calibri"/>
                <w:color w:val="FFFFFF"/>
                <w:kern w:val="0"/>
                <w:sz w:val="16"/>
                <w:szCs w:val="16"/>
                <w:lang w:eastAsia="es-PE"/>
                <w14:ligatures w14:val="none"/>
              </w:rPr>
              <w:t>Eventos disruptivos</w:t>
            </w:r>
          </w:p>
        </w:tc>
        <w:tc>
          <w:tcPr>
            <w:tcW w:w="1417" w:type="dxa"/>
            <w:tcBorders>
              <w:top w:val="single" w:sz="8" w:space="0" w:color="D9E2F3"/>
              <w:left w:val="nil"/>
              <w:bottom w:val="single" w:sz="8" w:space="0" w:color="D9E2F3"/>
              <w:right w:val="single" w:sz="8" w:space="0" w:color="D9E2F3"/>
            </w:tcBorders>
            <w:shd w:val="clear" w:color="000000" w:fill="002060"/>
            <w:noWrap/>
            <w:vAlign w:val="center"/>
            <w:hideMark/>
          </w:tcPr>
          <w:p w14:paraId="78622949" w14:textId="77777777" w:rsidR="00B83460" w:rsidRPr="00B83460" w:rsidRDefault="00B83460" w:rsidP="00B83460">
            <w:pPr>
              <w:spacing w:after="0" w:line="240" w:lineRule="auto"/>
              <w:jc w:val="center"/>
              <w:rPr>
                <w:rFonts w:ascii="Calibri" w:eastAsia="Times New Roman" w:hAnsi="Calibri" w:cs="Calibri"/>
                <w:color w:val="FFFFFF"/>
                <w:kern w:val="0"/>
                <w:sz w:val="16"/>
                <w:szCs w:val="16"/>
                <w:lang w:eastAsia="es-PE"/>
                <w14:ligatures w14:val="none"/>
              </w:rPr>
            </w:pPr>
            <w:r w:rsidRPr="00B83460">
              <w:rPr>
                <w:rFonts w:ascii="Calibri" w:eastAsia="Times New Roman" w:hAnsi="Calibri" w:cs="Calibri"/>
                <w:color w:val="FFFFFF"/>
                <w:kern w:val="0"/>
                <w:sz w:val="16"/>
                <w:szCs w:val="16"/>
                <w:lang w:eastAsia="es-PE"/>
                <w14:ligatures w14:val="none"/>
              </w:rPr>
              <w:t>Escenario 1: Escenario apuesta</w:t>
            </w:r>
          </w:p>
        </w:tc>
        <w:tc>
          <w:tcPr>
            <w:tcW w:w="1417" w:type="dxa"/>
            <w:tcBorders>
              <w:top w:val="single" w:sz="8" w:space="0" w:color="D9E2F3"/>
              <w:left w:val="nil"/>
              <w:bottom w:val="single" w:sz="8" w:space="0" w:color="D9E2F3"/>
              <w:right w:val="single" w:sz="8" w:space="0" w:color="D9E2F3"/>
            </w:tcBorders>
            <w:shd w:val="clear" w:color="000000" w:fill="002060"/>
            <w:noWrap/>
            <w:vAlign w:val="center"/>
            <w:hideMark/>
          </w:tcPr>
          <w:p w14:paraId="68D6C1CA" w14:textId="77777777" w:rsidR="00B83460" w:rsidRPr="00B83460" w:rsidRDefault="00B83460" w:rsidP="00B83460">
            <w:pPr>
              <w:spacing w:after="0" w:line="240" w:lineRule="auto"/>
              <w:jc w:val="center"/>
              <w:rPr>
                <w:rFonts w:ascii="Calibri" w:eastAsia="Times New Roman" w:hAnsi="Calibri" w:cs="Calibri"/>
                <w:color w:val="FFFFFF"/>
                <w:kern w:val="0"/>
                <w:sz w:val="16"/>
                <w:szCs w:val="16"/>
                <w:lang w:eastAsia="es-PE"/>
                <w14:ligatures w14:val="none"/>
              </w:rPr>
            </w:pPr>
            <w:r w:rsidRPr="00B83460">
              <w:rPr>
                <w:rFonts w:ascii="Calibri" w:eastAsia="Times New Roman" w:hAnsi="Calibri" w:cs="Calibri"/>
                <w:color w:val="FFFFFF"/>
                <w:kern w:val="0"/>
                <w:sz w:val="16"/>
                <w:szCs w:val="16"/>
                <w:lang w:eastAsia="es-PE"/>
                <w14:ligatures w14:val="none"/>
              </w:rPr>
              <w:t>Escenario 2: Escenario tendencial 1</w:t>
            </w:r>
          </w:p>
        </w:tc>
        <w:tc>
          <w:tcPr>
            <w:tcW w:w="1417" w:type="dxa"/>
            <w:tcBorders>
              <w:top w:val="single" w:sz="8" w:space="0" w:color="D9E2F3"/>
              <w:left w:val="nil"/>
              <w:bottom w:val="single" w:sz="8" w:space="0" w:color="D9E2F3"/>
              <w:right w:val="single" w:sz="8" w:space="0" w:color="D9E2F3"/>
            </w:tcBorders>
            <w:shd w:val="clear" w:color="000000" w:fill="002060"/>
            <w:noWrap/>
            <w:vAlign w:val="center"/>
            <w:hideMark/>
          </w:tcPr>
          <w:p w14:paraId="11D54E5C" w14:textId="6227CDF3" w:rsidR="00B83460" w:rsidRPr="00B83460" w:rsidRDefault="00B83460" w:rsidP="00B83460">
            <w:pPr>
              <w:spacing w:after="0" w:line="240" w:lineRule="auto"/>
              <w:jc w:val="center"/>
              <w:rPr>
                <w:rFonts w:ascii="Calibri" w:eastAsia="Times New Roman" w:hAnsi="Calibri" w:cs="Calibri"/>
                <w:color w:val="FFFFFF"/>
                <w:kern w:val="0"/>
                <w:sz w:val="16"/>
                <w:szCs w:val="16"/>
                <w:lang w:eastAsia="es-PE"/>
                <w14:ligatures w14:val="none"/>
              </w:rPr>
            </w:pPr>
            <w:r w:rsidRPr="00B83460">
              <w:rPr>
                <w:rFonts w:ascii="Calibri" w:eastAsia="Times New Roman" w:hAnsi="Calibri" w:cs="Calibri"/>
                <w:color w:val="FFFFFF"/>
                <w:kern w:val="0"/>
                <w:sz w:val="16"/>
                <w:szCs w:val="16"/>
                <w:lang w:eastAsia="es-PE"/>
                <w14:ligatures w14:val="none"/>
              </w:rPr>
              <w:t xml:space="preserve">Escenario 3: Escenario </w:t>
            </w:r>
            <w:r>
              <w:rPr>
                <w:rFonts w:ascii="Calibri" w:eastAsia="Times New Roman" w:hAnsi="Calibri" w:cs="Calibri"/>
                <w:color w:val="FFFFFF"/>
                <w:kern w:val="0"/>
                <w:sz w:val="16"/>
                <w:szCs w:val="16"/>
                <w:lang w:eastAsia="es-PE"/>
                <w14:ligatures w14:val="none"/>
              </w:rPr>
              <w:t>pesimista</w:t>
            </w:r>
          </w:p>
        </w:tc>
        <w:tc>
          <w:tcPr>
            <w:tcW w:w="1417" w:type="dxa"/>
            <w:tcBorders>
              <w:top w:val="single" w:sz="8" w:space="0" w:color="D9E2F3"/>
              <w:left w:val="nil"/>
              <w:bottom w:val="single" w:sz="8" w:space="0" w:color="D9E2F3"/>
              <w:right w:val="single" w:sz="8" w:space="0" w:color="D9E2F3"/>
            </w:tcBorders>
            <w:shd w:val="clear" w:color="000000" w:fill="002060"/>
            <w:noWrap/>
            <w:vAlign w:val="center"/>
            <w:hideMark/>
          </w:tcPr>
          <w:p w14:paraId="3F2BC915" w14:textId="77777777" w:rsidR="00B83460" w:rsidRPr="00B83460" w:rsidRDefault="00B83460" w:rsidP="00B83460">
            <w:pPr>
              <w:spacing w:after="0" w:line="240" w:lineRule="auto"/>
              <w:jc w:val="center"/>
              <w:rPr>
                <w:rFonts w:ascii="Calibri" w:eastAsia="Times New Roman" w:hAnsi="Calibri" w:cs="Calibri"/>
                <w:color w:val="FFFFFF"/>
                <w:kern w:val="0"/>
                <w:sz w:val="16"/>
                <w:szCs w:val="16"/>
                <w:lang w:eastAsia="es-PE"/>
                <w14:ligatures w14:val="none"/>
              </w:rPr>
            </w:pPr>
            <w:r w:rsidRPr="00B83460">
              <w:rPr>
                <w:rFonts w:ascii="Calibri" w:eastAsia="Times New Roman" w:hAnsi="Calibri" w:cs="Calibri"/>
                <w:color w:val="FFFFFF"/>
                <w:kern w:val="0"/>
                <w:sz w:val="16"/>
                <w:szCs w:val="16"/>
                <w:lang w:eastAsia="es-PE"/>
                <w14:ligatures w14:val="none"/>
              </w:rPr>
              <w:t>Escenario 4: Escenario tendencial 2</w:t>
            </w:r>
          </w:p>
        </w:tc>
      </w:tr>
      <w:tr w:rsidR="00B83460" w:rsidRPr="00B83460" w14:paraId="6E97F758" w14:textId="77777777" w:rsidTr="00B83460">
        <w:trPr>
          <w:trHeight w:val="737"/>
        </w:trPr>
        <w:tc>
          <w:tcPr>
            <w:tcW w:w="2891" w:type="dxa"/>
            <w:tcBorders>
              <w:top w:val="single" w:sz="8" w:space="0" w:color="D9E2F3"/>
              <w:left w:val="single" w:sz="8" w:space="0" w:color="D9E2F3"/>
              <w:bottom w:val="nil"/>
              <w:right w:val="single" w:sz="8" w:space="0" w:color="D9E2F3"/>
            </w:tcBorders>
            <w:shd w:val="clear" w:color="000000" w:fill="D9E2F3"/>
            <w:vAlign w:val="center"/>
            <w:hideMark/>
          </w:tcPr>
          <w:p w14:paraId="3382C1C9" w14:textId="77777777" w:rsidR="00B83460" w:rsidRPr="00B83460" w:rsidRDefault="00B83460" w:rsidP="00B83460">
            <w:pPr>
              <w:spacing w:after="0" w:line="240" w:lineRule="auto"/>
              <w:jc w:val="center"/>
              <w:rPr>
                <w:rFonts w:ascii="Calibri" w:eastAsia="Times New Roman" w:hAnsi="Calibri" w:cs="Calibri"/>
                <w:b/>
                <w:bCs/>
                <w:color w:val="000000"/>
                <w:kern w:val="0"/>
                <w:sz w:val="16"/>
                <w:szCs w:val="16"/>
                <w:lang w:eastAsia="es-PE"/>
                <w14:ligatures w14:val="none"/>
              </w:rPr>
            </w:pPr>
            <w:r w:rsidRPr="00B83460">
              <w:rPr>
                <w:rFonts w:ascii="Calibri" w:eastAsia="Times New Roman" w:hAnsi="Calibri" w:cs="Calibri"/>
                <w:b/>
                <w:bCs/>
                <w:color w:val="000000"/>
                <w:kern w:val="0"/>
                <w:sz w:val="16"/>
                <w:szCs w:val="16"/>
                <w:lang w:eastAsia="es-PE"/>
                <w14:ligatures w14:val="none"/>
              </w:rPr>
              <w:t>Persistente discriminación en múltiples niveles</w:t>
            </w:r>
          </w:p>
        </w:tc>
        <w:tc>
          <w:tcPr>
            <w:tcW w:w="1417" w:type="dxa"/>
            <w:tcBorders>
              <w:top w:val="nil"/>
              <w:left w:val="nil"/>
              <w:bottom w:val="nil"/>
              <w:right w:val="single" w:sz="8" w:space="0" w:color="D9E2F3"/>
            </w:tcBorders>
            <w:shd w:val="clear" w:color="000000" w:fill="DCE6F1"/>
            <w:vAlign w:val="center"/>
            <w:hideMark/>
          </w:tcPr>
          <w:p w14:paraId="3A50FF88"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Igualdad</w:t>
            </w:r>
          </w:p>
        </w:tc>
        <w:tc>
          <w:tcPr>
            <w:tcW w:w="1417" w:type="dxa"/>
            <w:tcBorders>
              <w:top w:val="nil"/>
              <w:left w:val="nil"/>
              <w:bottom w:val="nil"/>
              <w:right w:val="single" w:sz="8" w:space="0" w:color="D9E2F3"/>
            </w:tcBorders>
            <w:shd w:val="clear" w:color="000000" w:fill="DCE6F1"/>
            <w:vAlign w:val="center"/>
            <w:hideMark/>
          </w:tcPr>
          <w:p w14:paraId="5067D122"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Desigualdad</w:t>
            </w:r>
          </w:p>
        </w:tc>
        <w:tc>
          <w:tcPr>
            <w:tcW w:w="1417" w:type="dxa"/>
            <w:tcBorders>
              <w:top w:val="nil"/>
              <w:left w:val="nil"/>
              <w:bottom w:val="nil"/>
              <w:right w:val="single" w:sz="8" w:space="0" w:color="D9E2F3"/>
            </w:tcBorders>
            <w:shd w:val="clear" w:color="000000" w:fill="DCE6F1"/>
            <w:vAlign w:val="center"/>
            <w:hideMark/>
          </w:tcPr>
          <w:p w14:paraId="39CEDF31"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Desigualdad</w:t>
            </w:r>
          </w:p>
        </w:tc>
        <w:tc>
          <w:tcPr>
            <w:tcW w:w="1417" w:type="dxa"/>
            <w:tcBorders>
              <w:top w:val="nil"/>
              <w:left w:val="nil"/>
              <w:bottom w:val="nil"/>
              <w:right w:val="single" w:sz="8" w:space="0" w:color="D9E2F3"/>
            </w:tcBorders>
            <w:shd w:val="clear" w:color="000000" w:fill="DCE6F1"/>
            <w:vAlign w:val="center"/>
            <w:hideMark/>
          </w:tcPr>
          <w:p w14:paraId="50552C79"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Igualdad</w:t>
            </w:r>
          </w:p>
        </w:tc>
      </w:tr>
      <w:tr w:rsidR="00B83460" w:rsidRPr="00B83460" w14:paraId="5C825A1C" w14:textId="77777777" w:rsidTr="00B83460">
        <w:trPr>
          <w:trHeight w:val="737"/>
        </w:trPr>
        <w:tc>
          <w:tcPr>
            <w:tcW w:w="2891" w:type="dxa"/>
            <w:tcBorders>
              <w:top w:val="single" w:sz="8" w:space="0" w:color="D9E2F3"/>
              <w:left w:val="single" w:sz="8" w:space="0" w:color="D9E2F3"/>
              <w:bottom w:val="nil"/>
              <w:right w:val="single" w:sz="8" w:space="0" w:color="D9E2F3"/>
            </w:tcBorders>
            <w:shd w:val="clear" w:color="auto" w:fill="auto"/>
            <w:vAlign w:val="center"/>
            <w:hideMark/>
          </w:tcPr>
          <w:p w14:paraId="56F8DF8E" w14:textId="77777777" w:rsidR="00B83460" w:rsidRPr="00B83460" w:rsidRDefault="00B83460" w:rsidP="00B83460">
            <w:pPr>
              <w:spacing w:after="0" w:line="240" w:lineRule="auto"/>
              <w:jc w:val="center"/>
              <w:rPr>
                <w:rFonts w:ascii="Calibri" w:eastAsia="Times New Roman" w:hAnsi="Calibri" w:cs="Calibri"/>
                <w:b/>
                <w:bCs/>
                <w:color w:val="000000"/>
                <w:kern w:val="0"/>
                <w:sz w:val="16"/>
                <w:szCs w:val="16"/>
                <w:lang w:eastAsia="es-PE"/>
                <w14:ligatures w14:val="none"/>
              </w:rPr>
            </w:pPr>
            <w:r w:rsidRPr="00B83460">
              <w:rPr>
                <w:rFonts w:ascii="Calibri" w:eastAsia="Times New Roman" w:hAnsi="Calibri" w:cs="Calibri"/>
                <w:b/>
                <w:bCs/>
                <w:color w:val="000000"/>
                <w:kern w:val="0"/>
                <w:sz w:val="16"/>
                <w:szCs w:val="16"/>
                <w:lang w:eastAsia="es-PE"/>
                <w14:ligatures w14:val="none"/>
              </w:rPr>
              <w:t>La corrupción en el sistema de justicia y el sector público como antesala a un potencial colapso del Estado</w:t>
            </w:r>
          </w:p>
        </w:tc>
        <w:tc>
          <w:tcPr>
            <w:tcW w:w="1417" w:type="dxa"/>
            <w:tcBorders>
              <w:top w:val="single" w:sz="8" w:space="0" w:color="D9E2F3"/>
              <w:left w:val="nil"/>
              <w:bottom w:val="nil"/>
              <w:right w:val="single" w:sz="8" w:space="0" w:color="D9E2F3"/>
            </w:tcBorders>
            <w:shd w:val="clear" w:color="auto" w:fill="auto"/>
            <w:vAlign w:val="center"/>
            <w:hideMark/>
          </w:tcPr>
          <w:p w14:paraId="24A53CB4"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Baja</w:t>
            </w:r>
          </w:p>
        </w:tc>
        <w:tc>
          <w:tcPr>
            <w:tcW w:w="1417" w:type="dxa"/>
            <w:tcBorders>
              <w:top w:val="single" w:sz="8" w:space="0" w:color="D9E2F3"/>
              <w:left w:val="nil"/>
              <w:bottom w:val="nil"/>
              <w:right w:val="single" w:sz="8" w:space="0" w:color="D9E2F3"/>
            </w:tcBorders>
            <w:shd w:val="clear" w:color="auto" w:fill="auto"/>
            <w:vAlign w:val="center"/>
            <w:hideMark/>
          </w:tcPr>
          <w:p w14:paraId="7216915D"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Mediana</w:t>
            </w:r>
          </w:p>
        </w:tc>
        <w:tc>
          <w:tcPr>
            <w:tcW w:w="1417" w:type="dxa"/>
            <w:tcBorders>
              <w:top w:val="single" w:sz="8" w:space="0" w:color="D9E2F3"/>
              <w:left w:val="nil"/>
              <w:bottom w:val="nil"/>
              <w:right w:val="single" w:sz="8" w:space="0" w:color="D9E2F3"/>
            </w:tcBorders>
            <w:shd w:val="clear" w:color="auto" w:fill="auto"/>
            <w:vAlign w:val="center"/>
            <w:hideMark/>
          </w:tcPr>
          <w:p w14:paraId="66D3A407"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Elevada</w:t>
            </w:r>
          </w:p>
        </w:tc>
        <w:tc>
          <w:tcPr>
            <w:tcW w:w="1417" w:type="dxa"/>
            <w:tcBorders>
              <w:top w:val="single" w:sz="8" w:space="0" w:color="D9E2F3"/>
              <w:left w:val="nil"/>
              <w:bottom w:val="nil"/>
              <w:right w:val="single" w:sz="8" w:space="0" w:color="D9E2F3"/>
            </w:tcBorders>
            <w:shd w:val="clear" w:color="auto" w:fill="auto"/>
            <w:vAlign w:val="center"/>
            <w:hideMark/>
          </w:tcPr>
          <w:p w14:paraId="60489B80"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Elevada</w:t>
            </w:r>
          </w:p>
        </w:tc>
      </w:tr>
      <w:tr w:rsidR="00B83460" w:rsidRPr="00B83460" w14:paraId="07FD6F5A" w14:textId="77777777" w:rsidTr="00B83460">
        <w:trPr>
          <w:trHeight w:val="737"/>
        </w:trPr>
        <w:tc>
          <w:tcPr>
            <w:tcW w:w="2891" w:type="dxa"/>
            <w:tcBorders>
              <w:top w:val="single" w:sz="8" w:space="0" w:color="D9E2F3"/>
              <w:left w:val="single" w:sz="8" w:space="0" w:color="D9E2F3"/>
              <w:bottom w:val="nil"/>
              <w:right w:val="single" w:sz="8" w:space="0" w:color="D9E2F3"/>
            </w:tcBorders>
            <w:shd w:val="clear" w:color="000000" w:fill="D9E2F3"/>
            <w:vAlign w:val="center"/>
            <w:hideMark/>
          </w:tcPr>
          <w:p w14:paraId="0FC7D17F" w14:textId="77777777" w:rsidR="00B83460" w:rsidRPr="00B83460" w:rsidRDefault="00B83460" w:rsidP="00B83460">
            <w:pPr>
              <w:spacing w:after="0" w:line="240" w:lineRule="auto"/>
              <w:jc w:val="center"/>
              <w:rPr>
                <w:rFonts w:ascii="Calibri" w:eastAsia="Times New Roman" w:hAnsi="Calibri" w:cs="Calibri"/>
                <w:b/>
                <w:bCs/>
                <w:color w:val="000000"/>
                <w:kern w:val="0"/>
                <w:sz w:val="16"/>
                <w:szCs w:val="16"/>
                <w:lang w:eastAsia="es-PE"/>
                <w14:ligatures w14:val="none"/>
              </w:rPr>
            </w:pPr>
            <w:r w:rsidRPr="00B83460">
              <w:rPr>
                <w:rFonts w:ascii="Calibri" w:eastAsia="Times New Roman" w:hAnsi="Calibri" w:cs="Calibri"/>
                <w:b/>
                <w:bCs/>
                <w:color w:val="000000"/>
                <w:kern w:val="0"/>
                <w:sz w:val="16"/>
                <w:szCs w:val="16"/>
                <w:lang w:eastAsia="es-PE"/>
                <w14:ligatures w14:val="none"/>
              </w:rPr>
              <w:t>El colapso del sistema sanitario como desencadenante de una crisis alimentaria</w:t>
            </w:r>
          </w:p>
        </w:tc>
        <w:tc>
          <w:tcPr>
            <w:tcW w:w="1417" w:type="dxa"/>
            <w:tcBorders>
              <w:top w:val="single" w:sz="8" w:space="0" w:color="D9E2F3"/>
              <w:left w:val="nil"/>
              <w:bottom w:val="nil"/>
              <w:right w:val="single" w:sz="8" w:space="0" w:color="D9E2F3"/>
            </w:tcBorders>
            <w:shd w:val="clear" w:color="000000" w:fill="DCE6F1"/>
            <w:vAlign w:val="center"/>
            <w:hideMark/>
          </w:tcPr>
          <w:p w14:paraId="7FBCA922"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Mayor bienestar</w:t>
            </w:r>
          </w:p>
        </w:tc>
        <w:tc>
          <w:tcPr>
            <w:tcW w:w="1417" w:type="dxa"/>
            <w:tcBorders>
              <w:top w:val="single" w:sz="8" w:space="0" w:color="D9E2F3"/>
              <w:left w:val="nil"/>
              <w:bottom w:val="nil"/>
              <w:right w:val="single" w:sz="8" w:space="0" w:color="D9E2F3"/>
            </w:tcBorders>
            <w:shd w:val="clear" w:color="000000" w:fill="DCE6F1"/>
            <w:vAlign w:val="center"/>
            <w:hideMark/>
          </w:tcPr>
          <w:p w14:paraId="03B17FCE"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Mayor bienestar</w:t>
            </w:r>
          </w:p>
        </w:tc>
        <w:tc>
          <w:tcPr>
            <w:tcW w:w="1417" w:type="dxa"/>
            <w:tcBorders>
              <w:top w:val="single" w:sz="8" w:space="0" w:color="D9E2F3"/>
              <w:left w:val="nil"/>
              <w:bottom w:val="nil"/>
              <w:right w:val="single" w:sz="8" w:space="0" w:color="D9E2F3"/>
            </w:tcBorders>
            <w:shd w:val="clear" w:color="000000" w:fill="DCE6F1"/>
            <w:vAlign w:val="center"/>
            <w:hideMark/>
          </w:tcPr>
          <w:p w14:paraId="4B80BE74"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Menor bienestar</w:t>
            </w:r>
          </w:p>
        </w:tc>
        <w:tc>
          <w:tcPr>
            <w:tcW w:w="1417" w:type="dxa"/>
            <w:tcBorders>
              <w:top w:val="single" w:sz="8" w:space="0" w:color="D9E2F3"/>
              <w:left w:val="nil"/>
              <w:bottom w:val="nil"/>
              <w:right w:val="single" w:sz="8" w:space="0" w:color="D9E2F3"/>
            </w:tcBorders>
            <w:shd w:val="clear" w:color="000000" w:fill="DCE6F1"/>
            <w:vAlign w:val="center"/>
            <w:hideMark/>
          </w:tcPr>
          <w:p w14:paraId="25173FF5" w14:textId="77777777" w:rsidR="00B83460" w:rsidRPr="00B83460" w:rsidRDefault="00B83460" w:rsidP="00B83460">
            <w:pPr>
              <w:spacing w:after="0" w:line="240" w:lineRule="auto"/>
              <w:jc w:val="center"/>
              <w:rPr>
                <w:rFonts w:ascii="Calibri" w:eastAsia="Times New Roman" w:hAnsi="Calibri" w:cs="Calibri"/>
                <w:color w:val="000000"/>
                <w:kern w:val="0"/>
                <w:sz w:val="16"/>
                <w:szCs w:val="16"/>
                <w:lang w:eastAsia="es-PE"/>
                <w14:ligatures w14:val="none"/>
              </w:rPr>
            </w:pPr>
            <w:r w:rsidRPr="00B83460">
              <w:rPr>
                <w:rFonts w:ascii="Calibri" w:eastAsia="Times New Roman" w:hAnsi="Calibri" w:cs="Calibri"/>
                <w:color w:val="000000"/>
                <w:kern w:val="0"/>
                <w:sz w:val="16"/>
                <w:szCs w:val="16"/>
                <w:lang w:eastAsia="es-PE"/>
                <w14:ligatures w14:val="none"/>
              </w:rPr>
              <w:t>Menor bienestar</w:t>
            </w:r>
          </w:p>
        </w:tc>
      </w:tr>
    </w:tbl>
    <w:p w14:paraId="32ADB950" w14:textId="0DF8CDDC" w:rsidR="00B83460" w:rsidRDefault="00B83460" w:rsidP="00B83460">
      <w:pPr>
        <w:spacing w:before="100" w:beforeAutospacing="1" w:after="100" w:afterAutospacing="1" w:line="288" w:lineRule="auto"/>
        <w:ind w:left="425"/>
        <w:jc w:val="right"/>
        <w:rPr>
          <w:sz w:val="20"/>
        </w:rPr>
      </w:pPr>
      <w:r w:rsidRPr="00FA7FF4">
        <w:rPr>
          <w:sz w:val="16"/>
          <w:szCs w:val="18"/>
        </w:rPr>
        <w:t xml:space="preserve">Fuente: </w:t>
      </w:r>
      <w:del w:id="1361" w:author="Direccion de Politicas y Gestion en Derechos Humanos 14" w:date="2023-12-14T10:31:00Z">
        <w:r w:rsidRPr="00FA7FF4" w:rsidDel="00DC3106">
          <w:rPr>
            <w:sz w:val="16"/>
            <w:szCs w:val="18"/>
          </w:rPr>
          <w:delText>Estudio prospectivo: “El futuro de los derechos humanos en el Perú”</w:delText>
        </w:r>
      </w:del>
      <w:ins w:id="1362" w:author="Direccion de Politicas y Gestion en Derechos Humanos 14" w:date="2023-12-14T10:31:00Z">
        <w:r w:rsidR="00DC3106">
          <w:rPr>
            <w:sz w:val="16"/>
            <w:szCs w:val="18"/>
          </w:rPr>
          <w:t>Estudio prospectivo sobre los derechos humanos en el Perú</w:t>
        </w:r>
      </w:ins>
    </w:p>
    <w:p w14:paraId="5E32F074" w14:textId="74509161" w:rsidR="00365272" w:rsidRPr="00365272" w:rsidRDefault="00365272" w:rsidP="00365272">
      <w:pPr>
        <w:spacing w:before="100" w:beforeAutospacing="1" w:after="100" w:afterAutospacing="1" w:line="288" w:lineRule="auto"/>
        <w:jc w:val="both"/>
        <w:rPr>
          <w:sz w:val="20"/>
        </w:rPr>
      </w:pPr>
      <w:r w:rsidRPr="00365272">
        <w:rPr>
          <w:sz w:val="20"/>
        </w:rPr>
        <w:t>En este contexto, el primer escenario, designado como el "escenario apuesta," se posiciona como la dirección hacia la cual se orientará la política nacional multisectorial de derechos humanos. Este escenario apuesta encapsula la visión optimista y estratégica que busca abordar de manera efectiva las desigualdades y discriminaciones estructurales identificadas en el ejercicio pleno de los derechos humanos de las personas en su diversidad.</w:t>
      </w:r>
    </w:p>
    <w:p w14:paraId="15D02ED2" w14:textId="08DA322F" w:rsidR="00365272" w:rsidRPr="00365272" w:rsidRDefault="00365272" w:rsidP="00365272">
      <w:pPr>
        <w:spacing w:before="100" w:beforeAutospacing="1" w:after="100" w:afterAutospacing="1" w:line="288" w:lineRule="auto"/>
        <w:jc w:val="both"/>
        <w:rPr>
          <w:sz w:val="20"/>
        </w:rPr>
      </w:pPr>
      <w:r w:rsidRPr="00365272">
        <w:rPr>
          <w:sz w:val="20"/>
        </w:rPr>
        <w:lastRenderedPageBreak/>
        <w:t>En este escenario, se consideran y priorizan los eventos disruptivos que presentan oportunidades significativas para la mejora de la política. Las acciones se enfocan en mitigar las desigualdades, promover la inclusión y salvaguardar los derechos fundamentales de manera integral. Este enfoque proactivo refleja la capacidad de adaptación y respuesta efectiva de la política nacional multisectorial ante las incertidumbres críticas identificadas en el proceso prospectivo.</w:t>
      </w:r>
    </w:p>
    <w:p w14:paraId="71D2E8C2" w14:textId="7CAEC351" w:rsidR="00F469C2" w:rsidRDefault="00365272" w:rsidP="00365272">
      <w:pPr>
        <w:spacing w:before="100" w:beforeAutospacing="1" w:after="100" w:afterAutospacing="1" w:line="288" w:lineRule="auto"/>
        <w:jc w:val="both"/>
        <w:rPr>
          <w:sz w:val="20"/>
        </w:rPr>
      </w:pPr>
      <w:r w:rsidRPr="00365272">
        <w:rPr>
          <w:sz w:val="20"/>
        </w:rPr>
        <w:t xml:space="preserve">Cada uno de los escenarios restantes representa una variante plausible del futuro, incorporando diferentes combinaciones de eventos disruptivos y respuestas potenciales. Estos escenarios alternativos enriquecen la comprensión de las posibles trayectorias y permiten una planificación estratégica más </w:t>
      </w:r>
      <w:r w:rsidR="00D70BE2">
        <w:rPr>
          <w:sz w:val="20"/>
        </w:rPr>
        <w:t>sólida</w:t>
      </w:r>
      <w:r w:rsidRPr="00365272">
        <w:rPr>
          <w:sz w:val="20"/>
        </w:rPr>
        <w:t xml:space="preserve">, </w:t>
      </w:r>
      <w:ins w:id="1363" w:author="Xiomara Aracy Pillco Nina" w:date="2023-12-18T17:28:00Z">
        <w:r w:rsidR="007A1729" w:rsidRPr="002653DD">
          <w:rPr>
            <w:noProof/>
            <w:sz w:val="20"/>
          </w:rPr>
          <mc:AlternateContent>
            <mc:Choice Requires="wpg">
              <w:drawing>
                <wp:anchor distT="0" distB="0" distL="114300" distR="114300" simplePos="0" relativeHeight="251671552" behindDoc="0" locked="0" layoutInCell="1" allowOverlap="1" wp14:anchorId="1BDAF0F6" wp14:editId="131B3ECA">
                  <wp:simplePos x="0" y="0"/>
                  <wp:positionH relativeFrom="margin">
                    <wp:posOffset>585470</wp:posOffset>
                  </wp:positionH>
                  <wp:positionV relativeFrom="paragraph">
                    <wp:posOffset>387985</wp:posOffset>
                  </wp:positionV>
                  <wp:extent cx="4591307" cy="3842848"/>
                  <wp:effectExtent l="0" t="0" r="0" b="5715"/>
                  <wp:wrapNone/>
                  <wp:docPr id="1976316950" name="Grupo 9"/>
                  <wp:cNvGraphicFramePr/>
                  <a:graphic xmlns:a="http://schemas.openxmlformats.org/drawingml/2006/main">
                    <a:graphicData uri="http://schemas.microsoft.com/office/word/2010/wordprocessingGroup">
                      <wpg:wgp>
                        <wpg:cNvGrpSpPr/>
                        <wpg:grpSpPr>
                          <a:xfrm>
                            <a:off x="0" y="0"/>
                            <a:ext cx="4591307" cy="3842848"/>
                            <a:chOff x="0" y="0"/>
                            <a:chExt cx="4591306" cy="3842847"/>
                          </a:xfrm>
                        </wpg:grpSpPr>
                        <wpg:grpSp>
                          <wpg:cNvPr id="916120151" name="Grupo 916120151"/>
                          <wpg:cNvGrpSpPr/>
                          <wpg:grpSpPr>
                            <a:xfrm>
                              <a:off x="0" y="477237"/>
                              <a:ext cx="4591306" cy="3365610"/>
                              <a:chOff x="0" y="477237"/>
                              <a:chExt cx="4885684" cy="3581401"/>
                            </a:xfrm>
                          </wpg:grpSpPr>
                          <wps:wsp>
                            <wps:cNvPr id="1144565359" name="Rectángulo: esquinas redondeadas 1144565359"/>
                            <wps:cNvSpPr/>
                            <wps:spPr>
                              <a:xfrm>
                                <a:off x="0" y="477237"/>
                                <a:ext cx="1714500" cy="1714500"/>
                              </a:xfrm>
                              <a:prstGeom prst="roundRect">
                                <a:avLst/>
                              </a:prstGeom>
                              <a:solidFill>
                                <a:srgbClr val="F79646">
                                  <a:lumMod val="75000"/>
                                </a:srgbClr>
                              </a:solidFill>
                              <a:ln w="25400" cap="flat" cmpd="sng" algn="ctr">
                                <a:noFill/>
                                <a:prstDash val="solid"/>
                              </a:ln>
                              <a:effectLst/>
                            </wps:spPr>
                            <wps:txbx>
                              <w:txbxContent>
                                <w:p w14:paraId="43D9AA70"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2:</w:t>
                                  </w:r>
                                </w:p>
                                <w:p w14:paraId="106C56AB"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con sectores que ejercen discriminación, con justicia y sector público eficientes pero con corrupción, busca bienestar a través de servicios de salud y alimentación aceptables.</w:t>
                                  </w:r>
                                </w:p>
                              </w:txbxContent>
                            </wps:txbx>
                            <wps:bodyPr rtlCol="0" anchor="t"/>
                          </wps:wsp>
                          <wps:wsp>
                            <wps:cNvPr id="692426252" name="Rectángulo: esquinas redondeadas 692426252"/>
                            <wps:cNvSpPr/>
                            <wps:spPr>
                              <a:xfrm>
                                <a:off x="1952625" y="477237"/>
                                <a:ext cx="1714500" cy="1714500"/>
                              </a:xfrm>
                              <a:prstGeom prst="roundRect">
                                <a:avLst/>
                              </a:prstGeom>
                              <a:solidFill>
                                <a:srgbClr val="002060"/>
                              </a:solidFill>
                              <a:ln w="25400" cap="flat" cmpd="sng" algn="ctr">
                                <a:noFill/>
                                <a:prstDash val="solid"/>
                              </a:ln>
                              <a:effectLst>
                                <a:glow rad="228600">
                                  <a:schemeClr val="accent1">
                                    <a:satMod val="175000"/>
                                    <a:alpha val="40000"/>
                                  </a:schemeClr>
                                </a:glow>
                              </a:effectLst>
                            </wps:spPr>
                            <wps:txbx>
                              <w:txbxContent>
                                <w:p w14:paraId="33FDA019"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 xml:space="preserve">Escenario 1: </w:t>
                                  </w:r>
                                </w:p>
                                <w:p w14:paraId="23F3B4BA" w14:textId="77777777" w:rsidR="002653DD" w:rsidRDefault="002653DD" w:rsidP="002653DD">
                                  <w:pPr>
                                    <w:jc w:val="center"/>
                                    <w:rPr>
                                      <w:rFonts w:ascii="Calibri" w:hAnsi="Calibri"/>
                                      <w:b/>
                                      <w:bCs/>
                                      <w:color w:val="FFFFFF"/>
                                      <w:sz w:val="20"/>
                                      <w:szCs w:val="20"/>
                                    </w:rPr>
                                  </w:pPr>
                                  <w:r>
                                    <w:rPr>
                                      <w:rFonts w:ascii="Calibri" w:hAnsi="Calibri"/>
                                      <w:b/>
                                      <w:bCs/>
                                      <w:color w:val="FFFFFF"/>
                                      <w:sz w:val="20"/>
                                      <w:szCs w:val="20"/>
                                    </w:rPr>
                                    <w:t>ESCENARIO APUESTA</w:t>
                                  </w:r>
                                </w:p>
                                <w:p w14:paraId="57690EA6" w14:textId="77777777" w:rsidR="002653DD" w:rsidRDefault="002653DD" w:rsidP="002653DD">
                                  <w:pPr>
                                    <w:jc w:val="center"/>
                                    <w:textAlignment w:val="baseline"/>
                                    <w:rPr>
                                      <w:rFonts w:ascii="Calibri" w:hAnsi="Calibri"/>
                                      <w:color w:val="FFFFFF"/>
                                      <w:sz w:val="18"/>
                                      <w:szCs w:val="18"/>
                                    </w:rPr>
                                  </w:pPr>
                                  <w:r>
                                    <w:rPr>
                                      <w:rFonts w:ascii="Calibri" w:hAnsi="Calibri"/>
                                      <w:color w:val="FFFFFF"/>
                                      <w:sz w:val="18"/>
                                      <w:szCs w:val="18"/>
                                    </w:rPr>
                                    <w:t>Sociedad equitativa y sin discriminación, con justicia y sector público eficientes, libre de corrupción, promoviendo bienestar mediante servicios de salud y alimentación eficaces</w:t>
                                  </w:r>
                                </w:p>
                              </w:txbxContent>
                            </wps:txbx>
                            <wps:bodyPr rtlCol="0" anchor="t"/>
                          </wps:wsp>
                          <wps:wsp>
                            <wps:cNvPr id="1997211593" name="Rectángulo: esquinas redondeadas 1997211593"/>
                            <wps:cNvSpPr/>
                            <wps:spPr>
                              <a:xfrm>
                                <a:off x="0" y="2344137"/>
                                <a:ext cx="1714500" cy="1714500"/>
                              </a:xfrm>
                              <a:prstGeom prst="roundRect">
                                <a:avLst/>
                              </a:prstGeom>
                              <a:solidFill>
                                <a:srgbClr val="DF0D3E"/>
                              </a:solidFill>
                              <a:ln w="25400" cap="flat" cmpd="sng" algn="ctr">
                                <a:noFill/>
                                <a:prstDash val="solid"/>
                              </a:ln>
                              <a:effectLst/>
                            </wps:spPr>
                            <wps:txbx>
                              <w:txbxContent>
                                <w:p w14:paraId="343AACDB"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3:</w:t>
                                  </w:r>
                                </w:p>
                                <w:p w14:paraId="4A061EB5"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marcada por discriminación, donde un sistema de justicia y sector público conviven con altos índices de corrupción, resultando en un bienestar limitado y servicios de salud y alimentación ineficaces.</w:t>
                                  </w:r>
                                </w:p>
                              </w:txbxContent>
                            </wps:txbx>
                            <wps:bodyPr rtlCol="0" anchor="t"/>
                          </wps:wsp>
                          <wps:wsp>
                            <wps:cNvPr id="1087901409" name="Rectángulo: esquinas redondeadas 1087901409"/>
                            <wps:cNvSpPr/>
                            <wps:spPr>
                              <a:xfrm>
                                <a:off x="1952625" y="2344137"/>
                                <a:ext cx="1714500" cy="1714500"/>
                              </a:xfrm>
                              <a:prstGeom prst="roundRect">
                                <a:avLst/>
                              </a:prstGeom>
                              <a:solidFill>
                                <a:srgbClr val="479FCD"/>
                              </a:solidFill>
                              <a:ln w="25400" cap="flat" cmpd="sng" algn="ctr">
                                <a:noFill/>
                                <a:prstDash val="solid"/>
                              </a:ln>
                              <a:effectLst/>
                            </wps:spPr>
                            <wps:txbx>
                              <w:txbxContent>
                                <w:p w14:paraId="6AF1CEA4"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4:</w:t>
                                  </w:r>
                                </w:p>
                                <w:p w14:paraId="59915912"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equitativa, aunque con un sistema de justicia y sector público con altos indicios de corrupción, resultando en un bienestar reducido y servicios de salud y alimentación ineficientes.</w:t>
                                  </w:r>
                                </w:p>
                              </w:txbxContent>
                            </wps:txbx>
                            <wps:bodyPr rtlCol="0" anchor="t"/>
                          </wps:wsp>
                          <wps:wsp>
                            <wps:cNvPr id="941561215" name="Flecha: arriba y abajo 941561215"/>
                            <wps:cNvSpPr/>
                            <wps:spPr>
                              <a:xfrm>
                                <a:off x="1703825" y="477238"/>
                                <a:ext cx="252000" cy="3581400"/>
                              </a:xfrm>
                              <a:prstGeom prst="upDownArrow">
                                <a:avLst/>
                              </a:prstGeom>
                              <a:solidFill>
                                <a:srgbClr val="DF0D3E"/>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5975395" name="Flecha: arriba y abajo 545975395"/>
                            <wps:cNvSpPr/>
                            <wps:spPr>
                              <a:xfrm rot="5400000">
                                <a:off x="1707563" y="434374"/>
                                <a:ext cx="252000" cy="3667126"/>
                              </a:xfrm>
                              <a:prstGeom prst="upDownArrow">
                                <a:avLst/>
                              </a:prstGeom>
                              <a:solidFill>
                                <a:srgbClr val="00AAAC"/>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69538144" name="CuadroTexto 18"/>
                            <wps:cNvSpPr txBox="1"/>
                            <wps:spPr>
                              <a:xfrm>
                                <a:off x="3763999" y="2029255"/>
                                <a:ext cx="1121685" cy="685849"/>
                              </a:xfrm>
                              <a:prstGeom prst="rect">
                                <a:avLst/>
                              </a:prstGeom>
                              <a:noFill/>
                            </wps:spPr>
                            <wps:txbx>
                              <w:txbxContent>
                                <w:p w14:paraId="48FB0549" w14:textId="77777777" w:rsidR="002653DD" w:rsidRDefault="002653DD" w:rsidP="002653DD">
                                  <w:pPr>
                                    <w:jc w:val="center"/>
                                    <w:rPr>
                                      <w:rFonts w:hAnsi="Calibri"/>
                                      <w:b/>
                                      <w:bCs/>
                                      <w:color w:val="000000" w:themeColor="text1"/>
                                      <w:kern w:val="24"/>
                                      <w:sz w:val="18"/>
                                      <w:szCs w:val="18"/>
                                      <w:lang w:val="es-ES"/>
                                      <w14:ligatures w14:val="none"/>
                                    </w:rPr>
                                  </w:pPr>
                                  <w:r>
                                    <w:rPr>
                                      <w:rFonts w:hAnsi="Calibri"/>
                                      <w:b/>
                                      <w:bCs/>
                                      <w:color w:val="000000" w:themeColor="text1"/>
                                      <w:kern w:val="24"/>
                                      <w:sz w:val="18"/>
                                      <w:szCs w:val="18"/>
                                      <w:lang w:val="es-ES"/>
                                    </w:rPr>
                                    <w:t>Sociedad equitativa y sin discriminación</w:t>
                                  </w:r>
                                </w:p>
                              </w:txbxContent>
                            </wps:txbx>
                            <wps:bodyPr wrap="square">
                              <a:spAutoFit/>
                            </wps:bodyPr>
                          </wps:wsp>
                        </wpg:grpSp>
                        <wps:wsp>
                          <wps:cNvPr id="2049607596" name="CuadroTexto 11"/>
                          <wps:cNvSpPr txBox="1"/>
                          <wps:spPr>
                            <a:xfrm>
                              <a:off x="712354" y="0"/>
                              <a:ext cx="2014220" cy="494030"/>
                            </a:xfrm>
                            <a:prstGeom prst="rect">
                              <a:avLst/>
                            </a:prstGeom>
                            <a:noFill/>
                          </wps:spPr>
                          <wps:txbx>
                            <w:txbxContent>
                              <w:p w14:paraId="587F87B1" w14:textId="77777777" w:rsidR="002653DD" w:rsidRDefault="002653DD" w:rsidP="002653DD">
                                <w:pPr>
                                  <w:rPr>
                                    <w:rFonts w:hAnsi="Calibri"/>
                                    <w:color w:val="000000" w:themeColor="text1"/>
                                    <w:kern w:val="24"/>
                                    <w:sz w:val="18"/>
                                    <w:szCs w:val="18"/>
                                    <w:lang w:val="es-ES"/>
                                    <w14:ligatures w14:val="none"/>
                                  </w:rPr>
                                </w:pPr>
                                <w:r>
                                  <w:rPr>
                                    <w:rFonts w:hAnsi="Calibri"/>
                                    <w:color w:val="000000" w:themeColor="text1"/>
                                    <w:kern w:val="24"/>
                                    <w:sz w:val="18"/>
                                    <w:szCs w:val="18"/>
                                    <w:lang w:val="es-ES"/>
                                  </w:rPr>
                                  <w:t xml:space="preserve">Sociedad con servicios de salud y alimentación adecuada </w:t>
                                </w:r>
                              </w:p>
                            </w:txbxContent>
                          </wps:txbx>
                          <wps:bodyPr wrap="square">
                            <a:spAutoFit/>
                          </wps:bodyPr>
                        </wps:wsp>
                      </wpg:wgp>
                    </a:graphicData>
                  </a:graphic>
                </wp:anchor>
              </w:drawing>
            </mc:Choice>
            <mc:Fallback>
              <w:pict>
                <v:group w14:anchorId="1BDAF0F6" id="Grupo 9" o:spid="_x0000_s1142" style="position:absolute;left:0;text-align:left;margin-left:46.1pt;margin-top:30.55pt;width:361.5pt;height:302.6pt;z-index:251671552;mso-position-horizontal-relative:margin;mso-position-vertical-relative:text" coordsize="45913,38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">
                  <v:group id="Grupo 916120151" o:spid="_x0000_s1143" style="position:absolute;top:4772;width:45913;height:33656" coordorigin=",4772" coordsize="48856,35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">
                    <v:roundrect id="Rectángulo: esquinas redondeadas 1144565359" o:spid="_x0000_s1144" style="position:absolute;top:4772;width:17145;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" fillcolor="#e46c0a" stroked="f" strokeweight="2pt">
                      <v:textbox>
                        <w:txbxContent>
                          <w:p w14:paraId="43D9AA70"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2:</w:t>
                            </w:r>
                          </w:p>
                          <w:p w14:paraId="106C56AB"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con sectores que ejercen discriminación, con justicia y sector público eficientes pero con corrupción, busca bienestar a través de servicios de salud y alimentación aceptables.</w:t>
                            </w:r>
                          </w:p>
                        </w:txbxContent>
                      </v:textbox>
                    </v:roundrect>
                    <v:roundrect id="Rectángulo: esquinas redondeadas 692426252" o:spid="_x0000_s1145" style="position:absolute;left:19526;top:4772;width:17145;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" fillcolor="#002060" stroked="f" strokeweight="2pt">
                      <v:textbox>
                        <w:txbxContent>
                          <w:p w14:paraId="33FDA019"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 xml:space="preserve">Escenario 1: </w:t>
                            </w:r>
                          </w:p>
                          <w:p w14:paraId="23F3B4BA" w14:textId="77777777" w:rsidR="002653DD" w:rsidRDefault="002653DD" w:rsidP="002653DD">
                            <w:pPr>
                              <w:jc w:val="center"/>
                              <w:rPr>
                                <w:rFonts w:ascii="Calibri" w:hAnsi="Calibri"/>
                                <w:b/>
                                <w:bCs/>
                                <w:color w:val="FFFFFF"/>
                                <w:sz w:val="20"/>
                                <w:szCs w:val="20"/>
                              </w:rPr>
                            </w:pPr>
                            <w:r>
                              <w:rPr>
                                <w:rFonts w:ascii="Calibri" w:hAnsi="Calibri"/>
                                <w:b/>
                                <w:bCs/>
                                <w:color w:val="FFFFFF"/>
                                <w:sz w:val="20"/>
                                <w:szCs w:val="20"/>
                              </w:rPr>
                              <w:t>ESCENARIO APUESTA</w:t>
                            </w:r>
                          </w:p>
                          <w:p w14:paraId="57690EA6" w14:textId="77777777" w:rsidR="002653DD" w:rsidRDefault="002653DD" w:rsidP="002653DD">
                            <w:pPr>
                              <w:jc w:val="center"/>
                              <w:textAlignment w:val="baseline"/>
                              <w:rPr>
                                <w:rFonts w:ascii="Calibri" w:hAnsi="Calibri"/>
                                <w:color w:val="FFFFFF"/>
                                <w:sz w:val="18"/>
                                <w:szCs w:val="18"/>
                              </w:rPr>
                            </w:pPr>
                            <w:r>
                              <w:rPr>
                                <w:rFonts w:ascii="Calibri" w:hAnsi="Calibri"/>
                                <w:color w:val="FFFFFF"/>
                                <w:sz w:val="18"/>
                                <w:szCs w:val="18"/>
                              </w:rPr>
                              <w:t>Sociedad equitativa y sin discriminación, con justicia y sector público eficientes, libre de corrupción, promoviendo bienestar mediante servicios de salud y alimentación eficaces</w:t>
                            </w:r>
                          </w:p>
                        </w:txbxContent>
                      </v:textbox>
                    </v:roundrect>
                    <v:roundrect id="Rectángulo: esquinas redondeadas 1997211593" o:spid="_x0000_s1146" style="position:absolute;top:23441;width:17145;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" fillcolor="#df0d3e" stroked="f" strokeweight="2pt">
                      <v:textbox>
                        <w:txbxContent>
                          <w:p w14:paraId="343AACDB"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3:</w:t>
                            </w:r>
                          </w:p>
                          <w:p w14:paraId="4A061EB5"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marcada por discriminación, donde un sistema de justicia y sector público conviven con altos índices de corrupción, resultando en un bienestar limitado y servicios de salud y alimentación ineficaces.</w:t>
                            </w:r>
                          </w:p>
                        </w:txbxContent>
                      </v:textbox>
                    </v:roundrect>
                    <v:roundrect id="Rectángulo: esquinas redondeadas 1087901409" o:spid="_x0000_s1147" style="position:absolute;left:19526;top:23441;width:17145;height:171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" fillcolor="#479fcd" stroked="f" strokeweight="2pt">
                      <v:textbox>
                        <w:txbxContent>
                          <w:p w14:paraId="6AF1CEA4" w14:textId="77777777" w:rsidR="002653DD" w:rsidRDefault="002653DD" w:rsidP="002653DD">
                            <w:pPr>
                              <w:jc w:val="center"/>
                              <w:textAlignment w:val="baseline"/>
                              <w:rPr>
                                <w:rFonts w:ascii="Calibri" w:hAnsi="Calibri"/>
                                <w:b/>
                                <w:bCs/>
                                <w:color w:val="FFFFFF"/>
                                <w:kern w:val="0"/>
                                <w:sz w:val="18"/>
                                <w:szCs w:val="18"/>
                                <w14:ligatures w14:val="none"/>
                              </w:rPr>
                            </w:pPr>
                            <w:r>
                              <w:rPr>
                                <w:rFonts w:ascii="Calibri" w:hAnsi="Calibri"/>
                                <w:b/>
                                <w:bCs/>
                                <w:color w:val="FFFFFF"/>
                                <w:sz w:val="18"/>
                                <w:szCs w:val="18"/>
                              </w:rPr>
                              <w:t>Escenario 4:</w:t>
                            </w:r>
                          </w:p>
                          <w:p w14:paraId="59915912" w14:textId="77777777" w:rsidR="002653DD" w:rsidRDefault="002653DD" w:rsidP="002653DD">
                            <w:pPr>
                              <w:jc w:val="center"/>
                              <w:textAlignment w:val="baseline"/>
                              <w:rPr>
                                <w:rFonts w:ascii="Calibri" w:hAnsi="Calibri"/>
                                <w:color w:val="FFFFFF"/>
                                <w:sz w:val="18"/>
                                <w:szCs w:val="18"/>
                                <w:lang w:val="es-ES"/>
                              </w:rPr>
                            </w:pPr>
                            <w:r>
                              <w:rPr>
                                <w:rFonts w:ascii="Calibri" w:hAnsi="Calibri"/>
                                <w:color w:val="FFFFFF"/>
                                <w:sz w:val="18"/>
                                <w:szCs w:val="18"/>
                                <w:lang w:val="es-ES"/>
                              </w:rPr>
                              <w:t>Sociedad equitativa, aunque con un sistema de justicia y sector público con altos indicios de corrupción, resultando en un bienestar reducido y servicios de salud y alimentación ineficientes.</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941561215" o:spid="_x0000_s1148" type="#_x0000_t70" style="position:absolute;left:17038;top:4772;width:2520;height:35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" adj=",760" fillcolor="#df0d3e" stroked="f" strokeweight="1pt"/>
                    <v:shape id="Flecha: arriba y abajo 545975395" o:spid="_x0000_s1149" type="#_x0000_t70" style="position:absolute;left:17076;top:4343;width:2520;height:366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" adj=",742" fillcolor="#00aaac" stroked="f" strokeweight="1pt"/>
                    <v:shape id="CuadroTexto 18" o:spid="_x0000_s1150" type="#_x0000_t202" style="position:absolute;left:37639;top:20292;width:11217;height: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" filled="f" stroked="f">
                      <v:textbox style="mso-fit-shape-to-text:t">
                        <w:txbxContent>
                          <w:p w14:paraId="48FB0549" w14:textId="77777777" w:rsidR="002653DD" w:rsidRDefault="002653DD" w:rsidP="002653DD">
                            <w:pPr>
                              <w:jc w:val="center"/>
                              <w:rPr>
                                <w:rFonts w:hAnsi="Calibri"/>
                                <w:b/>
                                <w:bCs/>
                                <w:color w:val="000000" w:themeColor="text1"/>
                                <w:kern w:val="24"/>
                                <w:sz w:val="18"/>
                                <w:szCs w:val="18"/>
                                <w:lang w:val="es-ES"/>
                                <w14:ligatures w14:val="none"/>
                              </w:rPr>
                            </w:pPr>
                            <w:r>
                              <w:rPr>
                                <w:rFonts w:hAnsi="Calibri"/>
                                <w:b/>
                                <w:bCs/>
                                <w:color w:val="000000" w:themeColor="text1"/>
                                <w:kern w:val="24"/>
                                <w:sz w:val="18"/>
                                <w:szCs w:val="18"/>
                                <w:lang w:val="es-ES"/>
                              </w:rPr>
                              <w:t>Sociedad equitativa y sin discriminación</w:t>
                            </w:r>
                          </w:p>
                        </w:txbxContent>
                      </v:textbox>
                    </v:shape>
                  </v:group>
                  <v:shape id="CuadroTexto 11" o:spid="_x0000_s1151" type="#_x0000_t202" style="position:absolute;left:7123;width:2014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" filled="f" stroked="f">
                    <v:textbox style="mso-fit-shape-to-text:t">
                      <w:txbxContent>
                        <w:p w14:paraId="587F87B1" w14:textId="77777777" w:rsidR="002653DD" w:rsidRDefault="002653DD" w:rsidP="002653DD">
                          <w:pPr>
                            <w:rPr>
                              <w:rFonts w:hAnsi="Calibri"/>
                              <w:color w:val="000000" w:themeColor="text1"/>
                              <w:kern w:val="24"/>
                              <w:sz w:val="18"/>
                              <w:szCs w:val="18"/>
                              <w:lang w:val="es-ES"/>
                              <w14:ligatures w14:val="none"/>
                            </w:rPr>
                          </w:pPr>
                          <w:r>
                            <w:rPr>
                              <w:rFonts w:hAnsi="Calibri"/>
                              <w:color w:val="000000" w:themeColor="text1"/>
                              <w:kern w:val="24"/>
                              <w:sz w:val="18"/>
                              <w:szCs w:val="18"/>
                              <w:lang w:val="es-ES"/>
                            </w:rPr>
                            <w:t xml:space="preserve">Sociedad con servicios de salud y alimentación adecuada </w:t>
                          </w:r>
                        </w:p>
                      </w:txbxContent>
                    </v:textbox>
                  </v:shape>
                  <w10:wrap anchorx="margin"/>
                </v:group>
              </w:pict>
            </mc:Fallback>
          </mc:AlternateContent>
        </w:r>
      </w:ins>
      <w:r w:rsidRPr="00365272">
        <w:rPr>
          <w:sz w:val="20"/>
        </w:rPr>
        <w:t>considerando diversas contingencias y desafíos potenciales.</w:t>
      </w:r>
      <w:r>
        <w:rPr>
          <w:sz w:val="20"/>
        </w:rPr>
        <w:t xml:space="preserve"> </w:t>
      </w:r>
    </w:p>
    <w:p w14:paraId="34563A88" w14:textId="16B8E9D0" w:rsidR="00741556" w:rsidRDefault="00741556" w:rsidP="00091002">
      <w:pPr>
        <w:spacing w:before="100" w:beforeAutospacing="1" w:after="100" w:afterAutospacing="1" w:line="288" w:lineRule="auto"/>
        <w:ind w:left="1276"/>
        <w:jc w:val="center"/>
        <w:rPr>
          <w:ins w:id="1364" w:author="Xiomara Aracy Pillco Nina" w:date="2023-12-18T17:28:00Z"/>
          <w:sz w:val="20"/>
        </w:rPr>
      </w:pPr>
    </w:p>
    <w:p w14:paraId="29869B37" w14:textId="3A626780" w:rsidR="002653DD" w:rsidRDefault="002653DD" w:rsidP="00091002">
      <w:pPr>
        <w:spacing w:before="100" w:beforeAutospacing="1" w:after="100" w:afterAutospacing="1" w:line="288" w:lineRule="auto"/>
        <w:ind w:left="1276"/>
        <w:jc w:val="center"/>
        <w:rPr>
          <w:sz w:val="20"/>
        </w:rPr>
      </w:pPr>
    </w:p>
    <w:p w14:paraId="41B9AA06" w14:textId="26FC1B65" w:rsidR="002653DD" w:rsidRDefault="002653DD" w:rsidP="002B1D1A">
      <w:pPr>
        <w:spacing w:after="0" w:line="240" w:lineRule="auto"/>
        <w:ind w:left="425"/>
        <w:jc w:val="both"/>
        <w:rPr>
          <w:b/>
          <w:bCs/>
          <w:sz w:val="20"/>
        </w:rPr>
      </w:pPr>
      <w:bookmarkStart w:id="1365" w:name="_Toc152615065"/>
    </w:p>
    <w:p w14:paraId="0C45A894" w14:textId="742597A9" w:rsidR="002653DD" w:rsidRDefault="002653DD" w:rsidP="002B1D1A">
      <w:pPr>
        <w:spacing w:after="0" w:line="240" w:lineRule="auto"/>
        <w:ind w:left="425"/>
        <w:jc w:val="both"/>
        <w:rPr>
          <w:b/>
          <w:bCs/>
          <w:sz w:val="20"/>
        </w:rPr>
      </w:pPr>
    </w:p>
    <w:p w14:paraId="23FB9E2C" w14:textId="77777777" w:rsidR="002653DD" w:rsidRDefault="002653DD" w:rsidP="002B1D1A">
      <w:pPr>
        <w:spacing w:after="0" w:line="240" w:lineRule="auto"/>
        <w:ind w:left="425"/>
        <w:jc w:val="both"/>
        <w:rPr>
          <w:b/>
          <w:bCs/>
          <w:sz w:val="20"/>
        </w:rPr>
      </w:pPr>
    </w:p>
    <w:p w14:paraId="22A1F2E9" w14:textId="26620D9D" w:rsidR="002653DD" w:rsidRDefault="002653DD" w:rsidP="002B1D1A">
      <w:pPr>
        <w:spacing w:after="0" w:line="240" w:lineRule="auto"/>
        <w:ind w:left="425"/>
        <w:jc w:val="both"/>
        <w:rPr>
          <w:b/>
          <w:bCs/>
          <w:sz w:val="20"/>
        </w:rPr>
      </w:pPr>
    </w:p>
    <w:p w14:paraId="41843465" w14:textId="77777777" w:rsidR="002653DD" w:rsidRDefault="002653DD" w:rsidP="002B1D1A">
      <w:pPr>
        <w:spacing w:after="0" w:line="240" w:lineRule="auto"/>
        <w:ind w:left="425"/>
        <w:jc w:val="both"/>
        <w:rPr>
          <w:b/>
          <w:bCs/>
          <w:sz w:val="20"/>
        </w:rPr>
      </w:pPr>
    </w:p>
    <w:p w14:paraId="2ECFAC09" w14:textId="77777777" w:rsidR="002653DD" w:rsidRDefault="002653DD" w:rsidP="002B1D1A">
      <w:pPr>
        <w:spacing w:after="0" w:line="240" w:lineRule="auto"/>
        <w:ind w:left="425"/>
        <w:jc w:val="both"/>
        <w:rPr>
          <w:b/>
          <w:bCs/>
          <w:sz w:val="20"/>
        </w:rPr>
      </w:pPr>
    </w:p>
    <w:p w14:paraId="5EC740E5" w14:textId="77777777" w:rsidR="002653DD" w:rsidRDefault="002653DD" w:rsidP="002B1D1A">
      <w:pPr>
        <w:spacing w:after="0" w:line="240" w:lineRule="auto"/>
        <w:ind w:left="425"/>
        <w:jc w:val="both"/>
        <w:rPr>
          <w:b/>
          <w:bCs/>
          <w:sz w:val="20"/>
        </w:rPr>
      </w:pPr>
    </w:p>
    <w:p w14:paraId="493CB558" w14:textId="77777777" w:rsidR="002653DD" w:rsidRDefault="002653DD" w:rsidP="002B1D1A">
      <w:pPr>
        <w:spacing w:after="0" w:line="240" w:lineRule="auto"/>
        <w:ind w:left="425"/>
        <w:jc w:val="both"/>
        <w:rPr>
          <w:b/>
          <w:bCs/>
          <w:sz w:val="20"/>
        </w:rPr>
      </w:pPr>
    </w:p>
    <w:p w14:paraId="554293E0" w14:textId="77777777" w:rsidR="002653DD" w:rsidRDefault="002653DD" w:rsidP="002B1D1A">
      <w:pPr>
        <w:spacing w:after="0" w:line="240" w:lineRule="auto"/>
        <w:ind w:left="425"/>
        <w:jc w:val="both"/>
        <w:rPr>
          <w:b/>
          <w:bCs/>
          <w:sz w:val="20"/>
        </w:rPr>
      </w:pPr>
    </w:p>
    <w:p w14:paraId="65B9FB18" w14:textId="77777777" w:rsidR="002653DD" w:rsidRDefault="002653DD" w:rsidP="002B1D1A">
      <w:pPr>
        <w:spacing w:after="0" w:line="240" w:lineRule="auto"/>
        <w:ind w:left="425"/>
        <w:jc w:val="both"/>
        <w:rPr>
          <w:b/>
          <w:bCs/>
          <w:sz w:val="20"/>
        </w:rPr>
      </w:pPr>
    </w:p>
    <w:p w14:paraId="2F2A270D" w14:textId="77777777" w:rsidR="002653DD" w:rsidRDefault="002653DD" w:rsidP="002B1D1A">
      <w:pPr>
        <w:spacing w:after="0" w:line="240" w:lineRule="auto"/>
        <w:ind w:left="425"/>
        <w:jc w:val="both"/>
        <w:rPr>
          <w:b/>
          <w:bCs/>
          <w:sz w:val="20"/>
        </w:rPr>
      </w:pPr>
    </w:p>
    <w:p w14:paraId="6141032B" w14:textId="77777777" w:rsidR="002653DD" w:rsidRDefault="002653DD" w:rsidP="002B1D1A">
      <w:pPr>
        <w:spacing w:after="0" w:line="240" w:lineRule="auto"/>
        <w:ind w:left="425"/>
        <w:jc w:val="both"/>
        <w:rPr>
          <w:b/>
          <w:bCs/>
          <w:sz w:val="20"/>
        </w:rPr>
      </w:pPr>
    </w:p>
    <w:p w14:paraId="441A80C0" w14:textId="77777777" w:rsidR="002653DD" w:rsidRDefault="002653DD" w:rsidP="002B1D1A">
      <w:pPr>
        <w:spacing w:after="0" w:line="240" w:lineRule="auto"/>
        <w:ind w:left="425"/>
        <w:jc w:val="both"/>
        <w:rPr>
          <w:b/>
          <w:bCs/>
          <w:sz w:val="20"/>
        </w:rPr>
      </w:pPr>
    </w:p>
    <w:p w14:paraId="1620AAB5" w14:textId="77777777" w:rsidR="002653DD" w:rsidRDefault="002653DD" w:rsidP="002B1D1A">
      <w:pPr>
        <w:spacing w:after="0" w:line="240" w:lineRule="auto"/>
        <w:ind w:left="425"/>
        <w:jc w:val="both"/>
        <w:rPr>
          <w:b/>
          <w:bCs/>
          <w:sz w:val="20"/>
        </w:rPr>
      </w:pPr>
    </w:p>
    <w:p w14:paraId="6D7BB705" w14:textId="77777777" w:rsidR="002653DD" w:rsidRDefault="002653DD" w:rsidP="002B1D1A">
      <w:pPr>
        <w:spacing w:after="0" w:line="240" w:lineRule="auto"/>
        <w:ind w:left="425"/>
        <w:jc w:val="both"/>
        <w:rPr>
          <w:b/>
          <w:bCs/>
          <w:sz w:val="20"/>
        </w:rPr>
      </w:pPr>
    </w:p>
    <w:p w14:paraId="44994C59" w14:textId="77777777" w:rsidR="002653DD" w:rsidRDefault="002653DD" w:rsidP="002B1D1A">
      <w:pPr>
        <w:spacing w:after="0" w:line="240" w:lineRule="auto"/>
        <w:ind w:left="425"/>
        <w:jc w:val="both"/>
        <w:rPr>
          <w:b/>
          <w:bCs/>
          <w:sz w:val="20"/>
        </w:rPr>
      </w:pPr>
    </w:p>
    <w:p w14:paraId="4488FC0E" w14:textId="77777777" w:rsidR="002653DD" w:rsidRDefault="002653DD" w:rsidP="002B1D1A">
      <w:pPr>
        <w:spacing w:after="0" w:line="240" w:lineRule="auto"/>
        <w:ind w:left="425"/>
        <w:jc w:val="both"/>
        <w:rPr>
          <w:b/>
          <w:bCs/>
          <w:sz w:val="20"/>
        </w:rPr>
      </w:pPr>
    </w:p>
    <w:p w14:paraId="011CE5C0" w14:textId="77777777" w:rsidR="002653DD" w:rsidRDefault="002653DD" w:rsidP="002B1D1A">
      <w:pPr>
        <w:spacing w:after="0" w:line="240" w:lineRule="auto"/>
        <w:ind w:left="425"/>
        <w:jc w:val="both"/>
        <w:rPr>
          <w:b/>
          <w:bCs/>
          <w:sz w:val="20"/>
        </w:rPr>
      </w:pPr>
    </w:p>
    <w:p w14:paraId="039E070F" w14:textId="77777777" w:rsidR="002653DD" w:rsidRDefault="002653DD" w:rsidP="002B1D1A">
      <w:pPr>
        <w:spacing w:after="0" w:line="240" w:lineRule="auto"/>
        <w:ind w:left="425"/>
        <w:jc w:val="both"/>
        <w:rPr>
          <w:b/>
          <w:bCs/>
          <w:sz w:val="20"/>
        </w:rPr>
      </w:pPr>
    </w:p>
    <w:p w14:paraId="24164C9B" w14:textId="77777777" w:rsidR="002653DD" w:rsidRDefault="002653DD" w:rsidP="002B1D1A">
      <w:pPr>
        <w:spacing w:after="0" w:line="240" w:lineRule="auto"/>
        <w:ind w:left="425"/>
        <w:jc w:val="both"/>
        <w:rPr>
          <w:b/>
          <w:bCs/>
          <w:sz w:val="20"/>
        </w:rPr>
      </w:pPr>
    </w:p>
    <w:p w14:paraId="1C155B15" w14:textId="720E27B5" w:rsidR="002B1D1A" w:rsidRDefault="002B1D1A" w:rsidP="002B1D1A">
      <w:pPr>
        <w:spacing w:after="0" w:line="240" w:lineRule="auto"/>
        <w:ind w:left="425"/>
        <w:jc w:val="both"/>
        <w:rPr>
          <w:b/>
          <w:bCs/>
          <w:sz w:val="20"/>
        </w:rPr>
      </w:pPr>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11</w:t>
      </w:r>
      <w:r w:rsidRPr="008B1424">
        <w:rPr>
          <w:b/>
          <w:bCs/>
          <w:i/>
          <w:iCs/>
          <w:sz w:val="20"/>
        </w:rPr>
        <w:fldChar w:fldCharType="end"/>
      </w:r>
      <w:r w:rsidRPr="00454A7C">
        <w:rPr>
          <w:sz w:val="20"/>
        </w:rPr>
        <w:t>:</w:t>
      </w:r>
      <w:r>
        <w:rPr>
          <w:sz w:val="20"/>
        </w:rPr>
        <w:t xml:space="preserve"> </w:t>
      </w:r>
      <w:r w:rsidRPr="002B1D1A">
        <w:rPr>
          <w:sz w:val="20"/>
        </w:rPr>
        <w:t>Formulación de escenarios futuros</w:t>
      </w:r>
      <w:r>
        <w:rPr>
          <w:sz w:val="20"/>
        </w:rPr>
        <w:t>.</w:t>
      </w:r>
      <w:bookmarkEnd w:id="1365"/>
    </w:p>
    <w:p w14:paraId="7A53E63A" w14:textId="1CFE25A3" w:rsidR="002B1D1A" w:rsidRPr="0087199C" w:rsidRDefault="002B1D1A" w:rsidP="002B1D1A">
      <w:pPr>
        <w:spacing w:after="0" w:line="240" w:lineRule="auto"/>
        <w:ind w:left="425"/>
        <w:rPr>
          <w:sz w:val="18"/>
          <w:szCs w:val="18"/>
        </w:rPr>
      </w:pPr>
      <w:r w:rsidRPr="00FA7FF4">
        <w:rPr>
          <w:sz w:val="16"/>
          <w:szCs w:val="18"/>
        </w:rPr>
        <w:t xml:space="preserve">Fuente: </w:t>
      </w:r>
      <w:del w:id="1366" w:author="Direccion de Politicas y Gestion en Derechos Humanos 14" w:date="2023-12-14T10:31:00Z">
        <w:r w:rsidRPr="00FA7FF4" w:rsidDel="00DC3106">
          <w:rPr>
            <w:sz w:val="16"/>
            <w:szCs w:val="18"/>
          </w:rPr>
          <w:delText>Estudio prospectivo: “El futuro de los derechos humanos en el Perú”</w:delText>
        </w:r>
      </w:del>
      <w:ins w:id="1367" w:author="Direccion de Politicas y Gestion en Derechos Humanos 14" w:date="2023-12-14T10:31:00Z">
        <w:r w:rsidR="00DC3106">
          <w:rPr>
            <w:sz w:val="16"/>
            <w:szCs w:val="18"/>
          </w:rPr>
          <w:t>Estudio prospectivo sobre los derechos humanos en el Perú</w:t>
        </w:r>
      </w:ins>
    </w:p>
    <w:p w14:paraId="7A5E11BA" w14:textId="7C335AB9" w:rsidR="0015126D" w:rsidRPr="0015126D" w:rsidRDefault="0015126D" w:rsidP="0015126D">
      <w:pPr>
        <w:spacing w:before="100" w:beforeAutospacing="1" w:after="100" w:afterAutospacing="1" w:line="288" w:lineRule="auto"/>
        <w:jc w:val="both"/>
        <w:rPr>
          <w:sz w:val="20"/>
        </w:rPr>
      </w:pPr>
      <w:r w:rsidRPr="0015126D">
        <w:rPr>
          <w:sz w:val="20"/>
        </w:rPr>
        <w:t xml:space="preserve">El </w:t>
      </w:r>
      <w:ins w:id="1368" w:author="Direccion General de Derechos Humanos 49" w:date="2023-12-19T14:48:00Z">
        <w:r w:rsidR="007A1729">
          <w:rPr>
            <w:sz w:val="20"/>
          </w:rPr>
          <w:t xml:space="preserve">“Estudio prospectivo sobre los derechos humanos en el Perú” </w:t>
        </w:r>
      </w:ins>
      <w:del w:id="1369" w:author="Direccion General de Derechos Humanos 49" w:date="2023-12-19T14:48:00Z">
        <w:r w:rsidRPr="0015126D" w:rsidDel="007A1729">
          <w:rPr>
            <w:sz w:val="20"/>
          </w:rPr>
          <w:delText xml:space="preserve">estudio prospectivo "El futuro de los derechos humanos en el Perú" </w:delText>
        </w:r>
      </w:del>
      <w:r w:rsidRPr="0015126D">
        <w:rPr>
          <w:sz w:val="20"/>
        </w:rPr>
        <w:t xml:space="preserve">ha construido narrativas detalladas de escenarios futuros, proyectando un horizonte a largo plazo, específicamente hacia el año 2050. Estas narrativas no solo se centran en el </w:t>
      </w:r>
      <w:r>
        <w:rPr>
          <w:sz w:val="20"/>
        </w:rPr>
        <w:t>período</w:t>
      </w:r>
      <w:r w:rsidRPr="0015126D">
        <w:rPr>
          <w:sz w:val="20"/>
        </w:rPr>
        <w:t xml:space="preserve"> orientado hacia la Política Nacional Multisectorial de Derechos Humanos hasta el 2030, sino que también abarcan sucesos relacionados con eventos disruptivos en el corto, mediano y largo plazo</w:t>
      </w:r>
      <w:r>
        <w:rPr>
          <w:sz w:val="20"/>
        </w:rPr>
        <w:t xml:space="preserve"> y que están vinculadas con la problemática identificada de la Política.</w:t>
      </w:r>
    </w:p>
    <w:p w14:paraId="3CCE38F9" w14:textId="78092A04" w:rsidR="0015126D" w:rsidRPr="0015126D" w:rsidRDefault="0015126D" w:rsidP="0015126D">
      <w:pPr>
        <w:spacing w:before="100" w:beforeAutospacing="1" w:after="100" w:afterAutospacing="1" w:line="288" w:lineRule="auto"/>
        <w:jc w:val="both"/>
        <w:rPr>
          <w:sz w:val="20"/>
        </w:rPr>
      </w:pPr>
      <w:r w:rsidRPr="0015126D">
        <w:rPr>
          <w:sz w:val="20"/>
        </w:rPr>
        <w:t xml:space="preserve">Es esencial destacar que la extensión de las narrativas más allá del horizonte de la Política Nacional Multisectorial de Derechos Humanos hasta el 2030 se justifica por la proyección del impacto de los eventos disruptivos hasta el año 2050, en concordancia con el Plan Estratégico de Desarrollo Nacional </w:t>
      </w:r>
      <w:r w:rsidR="00D70BE2">
        <w:rPr>
          <w:sz w:val="20"/>
        </w:rPr>
        <w:t xml:space="preserve">al </w:t>
      </w:r>
      <w:r w:rsidRPr="0015126D">
        <w:rPr>
          <w:sz w:val="20"/>
        </w:rPr>
        <w:t>2050. Este enfoque prospectivo permite considerar las dinámicas a largo plazo, reconociendo que ciertos eventos pueden tener repercusiones que trascienden el marco temporal inmediato.</w:t>
      </w:r>
    </w:p>
    <w:p w14:paraId="34C3C44A" w14:textId="77777777" w:rsidR="0015126D" w:rsidRPr="0015126D" w:rsidRDefault="0015126D" w:rsidP="0015126D">
      <w:pPr>
        <w:spacing w:before="100" w:beforeAutospacing="1" w:after="100" w:afterAutospacing="1" w:line="288" w:lineRule="auto"/>
        <w:jc w:val="both"/>
        <w:rPr>
          <w:sz w:val="20"/>
        </w:rPr>
      </w:pPr>
      <w:r w:rsidRPr="0015126D">
        <w:rPr>
          <w:sz w:val="20"/>
        </w:rPr>
        <w:t xml:space="preserve">Las medidas anticipatorias identificadas en el análisis de escenarios son fundamentales para orientar las acciones dentro del horizonte de la Política Nacional Multisectorial de Derechos Humanos al 2030. Estas </w:t>
      </w:r>
      <w:r w:rsidRPr="0015126D">
        <w:rPr>
          <w:sz w:val="20"/>
        </w:rPr>
        <w:lastRenderedPageBreak/>
        <w:t>medidas, diseñadas para el corto, mediano y largo plazo, se fundamentan en la capacidad de anticipar y responder proactivamente a los eventos disruptivos identificados en el estudio. La consideración de múltiples plazos temporales garantiza una planificación estratégica integral que aborde tanto las necesidades inmediatas como las transformaciones a más largo plazo.</w:t>
      </w:r>
    </w:p>
    <w:p w14:paraId="2F400CED" w14:textId="221750DC" w:rsidR="002B1D1A" w:rsidRDefault="0015126D" w:rsidP="0015126D">
      <w:pPr>
        <w:spacing w:before="100" w:beforeAutospacing="1" w:after="100" w:afterAutospacing="1" w:line="288" w:lineRule="auto"/>
        <w:jc w:val="both"/>
        <w:rPr>
          <w:sz w:val="20"/>
        </w:rPr>
      </w:pPr>
      <w:r w:rsidRPr="0015126D">
        <w:rPr>
          <w:sz w:val="20"/>
        </w:rPr>
        <w:t xml:space="preserve">Un aspecto crucial que se ha integrado en la elaboración de las narrativas de los escenarios es la diferenciación de impactos en la población según su condición de vulnerabilidad. Esta perspectiva permite una comprensión más completa de las </w:t>
      </w:r>
      <w:r w:rsidR="00D70BE2">
        <w:rPr>
          <w:sz w:val="20"/>
        </w:rPr>
        <w:t>implicancias</w:t>
      </w:r>
      <w:r w:rsidRPr="0015126D">
        <w:rPr>
          <w:sz w:val="20"/>
        </w:rPr>
        <w:t xml:space="preserve"> sociales, económicas y políticas de los eventos disruptivos, subrayando la importancia de implementar medidas específicas y contextualmente relevantes para proteger a los grupos más vulnerables.</w:t>
      </w:r>
    </w:p>
    <w:p w14:paraId="4F382BF7" w14:textId="15876E56" w:rsidR="00350EC0" w:rsidRPr="0047735C" w:rsidRDefault="0047735C" w:rsidP="00754952">
      <w:pPr>
        <w:pStyle w:val="Prrafodelista"/>
        <w:numPr>
          <w:ilvl w:val="0"/>
          <w:numId w:val="30"/>
        </w:numPr>
        <w:spacing w:before="100" w:beforeAutospacing="1" w:after="100" w:afterAutospacing="1" w:line="288" w:lineRule="auto"/>
        <w:ind w:left="284" w:hanging="284"/>
        <w:jc w:val="both"/>
        <w:rPr>
          <w:sz w:val="20"/>
        </w:rPr>
      </w:pPr>
      <w:r w:rsidRPr="0047735C">
        <w:rPr>
          <w:b/>
          <w:bCs/>
          <w:sz w:val="20"/>
        </w:rPr>
        <w:t>Escenario futuro 1:</w:t>
      </w:r>
      <w:r w:rsidRPr="0047735C">
        <w:rPr>
          <w:sz w:val="20"/>
        </w:rPr>
        <w:t xml:space="preserve"> </w:t>
      </w:r>
      <w:r w:rsidRPr="0047735C">
        <w:rPr>
          <w:b/>
          <w:bCs/>
          <w:sz w:val="20"/>
        </w:rPr>
        <w:t>Sociedad equitativa y sin discriminación, con justicia y sector público eficientes, libre de corrupción, promoviendo bienestar mediante servicios de salud y alimentación eficaces</w:t>
      </w:r>
    </w:p>
    <w:p w14:paraId="393361E3" w14:textId="7DD6CE3D" w:rsidR="0047735C" w:rsidRPr="0047735C" w:rsidRDefault="0047735C" w:rsidP="0047735C">
      <w:pPr>
        <w:spacing w:before="100" w:beforeAutospacing="1" w:after="100" w:afterAutospacing="1" w:line="288" w:lineRule="auto"/>
        <w:jc w:val="both"/>
        <w:rPr>
          <w:sz w:val="20"/>
        </w:rPr>
      </w:pPr>
      <w:r w:rsidRPr="0047735C">
        <w:rPr>
          <w:sz w:val="20"/>
        </w:rPr>
        <w:t>La transformación hacia una sociedad equitativa y sin discriminación en el escenario proyectado hacia el 2050 se instituye sobre la base de una intervención integral en causas sociales y estructurales arraigadas. Se implementaron políticas públicas efectivas que desmantelaron estereotipos, prejuicios y actitudes negativas hacia los grupos poblacionales históricamente vulnerables. Estas medidas se sustentan en una revisión profunda de las normativas y prácticas institucionales que perpetuaban la discriminación, abriendo paso a una nueva era de igualdad de oportunidades.</w:t>
      </w:r>
    </w:p>
    <w:p w14:paraId="23D833D9" w14:textId="033F20C7" w:rsidR="00350EC0" w:rsidRDefault="0047735C" w:rsidP="0047735C">
      <w:pPr>
        <w:spacing w:before="100" w:beforeAutospacing="1" w:after="100" w:afterAutospacing="1" w:line="288" w:lineRule="auto"/>
        <w:jc w:val="both"/>
        <w:rPr>
          <w:sz w:val="20"/>
        </w:rPr>
      </w:pPr>
      <w:r w:rsidRPr="0047735C">
        <w:rPr>
          <w:sz w:val="20"/>
        </w:rPr>
        <w:t>Campañas educativas y programas de sensibilización se han convertido en vehículos fundamentales para el cambio cultural. La sociedad peruana ha respondido activamente, participando en diálogos abiertos y constructivos que promueven la diversidad y respetan las identidades individuales. Los prejuicios y estigmas han cedido ante una cultura inclusiva, donde la diversidad es celebrada y las barreras para el acceso igualitario a oportunidades se han desvanecido. La equidad, entendida como la ausencia de privilegios injustos, ha permeado todos los ámbitos de la sociedad, desde la educación hasta el empleo y la participación política.</w:t>
      </w:r>
    </w:p>
    <w:p w14:paraId="216D8252" w14:textId="77777777" w:rsidR="0047735C" w:rsidRPr="0047735C" w:rsidRDefault="0047735C" w:rsidP="0047735C">
      <w:pPr>
        <w:spacing w:before="100" w:beforeAutospacing="1" w:after="100" w:afterAutospacing="1" w:line="288" w:lineRule="auto"/>
        <w:jc w:val="both"/>
        <w:rPr>
          <w:sz w:val="20"/>
        </w:rPr>
      </w:pPr>
      <w:r w:rsidRPr="0047735C">
        <w:rPr>
          <w:sz w:val="20"/>
        </w:rPr>
        <w:t>La igualdad de oportunidades se manifiesta en una serie de políticas públicas diseñadas para cerrar brechas estructurales. Programas de educación inclusiva han sido implementados, garantizando que cada estudiante, independientemente de su origen, reciba una educación de calidad. Las empresas y entidades gubernamentales han adoptado prácticas de contratación inclusivas, promoviendo la diversidad y la representación equitativa en todos los niveles organizativos. Además, se han establecido políticas de igualdad salarial para garantizar que todos los ciudadanos reciban una remuneración justa por su trabajo, independientemente de factores discriminatorios.</w:t>
      </w:r>
    </w:p>
    <w:p w14:paraId="012D4E6C" w14:textId="77777777" w:rsidR="0047735C" w:rsidRPr="0047735C" w:rsidRDefault="0047735C" w:rsidP="0047735C">
      <w:pPr>
        <w:spacing w:before="100" w:beforeAutospacing="1" w:after="100" w:afterAutospacing="1" w:line="288" w:lineRule="auto"/>
        <w:jc w:val="both"/>
        <w:rPr>
          <w:sz w:val="20"/>
        </w:rPr>
      </w:pPr>
      <w:r w:rsidRPr="0047735C">
        <w:rPr>
          <w:sz w:val="20"/>
        </w:rPr>
        <w:t>En este contexto, la equidad no es solo un concepto abstracto, sino una realidad palpable en la vida cotidiana de los ciudadanos. Las personas, independientemente de su origen étnico, género, orientación sexual o nivel socioeconómico, experimentan igualdad de trato y oportunidades. Este cambio profundo en la cultura y las prácticas sociales ha sentado las bases para una sociedad más cohesionada y justa, donde la equidad no es solo un objetivo aspiracional, sino un principio fundamental que guía la toma de decisiones y la acción colectiva.</w:t>
      </w:r>
    </w:p>
    <w:p w14:paraId="4226356A" w14:textId="77777777" w:rsidR="0047735C" w:rsidRPr="0047735C" w:rsidRDefault="0047735C" w:rsidP="0047735C">
      <w:pPr>
        <w:spacing w:before="100" w:beforeAutospacing="1" w:after="100" w:afterAutospacing="1" w:line="288" w:lineRule="auto"/>
        <w:jc w:val="both"/>
        <w:rPr>
          <w:sz w:val="20"/>
        </w:rPr>
      </w:pPr>
      <w:r w:rsidRPr="0047735C">
        <w:rPr>
          <w:sz w:val="20"/>
        </w:rPr>
        <w:t>La lucha contra la corrupción ha sido un pilar fundamental en la construcción de la sociedad. Las medidas adoptadas han marcado un cambio sustancial en la relación entre los ciudadanos y sus instituciones, generando un entorno donde la transparencia y la integridad son las piedras angulares de la gestión pública.</w:t>
      </w:r>
    </w:p>
    <w:p w14:paraId="4EDBF57B" w14:textId="77777777" w:rsidR="0047735C" w:rsidRPr="0047735C" w:rsidRDefault="0047735C" w:rsidP="0047735C">
      <w:pPr>
        <w:spacing w:before="100" w:beforeAutospacing="1" w:after="100" w:afterAutospacing="1" w:line="288" w:lineRule="auto"/>
        <w:jc w:val="both"/>
        <w:rPr>
          <w:sz w:val="20"/>
        </w:rPr>
      </w:pPr>
      <w:r w:rsidRPr="0047735C">
        <w:rPr>
          <w:sz w:val="20"/>
        </w:rPr>
        <w:lastRenderedPageBreak/>
        <w:t xml:space="preserve">En este escenario, las estrategias </w:t>
      </w:r>
      <w:proofErr w:type="spellStart"/>
      <w:r w:rsidRPr="0047735C">
        <w:rPr>
          <w:sz w:val="20"/>
        </w:rPr>
        <w:t>anti-corrupción</w:t>
      </w:r>
      <w:proofErr w:type="spellEnd"/>
      <w:r w:rsidRPr="0047735C">
        <w:rPr>
          <w:sz w:val="20"/>
        </w:rPr>
        <w:t xml:space="preserve"> han probado su eficacia al reducir de manera significativa el daño patrimonial a los recursos públicos. Se implementaron auditorías rigurosas y mecanismos de control interno que actúan como salvaguardias contra prácticas corruptas. La transparencia se ha vuelto una norma, con información sobre gastos gubernamentales y decisiones clave disponibles para el escrutinio público en tiempo real.</w:t>
      </w:r>
    </w:p>
    <w:p w14:paraId="67654A0C" w14:textId="77777777" w:rsidR="0047735C" w:rsidRPr="0047735C" w:rsidRDefault="0047735C" w:rsidP="0047735C">
      <w:pPr>
        <w:spacing w:before="100" w:beforeAutospacing="1" w:after="100" w:afterAutospacing="1" w:line="288" w:lineRule="auto"/>
        <w:jc w:val="both"/>
        <w:rPr>
          <w:sz w:val="20"/>
        </w:rPr>
      </w:pPr>
      <w:r w:rsidRPr="0047735C">
        <w:rPr>
          <w:sz w:val="20"/>
        </w:rPr>
        <w:t>El fortalecimiento institucional ha sido otro aspecto crucial. Las instituciones gubernamentales han experimentado una profunda transformación, adoptando prácticas de gobernanza más efectivas y orientadas hacia resultados. La profesionalización de la administración pública ha elevado los estándares de rendimiento y responsabilidad. Programas de capacitación continua han asegurado que los funcionarios estén equipados con las habilidades necesarias para abordar desafíos complejos y dinámicos.</w:t>
      </w:r>
    </w:p>
    <w:p w14:paraId="33D68A73" w14:textId="77777777" w:rsidR="0047735C" w:rsidRPr="0047735C" w:rsidRDefault="0047735C" w:rsidP="0047735C">
      <w:pPr>
        <w:spacing w:before="100" w:beforeAutospacing="1" w:after="100" w:afterAutospacing="1" w:line="288" w:lineRule="auto"/>
        <w:jc w:val="both"/>
        <w:rPr>
          <w:sz w:val="20"/>
        </w:rPr>
      </w:pPr>
      <w:r w:rsidRPr="0047735C">
        <w:rPr>
          <w:sz w:val="20"/>
        </w:rPr>
        <w:t>La participación ciudadana activa ha sido fomentada a través de plataformas digitales y espacios de diálogo inclusivos. Los ciudadanos, empoderados por información transparente y accesible, desempeñan un papel activo en la supervisión y evaluación de las políticas públicas. La sociedad civil organizada ha encontrado en este contexto un terreno propicio para la defensa de sus intereses, generando un contrapeso efectivo frente a posibles abusos de poder.</w:t>
      </w:r>
    </w:p>
    <w:p w14:paraId="488A1A52" w14:textId="77777777" w:rsidR="0047735C" w:rsidRPr="0047735C" w:rsidRDefault="0047735C" w:rsidP="0047735C">
      <w:pPr>
        <w:spacing w:before="100" w:beforeAutospacing="1" w:after="100" w:afterAutospacing="1" w:line="288" w:lineRule="auto"/>
        <w:jc w:val="both"/>
        <w:rPr>
          <w:sz w:val="20"/>
        </w:rPr>
      </w:pPr>
      <w:r w:rsidRPr="0047735C">
        <w:rPr>
          <w:sz w:val="20"/>
        </w:rPr>
        <w:t>En el ámbito empresarial, la regulación rigurosa de los permisos otorgados a empresas con actividades de impacto ambiental ha elevado los estándares de responsabilidad corporativa. Las empresas, conscientes de su impacto ambiental y social, han adoptado prácticas sostenibles y éticas. La relación entre el sector privado y el público se ha transformado en una colaboración estratégica, donde el beneficio económico va de la mano con el bienestar social y ambiental.</w:t>
      </w:r>
    </w:p>
    <w:p w14:paraId="75208CA2" w14:textId="77777777" w:rsidR="0047735C" w:rsidRPr="0047735C" w:rsidRDefault="0047735C" w:rsidP="0047735C">
      <w:pPr>
        <w:spacing w:before="100" w:beforeAutospacing="1" w:after="100" w:afterAutospacing="1" w:line="288" w:lineRule="auto"/>
        <w:jc w:val="both"/>
        <w:rPr>
          <w:sz w:val="20"/>
        </w:rPr>
      </w:pPr>
      <w:r w:rsidRPr="0047735C">
        <w:rPr>
          <w:sz w:val="20"/>
        </w:rPr>
        <w:t>Este cambio cultural hacia la integridad ha permeado en la sociedad, generando una mayor aversión hacia los actos de corrupción. La confianza en las instituciones se ha consolidado y fortalecido a lo largo del tiempo. Este clima de integridad ha reducido significativamente los riesgos de crisis generalizadas del Estado, estableciendo una base sólida para la estabilidad y gobernabilidad del país.</w:t>
      </w:r>
    </w:p>
    <w:p w14:paraId="7CC022AD" w14:textId="77777777" w:rsidR="0047735C" w:rsidRPr="0047735C" w:rsidRDefault="0047735C" w:rsidP="0047735C">
      <w:pPr>
        <w:spacing w:before="100" w:beforeAutospacing="1" w:after="100" w:afterAutospacing="1" w:line="288" w:lineRule="auto"/>
        <w:jc w:val="both"/>
        <w:rPr>
          <w:sz w:val="20"/>
        </w:rPr>
      </w:pPr>
      <w:r w:rsidRPr="0047735C">
        <w:rPr>
          <w:sz w:val="20"/>
        </w:rPr>
        <w:t>En efecto, el escenario proyectado refleja una sociedad donde la lucha contra la corrupción no es solo un conjunto de políticas, sino una cultura arraigada de integridad, responsabilidad y participación ciudadana. La combinación de medidas específicas, fortalecimiento institucional y una ciudadanía empoderada ha sentado las bases para un futuro donde la corrupción es una excepción, no la norma.</w:t>
      </w:r>
    </w:p>
    <w:p w14:paraId="371ECF0D" w14:textId="71FF428D" w:rsidR="0047735C" w:rsidRDefault="0047735C" w:rsidP="0047735C">
      <w:pPr>
        <w:spacing w:before="100" w:beforeAutospacing="1" w:after="100" w:afterAutospacing="1" w:line="288" w:lineRule="auto"/>
        <w:jc w:val="both"/>
        <w:rPr>
          <w:sz w:val="20"/>
        </w:rPr>
      </w:pPr>
      <w:r w:rsidRPr="0047735C">
        <w:rPr>
          <w:sz w:val="20"/>
        </w:rPr>
        <w:t>La reducción de brechas territoriales, otro de los pilares fundamentales de este escenario proyectado, ha transformado la geografía social y económica del Perú. Este proceso no solo se ha limitado a la construcción de infraestructura, sino que ha abarcado un enfoque integral que ha impactado positivamente en la educación, el empleo, la atención médica y la calidad de vida en todas las regiones del país.</w:t>
      </w:r>
    </w:p>
    <w:p w14:paraId="091ED665" w14:textId="77777777" w:rsidR="0047735C" w:rsidRPr="0047735C" w:rsidRDefault="0047735C" w:rsidP="0047735C">
      <w:pPr>
        <w:spacing w:before="100" w:beforeAutospacing="1" w:after="100" w:afterAutospacing="1" w:line="288" w:lineRule="auto"/>
        <w:jc w:val="both"/>
        <w:rPr>
          <w:sz w:val="20"/>
        </w:rPr>
      </w:pPr>
      <w:r w:rsidRPr="0047735C">
        <w:rPr>
          <w:sz w:val="20"/>
        </w:rPr>
        <w:t>La expansión masiva de la infraestructura vial y de telecomunicaciones ha sido el catalizador de este cambio. Carreteras modernas y eficientes han conectado regiones previamente aisladas, fomentando la movilidad de bienes y personas. Las zonas rurales han experimentado una verdadera revolución en términos de accesibilidad, permitiendo a comunidades remotas integrarse de manera más efectiva en la economía nacional.</w:t>
      </w:r>
    </w:p>
    <w:p w14:paraId="7F138494" w14:textId="77777777" w:rsidR="0047735C" w:rsidRPr="0047735C" w:rsidRDefault="0047735C" w:rsidP="0047735C">
      <w:pPr>
        <w:spacing w:before="100" w:beforeAutospacing="1" w:after="100" w:afterAutospacing="1" w:line="288" w:lineRule="auto"/>
        <w:jc w:val="both"/>
        <w:rPr>
          <w:sz w:val="20"/>
        </w:rPr>
      </w:pPr>
      <w:r w:rsidRPr="0047735C">
        <w:rPr>
          <w:sz w:val="20"/>
        </w:rPr>
        <w:t xml:space="preserve">El acceso generalizado a internet y la promoción de competencias digitales han sido motores clave de la reducción de brechas en el ámbito educativo. Estudiantes en zonas rurales, que anteriormente </w:t>
      </w:r>
      <w:r w:rsidRPr="0047735C">
        <w:rPr>
          <w:sz w:val="20"/>
        </w:rPr>
        <w:lastRenderedPageBreak/>
        <w:t>enfrentaban limitaciones significativas en el acceso a recursos educativos, ahora pueden aprovechar las tecnologías digitales para recibir una educación de calidad. Esta democratización del conocimiento no solo ha reducido la brecha educativa, sino que también ha preparado a la juventud para las demandas de una economía globalizada y tecnológicamente avanzada.</w:t>
      </w:r>
    </w:p>
    <w:p w14:paraId="2AD22232" w14:textId="77777777" w:rsidR="0047735C" w:rsidRPr="0047735C" w:rsidRDefault="0047735C" w:rsidP="0047735C">
      <w:pPr>
        <w:spacing w:before="100" w:beforeAutospacing="1" w:after="100" w:afterAutospacing="1" w:line="288" w:lineRule="auto"/>
        <w:jc w:val="both"/>
        <w:rPr>
          <w:sz w:val="20"/>
        </w:rPr>
      </w:pPr>
      <w:r w:rsidRPr="0047735C">
        <w:rPr>
          <w:sz w:val="20"/>
        </w:rPr>
        <w:t>En términos de empleo, la reducción de brechas territoriales ha generado oportunidades laborales más equitativas. La descentralización económica ha promovido la creación de empleo en regiones antes rezagadas, disminuyendo las disparidades en tasas de empleo y niveles salariales entre zonas urbanas y rurales. Las comunidades locales han participado activamente en el desarrollo de proyectos económicos sostenibles que aprovechan los recursos regionales de manera responsable.</w:t>
      </w:r>
    </w:p>
    <w:p w14:paraId="5A769887" w14:textId="77777777" w:rsidR="0047735C" w:rsidRPr="0047735C" w:rsidRDefault="0047735C" w:rsidP="0047735C">
      <w:pPr>
        <w:spacing w:before="100" w:beforeAutospacing="1" w:after="100" w:afterAutospacing="1" w:line="288" w:lineRule="auto"/>
        <w:jc w:val="both"/>
        <w:rPr>
          <w:sz w:val="20"/>
        </w:rPr>
      </w:pPr>
      <w:r w:rsidRPr="0047735C">
        <w:rPr>
          <w:sz w:val="20"/>
        </w:rPr>
        <w:t>Simultáneamente, la reducción de brechas territoriales ha sido acompañada por un perfeccionamiento integral del sistema de gestión de riesgos de desastres. Este enfoque preventivo ha mejorado la capacidad del país para enfrentar desafíos naturales y antropogénicos. Los esfuerzos preventivos se han traducido en una disminución significativa del impacto de desastres, asegurando la protección de la población vulnerable y la rápida recuperación de las comunidades afectadas.</w:t>
      </w:r>
    </w:p>
    <w:p w14:paraId="12C64E02" w14:textId="77777777" w:rsidR="0047735C" w:rsidRPr="0047735C" w:rsidRDefault="0047735C" w:rsidP="0047735C">
      <w:pPr>
        <w:spacing w:before="100" w:beforeAutospacing="1" w:after="100" w:afterAutospacing="1" w:line="288" w:lineRule="auto"/>
        <w:jc w:val="both"/>
        <w:rPr>
          <w:sz w:val="20"/>
        </w:rPr>
      </w:pPr>
      <w:r w:rsidRPr="0047735C">
        <w:rPr>
          <w:sz w:val="20"/>
        </w:rPr>
        <w:t>En el ámbito de la salud, el fortalecimiento del sistema sanitario ha sido un proceso continuo y exhaustivo. La expansión de establecimientos de primer nivel de atención y la presencia estratégica de personal médico en áreas remotas han facilitado el acceso generalizado a servicios de salud preventivos y de calidad. Campañas educativas sobre buenas prácticas en el almacenamiento y manipulación de alimentos han contribuido a la regulación y control de la calidad alimentaria, logrando reducciones notables en los índices de malnutrición e inseguridad alimentaria.</w:t>
      </w:r>
    </w:p>
    <w:p w14:paraId="5CAB69D5" w14:textId="77777777" w:rsidR="0047735C" w:rsidRPr="0047735C" w:rsidRDefault="0047735C" w:rsidP="0047735C">
      <w:pPr>
        <w:spacing w:before="100" w:beforeAutospacing="1" w:after="100" w:afterAutospacing="1" w:line="288" w:lineRule="auto"/>
        <w:jc w:val="both"/>
        <w:rPr>
          <w:sz w:val="20"/>
        </w:rPr>
      </w:pPr>
      <w:r w:rsidRPr="0047735C">
        <w:rPr>
          <w:sz w:val="20"/>
        </w:rPr>
        <w:t>Además, la tecnología ha desempeñado un papel crucial en la atención médica. La telemedicina y las soluciones digitales han acortado las distancias geográficas, permitiendo a comunidades alejadas acceder a consultas médicas y servicios especializados sin la necesidad de desplazarse largas distancias. Esto ha mejorado no solo la accesibilidad sino también la eficiencia en la prestación de servicios de salud, contribuyendo a una mejora general en la salud de la población.</w:t>
      </w:r>
    </w:p>
    <w:p w14:paraId="09B7AF1A" w14:textId="3707F8AE" w:rsidR="0047735C" w:rsidRDefault="0047735C" w:rsidP="0047735C">
      <w:pPr>
        <w:spacing w:before="100" w:beforeAutospacing="1" w:after="100" w:afterAutospacing="1" w:line="288" w:lineRule="auto"/>
        <w:jc w:val="both"/>
        <w:rPr>
          <w:sz w:val="20"/>
        </w:rPr>
      </w:pPr>
      <w:r w:rsidRPr="0047735C">
        <w:rPr>
          <w:sz w:val="20"/>
        </w:rPr>
        <w:t>Finalmente, la reducción de brechas territoriales y el fortalecimiento del sistema de salud han convergido para construir una sociedad más cohesionada y justa. Este escenario no solo ha disminuido las disparidades geográficas, económicas y de acceso a servicios básicos, sino que ha sentado las bases para un desarrollo sostenible e inclusivo en todo el territorio peruano. La interconexión de estos aspectos ha generado un impacto transformador que trasciende las divisiones previas, construyendo un país más equitativo y resiliente.</w:t>
      </w:r>
    </w:p>
    <w:p w14:paraId="05C90B7D" w14:textId="77777777" w:rsidR="00350EC0" w:rsidRDefault="00350EC0" w:rsidP="001314BF">
      <w:pPr>
        <w:spacing w:before="100" w:beforeAutospacing="1" w:after="100" w:afterAutospacing="1" w:line="288" w:lineRule="auto"/>
        <w:ind w:left="425"/>
        <w:jc w:val="both"/>
        <w:rPr>
          <w:sz w:val="20"/>
        </w:rPr>
      </w:pPr>
    </w:p>
    <w:p w14:paraId="4792F7DB" w14:textId="77777777" w:rsidR="00412AD6" w:rsidRDefault="00412AD6" w:rsidP="001314BF">
      <w:pPr>
        <w:spacing w:before="100" w:beforeAutospacing="1" w:after="100" w:afterAutospacing="1" w:line="288" w:lineRule="auto"/>
        <w:ind w:left="425"/>
        <w:jc w:val="both"/>
        <w:rPr>
          <w:ins w:id="1370" w:author="Direccion de Politicas y Gestion en Derechos Humanos 14" w:date="2023-12-18T11:47:00Z"/>
          <w:sz w:val="20"/>
        </w:rPr>
      </w:pPr>
    </w:p>
    <w:p w14:paraId="0D46CC69" w14:textId="77777777" w:rsidR="00722DDB" w:rsidRDefault="00722DDB" w:rsidP="001314BF">
      <w:pPr>
        <w:spacing w:before="100" w:beforeAutospacing="1" w:after="100" w:afterAutospacing="1" w:line="288" w:lineRule="auto"/>
        <w:ind w:left="425"/>
        <w:jc w:val="both"/>
        <w:rPr>
          <w:ins w:id="1371" w:author="Direccion de Politicas y Gestion en Derechos Humanos 14" w:date="2023-12-18T11:47:00Z"/>
          <w:sz w:val="20"/>
        </w:rPr>
      </w:pPr>
    </w:p>
    <w:p w14:paraId="48073B1D" w14:textId="77777777" w:rsidR="00722DDB" w:rsidRDefault="00722DDB" w:rsidP="001314BF">
      <w:pPr>
        <w:spacing w:before="100" w:beforeAutospacing="1" w:after="100" w:afterAutospacing="1" w:line="288" w:lineRule="auto"/>
        <w:ind w:left="425"/>
        <w:jc w:val="both"/>
        <w:rPr>
          <w:ins w:id="1372" w:author="Direccion de Politicas y Gestion en Derechos Humanos 14" w:date="2023-12-18T11:47:00Z"/>
          <w:sz w:val="20"/>
        </w:rPr>
      </w:pPr>
    </w:p>
    <w:p w14:paraId="7DCD2787" w14:textId="77777777" w:rsidR="00722DDB" w:rsidRDefault="00722DDB" w:rsidP="001314BF">
      <w:pPr>
        <w:spacing w:before="100" w:beforeAutospacing="1" w:after="100" w:afterAutospacing="1" w:line="288" w:lineRule="auto"/>
        <w:ind w:left="425"/>
        <w:jc w:val="both"/>
        <w:rPr>
          <w:sz w:val="20"/>
        </w:rPr>
      </w:pPr>
    </w:p>
    <w:p w14:paraId="3DC8A93F" w14:textId="77777777" w:rsidR="00412AD6" w:rsidRDefault="00412AD6" w:rsidP="001314BF">
      <w:pPr>
        <w:spacing w:before="100" w:beforeAutospacing="1" w:after="100" w:afterAutospacing="1" w:line="288" w:lineRule="auto"/>
        <w:ind w:left="425"/>
        <w:jc w:val="both"/>
        <w:rPr>
          <w:sz w:val="20"/>
        </w:rPr>
      </w:pPr>
    </w:p>
    <w:p w14:paraId="541E37F8" w14:textId="01FBB795" w:rsidR="0089395E" w:rsidRDefault="0089395E" w:rsidP="0089395E">
      <w:pPr>
        <w:spacing w:before="100" w:beforeAutospacing="1" w:after="100" w:afterAutospacing="1" w:line="288" w:lineRule="auto"/>
        <w:ind w:left="425"/>
        <w:jc w:val="center"/>
        <w:rPr>
          <w:sz w:val="20"/>
        </w:rPr>
      </w:pPr>
      <w:bookmarkStart w:id="1373" w:name="_Toc152615091"/>
      <w:r w:rsidRPr="00C24B5F">
        <w:rPr>
          <w:b/>
          <w:bCs/>
          <w:sz w:val="20"/>
        </w:rPr>
        <w:lastRenderedPageBreak/>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23</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sidR="00E57C92" w:rsidRPr="00E57C92">
        <w:rPr>
          <w:sz w:val="20"/>
        </w:rPr>
        <w:t>medidas</w:t>
      </w:r>
      <w:r w:rsidR="00221F4D">
        <w:rPr>
          <w:sz w:val="20"/>
        </w:rPr>
        <w:t xml:space="preserve"> </w:t>
      </w:r>
      <w:r w:rsidR="00412AD6" w:rsidRPr="00412AD6">
        <w:rPr>
          <w:sz w:val="20"/>
        </w:rPr>
        <w:t xml:space="preserve">anticipatorias </w:t>
      </w:r>
      <w:r w:rsidR="00221F4D">
        <w:rPr>
          <w:sz w:val="20"/>
        </w:rPr>
        <w:t>relacionadas al escenario 1</w:t>
      </w:r>
      <w:bookmarkEnd w:id="1373"/>
    </w:p>
    <w:tbl>
      <w:tblPr>
        <w:tblW w:w="8221" w:type="dxa"/>
        <w:tblInd w:w="421" w:type="dxa"/>
        <w:tblCellMar>
          <w:left w:w="70" w:type="dxa"/>
          <w:right w:w="70" w:type="dxa"/>
        </w:tblCellMar>
        <w:tblLook w:val="04A0" w:firstRow="1" w:lastRow="0" w:firstColumn="1" w:lastColumn="0" w:noHBand="0" w:noVBand="1"/>
      </w:tblPr>
      <w:tblGrid>
        <w:gridCol w:w="1696"/>
        <w:gridCol w:w="1701"/>
        <w:gridCol w:w="4824"/>
      </w:tblGrid>
      <w:tr w:rsidR="00350EC0" w:rsidRPr="00350EC0" w14:paraId="1C9F1D93" w14:textId="77777777" w:rsidTr="00E57C92">
        <w:trPr>
          <w:trHeight w:val="750"/>
        </w:trPr>
        <w:tc>
          <w:tcPr>
            <w:tcW w:w="1696" w:type="dxa"/>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51D20600" w14:textId="77777777" w:rsidR="00350EC0" w:rsidRPr="00350EC0" w:rsidRDefault="00350EC0" w:rsidP="00350EC0">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Problema público</w:t>
            </w:r>
          </w:p>
        </w:tc>
        <w:tc>
          <w:tcPr>
            <w:tcW w:w="6525" w:type="dxa"/>
            <w:gridSpan w:val="2"/>
            <w:tcBorders>
              <w:top w:val="single" w:sz="4" w:space="0" w:color="C5D9F1"/>
              <w:left w:val="nil"/>
              <w:bottom w:val="single" w:sz="4" w:space="0" w:color="C5D9F1"/>
              <w:right w:val="single" w:sz="4" w:space="0" w:color="C5D9F1"/>
            </w:tcBorders>
            <w:shd w:val="clear" w:color="000000" w:fill="C5D9F1"/>
            <w:vAlign w:val="center"/>
            <w:hideMark/>
          </w:tcPr>
          <w:p w14:paraId="013D02C0" w14:textId="77777777" w:rsidR="00350EC0" w:rsidRPr="00350EC0" w:rsidRDefault="00350EC0" w:rsidP="00350EC0">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"Desigualdad y discriminación estructural en el ejercicio pleno de los derechos humanos de las personas en su diversidad"</w:t>
            </w:r>
          </w:p>
        </w:tc>
      </w:tr>
      <w:tr w:rsidR="00350EC0" w:rsidRPr="00350EC0" w14:paraId="23CED3A1" w14:textId="77777777" w:rsidTr="00E57C92">
        <w:trPr>
          <w:trHeight w:val="900"/>
        </w:trPr>
        <w:tc>
          <w:tcPr>
            <w:tcW w:w="1696" w:type="dxa"/>
            <w:tcBorders>
              <w:top w:val="nil"/>
              <w:left w:val="single" w:sz="4" w:space="0" w:color="C5D9F1"/>
              <w:bottom w:val="single" w:sz="4" w:space="0" w:color="C5D9F1"/>
              <w:right w:val="single" w:sz="4" w:space="0" w:color="C5D9F1"/>
            </w:tcBorders>
            <w:shd w:val="clear" w:color="000000" w:fill="002060"/>
            <w:vAlign w:val="center"/>
            <w:hideMark/>
          </w:tcPr>
          <w:p w14:paraId="1F3E4F1F" w14:textId="77777777" w:rsidR="00350EC0" w:rsidRPr="00350EC0" w:rsidRDefault="00350EC0" w:rsidP="00350EC0">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Disrupción</w:t>
            </w:r>
          </w:p>
        </w:tc>
        <w:tc>
          <w:tcPr>
            <w:tcW w:w="1701" w:type="dxa"/>
            <w:tcBorders>
              <w:top w:val="nil"/>
              <w:left w:val="nil"/>
              <w:bottom w:val="single" w:sz="4" w:space="0" w:color="C5D9F1"/>
              <w:right w:val="single" w:sz="4" w:space="0" w:color="C5D9F1"/>
            </w:tcBorders>
            <w:shd w:val="clear" w:color="000000" w:fill="002060"/>
            <w:vAlign w:val="center"/>
            <w:hideMark/>
          </w:tcPr>
          <w:p w14:paraId="346E1884" w14:textId="77777777" w:rsidR="00350EC0" w:rsidRPr="00350EC0" w:rsidRDefault="00350EC0" w:rsidP="00350EC0">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Narrativa del escenario</w:t>
            </w:r>
          </w:p>
        </w:tc>
        <w:tc>
          <w:tcPr>
            <w:tcW w:w="4824" w:type="dxa"/>
            <w:tcBorders>
              <w:top w:val="single" w:sz="4" w:space="0" w:color="C5D9F1"/>
              <w:left w:val="nil"/>
              <w:bottom w:val="single" w:sz="4" w:space="0" w:color="C5D9F1"/>
              <w:right w:val="single" w:sz="4" w:space="0" w:color="C5D9F1"/>
            </w:tcBorders>
            <w:shd w:val="clear" w:color="000000" w:fill="002060"/>
            <w:vAlign w:val="center"/>
            <w:hideMark/>
          </w:tcPr>
          <w:p w14:paraId="7EAF3D47" w14:textId="77777777" w:rsidR="00350EC0" w:rsidRPr="00350EC0" w:rsidRDefault="00350EC0" w:rsidP="00350EC0">
            <w:pPr>
              <w:tabs>
                <w:tab w:val="left" w:pos="6683"/>
              </w:tabs>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Medidas anticipatorias</w:t>
            </w:r>
          </w:p>
        </w:tc>
      </w:tr>
      <w:tr w:rsidR="0089395E" w:rsidRPr="00350EC0" w14:paraId="2444E024" w14:textId="77777777" w:rsidTr="00E57C92">
        <w:trPr>
          <w:trHeight w:val="5745"/>
        </w:trPr>
        <w:tc>
          <w:tcPr>
            <w:tcW w:w="1696" w:type="dxa"/>
            <w:tcBorders>
              <w:top w:val="nil"/>
              <w:left w:val="nil"/>
              <w:bottom w:val="nil"/>
              <w:right w:val="nil"/>
            </w:tcBorders>
            <w:shd w:val="clear" w:color="auto" w:fill="auto"/>
            <w:vAlign w:val="center"/>
            <w:hideMark/>
          </w:tcPr>
          <w:p w14:paraId="7E1C2414" w14:textId="77777777" w:rsidR="00350EC0" w:rsidRDefault="00350EC0"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Persistente discriminación en múltiples niveles</w:t>
            </w:r>
          </w:p>
          <w:p w14:paraId="21FD3FCC" w14:textId="77777777" w:rsidR="00350EC0" w:rsidRDefault="00350EC0"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La corrupción en el sistema de justicia y el sector público como antesala a un potencial colapso del Estado</w:t>
            </w:r>
          </w:p>
          <w:p w14:paraId="509988E6" w14:textId="18CD5846" w:rsidR="00350EC0" w:rsidRPr="00350EC0" w:rsidRDefault="00350EC0"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El colapso del sistema sanitario como desencadenante de una crisis alimentaria</w:t>
            </w:r>
          </w:p>
        </w:tc>
        <w:tc>
          <w:tcPr>
            <w:tcW w:w="1701" w:type="dxa"/>
            <w:tcBorders>
              <w:top w:val="nil"/>
              <w:left w:val="nil"/>
              <w:bottom w:val="nil"/>
              <w:right w:val="nil"/>
            </w:tcBorders>
            <w:shd w:val="clear" w:color="auto" w:fill="auto"/>
            <w:vAlign w:val="center"/>
            <w:hideMark/>
          </w:tcPr>
          <w:p w14:paraId="2D25CF59" w14:textId="77777777" w:rsidR="00350EC0" w:rsidRPr="00350EC0" w:rsidRDefault="00350EC0" w:rsidP="00350EC0">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b/>
                <w:bCs/>
                <w:color w:val="000000"/>
                <w:kern w:val="0"/>
                <w:sz w:val="16"/>
                <w:szCs w:val="16"/>
                <w:lang w:eastAsia="es-PE"/>
                <w14:ligatures w14:val="none"/>
              </w:rPr>
              <w:t>Escenario 1:</w:t>
            </w:r>
            <w:r w:rsidRPr="00350EC0">
              <w:rPr>
                <w:rFonts w:ascii="Calibri" w:eastAsia="Times New Roman" w:hAnsi="Calibri" w:cs="Calibri"/>
                <w:color w:val="000000"/>
                <w:kern w:val="0"/>
                <w:sz w:val="16"/>
                <w:szCs w:val="16"/>
                <w:lang w:eastAsia="es-PE"/>
                <w14:ligatures w14:val="none"/>
              </w:rPr>
              <w:br/>
              <w:t>Sociedad equitativa y sin discriminación, con justicia y sector público eficientes, libre de corrupción, promoviendo bienestar mediante servicios de salud y alimentación eficaces</w:t>
            </w:r>
          </w:p>
        </w:tc>
        <w:tc>
          <w:tcPr>
            <w:tcW w:w="4824" w:type="dxa"/>
            <w:tcBorders>
              <w:top w:val="single" w:sz="4" w:space="0" w:color="C5D9F1"/>
              <w:left w:val="nil"/>
              <w:bottom w:val="nil"/>
              <w:right w:val="nil"/>
            </w:tcBorders>
            <w:shd w:val="clear" w:color="auto" w:fill="auto"/>
            <w:vAlign w:val="center"/>
          </w:tcPr>
          <w:p w14:paraId="2FC36B99" w14:textId="7AC145C1"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Educación inclusiva y sensibilización continua:</w:t>
            </w:r>
          </w:p>
          <w:p w14:paraId="770391E3" w14:textId="10D675A3"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Implementación de currículos educativos inclusivos desde las etapas iniciales para promover activamente la diversidad y equidad.</w:t>
            </w:r>
          </w:p>
          <w:p w14:paraId="5F00B257" w14:textId="1EB82A42"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Desarrollo de programas de sensibilización continua para educadores, estudiantes y padres, fomentando un ambiente educativo de respeto mutuo y sin discriminación.</w:t>
            </w:r>
          </w:p>
          <w:p w14:paraId="38C69DA1" w14:textId="76CCA04A"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Políticas de inclusión laboral:</w:t>
            </w:r>
          </w:p>
          <w:p w14:paraId="369A0427" w14:textId="705B6521"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Establecimiento de políticas gubernamentales que fomenten la diversidad laboral.</w:t>
            </w:r>
          </w:p>
          <w:p w14:paraId="4D9E1DC4" w14:textId="6BF066F0"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Implementación de medidas para eliminar brechas salariales y garantizar igualdad de oportunidades en el desarrollo profesional.</w:t>
            </w:r>
          </w:p>
          <w:p w14:paraId="45E8BAA0" w14:textId="6606BFFF"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Fortalecimiento de mecanismos de denuncia:</w:t>
            </w:r>
          </w:p>
          <w:p w14:paraId="0C4C5E7A" w14:textId="5F3A6E24"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Establecimiento de canales de denuncia efectivos con confidencialidad y protección para denunciantes.</w:t>
            </w:r>
          </w:p>
          <w:p w14:paraId="68D11355" w14:textId="24763ADE"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Reforzamiento de instituciones que investiguen y sancionen actos discriminatorios.</w:t>
            </w:r>
          </w:p>
          <w:p w14:paraId="37DF99BE" w14:textId="05DA2C81"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Incentivos a empresas socialmente responsables:</w:t>
            </w:r>
          </w:p>
          <w:p w14:paraId="1819DD27" w14:textId="7F006ADC"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Implementación de incentivos fiscales para empresas que adopten prácticas socialmente responsables.</w:t>
            </w:r>
          </w:p>
          <w:p w14:paraId="3345CD74" w14:textId="6940EE56"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Creación de certificaciones que reconozcan el compromiso empresarial con la diversidad.</w:t>
            </w:r>
          </w:p>
          <w:p w14:paraId="17E79C08" w14:textId="7F58F148"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Auditorías rigurosas y transparencia gubernamental:</w:t>
            </w:r>
          </w:p>
          <w:p w14:paraId="2B599DEC" w14:textId="6CF189BC"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Implementación de auditorías gubernamentales regulares y transparentes.</w:t>
            </w:r>
          </w:p>
          <w:p w14:paraId="280C375C" w14:textId="27E25333"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Establecimiento de plataformas digitales accesibles para divulgar información detallada sobre gastos gubernamentales.</w:t>
            </w:r>
          </w:p>
          <w:p w14:paraId="77B488FA" w14:textId="069DE847"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Fortalecimiento del sistema de salud y preparación ante crisis sanitarias:</w:t>
            </w:r>
          </w:p>
          <w:p w14:paraId="63F7E6BD" w14:textId="4C1EF3AA"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Inversión en infraestructura y recursos para el sistema de salud, con énfasis en atención primaria y tecnología médica.</w:t>
            </w:r>
          </w:p>
          <w:p w14:paraId="385BCDAE" w14:textId="124F5A2E"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Desarrollo de planes de preparación ante crisis sanitarias para mejorar la respuesta y coordinación en emergencias.</w:t>
            </w:r>
          </w:p>
          <w:p w14:paraId="34EE7111" w14:textId="10333C14"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Desarrollo de estrategias para enfrentar crisis alimentarias:</w:t>
            </w:r>
          </w:p>
          <w:p w14:paraId="3A745F62" w14:textId="77CF2A98"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Diseño de estrategias integrales considerando factores climáticos, económicos y de seguridad alimentaria.</w:t>
            </w:r>
          </w:p>
          <w:p w14:paraId="1D7C1403" w14:textId="201F6842"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Fomento de prácticas agrícolas sostenibles y adopción de tecnologías innovadoras.</w:t>
            </w:r>
          </w:p>
          <w:p w14:paraId="3C186FA9" w14:textId="29469D0A" w:rsidR="0089395E" w:rsidRPr="0089395E" w:rsidRDefault="0089395E" w:rsidP="00754952">
            <w:pPr>
              <w:pStyle w:val="Prrafodelista"/>
              <w:numPr>
                <w:ilvl w:val="2"/>
                <w:numId w:val="18"/>
              </w:numPr>
              <w:spacing w:after="0" w:line="240" w:lineRule="auto"/>
              <w:ind w:left="216" w:hanging="216"/>
              <w:rPr>
                <w:rFonts w:ascii="Calibri" w:eastAsia="Times New Roman" w:hAnsi="Calibri" w:cs="Calibri"/>
                <w:b/>
                <w:bCs/>
                <w:color w:val="000000"/>
                <w:kern w:val="0"/>
                <w:sz w:val="16"/>
                <w:szCs w:val="16"/>
                <w:lang w:eastAsia="es-PE"/>
                <w14:ligatures w14:val="none"/>
              </w:rPr>
            </w:pPr>
            <w:r w:rsidRPr="0089395E">
              <w:rPr>
                <w:rFonts w:ascii="Calibri" w:eastAsia="Times New Roman" w:hAnsi="Calibri" w:cs="Calibri"/>
                <w:b/>
                <w:bCs/>
                <w:color w:val="000000"/>
                <w:kern w:val="0"/>
                <w:sz w:val="16"/>
                <w:szCs w:val="16"/>
                <w:lang w:eastAsia="es-PE"/>
                <w14:ligatures w14:val="none"/>
              </w:rPr>
              <w:t>Promoción de la investigación científica y tecnológica:</w:t>
            </w:r>
          </w:p>
          <w:p w14:paraId="1080858F" w14:textId="4E334B0B" w:rsidR="0089395E"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Asignación de recursos financieros para proyectos específicos de investigación en salud y seguridad alimentaria.</w:t>
            </w:r>
          </w:p>
          <w:p w14:paraId="1E906379" w14:textId="512C1B30" w:rsidR="00350EC0" w:rsidRPr="0089395E" w:rsidRDefault="0089395E" w:rsidP="00754952">
            <w:pPr>
              <w:pStyle w:val="Prrafodelista"/>
              <w:numPr>
                <w:ilvl w:val="1"/>
                <w:numId w:val="21"/>
              </w:numPr>
              <w:spacing w:after="0" w:line="240" w:lineRule="auto"/>
              <w:ind w:left="499" w:hanging="232"/>
              <w:jc w:val="both"/>
              <w:rPr>
                <w:rFonts w:ascii="Calibri" w:eastAsia="Times New Roman" w:hAnsi="Calibri" w:cs="Calibri"/>
                <w:color w:val="000000"/>
                <w:kern w:val="0"/>
                <w:sz w:val="16"/>
                <w:szCs w:val="16"/>
                <w:lang w:eastAsia="es-PE"/>
                <w14:ligatures w14:val="none"/>
              </w:rPr>
            </w:pPr>
            <w:r w:rsidRPr="0089395E">
              <w:rPr>
                <w:rFonts w:ascii="Calibri" w:eastAsia="Times New Roman" w:hAnsi="Calibri" w:cs="Calibri"/>
                <w:color w:val="000000"/>
                <w:kern w:val="0"/>
                <w:sz w:val="16"/>
                <w:szCs w:val="16"/>
                <w:lang w:eastAsia="es-PE"/>
                <w14:ligatures w14:val="none"/>
              </w:rPr>
              <w:t>Establecimiento de alianzas entre sectores público, privado y académico para potenciar la investigación y desarrollo tecnológico.</w:t>
            </w:r>
          </w:p>
        </w:tc>
      </w:tr>
    </w:tbl>
    <w:p w14:paraId="28E9DCED" w14:textId="5CF69C97" w:rsidR="00350EC0" w:rsidRDefault="0089395E" w:rsidP="0089395E">
      <w:pPr>
        <w:spacing w:before="100" w:beforeAutospacing="1" w:after="100" w:afterAutospacing="1" w:line="288" w:lineRule="auto"/>
        <w:ind w:left="425"/>
        <w:jc w:val="right"/>
        <w:rPr>
          <w:sz w:val="20"/>
        </w:rPr>
      </w:pPr>
      <w:r w:rsidRPr="00FA7FF4">
        <w:rPr>
          <w:sz w:val="16"/>
          <w:szCs w:val="18"/>
        </w:rPr>
        <w:t xml:space="preserve">Fuente: </w:t>
      </w:r>
      <w:del w:id="1374" w:author="Direccion de Politicas y Gestion en Derechos Humanos 14" w:date="2023-12-14T10:31:00Z">
        <w:r w:rsidRPr="00FA7FF4" w:rsidDel="00DC3106">
          <w:rPr>
            <w:sz w:val="16"/>
            <w:szCs w:val="18"/>
          </w:rPr>
          <w:delText>Estudio prospectivo: “El futuro de los derechos humanos en el Perú”</w:delText>
        </w:r>
      </w:del>
      <w:ins w:id="1375" w:author="Direccion de Politicas y Gestion en Derechos Humanos 14" w:date="2023-12-14T10:31:00Z">
        <w:r w:rsidR="00DC3106">
          <w:rPr>
            <w:sz w:val="16"/>
            <w:szCs w:val="18"/>
          </w:rPr>
          <w:t>Estudio prospectivo sobre los derechos humanos en el Perú</w:t>
        </w:r>
      </w:ins>
    </w:p>
    <w:p w14:paraId="1442629D" w14:textId="1DC94262" w:rsidR="00BA267F" w:rsidRPr="00412AD6" w:rsidRDefault="00D425A7" w:rsidP="00754952">
      <w:pPr>
        <w:pStyle w:val="Prrafodelista"/>
        <w:numPr>
          <w:ilvl w:val="0"/>
          <w:numId w:val="30"/>
        </w:numPr>
        <w:spacing w:before="100" w:beforeAutospacing="1" w:after="100" w:afterAutospacing="1" w:line="288" w:lineRule="auto"/>
        <w:ind w:left="284" w:hanging="284"/>
        <w:jc w:val="both"/>
        <w:rPr>
          <w:b/>
          <w:bCs/>
          <w:sz w:val="20"/>
        </w:rPr>
      </w:pPr>
      <w:r w:rsidRPr="00412AD6">
        <w:rPr>
          <w:b/>
          <w:bCs/>
          <w:sz w:val="20"/>
        </w:rPr>
        <w:t xml:space="preserve">Escenario futuro 2: Sociedad con sectores que ejercen discriminación, con justicia y sector público </w:t>
      </w:r>
      <w:proofErr w:type="gramStart"/>
      <w:r w:rsidRPr="00412AD6">
        <w:rPr>
          <w:b/>
          <w:bCs/>
          <w:sz w:val="20"/>
        </w:rPr>
        <w:t>eficientes</w:t>
      </w:r>
      <w:proofErr w:type="gramEnd"/>
      <w:r w:rsidRPr="00412AD6">
        <w:rPr>
          <w:b/>
          <w:bCs/>
          <w:sz w:val="20"/>
        </w:rPr>
        <w:t xml:space="preserve"> pero con corrupción, busca bienestar a través de servicios de salud y alimentación aceptables</w:t>
      </w:r>
    </w:p>
    <w:p w14:paraId="66ABEAC4" w14:textId="77777777" w:rsidR="00D425A7" w:rsidRPr="00D425A7" w:rsidRDefault="00D425A7" w:rsidP="00D425A7">
      <w:pPr>
        <w:spacing w:before="100" w:beforeAutospacing="1" w:after="100" w:afterAutospacing="1" w:line="288" w:lineRule="auto"/>
        <w:jc w:val="both"/>
        <w:rPr>
          <w:sz w:val="20"/>
        </w:rPr>
      </w:pPr>
      <w:r w:rsidRPr="00D425A7">
        <w:rPr>
          <w:sz w:val="20"/>
        </w:rPr>
        <w:t xml:space="preserve">En este escenario proyectado para el año 2050, la discriminación en la sociedad peruana se manifiesta de manera arraigada y estructural, generando desafíos significativos para la igualdad de oportunidades y el respeto a los derechos fundamentales. Poblaciones en situación de vulnerabilidad, como comunidades </w:t>
      </w:r>
      <w:r w:rsidRPr="00D425A7">
        <w:rPr>
          <w:sz w:val="20"/>
        </w:rPr>
        <w:lastRenderedPageBreak/>
        <w:t>indígenas, mujeres y personas LGTBQ+, enfrentan barreras sistemáticas que limitan su acceso a oportunidades educativas, laborales y de participación en la esfera pública.</w:t>
      </w:r>
    </w:p>
    <w:p w14:paraId="6E99CFE4" w14:textId="6C5A4E99" w:rsidR="00D425A7" w:rsidRDefault="00D425A7" w:rsidP="00D425A7">
      <w:pPr>
        <w:spacing w:before="100" w:beforeAutospacing="1" w:after="100" w:afterAutospacing="1" w:line="288" w:lineRule="auto"/>
        <w:jc w:val="both"/>
        <w:rPr>
          <w:sz w:val="20"/>
        </w:rPr>
      </w:pPr>
      <w:r w:rsidRPr="00D425A7">
        <w:rPr>
          <w:sz w:val="20"/>
        </w:rPr>
        <w:t>La falta de iniciativas gubernamentales efectivas para abordar la discriminación contribuye a la reproducción de estereotipos y prejuicios en la sociedad. Los medios de comunicación, lejos de desempeñar un papel que contrarreste, continúan proyectando modelos que refuerzan las desigualdades existentes. Este fenómeno no solo perpetúa la discriminación, sino que también afecta la percepción pública, consolidando visiones estigmatizadas y limitadas sobre ciertos grupos poblacionales.</w:t>
      </w:r>
    </w:p>
    <w:p w14:paraId="689A0261" w14:textId="77777777" w:rsidR="00D425A7" w:rsidRPr="00D425A7" w:rsidRDefault="00D425A7" w:rsidP="00D425A7">
      <w:pPr>
        <w:spacing w:before="100" w:beforeAutospacing="1" w:after="100" w:afterAutospacing="1" w:line="288" w:lineRule="auto"/>
        <w:jc w:val="both"/>
        <w:rPr>
          <w:sz w:val="20"/>
        </w:rPr>
      </w:pPr>
      <w:r w:rsidRPr="00D425A7">
        <w:rPr>
          <w:sz w:val="20"/>
        </w:rPr>
        <w:t>En el ámbito educativo, persisten desigualdades en el acceso y la calidad de la educación para poblaciones históricamente marginadas. Las comunidades indígenas, por ejemplo, enfrentan limitaciones en la disponibilidad de escuelas, recursos educativos y docentes capacitados. Asimismo, la discriminación de género se traduce en desigualdades en las oportunidades académicas y profesionales para mujeres, limitando su participación en campos específicos.</w:t>
      </w:r>
    </w:p>
    <w:p w14:paraId="775A3367" w14:textId="77777777" w:rsidR="00D425A7" w:rsidRPr="00D425A7" w:rsidRDefault="00D425A7" w:rsidP="00D425A7">
      <w:pPr>
        <w:spacing w:before="100" w:beforeAutospacing="1" w:after="100" w:afterAutospacing="1" w:line="288" w:lineRule="auto"/>
        <w:jc w:val="both"/>
        <w:rPr>
          <w:sz w:val="20"/>
        </w:rPr>
      </w:pPr>
      <w:r w:rsidRPr="00D425A7">
        <w:rPr>
          <w:sz w:val="20"/>
        </w:rPr>
        <w:t>Las mujeres, además, experimentan discriminación en el ámbito laboral, donde la brecha salarial y la falta de oportunidades de ascenso persisten. Las personas LGTBQ+ enfrentan discriminación abierta o encubierta en el empleo, impactando negativamente en sus posibilidades de desarrollo profesional y creando un ambiente laboral poco inclusivo.</w:t>
      </w:r>
    </w:p>
    <w:p w14:paraId="5A72F366" w14:textId="77777777" w:rsidR="00D425A7" w:rsidRPr="00D425A7" w:rsidRDefault="00D425A7" w:rsidP="00D425A7">
      <w:pPr>
        <w:spacing w:before="100" w:beforeAutospacing="1" w:after="100" w:afterAutospacing="1" w:line="288" w:lineRule="auto"/>
        <w:jc w:val="both"/>
        <w:rPr>
          <w:sz w:val="20"/>
        </w:rPr>
      </w:pPr>
      <w:r w:rsidRPr="00D425A7">
        <w:rPr>
          <w:sz w:val="20"/>
        </w:rPr>
        <w:t>Los mecanismos institucionales destinados a denunciar actos discriminatorios exhiben notables deficiencias. Estos se caracterizan por presupuestos insuficientes, lo que resulta en una capacidad limitada para llevar a cabo campañas de sensibilización y programas educativos destinados a erradicar la discriminación. La baja visibilidad de estos mecanismos contribuye a que las víctimas de discriminación enfrenten obstáculos adicionales para acceder a vías de denuncia efectivas, creando un círculo vicioso de impunidad.</w:t>
      </w:r>
    </w:p>
    <w:p w14:paraId="06F06900" w14:textId="77777777" w:rsidR="00D425A7" w:rsidRPr="00D425A7" w:rsidRDefault="00D425A7" w:rsidP="00D425A7">
      <w:pPr>
        <w:spacing w:before="100" w:beforeAutospacing="1" w:after="100" w:afterAutospacing="1" w:line="288" w:lineRule="auto"/>
        <w:jc w:val="both"/>
        <w:rPr>
          <w:sz w:val="20"/>
        </w:rPr>
      </w:pPr>
      <w:r w:rsidRPr="00D425A7">
        <w:rPr>
          <w:sz w:val="20"/>
        </w:rPr>
        <w:t>Es así que, la discriminación arraigada en la sociedad peruana se manifiesta de manera multifacética, afectando diversos aspectos de la vida de las personas. La falta de respuesta gubernamental efectiva y la debilidad de los mecanismos de denuncia constituyen desafíos clave que deben abordarse de manera integral para lograr una sociedad más equitativa y respetuosa de los derechos fundamentales.</w:t>
      </w:r>
    </w:p>
    <w:p w14:paraId="4FF8C96A" w14:textId="77777777" w:rsidR="00D425A7" w:rsidRPr="00D425A7" w:rsidRDefault="00D425A7" w:rsidP="00D425A7">
      <w:pPr>
        <w:spacing w:before="100" w:beforeAutospacing="1" w:after="100" w:afterAutospacing="1" w:line="288" w:lineRule="auto"/>
        <w:jc w:val="both"/>
        <w:rPr>
          <w:sz w:val="20"/>
        </w:rPr>
      </w:pPr>
      <w:r w:rsidRPr="00D425A7">
        <w:rPr>
          <w:sz w:val="20"/>
        </w:rPr>
        <w:t>Por otro lado, la eficiencia estatal y la estabilidad política se ven amenazadas por la persistente presencia de actos corruptos, a pesar de ciertos logros en la provisión de servicios básicos y proyectos de infraestructura.</w:t>
      </w:r>
    </w:p>
    <w:p w14:paraId="1653CBFD" w14:textId="77777777" w:rsidR="00D425A7" w:rsidRPr="00D425A7" w:rsidRDefault="00D425A7" w:rsidP="00D425A7">
      <w:pPr>
        <w:spacing w:before="100" w:beforeAutospacing="1" w:after="100" w:afterAutospacing="1" w:line="288" w:lineRule="auto"/>
        <w:jc w:val="both"/>
        <w:rPr>
          <w:sz w:val="20"/>
        </w:rPr>
      </w:pPr>
      <w:r w:rsidRPr="00D425A7">
        <w:rPr>
          <w:sz w:val="20"/>
        </w:rPr>
        <w:t>Aunque el Estado demuestra relativa eficiencia en la provisión de servicios básicos, como acceso a la salud y mejoras en la infraestructura, la ejecución de estos esfuerzos se ve afectada por actos de corrupción. A lo largo de los años, diversos informes y auditorías revelan que un considerable porcentaje de los recursos públicos destinados a estos fines se desvía debido a prácticas corruptas en diferentes niveles gubernamentales.</w:t>
      </w:r>
    </w:p>
    <w:p w14:paraId="27C572A4" w14:textId="77777777" w:rsidR="00D425A7" w:rsidRPr="00D425A7" w:rsidRDefault="00D425A7" w:rsidP="00D425A7">
      <w:pPr>
        <w:spacing w:before="100" w:beforeAutospacing="1" w:after="100" w:afterAutospacing="1" w:line="288" w:lineRule="auto"/>
        <w:jc w:val="both"/>
        <w:rPr>
          <w:sz w:val="20"/>
        </w:rPr>
      </w:pPr>
      <w:r w:rsidRPr="00D425A7">
        <w:rPr>
          <w:sz w:val="20"/>
        </w:rPr>
        <w:t>La inversión en proyectos de infraestructura vial y de telecomunicaciones, aunque ha mejorado la conectividad en diversas regiones, también ha sido objeto de malversación de fondos. Contratos inflados, licitaciones amañadas y sobornos en la asignación de proyectos son prácticas comunes que han socavado la efectividad de estas inversiones, generando un ciclo de desconfianza ciudadana.</w:t>
      </w:r>
    </w:p>
    <w:p w14:paraId="5CCBCD3A" w14:textId="77777777" w:rsidR="00D425A7" w:rsidRPr="00D425A7" w:rsidRDefault="00D425A7" w:rsidP="00D425A7">
      <w:pPr>
        <w:spacing w:before="100" w:beforeAutospacing="1" w:after="100" w:afterAutospacing="1" w:line="288" w:lineRule="auto"/>
        <w:jc w:val="both"/>
        <w:rPr>
          <w:sz w:val="20"/>
        </w:rPr>
      </w:pPr>
      <w:r w:rsidRPr="00D425A7">
        <w:rPr>
          <w:sz w:val="20"/>
        </w:rPr>
        <w:lastRenderedPageBreak/>
        <w:t>La estabilidad política relativa en el país se mantiene, en parte, debido a la gestión gubernamental que logra mantener niveles de conflictividad social relativamente bajos. Sin embargo, esta estabilidad se ve comprometida por la falta de medidas efectivas para combatir la corrupción arraigada en diversas entidades públicas. La tolerancia ciudadana hacia la corrupción se ha arraigado, alimentada por la creencia generalizada de que ciertos niveles de corrupción son necesarios para acelerar el crecimiento económico y el desarrollo.</w:t>
      </w:r>
    </w:p>
    <w:p w14:paraId="118D0722" w14:textId="77777777" w:rsidR="00D425A7" w:rsidRPr="00D425A7" w:rsidRDefault="00D425A7" w:rsidP="00D425A7">
      <w:pPr>
        <w:spacing w:before="100" w:beforeAutospacing="1" w:after="100" w:afterAutospacing="1" w:line="288" w:lineRule="auto"/>
        <w:jc w:val="both"/>
        <w:rPr>
          <w:sz w:val="20"/>
        </w:rPr>
      </w:pPr>
      <w:r w:rsidRPr="00D425A7">
        <w:rPr>
          <w:sz w:val="20"/>
        </w:rPr>
        <w:t>La falta de una respuesta efectiva por parte de los gobiernos de turno para combatir la corrupción crea un entorno propicio para la perpetuación de estas prácticas. La corrupción persistente en instituciones clave, como el sistema judicial y entidades gubernamentales, mina la confianza de la ciudadanía en las instituciones estatales. La percepción de que la corrupción es un medio para agilizar procesos y garantizar el flujo de inversiones ha enraizado la impunidad y la falta de rendición de cuentas.</w:t>
      </w:r>
    </w:p>
    <w:p w14:paraId="3049390C" w14:textId="6A576DC1" w:rsidR="00D425A7" w:rsidRDefault="00D425A7" w:rsidP="00D425A7">
      <w:pPr>
        <w:spacing w:before="100" w:beforeAutospacing="1" w:after="100" w:afterAutospacing="1" w:line="288" w:lineRule="auto"/>
        <w:jc w:val="both"/>
        <w:rPr>
          <w:sz w:val="20"/>
        </w:rPr>
      </w:pPr>
      <w:r w:rsidRPr="00D425A7">
        <w:rPr>
          <w:sz w:val="20"/>
        </w:rPr>
        <w:t>En este contexto, el desafío radica en transformar la cultura de tolerancia hacia la corrupción. Si bien el país ha logrado ciertos avances en el desarrollo de políticas anticorrupción, la implementación y aplicación efectiva de estas medidas sigue siendo insuficiente. La necesidad de fortalecer la independencia judicial, mejorar los mecanismos de rendición de cuentas y fomentar una cultura de integridad a todos los niveles de la administración pública se presenta como imperativa para romper el ciclo de corrupción arraigada y fortalecer la confianza ciudadana en las instituciones gubernamentales.</w:t>
      </w:r>
    </w:p>
    <w:p w14:paraId="25BC973B" w14:textId="77777777" w:rsidR="00D425A7" w:rsidRPr="00D425A7" w:rsidRDefault="00D425A7" w:rsidP="00D425A7">
      <w:pPr>
        <w:spacing w:before="100" w:beforeAutospacing="1" w:after="100" w:afterAutospacing="1" w:line="288" w:lineRule="auto"/>
        <w:jc w:val="both"/>
        <w:rPr>
          <w:sz w:val="20"/>
        </w:rPr>
      </w:pPr>
      <w:r w:rsidRPr="00D425A7">
        <w:rPr>
          <w:sz w:val="20"/>
        </w:rPr>
        <w:t>En el futuro, las perspectivas de cambio se centran en la concientización ciudadana sobre los efectos perjudiciales de la corrupción en la calidad de los servicios públicos y en el tejido social en general. Para impulsar un cambio significativo, es esencial abordar los desafíos existentes y establecer estrategias que fomenten la transparencia, la rendición de cuentas y la participación ciudadana.</w:t>
      </w:r>
    </w:p>
    <w:p w14:paraId="4F026921" w14:textId="77777777" w:rsidR="00D425A7" w:rsidRPr="00D425A7" w:rsidRDefault="00D425A7" w:rsidP="00D425A7">
      <w:pPr>
        <w:spacing w:before="100" w:beforeAutospacing="1" w:after="100" w:afterAutospacing="1" w:line="288" w:lineRule="auto"/>
        <w:jc w:val="both"/>
        <w:rPr>
          <w:sz w:val="20"/>
        </w:rPr>
      </w:pPr>
      <w:r w:rsidRPr="00D425A7">
        <w:rPr>
          <w:sz w:val="20"/>
        </w:rPr>
        <w:t>La concientización ciudadana se presenta como un punto de inflexión clave. Campañas educativas integrales, desarrolladas tanto por organismos gubernamentales como por organizaciones de la sociedad civil, buscan informar a la población sobre los costos sociales, económicos y éticos de la corrupción. Estas campañas no solo apuntan a destacar los efectos negativos en la provisión de servicios públicos, sino también a subrayar la conexión directa entre la corrupción y la perpetuación de desigualdades y discriminación en la sociedad.</w:t>
      </w:r>
    </w:p>
    <w:p w14:paraId="2A8807C2" w14:textId="77777777" w:rsidR="00D425A7" w:rsidRPr="00D425A7" w:rsidRDefault="00D425A7" w:rsidP="00D425A7">
      <w:pPr>
        <w:spacing w:before="100" w:beforeAutospacing="1" w:after="100" w:afterAutospacing="1" w:line="288" w:lineRule="auto"/>
        <w:jc w:val="both"/>
        <w:rPr>
          <w:sz w:val="20"/>
        </w:rPr>
      </w:pPr>
      <w:r w:rsidRPr="00D425A7">
        <w:rPr>
          <w:sz w:val="20"/>
        </w:rPr>
        <w:t>Simultáneamente, se promueve la transparencia y la rendición de cuentas como principios fundamentales en la gestión gubernamental. El fortalecimiento de instituciones de control y supervisión, con un énfasis especial en la independencia y eficacia de organismos anticorrupción, busca garantizar que las prácticas corruptas sean detectadas y sancionadas de manera sistemática. Auditorías y evaluaciones periódicas de proyectos y procesos gubernamentales son fundamentales para identificar posibles puntos de corrupción y fortalecer los mecanismos de prevención.</w:t>
      </w:r>
    </w:p>
    <w:p w14:paraId="3F9E5F1D" w14:textId="77777777" w:rsidR="00D425A7" w:rsidRPr="00D425A7" w:rsidRDefault="00D425A7" w:rsidP="00D425A7">
      <w:pPr>
        <w:spacing w:before="100" w:beforeAutospacing="1" w:after="100" w:afterAutospacing="1" w:line="288" w:lineRule="auto"/>
        <w:jc w:val="both"/>
        <w:rPr>
          <w:sz w:val="20"/>
        </w:rPr>
      </w:pPr>
      <w:r w:rsidRPr="00D425A7">
        <w:rPr>
          <w:sz w:val="20"/>
        </w:rPr>
        <w:t>El papel de la participación ciudadana se enfatiza como un contrapeso crucial al poder institucional. Iniciativas que fomentan la participación activa de la sociedad en la toma de decisiones y la supervisión de la gestión gubernamental buscan empoderar a la ciudadanía y garantizar que sus preocupaciones y demandas sean atendidas de manera efectiva. Mecanismos como consultas públicas, espacios de diálogo ciudadano y plataformas digitales para el monitoreo ciudadano se convierten en herramientas esenciales para involucrar a la sociedad en la construcción de un gobierno más transparente y responsable.</w:t>
      </w:r>
    </w:p>
    <w:p w14:paraId="39B3B9DF" w14:textId="77777777" w:rsidR="00D425A7" w:rsidRPr="00D425A7" w:rsidRDefault="00D425A7" w:rsidP="00D425A7">
      <w:pPr>
        <w:spacing w:before="100" w:beforeAutospacing="1" w:after="100" w:afterAutospacing="1" w:line="288" w:lineRule="auto"/>
        <w:jc w:val="both"/>
        <w:rPr>
          <w:sz w:val="20"/>
        </w:rPr>
      </w:pPr>
      <w:r w:rsidRPr="00D425A7">
        <w:rPr>
          <w:sz w:val="20"/>
        </w:rPr>
        <w:t xml:space="preserve">No obstante, los desafíos persisten. La arraigada cultura de tolerancia hacia la corrupción, alimentada por décadas de prácticas aceptadas, requiere un cambio cultural profundo y sostenido en el tiempo. La </w:t>
      </w:r>
      <w:r w:rsidRPr="00D425A7">
        <w:rPr>
          <w:sz w:val="20"/>
        </w:rPr>
        <w:lastRenderedPageBreak/>
        <w:t>resistencia institucional y la posible oposición de sectores que se benefician de la corrupción son obstáculos a superar en este proceso de transformación.</w:t>
      </w:r>
    </w:p>
    <w:p w14:paraId="2CE06743" w14:textId="3EEE6DCA" w:rsidR="00D425A7" w:rsidRPr="00D425A7" w:rsidRDefault="00D425A7" w:rsidP="00D425A7">
      <w:pPr>
        <w:spacing w:before="100" w:beforeAutospacing="1" w:after="100" w:afterAutospacing="1" w:line="288" w:lineRule="auto"/>
        <w:jc w:val="both"/>
        <w:rPr>
          <w:sz w:val="20"/>
        </w:rPr>
      </w:pPr>
      <w:r w:rsidRPr="00D425A7">
        <w:rPr>
          <w:sz w:val="20"/>
        </w:rPr>
        <w:t>Así, las perspectivas de cambio en este escenario radican en la capacidad de la sociedad peruana para movilizarse contra la corrupción, exigiendo transparencia y rendición de cuentas. La combinación de campañas educativas, fortalecimiento institucional y participación ciudadana se erige como la fórmula para romper con la inercia de la corrupción arraigada y sentar las bases para un gobierno más ético y comprometido con el bienestar de la población.</w:t>
      </w:r>
    </w:p>
    <w:p w14:paraId="14833BEE" w14:textId="4010BB8E" w:rsidR="00BA267F" w:rsidRDefault="00BA267F" w:rsidP="00BA267F">
      <w:pPr>
        <w:spacing w:before="100" w:beforeAutospacing="1" w:after="100" w:afterAutospacing="1" w:line="288" w:lineRule="auto"/>
        <w:ind w:left="425"/>
        <w:jc w:val="center"/>
        <w:rPr>
          <w:sz w:val="20"/>
        </w:rPr>
      </w:pPr>
      <w:bookmarkStart w:id="1376" w:name="_Toc152615092"/>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24</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sidRPr="00E57C92">
        <w:rPr>
          <w:sz w:val="20"/>
        </w:rPr>
        <w:t>medidas</w:t>
      </w:r>
      <w:r>
        <w:rPr>
          <w:sz w:val="20"/>
        </w:rPr>
        <w:t xml:space="preserve"> relacionadas al escenario 2</w:t>
      </w:r>
      <w:bookmarkEnd w:id="1376"/>
    </w:p>
    <w:tbl>
      <w:tblPr>
        <w:tblW w:w="8221" w:type="dxa"/>
        <w:tblInd w:w="421" w:type="dxa"/>
        <w:tblCellMar>
          <w:left w:w="70" w:type="dxa"/>
          <w:right w:w="70" w:type="dxa"/>
        </w:tblCellMar>
        <w:tblLook w:val="04A0" w:firstRow="1" w:lastRow="0" w:firstColumn="1" w:lastColumn="0" w:noHBand="0" w:noVBand="1"/>
      </w:tblPr>
      <w:tblGrid>
        <w:gridCol w:w="1696"/>
        <w:gridCol w:w="1701"/>
        <w:gridCol w:w="4824"/>
      </w:tblGrid>
      <w:tr w:rsidR="00BA267F" w:rsidRPr="00350EC0" w14:paraId="043D6FBB" w14:textId="77777777" w:rsidTr="009151DD">
        <w:trPr>
          <w:trHeight w:val="750"/>
        </w:trPr>
        <w:tc>
          <w:tcPr>
            <w:tcW w:w="1696" w:type="dxa"/>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099EDE79" w14:textId="77777777" w:rsidR="00BA267F" w:rsidRPr="00350EC0" w:rsidRDefault="00BA267F"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Problema público</w:t>
            </w:r>
          </w:p>
        </w:tc>
        <w:tc>
          <w:tcPr>
            <w:tcW w:w="6525" w:type="dxa"/>
            <w:gridSpan w:val="2"/>
            <w:tcBorders>
              <w:top w:val="single" w:sz="4" w:space="0" w:color="C5D9F1"/>
              <w:left w:val="nil"/>
              <w:bottom w:val="single" w:sz="4" w:space="0" w:color="C5D9F1"/>
              <w:right w:val="single" w:sz="4" w:space="0" w:color="C5D9F1"/>
            </w:tcBorders>
            <w:shd w:val="clear" w:color="000000" w:fill="C5D9F1"/>
            <w:vAlign w:val="center"/>
            <w:hideMark/>
          </w:tcPr>
          <w:p w14:paraId="2EC98699" w14:textId="77777777" w:rsidR="00BA267F" w:rsidRPr="00350EC0" w:rsidRDefault="00BA267F"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"Desigualdad y discriminación estructural en el ejercicio pleno de los derechos humanos de las personas en su diversidad"</w:t>
            </w:r>
          </w:p>
        </w:tc>
      </w:tr>
      <w:tr w:rsidR="00BA267F" w:rsidRPr="00350EC0" w14:paraId="5C7FAFD3" w14:textId="77777777" w:rsidTr="009151DD">
        <w:trPr>
          <w:trHeight w:val="900"/>
        </w:trPr>
        <w:tc>
          <w:tcPr>
            <w:tcW w:w="1696" w:type="dxa"/>
            <w:tcBorders>
              <w:top w:val="nil"/>
              <w:left w:val="single" w:sz="4" w:space="0" w:color="C5D9F1"/>
              <w:bottom w:val="single" w:sz="4" w:space="0" w:color="C5D9F1"/>
              <w:right w:val="single" w:sz="4" w:space="0" w:color="C5D9F1"/>
            </w:tcBorders>
            <w:shd w:val="clear" w:color="000000" w:fill="002060"/>
            <w:vAlign w:val="center"/>
            <w:hideMark/>
          </w:tcPr>
          <w:p w14:paraId="43F40BBC" w14:textId="77777777" w:rsidR="00BA267F" w:rsidRPr="00350EC0" w:rsidRDefault="00BA267F"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Disrupción</w:t>
            </w:r>
          </w:p>
        </w:tc>
        <w:tc>
          <w:tcPr>
            <w:tcW w:w="1701" w:type="dxa"/>
            <w:tcBorders>
              <w:top w:val="nil"/>
              <w:left w:val="nil"/>
              <w:bottom w:val="single" w:sz="4" w:space="0" w:color="C5D9F1"/>
              <w:right w:val="single" w:sz="4" w:space="0" w:color="C5D9F1"/>
            </w:tcBorders>
            <w:shd w:val="clear" w:color="000000" w:fill="002060"/>
            <w:vAlign w:val="center"/>
            <w:hideMark/>
          </w:tcPr>
          <w:p w14:paraId="04730AFC" w14:textId="77777777" w:rsidR="00BA267F" w:rsidRPr="00350EC0" w:rsidRDefault="00BA267F"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Narrativa del escenario</w:t>
            </w:r>
          </w:p>
        </w:tc>
        <w:tc>
          <w:tcPr>
            <w:tcW w:w="4824" w:type="dxa"/>
            <w:tcBorders>
              <w:top w:val="single" w:sz="4" w:space="0" w:color="C5D9F1"/>
              <w:left w:val="nil"/>
              <w:bottom w:val="single" w:sz="4" w:space="0" w:color="C5D9F1"/>
              <w:right w:val="single" w:sz="4" w:space="0" w:color="C5D9F1"/>
            </w:tcBorders>
            <w:shd w:val="clear" w:color="000000" w:fill="002060"/>
            <w:vAlign w:val="center"/>
            <w:hideMark/>
          </w:tcPr>
          <w:p w14:paraId="4C79174D" w14:textId="77777777" w:rsidR="00BA267F" w:rsidRPr="00350EC0" w:rsidRDefault="00BA267F" w:rsidP="009151DD">
            <w:pPr>
              <w:tabs>
                <w:tab w:val="left" w:pos="6683"/>
              </w:tabs>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Medidas anticipatorias</w:t>
            </w:r>
          </w:p>
        </w:tc>
      </w:tr>
      <w:tr w:rsidR="00BA267F" w:rsidRPr="00350EC0" w14:paraId="2C50EAB8" w14:textId="77777777" w:rsidTr="009151DD">
        <w:trPr>
          <w:trHeight w:val="5745"/>
        </w:trPr>
        <w:tc>
          <w:tcPr>
            <w:tcW w:w="1696" w:type="dxa"/>
            <w:tcBorders>
              <w:top w:val="nil"/>
              <w:left w:val="nil"/>
              <w:bottom w:val="nil"/>
              <w:right w:val="nil"/>
            </w:tcBorders>
            <w:shd w:val="clear" w:color="auto" w:fill="auto"/>
            <w:vAlign w:val="center"/>
            <w:hideMark/>
          </w:tcPr>
          <w:p w14:paraId="29891D1A" w14:textId="77777777" w:rsidR="00BA267F" w:rsidRDefault="00BA267F"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Persistente discriminación en múltiples niveles</w:t>
            </w:r>
          </w:p>
          <w:p w14:paraId="0C2E340F" w14:textId="77777777" w:rsidR="00BA267F" w:rsidRDefault="00BA267F"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La corrupción en el sistema de justicia y el sector público como antesala a un potencial colapso del Estado</w:t>
            </w:r>
          </w:p>
          <w:p w14:paraId="638FCD1C" w14:textId="77777777" w:rsidR="00BA267F" w:rsidRPr="00350EC0" w:rsidRDefault="00BA267F"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El colapso del sistema sanitario como desencadenante de una crisis alimentaria</w:t>
            </w:r>
          </w:p>
        </w:tc>
        <w:tc>
          <w:tcPr>
            <w:tcW w:w="1701" w:type="dxa"/>
            <w:tcBorders>
              <w:top w:val="nil"/>
              <w:left w:val="nil"/>
              <w:bottom w:val="nil"/>
              <w:right w:val="nil"/>
            </w:tcBorders>
            <w:shd w:val="clear" w:color="auto" w:fill="auto"/>
            <w:vAlign w:val="center"/>
            <w:hideMark/>
          </w:tcPr>
          <w:p w14:paraId="1EBC84B7" w14:textId="6394AE2C" w:rsidR="00BA267F" w:rsidRPr="00350EC0" w:rsidRDefault="00BA267F"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b/>
                <w:bCs/>
                <w:color w:val="000000"/>
                <w:kern w:val="0"/>
                <w:sz w:val="16"/>
                <w:szCs w:val="16"/>
                <w:lang w:eastAsia="es-PE"/>
                <w14:ligatures w14:val="none"/>
              </w:rPr>
              <w:t xml:space="preserve">Escenario </w:t>
            </w:r>
            <w:r>
              <w:rPr>
                <w:rFonts w:ascii="Calibri" w:eastAsia="Times New Roman" w:hAnsi="Calibri" w:cs="Calibri"/>
                <w:b/>
                <w:bCs/>
                <w:color w:val="000000"/>
                <w:kern w:val="0"/>
                <w:sz w:val="16"/>
                <w:szCs w:val="16"/>
                <w:lang w:eastAsia="es-PE"/>
                <w14:ligatures w14:val="none"/>
              </w:rPr>
              <w:t>2</w:t>
            </w:r>
            <w:r w:rsidRPr="00350EC0">
              <w:rPr>
                <w:rFonts w:ascii="Calibri" w:eastAsia="Times New Roman" w:hAnsi="Calibri" w:cs="Calibri"/>
                <w:b/>
                <w:bCs/>
                <w:color w:val="000000"/>
                <w:kern w:val="0"/>
                <w:sz w:val="16"/>
                <w:szCs w:val="16"/>
                <w:lang w:eastAsia="es-PE"/>
                <w14:ligatures w14:val="none"/>
              </w:rPr>
              <w:t>:</w:t>
            </w:r>
            <w:r w:rsidRPr="00350EC0">
              <w:rPr>
                <w:rFonts w:ascii="Calibri" w:eastAsia="Times New Roman" w:hAnsi="Calibri" w:cs="Calibri"/>
                <w:color w:val="000000"/>
                <w:kern w:val="0"/>
                <w:sz w:val="16"/>
                <w:szCs w:val="16"/>
                <w:lang w:eastAsia="es-PE"/>
                <w14:ligatures w14:val="none"/>
              </w:rPr>
              <w:br/>
            </w:r>
            <w:r w:rsidRPr="00BA267F">
              <w:rPr>
                <w:rFonts w:ascii="Calibri" w:eastAsia="Times New Roman" w:hAnsi="Calibri" w:cs="Calibri"/>
                <w:color w:val="000000"/>
                <w:kern w:val="0"/>
                <w:sz w:val="16"/>
                <w:szCs w:val="16"/>
                <w:lang w:eastAsia="es-PE"/>
                <w14:ligatures w14:val="none"/>
              </w:rPr>
              <w:t xml:space="preserve">Sociedad con sectores que ejercen discriminación, con justicia y sector público </w:t>
            </w:r>
            <w:proofErr w:type="gramStart"/>
            <w:r w:rsidRPr="00BA267F">
              <w:rPr>
                <w:rFonts w:ascii="Calibri" w:eastAsia="Times New Roman" w:hAnsi="Calibri" w:cs="Calibri"/>
                <w:color w:val="000000"/>
                <w:kern w:val="0"/>
                <w:sz w:val="16"/>
                <w:szCs w:val="16"/>
                <w:lang w:eastAsia="es-PE"/>
                <w14:ligatures w14:val="none"/>
              </w:rPr>
              <w:t>eficientes</w:t>
            </w:r>
            <w:proofErr w:type="gramEnd"/>
            <w:r w:rsidRPr="00BA267F">
              <w:rPr>
                <w:rFonts w:ascii="Calibri" w:eastAsia="Times New Roman" w:hAnsi="Calibri" w:cs="Calibri"/>
                <w:color w:val="000000"/>
                <w:kern w:val="0"/>
                <w:sz w:val="16"/>
                <w:szCs w:val="16"/>
                <w:lang w:eastAsia="es-PE"/>
                <w14:ligatures w14:val="none"/>
              </w:rPr>
              <w:t xml:space="preserve"> pero con corrupción, busca bienestar a través de servicios de salud y alimentación aceptables.</w:t>
            </w:r>
          </w:p>
        </w:tc>
        <w:tc>
          <w:tcPr>
            <w:tcW w:w="4824" w:type="dxa"/>
            <w:tcBorders>
              <w:top w:val="single" w:sz="4" w:space="0" w:color="C5D9F1"/>
              <w:left w:val="nil"/>
              <w:bottom w:val="nil"/>
              <w:right w:val="nil"/>
            </w:tcBorders>
            <w:shd w:val="clear" w:color="auto" w:fill="auto"/>
            <w:vAlign w:val="center"/>
          </w:tcPr>
          <w:p w14:paraId="1C998D8E" w14:textId="41480AE4" w:rsidR="00BA267F" w:rsidRPr="00BA267F" w:rsidRDefault="00BA267F" w:rsidP="00754952">
            <w:pPr>
              <w:pStyle w:val="Prrafodelista"/>
              <w:numPr>
                <w:ilvl w:val="0"/>
                <w:numId w:val="22"/>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BA267F">
              <w:rPr>
                <w:rFonts w:ascii="Calibri" w:eastAsia="Times New Roman" w:hAnsi="Calibri" w:cs="Calibri"/>
                <w:b/>
                <w:bCs/>
                <w:color w:val="000000"/>
                <w:kern w:val="0"/>
                <w:sz w:val="16"/>
                <w:szCs w:val="16"/>
                <w:lang w:eastAsia="es-PE"/>
                <w14:ligatures w14:val="none"/>
              </w:rPr>
              <w:t>Fortalecimiento de la educación en derechos humanos:</w:t>
            </w:r>
          </w:p>
          <w:p w14:paraId="49D84C43" w14:textId="49A74254"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Implementar un programa educativo integral desde preescolar hasta secundaria para promover el respeto a la diversidad y derechos humanos.</w:t>
            </w:r>
          </w:p>
          <w:p w14:paraId="09F291B7" w14:textId="6AC5681B"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Integrar módulos específicos en el currículo que destaquen la equidad y reconocimiento de derechos fundamentales.</w:t>
            </w:r>
          </w:p>
          <w:p w14:paraId="39CCD81F" w14:textId="4B51B5B5"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Incluir contenido sobre la historia y cultura de comunidades marginadas para enriquecer la comprensión y aprecio por la diversidad.</w:t>
            </w:r>
          </w:p>
          <w:p w14:paraId="028BF169" w14:textId="48F4A120" w:rsidR="00BA267F" w:rsidRPr="00BA267F" w:rsidRDefault="00BA267F" w:rsidP="00754952">
            <w:pPr>
              <w:pStyle w:val="Prrafodelista"/>
              <w:numPr>
                <w:ilvl w:val="0"/>
                <w:numId w:val="22"/>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BA267F">
              <w:rPr>
                <w:rFonts w:ascii="Calibri" w:eastAsia="Times New Roman" w:hAnsi="Calibri" w:cs="Calibri"/>
                <w:b/>
                <w:bCs/>
                <w:color w:val="000000"/>
                <w:kern w:val="0"/>
                <w:sz w:val="16"/>
                <w:szCs w:val="16"/>
                <w:lang w:eastAsia="es-PE"/>
                <w14:ligatures w14:val="none"/>
              </w:rPr>
              <w:t>Promoción de la sensibilización mediática:</w:t>
            </w:r>
          </w:p>
          <w:p w14:paraId="4DB8FBF2" w14:textId="25699FC2"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Establecer regulaciones para los medios de comunicación que promuevan representaciones justas y no estigmatizantes.</w:t>
            </w:r>
          </w:p>
          <w:p w14:paraId="4CA65299" w14:textId="6743E5E9"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Incentivar la autorregulación mediática basada en principios éticos de diversidad y representación equitativa.</w:t>
            </w:r>
          </w:p>
          <w:p w14:paraId="23BBA6B4" w14:textId="220FC78F"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Invertir en campañas mediáticas que desafíen estereotipos y destaquen contribuciones positivas de diversos grupos.</w:t>
            </w:r>
          </w:p>
          <w:p w14:paraId="70F7092D" w14:textId="6200629D" w:rsidR="00BA267F" w:rsidRPr="00BA267F" w:rsidRDefault="00BA267F" w:rsidP="00754952">
            <w:pPr>
              <w:pStyle w:val="Prrafodelista"/>
              <w:numPr>
                <w:ilvl w:val="0"/>
                <w:numId w:val="22"/>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BA267F">
              <w:rPr>
                <w:rFonts w:ascii="Calibri" w:eastAsia="Times New Roman" w:hAnsi="Calibri" w:cs="Calibri"/>
                <w:b/>
                <w:bCs/>
                <w:color w:val="000000"/>
                <w:kern w:val="0"/>
                <w:sz w:val="16"/>
                <w:szCs w:val="16"/>
                <w:lang w:eastAsia="es-PE"/>
                <w14:ligatures w14:val="none"/>
              </w:rPr>
              <w:t>Promoción de la cultura de integridad:</w:t>
            </w:r>
          </w:p>
          <w:p w14:paraId="5027EF9E" w14:textId="77FC58CD"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Implementar campañas educativas sobre los costos sociales y económicos de la corrupción.</w:t>
            </w:r>
          </w:p>
          <w:p w14:paraId="27206C5F" w14:textId="38BD5188"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Diseñar programas de concientización para crear una cultura de integridad desde la formación académica y profesional.</w:t>
            </w:r>
          </w:p>
          <w:p w14:paraId="21EA488A" w14:textId="7E4390C4"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Integrar programas de ética y anticorrupción en la educación superior y capacitación profesional.</w:t>
            </w:r>
          </w:p>
          <w:p w14:paraId="33ED894F" w14:textId="4B0F1512" w:rsidR="00BA267F" w:rsidRPr="00BA267F" w:rsidRDefault="00BA267F" w:rsidP="00754952">
            <w:pPr>
              <w:pStyle w:val="Prrafodelista"/>
              <w:numPr>
                <w:ilvl w:val="0"/>
                <w:numId w:val="22"/>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BA267F">
              <w:rPr>
                <w:rFonts w:ascii="Calibri" w:eastAsia="Times New Roman" w:hAnsi="Calibri" w:cs="Calibri"/>
                <w:b/>
                <w:bCs/>
                <w:color w:val="000000"/>
                <w:kern w:val="0"/>
                <w:sz w:val="16"/>
                <w:szCs w:val="16"/>
                <w:lang w:eastAsia="es-PE"/>
                <w14:ligatures w14:val="none"/>
              </w:rPr>
              <w:t>Innovación tecnológica:</w:t>
            </w:r>
          </w:p>
          <w:p w14:paraId="3AB977DD" w14:textId="336DBAB2"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Adoptar la tecnología de la cadena de bloques para garantizar la transparencia en procesos electorales y gestión de fondos públicos.</w:t>
            </w:r>
          </w:p>
          <w:p w14:paraId="78381CCB" w14:textId="2E69FCB9"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Desarrollar plataformas digitales seguras para presentar denuncias de corrupción y dar seguimiento a investigaciones, fomentando la participación ciudadana.</w:t>
            </w:r>
          </w:p>
          <w:p w14:paraId="1BB58AD7" w14:textId="082D1A7B" w:rsidR="00BA267F" w:rsidRPr="00BA267F" w:rsidRDefault="00BA267F" w:rsidP="00754952">
            <w:pPr>
              <w:pStyle w:val="Prrafodelista"/>
              <w:numPr>
                <w:ilvl w:val="0"/>
                <w:numId w:val="22"/>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BA267F">
              <w:rPr>
                <w:rFonts w:ascii="Calibri" w:eastAsia="Times New Roman" w:hAnsi="Calibri" w:cs="Calibri"/>
                <w:b/>
                <w:bCs/>
                <w:color w:val="000000"/>
                <w:kern w:val="0"/>
                <w:sz w:val="16"/>
                <w:szCs w:val="16"/>
                <w:lang w:eastAsia="es-PE"/>
                <w14:ligatures w14:val="none"/>
              </w:rPr>
              <w:t>Alianzas internacionales y cooperación multisectorial:</w:t>
            </w:r>
          </w:p>
          <w:p w14:paraId="1E9C0D95" w14:textId="5C922AF6"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 xml:space="preserve">Establecer alianzas con organismos internacionales, </w:t>
            </w:r>
            <w:proofErr w:type="spellStart"/>
            <w:r w:rsidRPr="00BA267F">
              <w:rPr>
                <w:rFonts w:ascii="Calibri" w:eastAsia="Times New Roman" w:hAnsi="Calibri" w:cs="Calibri"/>
                <w:color w:val="000000"/>
                <w:kern w:val="0"/>
                <w:sz w:val="16"/>
                <w:szCs w:val="16"/>
                <w:lang w:eastAsia="es-PE"/>
                <w14:ligatures w14:val="none"/>
              </w:rPr>
              <w:t>ONGs</w:t>
            </w:r>
            <w:proofErr w:type="spellEnd"/>
            <w:r w:rsidRPr="00BA267F">
              <w:rPr>
                <w:rFonts w:ascii="Calibri" w:eastAsia="Times New Roman" w:hAnsi="Calibri" w:cs="Calibri"/>
                <w:color w:val="000000"/>
                <w:kern w:val="0"/>
                <w:sz w:val="16"/>
                <w:szCs w:val="16"/>
                <w:lang w:eastAsia="es-PE"/>
                <w14:ligatures w14:val="none"/>
              </w:rPr>
              <w:t xml:space="preserve"> y entidades del sector privado para compartir buenas prácticas y recursos.</w:t>
            </w:r>
          </w:p>
          <w:p w14:paraId="63C1DECD" w14:textId="4DD0985F"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Participar en programas de intercambio y capacitación internacional para fortalecer la capacidad institucional.</w:t>
            </w:r>
          </w:p>
          <w:p w14:paraId="76E4384D" w14:textId="78F2B2D9" w:rsidR="00BA267F" w:rsidRPr="00BA267F" w:rsidRDefault="00BA267F"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BA267F">
              <w:rPr>
                <w:rFonts w:ascii="Calibri" w:eastAsia="Times New Roman" w:hAnsi="Calibri" w:cs="Calibri"/>
                <w:color w:val="000000"/>
                <w:kern w:val="0"/>
                <w:sz w:val="16"/>
                <w:szCs w:val="16"/>
                <w:lang w:eastAsia="es-PE"/>
                <w14:ligatures w14:val="none"/>
              </w:rPr>
              <w:t>Fomentar la cooperación multisectorial como un enfoque colectivo para prevenir y combatir eficazmente la corrupción a nivel global.</w:t>
            </w:r>
          </w:p>
        </w:tc>
      </w:tr>
    </w:tbl>
    <w:p w14:paraId="35E14866" w14:textId="7BE24227" w:rsidR="00BA267F" w:rsidRDefault="00BA267F" w:rsidP="00BA267F">
      <w:pPr>
        <w:spacing w:before="100" w:beforeAutospacing="1" w:after="100" w:afterAutospacing="1" w:line="288" w:lineRule="auto"/>
        <w:ind w:left="425"/>
        <w:jc w:val="right"/>
        <w:rPr>
          <w:sz w:val="20"/>
        </w:rPr>
      </w:pPr>
      <w:r w:rsidRPr="00FA7FF4">
        <w:rPr>
          <w:sz w:val="16"/>
          <w:szCs w:val="18"/>
        </w:rPr>
        <w:t xml:space="preserve">Fuente: </w:t>
      </w:r>
      <w:del w:id="1377" w:author="Direccion de Politicas y Gestion en Derechos Humanos 14" w:date="2023-12-14T10:31:00Z">
        <w:r w:rsidRPr="00FA7FF4" w:rsidDel="00DC3106">
          <w:rPr>
            <w:sz w:val="16"/>
            <w:szCs w:val="18"/>
          </w:rPr>
          <w:delText>Estudio prospectivo: “El futuro de los derechos humanos en el Perú”</w:delText>
        </w:r>
      </w:del>
      <w:ins w:id="1378" w:author="Direccion de Politicas y Gestion en Derechos Humanos 14" w:date="2023-12-14T10:31:00Z">
        <w:r w:rsidR="00DC3106">
          <w:rPr>
            <w:sz w:val="16"/>
            <w:szCs w:val="18"/>
          </w:rPr>
          <w:t>Estudio prospectivo sobre los derechos humanos en el Perú</w:t>
        </w:r>
      </w:ins>
    </w:p>
    <w:p w14:paraId="667232CF" w14:textId="42155DDA" w:rsidR="003950DC" w:rsidRPr="00412AD6" w:rsidRDefault="00D425A7" w:rsidP="00754952">
      <w:pPr>
        <w:pStyle w:val="Prrafodelista"/>
        <w:numPr>
          <w:ilvl w:val="0"/>
          <w:numId w:val="30"/>
        </w:numPr>
        <w:spacing w:before="100" w:beforeAutospacing="1" w:after="100" w:afterAutospacing="1" w:line="288" w:lineRule="auto"/>
        <w:ind w:left="284" w:hanging="284"/>
        <w:jc w:val="both"/>
        <w:rPr>
          <w:b/>
          <w:bCs/>
          <w:sz w:val="20"/>
        </w:rPr>
      </w:pPr>
      <w:r w:rsidRPr="00412AD6">
        <w:rPr>
          <w:b/>
          <w:bCs/>
          <w:sz w:val="20"/>
        </w:rPr>
        <w:lastRenderedPageBreak/>
        <w:t xml:space="preserve">Escenario futuro </w:t>
      </w:r>
      <w:r w:rsidR="00412AD6">
        <w:rPr>
          <w:b/>
          <w:bCs/>
          <w:sz w:val="20"/>
        </w:rPr>
        <w:t>3</w:t>
      </w:r>
      <w:r w:rsidRPr="00412AD6">
        <w:rPr>
          <w:b/>
          <w:bCs/>
          <w:sz w:val="20"/>
        </w:rPr>
        <w:t>: Sociedad marcada por discriminación, donde un sistema de justicia y sector público conviven con altos índices de corrupción, resultando en un bienestar limitado y servicios de salud y alimentación ineficaces</w:t>
      </w:r>
    </w:p>
    <w:p w14:paraId="7B9587BF" w14:textId="77777777" w:rsidR="00D425A7" w:rsidRPr="00D425A7" w:rsidRDefault="00D425A7" w:rsidP="00412AD6">
      <w:pPr>
        <w:spacing w:before="100" w:beforeAutospacing="1" w:after="100" w:afterAutospacing="1" w:line="288" w:lineRule="auto"/>
        <w:jc w:val="both"/>
        <w:rPr>
          <w:sz w:val="20"/>
        </w:rPr>
      </w:pPr>
      <w:r w:rsidRPr="00D425A7">
        <w:rPr>
          <w:sz w:val="20"/>
        </w:rPr>
        <w:t>Al 2050, la sociedad peruana se encuentra inmersa en un escenario marcado por la persistencia de la discriminación y la proliferación descontrolada de la corrupción. A pesar de algunos avances en la concientización por parte de la sociedad civil, la discriminación arraigada sigue afectando a grupos vulnerables de manera desproporcionada. La falta de una respuesta contundente del Estado ha permitido que los medios de comunicación continúen perpetuando estereotipos y prejuicios, contribuyendo así a la normalización de actitudes discriminatorias.</w:t>
      </w:r>
    </w:p>
    <w:p w14:paraId="32859CF4" w14:textId="77777777" w:rsidR="00D425A7" w:rsidRPr="00D425A7" w:rsidRDefault="00D425A7" w:rsidP="00412AD6">
      <w:pPr>
        <w:spacing w:before="100" w:beforeAutospacing="1" w:after="100" w:afterAutospacing="1" w:line="288" w:lineRule="auto"/>
        <w:jc w:val="both"/>
        <w:rPr>
          <w:sz w:val="20"/>
        </w:rPr>
      </w:pPr>
      <w:r w:rsidRPr="00D425A7">
        <w:rPr>
          <w:sz w:val="20"/>
        </w:rPr>
        <w:t>En este contexto, la discriminación estructural se manifiesta en diversas esferas, desde el acceso desigual a oportunidades educativas y laborales hasta la segregación social en comunidades. La falta de políticas gubernamentales efectivas para abordar estas cuestiones profundiza las divisiones en la sociedad. Las denuncias de actos discriminatorios a menudo se encuentran con instituciones debilitadas y con recursos limitados, lo que dificulta la búsqueda de justicia y la rendición de cuentas.</w:t>
      </w:r>
    </w:p>
    <w:p w14:paraId="4AE30C24" w14:textId="77777777" w:rsidR="00D425A7" w:rsidRPr="00D425A7" w:rsidRDefault="00D425A7" w:rsidP="00412AD6">
      <w:pPr>
        <w:spacing w:before="100" w:beforeAutospacing="1" w:after="100" w:afterAutospacing="1" w:line="288" w:lineRule="auto"/>
        <w:jc w:val="both"/>
        <w:rPr>
          <w:sz w:val="20"/>
        </w:rPr>
      </w:pPr>
      <w:r w:rsidRPr="00D425A7">
        <w:rPr>
          <w:sz w:val="20"/>
        </w:rPr>
        <w:t>Simultáneamente, la corrupción ha alcanzado niveles alarmantes en el sistema judicial y el sector público. Prácticas corruptas debilitan la confianza en las instituciones, erosionan la integridad del sistema legal y perpetúan la impunidad. La falta de transparencia facilita la malversación de fondos públicos, afectando directamente la calidad de los servicios básicos, como la salud y la alimentación, que son fundamentales para la población.</w:t>
      </w:r>
    </w:p>
    <w:p w14:paraId="03559035" w14:textId="77777777" w:rsidR="00D425A7" w:rsidRPr="00D425A7" w:rsidRDefault="00D425A7" w:rsidP="00412AD6">
      <w:pPr>
        <w:spacing w:before="100" w:beforeAutospacing="1" w:after="100" w:afterAutospacing="1" w:line="288" w:lineRule="auto"/>
        <w:jc w:val="both"/>
        <w:rPr>
          <w:sz w:val="20"/>
        </w:rPr>
      </w:pPr>
      <w:r w:rsidRPr="00D425A7">
        <w:rPr>
          <w:sz w:val="20"/>
        </w:rPr>
        <w:t>La corrupción también se entrelaza con la discriminación, ya que los actos corruptos a menudo perpetúan desigualdades al desviar recursos destinados a programas de inclusión social y desarrollo. Los grupos discriminados se ven afectados de manera desproporcionada, exacerbando su situación de vulnerabilidad. La combinación de discriminación persistente y corrupción rampante sienta las bases para un periodo crítico en el que las brechas sociales se amplían y la cohesión social se ve amenazada.</w:t>
      </w:r>
    </w:p>
    <w:p w14:paraId="2957AE30" w14:textId="0489ED8A" w:rsidR="00D425A7" w:rsidRDefault="00D425A7" w:rsidP="00412AD6">
      <w:pPr>
        <w:spacing w:before="100" w:beforeAutospacing="1" w:after="100" w:afterAutospacing="1" w:line="288" w:lineRule="auto"/>
        <w:jc w:val="both"/>
        <w:rPr>
          <w:sz w:val="20"/>
        </w:rPr>
      </w:pPr>
      <w:r w:rsidRPr="00D425A7">
        <w:rPr>
          <w:sz w:val="20"/>
        </w:rPr>
        <w:t>Las consecuencias adversas de la discriminación y la corrupción en la sociedad peruana se manifiestan de manera más palpable en la infraestructura y la salud pública. La persistente discriminación ha exacerbado la distribución desigual de recursos, afectando directamente la calidad de vida de los ciudadanos, especialmente aquellos en áreas rurales.</w:t>
      </w:r>
    </w:p>
    <w:p w14:paraId="25ABD71E" w14:textId="77777777" w:rsidR="00D425A7" w:rsidRPr="00D425A7" w:rsidRDefault="00D425A7" w:rsidP="00412AD6">
      <w:pPr>
        <w:spacing w:before="100" w:beforeAutospacing="1" w:after="100" w:afterAutospacing="1" w:line="288" w:lineRule="auto"/>
        <w:jc w:val="both"/>
        <w:rPr>
          <w:sz w:val="20"/>
        </w:rPr>
      </w:pPr>
      <w:r w:rsidRPr="00D425A7">
        <w:rPr>
          <w:sz w:val="20"/>
        </w:rPr>
        <w:t>La falta de inversión adecuada en infraestructura vial y de telecomunicaciones ha dejado a comunidades enteras desconectadas, limitando su acceso a servicios esenciales y oportunidades educativas. La discriminación también se traduce en la falta de atención a las necesidades de las poblaciones marginadas, contribuyendo a la perpetuación de la pobreza en estas áreas.</w:t>
      </w:r>
    </w:p>
    <w:p w14:paraId="4C685C96" w14:textId="77777777" w:rsidR="00D425A7" w:rsidRPr="00D425A7" w:rsidRDefault="00D425A7" w:rsidP="00412AD6">
      <w:pPr>
        <w:spacing w:before="100" w:beforeAutospacing="1" w:after="100" w:afterAutospacing="1" w:line="288" w:lineRule="auto"/>
        <w:jc w:val="both"/>
        <w:rPr>
          <w:sz w:val="20"/>
        </w:rPr>
      </w:pPr>
      <w:r w:rsidRPr="00D425A7">
        <w:rPr>
          <w:sz w:val="20"/>
        </w:rPr>
        <w:t>En el sector de la salud, la corrupción ha minado la capacidad del sistema para proporcionar servicios eficaces. La desviación de fondos destinados a la construcción y mantenimiento de hospitales ha dejado a muchas regiones con instalaciones médicas deficientes y personal insuficiente. Esta situación impacta directamente en la prevención y el control de enfermedades, especialmente aquellas relacionadas con la malnutrición y la falta de acceso a alimentos de calidad.</w:t>
      </w:r>
    </w:p>
    <w:p w14:paraId="5AB4B34B" w14:textId="77777777" w:rsidR="00D425A7" w:rsidRPr="00D425A7" w:rsidRDefault="00D425A7" w:rsidP="00412AD6">
      <w:pPr>
        <w:spacing w:before="100" w:beforeAutospacing="1" w:after="100" w:afterAutospacing="1" w:line="288" w:lineRule="auto"/>
        <w:jc w:val="both"/>
        <w:rPr>
          <w:sz w:val="20"/>
        </w:rPr>
      </w:pPr>
      <w:r w:rsidRPr="00D425A7">
        <w:rPr>
          <w:sz w:val="20"/>
        </w:rPr>
        <w:t xml:space="preserve">El incremento de la corrupción también ha llevado a la manipulación de contratos de ejecución de proyectos de infraestructura, retrasando o paralizando su implementación. Esta situación se acentúa en el ámbito sanitario, donde la construcción de nuevos centros de salud se ve obstaculizada por prácticas </w:t>
      </w:r>
      <w:r w:rsidRPr="00D425A7">
        <w:rPr>
          <w:sz w:val="20"/>
        </w:rPr>
        <w:lastRenderedPageBreak/>
        <w:t>corruptas. Como resultado, la capacidad de respuesta a emergencias y la atención médica básica se ven comprometidas, afectando negativamente a la población más vulnerable.</w:t>
      </w:r>
    </w:p>
    <w:p w14:paraId="614F250D" w14:textId="77777777" w:rsidR="00D425A7" w:rsidRPr="00D425A7" w:rsidRDefault="00D425A7" w:rsidP="00412AD6">
      <w:pPr>
        <w:spacing w:before="100" w:beforeAutospacing="1" w:after="100" w:afterAutospacing="1" w:line="288" w:lineRule="auto"/>
        <w:jc w:val="both"/>
        <w:rPr>
          <w:sz w:val="20"/>
        </w:rPr>
      </w:pPr>
      <w:r w:rsidRPr="00D425A7">
        <w:rPr>
          <w:sz w:val="20"/>
        </w:rPr>
        <w:t>Las consecuencias de este escenario se reflejan en un aumento significativo de los índices de malnutrición e inseguridad alimentaria, especialmente entre los niños y adolescentes. La discriminación y la corrupción han exacerbado las brechas sociales y territoriales, generando una profunda crisis humanitaria que amenaza la estabilidad del país.</w:t>
      </w:r>
    </w:p>
    <w:p w14:paraId="344D57A3" w14:textId="77777777" w:rsidR="00D425A7" w:rsidRPr="00D425A7" w:rsidRDefault="00D425A7" w:rsidP="00412AD6">
      <w:pPr>
        <w:spacing w:before="100" w:beforeAutospacing="1" w:after="100" w:afterAutospacing="1" w:line="288" w:lineRule="auto"/>
        <w:jc w:val="both"/>
        <w:rPr>
          <w:sz w:val="20"/>
        </w:rPr>
      </w:pPr>
      <w:r w:rsidRPr="00D425A7">
        <w:rPr>
          <w:sz w:val="20"/>
        </w:rPr>
        <w:t>El agravamiento de la desigualdad y la discriminación sistémica persistente afecta de manera desproporcionada a grupos vulnerables, profundizando la brecha entre distintos estratos sociales. La falta de políticas inclusivas deja a comunidades marginadas sin acceso a servicios básicos y oportunidades de desarrollo, exacerbando las tensiones sociales.</w:t>
      </w:r>
    </w:p>
    <w:p w14:paraId="1627E1FB" w14:textId="77777777" w:rsidR="00D425A7" w:rsidRPr="00D425A7" w:rsidRDefault="00D425A7" w:rsidP="00412AD6">
      <w:pPr>
        <w:spacing w:before="100" w:beforeAutospacing="1" w:after="100" w:afterAutospacing="1" w:line="288" w:lineRule="auto"/>
        <w:jc w:val="both"/>
        <w:rPr>
          <w:sz w:val="20"/>
        </w:rPr>
      </w:pPr>
      <w:r w:rsidRPr="00D425A7">
        <w:rPr>
          <w:sz w:val="20"/>
        </w:rPr>
        <w:t>Simultáneamente, la falta de inversión en infraestructura resiliente agrava las consecuencias de los desastres naturales. Las comunidades vulnerables, ya marginadas, sufren pérdidas humanas, desplazamiento forzado y destrucción de sus medios de vida. La respuesta gubernamental ineficaz intensifica la crisis humanitaria, aumentando la conflictividad social.</w:t>
      </w:r>
    </w:p>
    <w:p w14:paraId="131524E4" w14:textId="77777777" w:rsidR="00D425A7" w:rsidRPr="00D425A7" w:rsidRDefault="00D425A7" w:rsidP="00412AD6">
      <w:pPr>
        <w:spacing w:before="100" w:beforeAutospacing="1" w:after="100" w:afterAutospacing="1" w:line="288" w:lineRule="auto"/>
        <w:jc w:val="both"/>
        <w:rPr>
          <w:sz w:val="20"/>
        </w:rPr>
      </w:pPr>
      <w:r w:rsidRPr="00D425A7">
        <w:rPr>
          <w:sz w:val="20"/>
        </w:rPr>
        <w:t>En este contexto, la creciente desigualdad, discriminación y corrupción generan un caldo de cultivo para la conflictividad social. Protestas y movimientos de base se multiplican, exigiendo cambios estructurales en un sistema que perciben como injusto. La respuesta gubernamental, en lugar de abordar las causas subyacentes, se basa en medidas punitivas y el uso de la fuerza, aumentando la tensión y la alienación de sectores significativos de la población.</w:t>
      </w:r>
    </w:p>
    <w:p w14:paraId="2D34F5FA" w14:textId="77777777" w:rsidR="00D425A7" w:rsidRPr="00D425A7" w:rsidRDefault="00D425A7" w:rsidP="00412AD6">
      <w:pPr>
        <w:spacing w:before="100" w:beforeAutospacing="1" w:after="100" w:afterAutospacing="1" w:line="288" w:lineRule="auto"/>
        <w:jc w:val="both"/>
        <w:rPr>
          <w:sz w:val="20"/>
        </w:rPr>
      </w:pPr>
      <w:r w:rsidRPr="00D425A7">
        <w:rPr>
          <w:sz w:val="20"/>
        </w:rPr>
        <w:t>La crisis social y los desafíos de gobernabilidad cuestionan seriamente la viabilidad democrática del Estado peruano. La percepción de exclusión y discriminación entre grupos marginados se traduce en una pérdida de confianza en las instituciones democráticas. La capacidad del sistema democrático para abordar las necesidades y aspiraciones de la población se ve comprometida, planteando interrogantes sobre la sostenibilidad del orden político establecido.</w:t>
      </w:r>
    </w:p>
    <w:p w14:paraId="49C499A4" w14:textId="63CD45AB" w:rsidR="00D425A7" w:rsidRDefault="00D425A7" w:rsidP="00412AD6">
      <w:pPr>
        <w:spacing w:before="100" w:beforeAutospacing="1" w:after="100" w:afterAutospacing="1" w:line="288" w:lineRule="auto"/>
        <w:jc w:val="both"/>
        <w:rPr>
          <w:sz w:val="20"/>
        </w:rPr>
      </w:pPr>
      <w:r w:rsidRPr="00D425A7">
        <w:rPr>
          <w:sz w:val="20"/>
        </w:rPr>
        <w:t>Este escenario presenta un panorama sombrío, destacando la urgencia de medidas transformadoras para abordar la discriminación, la corrupción y las desigualdades profundas que amenazan la estabilidad y la integridad del tejido social peruano.</w:t>
      </w:r>
    </w:p>
    <w:p w14:paraId="4568DB95" w14:textId="77777777" w:rsidR="00412AD6" w:rsidRDefault="00412AD6" w:rsidP="00412AD6">
      <w:pPr>
        <w:spacing w:before="100" w:beforeAutospacing="1" w:after="100" w:afterAutospacing="1" w:line="288" w:lineRule="auto"/>
        <w:jc w:val="both"/>
        <w:rPr>
          <w:sz w:val="20"/>
        </w:rPr>
      </w:pPr>
    </w:p>
    <w:p w14:paraId="7E0083E2" w14:textId="77777777" w:rsidR="00412AD6" w:rsidRDefault="00412AD6" w:rsidP="00412AD6">
      <w:pPr>
        <w:spacing w:before="100" w:beforeAutospacing="1" w:after="100" w:afterAutospacing="1" w:line="288" w:lineRule="auto"/>
        <w:jc w:val="both"/>
        <w:rPr>
          <w:sz w:val="20"/>
        </w:rPr>
      </w:pPr>
    </w:p>
    <w:p w14:paraId="7AD81299" w14:textId="77777777" w:rsidR="00412AD6" w:rsidRDefault="00412AD6" w:rsidP="00412AD6">
      <w:pPr>
        <w:spacing w:before="100" w:beforeAutospacing="1" w:after="100" w:afterAutospacing="1" w:line="288" w:lineRule="auto"/>
        <w:jc w:val="both"/>
        <w:rPr>
          <w:sz w:val="20"/>
        </w:rPr>
      </w:pPr>
    </w:p>
    <w:p w14:paraId="33B227A1" w14:textId="77777777" w:rsidR="00412AD6" w:rsidRDefault="00412AD6" w:rsidP="00412AD6">
      <w:pPr>
        <w:spacing w:before="100" w:beforeAutospacing="1" w:after="100" w:afterAutospacing="1" w:line="288" w:lineRule="auto"/>
        <w:jc w:val="both"/>
        <w:rPr>
          <w:sz w:val="20"/>
        </w:rPr>
      </w:pPr>
    </w:p>
    <w:p w14:paraId="29C60AE8" w14:textId="77777777" w:rsidR="00412AD6" w:rsidRDefault="00412AD6" w:rsidP="00412AD6">
      <w:pPr>
        <w:spacing w:before="100" w:beforeAutospacing="1" w:after="100" w:afterAutospacing="1" w:line="288" w:lineRule="auto"/>
        <w:jc w:val="both"/>
        <w:rPr>
          <w:sz w:val="20"/>
        </w:rPr>
      </w:pPr>
    </w:p>
    <w:p w14:paraId="02FFAA77" w14:textId="77777777" w:rsidR="00412AD6" w:rsidRDefault="00412AD6" w:rsidP="00412AD6">
      <w:pPr>
        <w:spacing w:before="100" w:beforeAutospacing="1" w:after="100" w:afterAutospacing="1" w:line="288" w:lineRule="auto"/>
        <w:jc w:val="both"/>
        <w:rPr>
          <w:sz w:val="20"/>
        </w:rPr>
      </w:pPr>
    </w:p>
    <w:p w14:paraId="6FE16596" w14:textId="77777777" w:rsidR="00412AD6" w:rsidRPr="00D425A7" w:rsidRDefault="00412AD6" w:rsidP="00412AD6">
      <w:pPr>
        <w:spacing w:before="100" w:beforeAutospacing="1" w:after="100" w:afterAutospacing="1" w:line="288" w:lineRule="auto"/>
        <w:jc w:val="both"/>
        <w:rPr>
          <w:sz w:val="20"/>
        </w:rPr>
      </w:pPr>
    </w:p>
    <w:p w14:paraId="24B9ACF0" w14:textId="2D6D09F5" w:rsidR="00221F4D" w:rsidRDefault="00221F4D" w:rsidP="00221F4D">
      <w:pPr>
        <w:spacing w:before="100" w:beforeAutospacing="1" w:after="100" w:afterAutospacing="1" w:line="288" w:lineRule="auto"/>
        <w:ind w:left="425"/>
        <w:jc w:val="center"/>
        <w:rPr>
          <w:sz w:val="20"/>
        </w:rPr>
      </w:pPr>
      <w:bookmarkStart w:id="1379" w:name="_Toc152615093"/>
      <w:r w:rsidRPr="00C24B5F">
        <w:rPr>
          <w:b/>
          <w:bCs/>
          <w:sz w:val="20"/>
        </w:rPr>
        <w:lastRenderedPageBreak/>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25</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sidRPr="00E57C92">
        <w:rPr>
          <w:sz w:val="20"/>
        </w:rPr>
        <w:t>medidas</w:t>
      </w:r>
      <w:r>
        <w:rPr>
          <w:sz w:val="20"/>
        </w:rPr>
        <w:t xml:space="preserve"> relacionadas al escenario </w:t>
      </w:r>
      <w:r w:rsidR="003950DC">
        <w:rPr>
          <w:sz w:val="20"/>
        </w:rPr>
        <w:t>3</w:t>
      </w:r>
      <w:bookmarkEnd w:id="1379"/>
    </w:p>
    <w:tbl>
      <w:tblPr>
        <w:tblW w:w="8221" w:type="dxa"/>
        <w:tblInd w:w="421" w:type="dxa"/>
        <w:tblCellMar>
          <w:left w:w="70" w:type="dxa"/>
          <w:right w:w="70" w:type="dxa"/>
        </w:tblCellMar>
        <w:tblLook w:val="04A0" w:firstRow="1" w:lastRow="0" w:firstColumn="1" w:lastColumn="0" w:noHBand="0" w:noVBand="1"/>
      </w:tblPr>
      <w:tblGrid>
        <w:gridCol w:w="1696"/>
        <w:gridCol w:w="1701"/>
        <w:gridCol w:w="4824"/>
      </w:tblGrid>
      <w:tr w:rsidR="003950DC" w:rsidRPr="00350EC0" w14:paraId="7A16AEBB" w14:textId="77777777" w:rsidTr="009151DD">
        <w:trPr>
          <w:trHeight w:val="750"/>
        </w:trPr>
        <w:tc>
          <w:tcPr>
            <w:tcW w:w="1696" w:type="dxa"/>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388A0F06" w14:textId="77777777" w:rsidR="003950DC" w:rsidRPr="00350EC0" w:rsidRDefault="003950DC"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Problema público</w:t>
            </w:r>
          </w:p>
        </w:tc>
        <w:tc>
          <w:tcPr>
            <w:tcW w:w="6525" w:type="dxa"/>
            <w:gridSpan w:val="2"/>
            <w:tcBorders>
              <w:top w:val="single" w:sz="4" w:space="0" w:color="C5D9F1"/>
              <w:left w:val="nil"/>
              <w:bottom w:val="single" w:sz="4" w:space="0" w:color="C5D9F1"/>
              <w:right w:val="single" w:sz="4" w:space="0" w:color="C5D9F1"/>
            </w:tcBorders>
            <w:shd w:val="clear" w:color="000000" w:fill="C5D9F1"/>
            <w:vAlign w:val="center"/>
            <w:hideMark/>
          </w:tcPr>
          <w:p w14:paraId="236F2622" w14:textId="77777777" w:rsidR="003950DC" w:rsidRPr="00350EC0" w:rsidRDefault="003950DC"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"Desigualdad y discriminación estructural en el ejercicio pleno de los derechos humanos de las personas en su diversidad"</w:t>
            </w:r>
          </w:p>
        </w:tc>
      </w:tr>
      <w:tr w:rsidR="003950DC" w:rsidRPr="00350EC0" w14:paraId="10BD529F" w14:textId="77777777" w:rsidTr="009151DD">
        <w:trPr>
          <w:trHeight w:val="900"/>
        </w:trPr>
        <w:tc>
          <w:tcPr>
            <w:tcW w:w="1696" w:type="dxa"/>
            <w:tcBorders>
              <w:top w:val="nil"/>
              <w:left w:val="single" w:sz="4" w:space="0" w:color="C5D9F1"/>
              <w:bottom w:val="single" w:sz="4" w:space="0" w:color="C5D9F1"/>
              <w:right w:val="single" w:sz="4" w:space="0" w:color="C5D9F1"/>
            </w:tcBorders>
            <w:shd w:val="clear" w:color="000000" w:fill="002060"/>
            <w:vAlign w:val="center"/>
            <w:hideMark/>
          </w:tcPr>
          <w:p w14:paraId="533A279B" w14:textId="77777777" w:rsidR="003950DC" w:rsidRPr="00350EC0" w:rsidRDefault="003950DC"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Disrupción</w:t>
            </w:r>
          </w:p>
        </w:tc>
        <w:tc>
          <w:tcPr>
            <w:tcW w:w="1701" w:type="dxa"/>
            <w:tcBorders>
              <w:top w:val="nil"/>
              <w:left w:val="nil"/>
              <w:bottom w:val="single" w:sz="4" w:space="0" w:color="C5D9F1"/>
              <w:right w:val="single" w:sz="4" w:space="0" w:color="C5D9F1"/>
            </w:tcBorders>
            <w:shd w:val="clear" w:color="000000" w:fill="002060"/>
            <w:vAlign w:val="center"/>
            <w:hideMark/>
          </w:tcPr>
          <w:p w14:paraId="790E3FE5" w14:textId="77777777" w:rsidR="003950DC" w:rsidRPr="00350EC0" w:rsidRDefault="003950DC"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Narrativa del escenario</w:t>
            </w:r>
          </w:p>
        </w:tc>
        <w:tc>
          <w:tcPr>
            <w:tcW w:w="4824" w:type="dxa"/>
            <w:tcBorders>
              <w:top w:val="single" w:sz="4" w:space="0" w:color="C5D9F1"/>
              <w:left w:val="nil"/>
              <w:bottom w:val="single" w:sz="4" w:space="0" w:color="C5D9F1"/>
              <w:right w:val="single" w:sz="4" w:space="0" w:color="C5D9F1"/>
            </w:tcBorders>
            <w:shd w:val="clear" w:color="000000" w:fill="002060"/>
            <w:vAlign w:val="center"/>
            <w:hideMark/>
          </w:tcPr>
          <w:p w14:paraId="32B6252F" w14:textId="77777777" w:rsidR="003950DC" w:rsidRPr="00350EC0" w:rsidRDefault="003950DC" w:rsidP="009151DD">
            <w:pPr>
              <w:tabs>
                <w:tab w:val="left" w:pos="6683"/>
              </w:tabs>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Medidas anticipatorias</w:t>
            </w:r>
          </w:p>
        </w:tc>
      </w:tr>
      <w:tr w:rsidR="003950DC" w:rsidRPr="00350EC0" w14:paraId="63BCEF2C" w14:textId="77777777" w:rsidTr="009151DD">
        <w:trPr>
          <w:trHeight w:val="5745"/>
        </w:trPr>
        <w:tc>
          <w:tcPr>
            <w:tcW w:w="1696" w:type="dxa"/>
            <w:tcBorders>
              <w:top w:val="nil"/>
              <w:left w:val="nil"/>
              <w:bottom w:val="nil"/>
              <w:right w:val="nil"/>
            </w:tcBorders>
            <w:shd w:val="clear" w:color="auto" w:fill="auto"/>
            <w:vAlign w:val="center"/>
            <w:hideMark/>
          </w:tcPr>
          <w:p w14:paraId="4A17495F" w14:textId="77777777" w:rsidR="003950DC" w:rsidRDefault="003950DC"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Persistente discriminación en múltiples niveles</w:t>
            </w:r>
          </w:p>
          <w:p w14:paraId="7A669068" w14:textId="77777777" w:rsidR="003950DC" w:rsidRDefault="003950DC"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La corrupción en el sistema de justicia y el sector público como antesala a un potencial colapso del Estado</w:t>
            </w:r>
          </w:p>
          <w:p w14:paraId="4BBEF040" w14:textId="77777777" w:rsidR="003950DC" w:rsidRPr="00350EC0" w:rsidRDefault="003950DC"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El colapso del sistema sanitario como desencadenante de una crisis alimentaria</w:t>
            </w:r>
          </w:p>
        </w:tc>
        <w:tc>
          <w:tcPr>
            <w:tcW w:w="1701" w:type="dxa"/>
            <w:tcBorders>
              <w:top w:val="nil"/>
              <w:left w:val="nil"/>
              <w:bottom w:val="nil"/>
              <w:right w:val="nil"/>
            </w:tcBorders>
            <w:shd w:val="clear" w:color="auto" w:fill="auto"/>
            <w:vAlign w:val="center"/>
            <w:hideMark/>
          </w:tcPr>
          <w:p w14:paraId="7713947F" w14:textId="61CB2594" w:rsidR="003950DC" w:rsidRPr="00350EC0" w:rsidRDefault="003950DC"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b/>
                <w:bCs/>
                <w:color w:val="000000"/>
                <w:kern w:val="0"/>
                <w:sz w:val="16"/>
                <w:szCs w:val="16"/>
                <w:lang w:eastAsia="es-PE"/>
                <w14:ligatures w14:val="none"/>
              </w:rPr>
              <w:t xml:space="preserve">Escenario </w:t>
            </w:r>
            <w:r>
              <w:rPr>
                <w:rFonts w:ascii="Calibri" w:eastAsia="Times New Roman" w:hAnsi="Calibri" w:cs="Calibri"/>
                <w:b/>
                <w:bCs/>
                <w:color w:val="000000"/>
                <w:kern w:val="0"/>
                <w:sz w:val="16"/>
                <w:szCs w:val="16"/>
                <w:lang w:eastAsia="es-PE"/>
                <w14:ligatures w14:val="none"/>
              </w:rPr>
              <w:t>3</w:t>
            </w:r>
            <w:r w:rsidRPr="00350EC0">
              <w:rPr>
                <w:rFonts w:ascii="Calibri" w:eastAsia="Times New Roman" w:hAnsi="Calibri" w:cs="Calibri"/>
                <w:b/>
                <w:bCs/>
                <w:color w:val="000000"/>
                <w:kern w:val="0"/>
                <w:sz w:val="16"/>
                <w:szCs w:val="16"/>
                <w:lang w:eastAsia="es-PE"/>
                <w14:ligatures w14:val="none"/>
              </w:rPr>
              <w:t>:</w:t>
            </w:r>
            <w:r w:rsidRPr="00350EC0">
              <w:rPr>
                <w:rFonts w:ascii="Calibri" w:eastAsia="Times New Roman" w:hAnsi="Calibri" w:cs="Calibri"/>
                <w:color w:val="000000"/>
                <w:kern w:val="0"/>
                <w:sz w:val="16"/>
                <w:szCs w:val="16"/>
                <w:lang w:eastAsia="es-PE"/>
                <w14:ligatures w14:val="none"/>
              </w:rPr>
              <w:br/>
            </w:r>
            <w:r w:rsidRPr="003950DC">
              <w:rPr>
                <w:rFonts w:ascii="Calibri" w:eastAsia="Times New Roman" w:hAnsi="Calibri" w:cs="Calibri"/>
                <w:color w:val="000000"/>
                <w:kern w:val="0"/>
                <w:sz w:val="16"/>
                <w:szCs w:val="16"/>
                <w:lang w:eastAsia="es-PE"/>
                <w14:ligatures w14:val="none"/>
              </w:rPr>
              <w:t>Sociedad marcada por discriminación, donde un sistema de justicia y sector público conviven con altos índices de corrupción, resultando en un bienestar limitado y servicios de salud y alimentación ineficaces.</w:t>
            </w:r>
          </w:p>
        </w:tc>
        <w:tc>
          <w:tcPr>
            <w:tcW w:w="4824" w:type="dxa"/>
            <w:tcBorders>
              <w:top w:val="single" w:sz="4" w:space="0" w:color="C5D9F1"/>
              <w:left w:val="nil"/>
              <w:bottom w:val="nil"/>
              <w:right w:val="nil"/>
            </w:tcBorders>
            <w:shd w:val="clear" w:color="auto" w:fill="auto"/>
            <w:vAlign w:val="center"/>
          </w:tcPr>
          <w:p w14:paraId="698D131E" w14:textId="7CD1B467" w:rsidR="003950DC" w:rsidRPr="003950DC" w:rsidRDefault="003950DC" w:rsidP="00754952">
            <w:pPr>
              <w:pStyle w:val="Prrafodelista"/>
              <w:numPr>
                <w:ilvl w:val="0"/>
                <w:numId w:val="24"/>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3950DC">
              <w:rPr>
                <w:rFonts w:ascii="Calibri" w:eastAsia="Times New Roman" w:hAnsi="Calibri" w:cs="Calibri"/>
                <w:b/>
                <w:bCs/>
                <w:color w:val="000000"/>
                <w:kern w:val="0"/>
                <w:sz w:val="16"/>
                <w:szCs w:val="16"/>
                <w:lang w:eastAsia="es-PE"/>
                <w14:ligatures w14:val="none"/>
              </w:rPr>
              <w:t>Impulso a la investigación y desarrollo:</w:t>
            </w:r>
          </w:p>
          <w:p w14:paraId="64235CBC"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Asignación estratégica de recursos a la investigación y desarrollo de tecnologías para promover la equidad, inclusión y eficiencia en servicios públicos.</w:t>
            </w:r>
          </w:p>
          <w:p w14:paraId="3BA97549"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Enfoque en sectores clave como salud y alimentación para mejorar la calidad y accesibilidad de servicios, utilizando la tecnología como aliada en la construcción de una sociedad más justa y eficiente.</w:t>
            </w:r>
          </w:p>
          <w:p w14:paraId="6F0534F4" w14:textId="373CCE62" w:rsidR="003950DC" w:rsidRPr="003950DC" w:rsidRDefault="003950DC" w:rsidP="00754952">
            <w:pPr>
              <w:pStyle w:val="Prrafodelista"/>
              <w:numPr>
                <w:ilvl w:val="0"/>
                <w:numId w:val="24"/>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3950DC">
              <w:rPr>
                <w:rFonts w:ascii="Calibri" w:eastAsia="Times New Roman" w:hAnsi="Calibri" w:cs="Calibri"/>
                <w:b/>
                <w:bCs/>
                <w:color w:val="000000"/>
                <w:kern w:val="0"/>
                <w:sz w:val="16"/>
                <w:szCs w:val="16"/>
                <w:lang w:eastAsia="es-PE"/>
                <w14:ligatures w14:val="none"/>
              </w:rPr>
              <w:t>Fortalecimiento de la educación en derechos humanos:</w:t>
            </w:r>
          </w:p>
          <w:p w14:paraId="35CD60C3"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Integración de programas educativos que fomenten la conciencia de los derechos humanos desde temprana edad.</w:t>
            </w:r>
          </w:p>
          <w:p w14:paraId="2305F6E0"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Formación continua en derechos humanos para estudiantes, profesionales, funcionarios públicos y líderes comunitarios, impulsando una cultura de respeto, igualdad y comprensión en las futuras generaciones.</w:t>
            </w:r>
          </w:p>
          <w:p w14:paraId="36DCC7A4" w14:textId="3E5A1E87" w:rsidR="003950DC" w:rsidRPr="003950DC" w:rsidRDefault="003950DC" w:rsidP="00754952">
            <w:pPr>
              <w:pStyle w:val="Prrafodelista"/>
              <w:numPr>
                <w:ilvl w:val="0"/>
                <w:numId w:val="24"/>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3950DC">
              <w:rPr>
                <w:rFonts w:ascii="Calibri" w:eastAsia="Times New Roman" w:hAnsi="Calibri" w:cs="Calibri"/>
                <w:b/>
                <w:bCs/>
                <w:color w:val="000000"/>
                <w:kern w:val="0"/>
                <w:sz w:val="16"/>
                <w:szCs w:val="16"/>
                <w:lang w:eastAsia="es-PE"/>
                <w14:ligatures w14:val="none"/>
              </w:rPr>
              <w:t>Desarrollo de capacidades institucionales:</w:t>
            </w:r>
          </w:p>
          <w:p w14:paraId="4EE3B75E"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Fortalecimiento de capacidades institucionales para combatir la corrupción y discriminación en el futuro.</w:t>
            </w:r>
          </w:p>
          <w:p w14:paraId="10FE745B"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Proporcionar recursos adicionales y formación especializada para mejorar la eficiencia y efectividad de las instituciones encargadas de abordar estas problemáticas.</w:t>
            </w:r>
          </w:p>
          <w:p w14:paraId="0CC28D6B" w14:textId="1CD77397" w:rsidR="003950DC" w:rsidRPr="003950DC" w:rsidRDefault="003950DC" w:rsidP="00754952">
            <w:pPr>
              <w:pStyle w:val="Prrafodelista"/>
              <w:numPr>
                <w:ilvl w:val="0"/>
                <w:numId w:val="24"/>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3950DC">
              <w:rPr>
                <w:rFonts w:ascii="Calibri" w:eastAsia="Times New Roman" w:hAnsi="Calibri" w:cs="Calibri"/>
                <w:b/>
                <w:bCs/>
                <w:color w:val="000000"/>
                <w:kern w:val="0"/>
                <w:sz w:val="16"/>
                <w:szCs w:val="16"/>
                <w:lang w:eastAsia="es-PE"/>
                <w14:ligatures w14:val="none"/>
              </w:rPr>
              <w:t>Desarrollo de programas de reinserción social:</w:t>
            </w:r>
          </w:p>
          <w:p w14:paraId="1EB80ADB" w14:textId="77777777"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Implementación de programas de reinserción social para personas involucradas en actos de corrupción.</w:t>
            </w:r>
          </w:p>
          <w:p w14:paraId="51FFF73E" w14:textId="30A98B78" w:rsidR="003950DC" w:rsidRPr="003950DC" w:rsidRDefault="003950DC" w:rsidP="00754952">
            <w:pPr>
              <w:pStyle w:val="Prrafodelista"/>
              <w:numPr>
                <w:ilvl w:val="1"/>
                <w:numId w:val="23"/>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3950DC">
              <w:rPr>
                <w:rFonts w:ascii="Calibri" w:eastAsia="Times New Roman" w:hAnsi="Calibri" w:cs="Calibri"/>
                <w:color w:val="000000"/>
                <w:kern w:val="0"/>
                <w:sz w:val="16"/>
                <w:szCs w:val="16"/>
                <w:lang w:eastAsia="es-PE"/>
                <w14:ligatures w14:val="none"/>
              </w:rPr>
              <w:t>Enfoque en la rehabilitación y recuperación de recursos malversados para fomentar la responsabilidad individual, prevenir la reincidencia y abordar integralmente las consecuencias sociales de la corrupción.</w:t>
            </w:r>
          </w:p>
        </w:tc>
      </w:tr>
    </w:tbl>
    <w:p w14:paraId="483E91F5" w14:textId="3210CCE7" w:rsidR="003950DC" w:rsidRDefault="003950DC" w:rsidP="003950DC">
      <w:pPr>
        <w:spacing w:before="100" w:beforeAutospacing="1" w:after="100" w:afterAutospacing="1" w:line="288" w:lineRule="auto"/>
        <w:ind w:left="425"/>
        <w:jc w:val="right"/>
        <w:rPr>
          <w:sz w:val="20"/>
        </w:rPr>
      </w:pPr>
      <w:r w:rsidRPr="00FA7FF4">
        <w:rPr>
          <w:sz w:val="16"/>
          <w:szCs w:val="18"/>
        </w:rPr>
        <w:t xml:space="preserve">Fuente: </w:t>
      </w:r>
      <w:del w:id="1380" w:author="Direccion de Politicas y Gestion en Derechos Humanos 14" w:date="2023-12-14T10:31:00Z">
        <w:r w:rsidRPr="00FA7FF4" w:rsidDel="00DC3106">
          <w:rPr>
            <w:sz w:val="16"/>
            <w:szCs w:val="18"/>
          </w:rPr>
          <w:delText>Estudio prospectivo: “El futuro de los derechos humanos en el Perú”</w:delText>
        </w:r>
      </w:del>
      <w:ins w:id="1381" w:author="Direccion de Politicas y Gestion en Derechos Humanos 14" w:date="2023-12-14T10:31:00Z">
        <w:r w:rsidR="00DC3106">
          <w:rPr>
            <w:sz w:val="16"/>
            <w:szCs w:val="18"/>
          </w:rPr>
          <w:t>Estudio prospectivo sobre los derechos humanos en el Perú</w:t>
        </w:r>
      </w:ins>
    </w:p>
    <w:p w14:paraId="5333B54C" w14:textId="46FB49FE" w:rsidR="00C577FD" w:rsidRPr="00412AD6" w:rsidRDefault="00D425A7" w:rsidP="00754952">
      <w:pPr>
        <w:pStyle w:val="Prrafodelista"/>
        <w:numPr>
          <w:ilvl w:val="0"/>
          <w:numId w:val="30"/>
        </w:numPr>
        <w:spacing w:before="100" w:beforeAutospacing="1" w:after="100" w:afterAutospacing="1" w:line="288" w:lineRule="auto"/>
        <w:ind w:left="284" w:hanging="284"/>
        <w:jc w:val="both"/>
        <w:rPr>
          <w:b/>
          <w:bCs/>
          <w:sz w:val="20"/>
        </w:rPr>
      </w:pPr>
      <w:r w:rsidRPr="00412AD6">
        <w:rPr>
          <w:b/>
          <w:bCs/>
          <w:sz w:val="20"/>
        </w:rPr>
        <w:t xml:space="preserve">Escenario futuro </w:t>
      </w:r>
      <w:r w:rsidR="00412AD6">
        <w:rPr>
          <w:b/>
          <w:bCs/>
          <w:sz w:val="20"/>
        </w:rPr>
        <w:t>4</w:t>
      </w:r>
      <w:r w:rsidRPr="00412AD6">
        <w:rPr>
          <w:b/>
          <w:bCs/>
          <w:sz w:val="20"/>
        </w:rPr>
        <w:t>: Sociedad equitativa, aunque con un sistema de justicia y sector público con altos indicios de corrupción, resultando en un bienestar reducido y servicios de salud y alimentación ineficientes</w:t>
      </w:r>
    </w:p>
    <w:p w14:paraId="30A151CF" w14:textId="77777777" w:rsidR="00D425A7" w:rsidRPr="00D425A7" w:rsidRDefault="00D425A7" w:rsidP="00412AD6">
      <w:pPr>
        <w:spacing w:before="100" w:beforeAutospacing="1" w:after="100" w:afterAutospacing="1" w:line="288" w:lineRule="auto"/>
        <w:jc w:val="both"/>
        <w:rPr>
          <w:sz w:val="20"/>
        </w:rPr>
      </w:pPr>
      <w:r w:rsidRPr="00D425A7">
        <w:rPr>
          <w:sz w:val="20"/>
        </w:rPr>
        <w:t>Al 2050, el Perú experimenta una transformación social significativa, destacándose por notables avances en la equidad y la reducción de la discriminación. Medidas pioneras y estratégicas han sido implementadas con el objetivo de abordar las raíces de la discriminación estructural que ha afectado a diversas poblaciones vulnerables.</w:t>
      </w:r>
    </w:p>
    <w:p w14:paraId="37CC2D3E" w14:textId="77777777" w:rsidR="00D425A7" w:rsidRPr="00D425A7" w:rsidRDefault="00D425A7" w:rsidP="00412AD6">
      <w:pPr>
        <w:spacing w:before="100" w:beforeAutospacing="1" w:after="100" w:afterAutospacing="1" w:line="288" w:lineRule="auto"/>
        <w:jc w:val="both"/>
        <w:rPr>
          <w:sz w:val="20"/>
        </w:rPr>
      </w:pPr>
      <w:r w:rsidRPr="00D425A7">
        <w:rPr>
          <w:sz w:val="20"/>
        </w:rPr>
        <w:t>Una de las iniciativas más destacadas es la regulación de contenidos mediáticos, que ha logrado desafiar y desmantelar estereotipos arraigados en la sociedad peruana. Esta regulación no solo se ha centrado en la diversidad étnica, sino que también ha abordado cuestiones de género, orientación sexual y otros aspectos que históricamente han sido fuente de discriminación. La diversidad cultural y la riqueza de las identidades peruanas son ahora celebradas y respetadas en los medios de comunicación, contribuyendo a una percepción más inclusiva y equitativa.</w:t>
      </w:r>
    </w:p>
    <w:p w14:paraId="0913C83E" w14:textId="2EF08275" w:rsidR="00D425A7" w:rsidRDefault="00D425A7" w:rsidP="00412AD6">
      <w:pPr>
        <w:spacing w:before="100" w:beforeAutospacing="1" w:after="100" w:afterAutospacing="1" w:line="288" w:lineRule="auto"/>
        <w:jc w:val="both"/>
        <w:rPr>
          <w:sz w:val="20"/>
        </w:rPr>
      </w:pPr>
      <w:r w:rsidRPr="00D425A7">
        <w:rPr>
          <w:sz w:val="20"/>
        </w:rPr>
        <w:t xml:space="preserve">Además, se ha fortalecido considerablemente la red de canales institucionales para denunciar actos discriminatorios. Esto ha permitido a las personas afectadas tener un medio accesible y efectivo para hacer </w:t>
      </w:r>
      <w:r w:rsidRPr="00D425A7">
        <w:rPr>
          <w:sz w:val="20"/>
        </w:rPr>
        <w:lastRenderedPageBreak/>
        <w:t>oír sus voces y buscar justicia. La visibilización de estas denuncias ha generado conciencia pública sobre la persistencia de la discriminación y ha impulsado un cambio cultural hacia la tolerancia y la inclusión.</w:t>
      </w:r>
    </w:p>
    <w:p w14:paraId="659A3D1B" w14:textId="77777777" w:rsidR="00D425A7" w:rsidRPr="00D425A7" w:rsidRDefault="00D425A7" w:rsidP="00412AD6">
      <w:pPr>
        <w:spacing w:before="100" w:beforeAutospacing="1" w:after="100" w:afterAutospacing="1" w:line="288" w:lineRule="auto"/>
        <w:jc w:val="both"/>
        <w:rPr>
          <w:sz w:val="20"/>
        </w:rPr>
      </w:pPr>
      <w:r w:rsidRPr="00D425A7">
        <w:rPr>
          <w:sz w:val="20"/>
        </w:rPr>
        <w:t>En el ámbito político, se han implementado políticas y programas para fomentar la integración y participación activa de comunidades históricamente marginadas. La sociedad civil ha desempeñado un papel crucial en la sensibilización y educación sobre la diversidad, promoviendo la aceptación y el respeto mutuo. Estos esfuerzos han conducido a una disminución significativa en la percepción de discriminación, creando un entorno donde las oportunidades y los derechos son accesibles para todos, independientemente de su origen étnico, género u orientación sexual.</w:t>
      </w:r>
    </w:p>
    <w:p w14:paraId="692723B3" w14:textId="77777777" w:rsidR="00D425A7" w:rsidRPr="00D425A7" w:rsidRDefault="00D425A7" w:rsidP="00412AD6">
      <w:pPr>
        <w:spacing w:before="100" w:beforeAutospacing="1" w:after="100" w:afterAutospacing="1" w:line="288" w:lineRule="auto"/>
        <w:jc w:val="both"/>
        <w:rPr>
          <w:sz w:val="20"/>
        </w:rPr>
      </w:pPr>
      <w:r w:rsidRPr="00D425A7">
        <w:rPr>
          <w:sz w:val="20"/>
        </w:rPr>
        <w:t>En términos educativos, se han implementado programas inclusivos que garantizan que todos los estudiantes, independientemente de su procedencia, tengan acceso a una educación de calidad. Esto se ha logrado mediante la eliminación de barreras geográficas y socioeconómicas, asegurando que las zonas rurales tengan igualdad de oportunidades educativas. La diversidad cultural también se ha integrado de manera transversal en los planes de estudio, promoviendo el respeto y la comprensión intercultural desde una edad temprana.</w:t>
      </w:r>
    </w:p>
    <w:p w14:paraId="1D9183A3" w14:textId="77777777" w:rsidR="00D425A7" w:rsidRPr="00D425A7" w:rsidRDefault="00D425A7" w:rsidP="00412AD6">
      <w:pPr>
        <w:spacing w:before="100" w:beforeAutospacing="1" w:after="100" w:afterAutospacing="1" w:line="288" w:lineRule="auto"/>
        <w:jc w:val="both"/>
        <w:rPr>
          <w:sz w:val="20"/>
        </w:rPr>
      </w:pPr>
      <w:r w:rsidRPr="00D425A7">
        <w:rPr>
          <w:sz w:val="20"/>
        </w:rPr>
        <w:t>Este panorama optimista refleja un compromiso sostenido hacia la construcción de una sociedad peruana más justa, equitativa e inclusiva. Sin embargo, estos logros coexisten con desafíos considerables, especialmente en lo que respecta a la persistencia de la corrupción en el sector público y el sistema de justicia.</w:t>
      </w:r>
    </w:p>
    <w:p w14:paraId="7273D67C" w14:textId="77777777" w:rsidR="00D425A7" w:rsidRPr="00D425A7" w:rsidRDefault="00D425A7" w:rsidP="00412AD6">
      <w:pPr>
        <w:spacing w:before="100" w:beforeAutospacing="1" w:after="100" w:afterAutospacing="1" w:line="288" w:lineRule="auto"/>
        <w:jc w:val="both"/>
        <w:rPr>
          <w:sz w:val="20"/>
        </w:rPr>
      </w:pPr>
      <w:r w:rsidRPr="00D425A7">
        <w:rPr>
          <w:sz w:val="20"/>
        </w:rPr>
        <w:t>A pesar de los notables avances en equidad social y la reducción de la discriminación, la persistencia de niveles significativos de corrupción en la administración pública plantea desafíos sustanciales.</w:t>
      </w:r>
    </w:p>
    <w:p w14:paraId="60F83DD1" w14:textId="77777777" w:rsidR="00D425A7" w:rsidRPr="00D425A7" w:rsidRDefault="00D425A7" w:rsidP="00412AD6">
      <w:pPr>
        <w:spacing w:before="100" w:beforeAutospacing="1" w:after="100" w:afterAutospacing="1" w:line="288" w:lineRule="auto"/>
        <w:jc w:val="both"/>
        <w:rPr>
          <w:sz w:val="20"/>
        </w:rPr>
      </w:pPr>
      <w:r w:rsidRPr="00D425A7">
        <w:rPr>
          <w:sz w:val="20"/>
        </w:rPr>
        <w:t>La corrupción se ha convertido en un obstáculo importante para la asignación eficiente de recursos públicos destinados a proyectos de infraestructura esenciales. La manipulación de costos en obras públicas y la falta de aplicación de estándares adecuados se han vuelto prácticas comunes, comprometiendo la calidad y el impacto de dichos proyectos. Este fenómeno no solo afecta la eficacia de la inversión pública, sino que también mina la confianza de la ciudadanía en las instituciones gubernamentales.</w:t>
      </w:r>
    </w:p>
    <w:p w14:paraId="2E6874FC" w14:textId="77777777" w:rsidR="00D425A7" w:rsidRPr="00D425A7" w:rsidRDefault="00D425A7" w:rsidP="00412AD6">
      <w:pPr>
        <w:spacing w:before="100" w:beforeAutospacing="1" w:after="100" w:afterAutospacing="1" w:line="288" w:lineRule="auto"/>
        <w:jc w:val="both"/>
        <w:rPr>
          <w:sz w:val="20"/>
        </w:rPr>
      </w:pPr>
      <w:r w:rsidRPr="00D425A7">
        <w:rPr>
          <w:sz w:val="20"/>
        </w:rPr>
        <w:t>Durante eventos naturales adversos, como desastres naturales, las deficiencias técnicas causadas por la corrupción se han vuelto evidentes. La falta de inversión en infraestructuras resilientes ha dejado a regiones remotas incomunicadas y ha exacerbado las brechas en telecomunicaciones. El acceso a la educación se ha visto comprometido, especialmente para los estudiantes en zonas rurales, que ahora enfrentan mayores dificultades debido a la falta de conectividad.</w:t>
      </w:r>
    </w:p>
    <w:p w14:paraId="785CBD43" w14:textId="77777777" w:rsidR="00D425A7" w:rsidRPr="00D425A7" w:rsidRDefault="00D425A7" w:rsidP="00412AD6">
      <w:pPr>
        <w:spacing w:before="100" w:beforeAutospacing="1" w:after="100" w:afterAutospacing="1" w:line="288" w:lineRule="auto"/>
        <w:jc w:val="both"/>
        <w:rPr>
          <w:sz w:val="20"/>
        </w:rPr>
      </w:pPr>
      <w:r w:rsidRPr="00D425A7">
        <w:rPr>
          <w:sz w:val="20"/>
        </w:rPr>
        <w:t>La corrupción también ha impactado directamente en la ejecución de proyectos de salud, generando consecuencias perjudiciales para la población. La manipulación de contratos y la falta de supervisión efectiva han llevado a la paralización y retraso en la construcción de instalaciones hospitalarias. Esto ha dejado a comunidades enteras sin acceso a servicios de salud adecuados, aumentando la vulnerabilidad de grupos ya marginados.</w:t>
      </w:r>
    </w:p>
    <w:p w14:paraId="18D5ABC1" w14:textId="77777777" w:rsidR="00D425A7" w:rsidRPr="00D425A7" w:rsidRDefault="00D425A7" w:rsidP="00412AD6">
      <w:pPr>
        <w:spacing w:before="100" w:beforeAutospacing="1" w:after="100" w:afterAutospacing="1" w:line="288" w:lineRule="auto"/>
        <w:jc w:val="both"/>
        <w:rPr>
          <w:sz w:val="20"/>
        </w:rPr>
      </w:pPr>
      <w:r w:rsidRPr="00D425A7">
        <w:rPr>
          <w:sz w:val="20"/>
        </w:rPr>
        <w:t>Además, la corrupción ha influido en la distribución de recursos, donde aquellos destinados a reducir las brechas territoriales se han visto desviados hacia prácticas corruptas. La falta de transparencia en la asignación de fondos ha generado desigualdades en el acceso a servicios básicos, perpetuando la exclusión de comunidades alejadas.</w:t>
      </w:r>
    </w:p>
    <w:p w14:paraId="582ABAB1" w14:textId="77777777" w:rsidR="00D425A7" w:rsidRPr="00D425A7" w:rsidRDefault="00D425A7" w:rsidP="00412AD6">
      <w:pPr>
        <w:spacing w:before="100" w:beforeAutospacing="1" w:after="100" w:afterAutospacing="1" w:line="288" w:lineRule="auto"/>
        <w:jc w:val="both"/>
        <w:rPr>
          <w:sz w:val="20"/>
        </w:rPr>
      </w:pPr>
      <w:r w:rsidRPr="00D425A7">
        <w:rPr>
          <w:sz w:val="20"/>
        </w:rPr>
        <w:lastRenderedPageBreak/>
        <w:t>El problema se agrava por la tolerancia cultural a la corrupción, donde algunos sectores de la sociedad consideran aceptable este fenómeno como un medio para agilizar el desarrollo económico. Este punto de vista contribuye a la falta de presión pública para abordar la corrupción de manera efectiva y fortalecer los mecanismos de rendición de cuentas.</w:t>
      </w:r>
    </w:p>
    <w:p w14:paraId="7A48FF40" w14:textId="77777777" w:rsidR="00D425A7" w:rsidRPr="00D425A7" w:rsidRDefault="00D425A7" w:rsidP="00412AD6">
      <w:pPr>
        <w:spacing w:before="100" w:beforeAutospacing="1" w:after="100" w:afterAutospacing="1" w:line="288" w:lineRule="auto"/>
        <w:jc w:val="both"/>
        <w:rPr>
          <w:sz w:val="20"/>
        </w:rPr>
      </w:pPr>
      <w:r w:rsidRPr="00D425A7">
        <w:rPr>
          <w:sz w:val="20"/>
        </w:rPr>
        <w:t>Este escenario, aunque desafiante, subraya la importancia de abordar de manera urgente la corrupción sistémica para garantizar un desarrollo sostenible y equitativo en el Perú.</w:t>
      </w:r>
    </w:p>
    <w:p w14:paraId="5D752A1E" w14:textId="77777777" w:rsidR="00D425A7" w:rsidRPr="00D425A7" w:rsidRDefault="00D425A7" w:rsidP="00412AD6">
      <w:pPr>
        <w:spacing w:before="100" w:beforeAutospacing="1" w:after="100" w:afterAutospacing="1" w:line="288" w:lineRule="auto"/>
        <w:jc w:val="both"/>
        <w:rPr>
          <w:sz w:val="20"/>
        </w:rPr>
      </w:pPr>
      <w:r w:rsidRPr="00D425A7">
        <w:rPr>
          <w:sz w:val="20"/>
        </w:rPr>
        <w:t>Así, a medida que avanzamos en este escenario, las consecuencias de la corrupción persistente en el sector público se manifiestan con mayor profundidad, especialmente en el ámbito de la salud y la perpetuación de desigualdades.</w:t>
      </w:r>
    </w:p>
    <w:p w14:paraId="15FEE0D5" w14:textId="72DDA214" w:rsidR="00D425A7" w:rsidRDefault="00D425A7" w:rsidP="00412AD6">
      <w:pPr>
        <w:spacing w:before="100" w:beforeAutospacing="1" w:after="100" w:afterAutospacing="1" w:line="288" w:lineRule="auto"/>
        <w:jc w:val="both"/>
        <w:rPr>
          <w:sz w:val="20"/>
        </w:rPr>
      </w:pPr>
      <w:r w:rsidRPr="00D425A7">
        <w:rPr>
          <w:sz w:val="20"/>
        </w:rPr>
        <w:t>La manipulación de contratos y la falta de supervisión en proyectos de salud han resultado en la paralización y retraso de la construcción de instalaciones hospitalarias. Las comunidades marginadas, que ya enfrentaban dificultades en el acceso a servicios de salud de calidad, se ven aún más afectadas. La falta de infraestructuras adecuadas ha llevado a la concentración de servicios de salud en áreas urbanas, dejando a las zonas rurales en un estado de abandono y desatención.</w:t>
      </w:r>
    </w:p>
    <w:p w14:paraId="2DB10CBF" w14:textId="77777777" w:rsidR="00D425A7" w:rsidRPr="00D425A7" w:rsidRDefault="00D425A7" w:rsidP="00412AD6">
      <w:pPr>
        <w:spacing w:before="100" w:beforeAutospacing="1" w:after="100" w:afterAutospacing="1" w:line="288" w:lineRule="auto"/>
        <w:jc w:val="both"/>
        <w:rPr>
          <w:sz w:val="20"/>
        </w:rPr>
      </w:pPr>
      <w:r w:rsidRPr="00D425A7">
        <w:rPr>
          <w:sz w:val="20"/>
        </w:rPr>
        <w:t>Los índices de malnutrición han experimentado un aumento significativo, especialmente en grupos vulnerables que dependen de los servicios públicos afectados por la corrupción. La falta de control de calidad en los alimentos y la deficiente atención médica han contribuido a esta problemática, creando un ciclo de vulnerabilidad que afecta desproporcionadamente a niños y adultos mayores.</w:t>
      </w:r>
    </w:p>
    <w:p w14:paraId="7C42B53A" w14:textId="77777777" w:rsidR="00D425A7" w:rsidRPr="00D425A7" w:rsidRDefault="00D425A7" w:rsidP="00412AD6">
      <w:pPr>
        <w:spacing w:before="100" w:beforeAutospacing="1" w:after="100" w:afterAutospacing="1" w:line="288" w:lineRule="auto"/>
        <w:jc w:val="both"/>
        <w:rPr>
          <w:sz w:val="20"/>
        </w:rPr>
      </w:pPr>
      <w:r w:rsidRPr="00D425A7">
        <w:rPr>
          <w:sz w:val="20"/>
        </w:rPr>
        <w:t>Además, la corrupción ha llevado a la falta de transparencia en la distribución de recursos para la atención de la salud. Los fondos destinados a programas de prevención y control de enfermedades han sido desviados, perpetuando las desigualdades en el acceso a servicios preventivos y a una atención médica oportuna. La falta de inversión en la capacitación del personal de salud y en tecnologías médicas ha dejado al sistema de salud en una posición precaria, incapaz de hacer frente a emergencias sanitarias de gran magnitud.</w:t>
      </w:r>
    </w:p>
    <w:p w14:paraId="262F7AF7" w14:textId="77777777" w:rsidR="00D425A7" w:rsidRPr="00D425A7" w:rsidRDefault="00D425A7" w:rsidP="00412AD6">
      <w:pPr>
        <w:spacing w:before="100" w:beforeAutospacing="1" w:after="100" w:afterAutospacing="1" w:line="288" w:lineRule="auto"/>
        <w:jc w:val="both"/>
        <w:rPr>
          <w:sz w:val="20"/>
        </w:rPr>
      </w:pPr>
      <w:r w:rsidRPr="00D425A7">
        <w:rPr>
          <w:sz w:val="20"/>
        </w:rPr>
        <w:t>En el ámbito educativo, la falta de conectividad y acceso a servicios de salud adecuados ha impactado directamente en la capacidad de los estudiantes de estas comunidades para acceder a una educación de calidad. La brecha educativa se ha ampliado, afectando las oportunidades de desarrollo y movilidad social de estas poblaciones marginadas.</w:t>
      </w:r>
    </w:p>
    <w:p w14:paraId="16522D1C" w14:textId="068D2A2E" w:rsidR="00D425A7" w:rsidRPr="00D425A7" w:rsidRDefault="00D425A7" w:rsidP="00412AD6">
      <w:pPr>
        <w:spacing w:before="100" w:beforeAutospacing="1" w:after="100" w:afterAutospacing="1" w:line="288" w:lineRule="auto"/>
        <w:jc w:val="both"/>
        <w:rPr>
          <w:sz w:val="20"/>
        </w:rPr>
      </w:pPr>
      <w:r w:rsidRPr="00D425A7">
        <w:rPr>
          <w:sz w:val="20"/>
        </w:rPr>
        <w:t>Finalmente, este escenario ilustra cómo la persistencia de la corrupción en el sector público no solo afecta la eficacia de la inversión y la confianza ciudadana, sino que también perpetúa desigualdades en áreas críticas como la salud y la educación. Abordar estos desafíos requerirá un enfoque integral que combine medidas anticorrupción con estrategias específicas para fortalecer los sistemas de salud y educación.</w:t>
      </w:r>
    </w:p>
    <w:p w14:paraId="563A1734" w14:textId="77777777" w:rsidR="00412AD6" w:rsidRDefault="00412AD6" w:rsidP="00C577FD">
      <w:pPr>
        <w:spacing w:before="100" w:beforeAutospacing="1" w:after="100" w:afterAutospacing="1" w:line="288" w:lineRule="auto"/>
        <w:ind w:left="425"/>
        <w:jc w:val="center"/>
        <w:rPr>
          <w:b/>
          <w:bCs/>
          <w:sz w:val="20"/>
        </w:rPr>
      </w:pPr>
    </w:p>
    <w:p w14:paraId="41AB99B3" w14:textId="77777777" w:rsidR="00412AD6" w:rsidRDefault="00412AD6" w:rsidP="00C577FD">
      <w:pPr>
        <w:spacing w:before="100" w:beforeAutospacing="1" w:after="100" w:afterAutospacing="1" w:line="288" w:lineRule="auto"/>
        <w:ind w:left="425"/>
        <w:jc w:val="center"/>
        <w:rPr>
          <w:b/>
          <w:bCs/>
          <w:sz w:val="20"/>
        </w:rPr>
      </w:pPr>
    </w:p>
    <w:p w14:paraId="442B83AC" w14:textId="77777777" w:rsidR="00412AD6" w:rsidRDefault="00412AD6" w:rsidP="00C577FD">
      <w:pPr>
        <w:spacing w:before="100" w:beforeAutospacing="1" w:after="100" w:afterAutospacing="1" w:line="288" w:lineRule="auto"/>
        <w:ind w:left="425"/>
        <w:jc w:val="center"/>
        <w:rPr>
          <w:b/>
          <w:bCs/>
          <w:sz w:val="20"/>
        </w:rPr>
      </w:pPr>
    </w:p>
    <w:p w14:paraId="16B6BD58" w14:textId="77777777" w:rsidR="00412AD6" w:rsidRDefault="00412AD6" w:rsidP="00C577FD">
      <w:pPr>
        <w:spacing w:before="100" w:beforeAutospacing="1" w:after="100" w:afterAutospacing="1" w:line="288" w:lineRule="auto"/>
        <w:ind w:left="425"/>
        <w:jc w:val="center"/>
        <w:rPr>
          <w:b/>
          <w:bCs/>
          <w:sz w:val="20"/>
        </w:rPr>
      </w:pPr>
    </w:p>
    <w:p w14:paraId="22BA7AAB" w14:textId="17A4F6E6" w:rsidR="00C577FD" w:rsidRDefault="00C577FD" w:rsidP="00C577FD">
      <w:pPr>
        <w:spacing w:before="100" w:beforeAutospacing="1" w:after="100" w:afterAutospacing="1" w:line="288" w:lineRule="auto"/>
        <w:ind w:left="425"/>
        <w:jc w:val="center"/>
        <w:rPr>
          <w:sz w:val="20"/>
        </w:rPr>
      </w:pPr>
      <w:bookmarkStart w:id="1382" w:name="_Toc152615094"/>
      <w:r w:rsidRPr="00C24B5F">
        <w:rPr>
          <w:b/>
          <w:bCs/>
          <w:sz w:val="20"/>
        </w:rPr>
        <w:lastRenderedPageBreak/>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26</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sidRPr="00E57C92">
        <w:rPr>
          <w:sz w:val="20"/>
        </w:rPr>
        <w:t>medidas</w:t>
      </w:r>
      <w:r>
        <w:rPr>
          <w:sz w:val="20"/>
        </w:rPr>
        <w:t xml:space="preserve"> relacionadas al escenario 4</w:t>
      </w:r>
      <w:bookmarkEnd w:id="1382"/>
    </w:p>
    <w:tbl>
      <w:tblPr>
        <w:tblW w:w="8221" w:type="dxa"/>
        <w:tblInd w:w="421" w:type="dxa"/>
        <w:tblCellMar>
          <w:left w:w="70" w:type="dxa"/>
          <w:right w:w="70" w:type="dxa"/>
        </w:tblCellMar>
        <w:tblLook w:val="04A0" w:firstRow="1" w:lastRow="0" w:firstColumn="1" w:lastColumn="0" w:noHBand="0" w:noVBand="1"/>
      </w:tblPr>
      <w:tblGrid>
        <w:gridCol w:w="1696"/>
        <w:gridCol w:w="1701"/>
        <w:gridCol w:w="4824"/>
      </w:tblGrid>
      <w:tr w:rsidR="00C577FD" w:rsidRPr="00350EC0" w14:paraId="626AEAFC" w14:textId="77777777" w:rsidTr="009151DD">
        <w:trPr>
          <w:trHeight w:val="750"/>
        </w:trPr>
        <w:tc>
          <w:tcPr>
            <w:tcW w:w="1696" w:type="dxa"/>
            <w:tcBorders>
              <w:top w:val="single" w:sz="4" w:space="0" w:color="C5D9F1"/>
              <w:left w:val="single" w:sz="4" w:space="0" w:color="C5D9F1"/>
              <w:bottom w:val="single" w:sz="4" w:space="0" w:color="C5D9F1"/>
              <w:right w:val="single" w:sz="4" w:space="0" w:color="C5D9F1"/>
            </w:tcBorders>
            <w:shd w:val="clear" w:color="000000" w:fill="002060"/>
            <w:vAlign w:val="center"/>
            <w:hideMark/>
          </w:tcPr>
          <w:p w14:paraId="6700C105" w14:textId="77777777" w:rsidR="00C577FD" w:rsidRPr="00350EC0" w:rsidRDefault="00C577FD"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Problema público</w:t>
            </w:r>
          </w:p>
        </w:tc>
        <w:tc>
          <w:tcPr>
            <w:tcW w:w="6525" w:type="dxa"/>
            <w:gridSpan w:val="2"/>
            <w:tcBorders>
              <w:top w:val="single" w:sz="4" w:space="0" w:color="C5D9F1"/>
              <w:left w:val="nil"/>
              <w:bottom w:val="single" w:sz="4" w:space="0" w:color="C5D9F1"/>
              <w:right w:val="single" w:sz="4" w:space="0" w:color="C5D9F1"/>
            </w:tcBorders>
            <w:shd w:val="clear" w:color="000000" w:fill="C5D9F1"/>
            <w:vAlign w:val="center"/>
            <w:hideMark/>
          </w:tcPr>
          <w:p w14:paraId="22F9C0EC" w14:textId="77777777" w:rsidR="00C577FD" w:rsidRPr="00350EC0" w:rsidRDefault="00C577FD"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"Desigualdad y discriminación estructural en el ejercicio pleno de los derechos humanos de las personas en su diversidad"</w:t>
            </w:r>
          </w:p>
        </w:tc>
      </w:tr>
      <w:tr w:rsidR="00C577FD" w:rsidRPr="00350EC0" w14:paraId="2D973CB8" w14:textId="77777777" w:rsidTr="009151DD">
        <w:trPr>
          <w:trHeight w:val="900"/>
        </w:trPr>
        <w:tc>
          <w:tcPr>
            <w:tcW w:w="1696" w:type="dxa"/>
            <w:tcBorders>
              <w:top w:val="nil"/>
              <w:left w:val="single" w:sz="4" w:space="0" w:color="C5D9F1"/>
              <w:bottom w:val="single" w:sz="4" w:space="0" w:color="C5D9F1"/>
              <w:right w:val="single" w:sz="4" w:space="0" w:color="C5D9F1"/>
            </w:tcBorders>
            <w:shd w:val="clear" w:color="000000" w:fill="002060"/>
            <w:vAlign w:val="center"/>
            <w:hideMark/>
          </w:tcPr>
          <w:p w14:paraId="3AC5A9CD" w14:textId="77777777" w:rsidR="00C577FD" w:rsidRPr="00350EC0" w:rsidRDefault="00C577FD"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Disrupción</w:t>
            </w:r>
          </w:p>
        </w:tc>
        <w:tc>
          <w:tcPr>
            <w:tcW w:w="1701" w:type="dxa"/>
            <w:tcBorders>
              <w:top w:val="nil"/>
              <w:left w:val="nil"/>
              <w:bottom w:val="single" w:sz="4" w:space="0" w:color="C5D9F1"/>
              <w:right w:val="single" w:sz="4" w:space="0" w:color="C5D9F1"/>
            </w:tcBorders>
            <w:shd w:val="clear" w:color="000000" w:fill="002060"/>
            <w:vAlign w:val="center"/>
            <w:hideMark/>
          </w:tcPr>
          <w:p w14:paraId="4C0FF8A9" w14:textId="77777777" w:rsidR="00C577FD" w:rsidRPr="00350EC0" w:rsidRDefault="00C577FD" w:rsidP="009151DD">
            <w:pPr>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Narrativa del escenario</w:t>
            </w:r>
          </w:p>
        </w:tc>
        <w:tc>
          <w:tcPr>
            <w:tcW w:w="4824" w:type="dxa"/>
            <w:tcBorders>
              <w:top w:val="single" w:sz="4" w:space="0" w:color="C5D9F1"/>
              <w:left w:val="nil"/>
              <w:bottom w:val="single" w:sz="4" w:space="0" w:color="C5D9F1"/>
              <w:right w:val="single" w:sz="4" w:space="0" w:color="C5D9F1"/>
            </w:tcBorders>
            <w:shd w:val="clear" w:color="000000" w:fill="002060"/>
            <w:vAlign w:val="center"/>
            <w:hideMark/>
          </w:tcPr>
          <w:p w14:paraId="1BC34769" w14:textId="77777777" w:rsidR="00C577FD" w:rsidRPr="00350EC0" w:rsidRDefault="00C577FD" w:rsidP="009151DD">
            <w:pPr>
              <w:tabs>
                <w:tab w:val="left" w:pos="6683"/>
              </w:tabs>
              <w:spacing w:after="0" w:line="240" w:lineRule="auto"/>
              <w:jc w:val="center"/>
              <w:rPr>
                <w:rFonts w:ascii="Calibri" w:eastAsia="Times New Roman" w:hAnsi="Calibri" w:cs="Calibri"/>
                <w:color w:val="FFFFFF"/>
                <w:kern w:val="0"/>
                <w:sz w:val="16"/>
                <w:szCs w:val="16"/>
                <w:lang w:eastAsia="es-PE"/>
                <w14:ligatures w14:val="none"/>
              </w:rPr>
            </w:pPr>
            <w:r w:rsidRPr="00350EC0">
              <w:rPr>
                <w:rFonts w:ascii="Calibri" w:eastAsia="Times New Roman" w:hAnsi="Calibri" w:cs="Calibri"/>
                <w:color w:val="FFFFFF"/>
                <w:kern w:val="0"/>
                <w:sz w:val="16"/>
                <w:szCs w:val="16"/>
                <w:lang w:eastAsia="es-PE"/>
                <w14:ligatures w14:val="none"/>
              </w:rPr>
              <w:t>Medidas anticipatorias</w:t>
            </w:r>
          </w:p>
        </w:tc>
      </w:tr>
      <w:tr w:rsidR="00C577FD" w:rsidRPr="00350EC0" w14:paraId="0981BD87" w14:textId="77777777" w:rsidTr="009151DD">
        <w:trPr>
          <w:trHeight w:val="5745"/>
        </w:trPr>
        <w:tc>
          <w:tcPr>
            <w:tcW w:w="1696" w:type="dxa"/>
            <w:tcBorders>
              <w:top w:val="nil"/>
              <w:left w:val="nil"/>
              <w:bottom w:val="nil"/>
              <w:right w:val="nil"/>
            </w:tcBorders>
            <w:shd w:val="clear" w:color="auto" w:fill="auto"/>
            <w:vAlign w:val="center"/>
            <w:hideMark/>
          </w:tcPr>
          <w:p w14:paraId="1E0133D1" w14:textId="77777777" w:rsidR="00C577FD" w:rsidRDefault="00C577FD"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Persistente discriminación en múltiples niveles</w:t>
            </w:r>
          </w:p>
          <w:p w14:paraId="2F2D8BA7" w14:textId="77777777" w:rsidR="00C577FD" w:rsidRDefault="00C577FD"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La corrupción en el sistema de justicia y el sector público como antesala a un potencial colapso del Estado</w:t>
            </w:r>
          </w:p>
          <w:p w14:paraId="01535E63" w14:textId="77777777" w:rsidR="00C577FD" w:rsidRPr="00350EC0" w:rsidRDefault="00C577FD" w:rsidP="00754952">
            <w:pPr>
              <w:pStyle w:val="Prrafodelista"/>
              <w:numPr>
                <w:ilvl w:val="0"/>
                <w:numId w:val="20"/>
              </w:numPr>
              <w:spacing w:after="0" w:line="240" w:lineRule="auto"/>
              <w:ind w:left="202" w:hanging="93"/>
              <w:jc w:val="both"/>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color w:val="000000"/>
                <w:kern w:val="0"/>
                <w:sz w:val="16"/>
                <w:szCs w:val="16"/>
                <w:lang w:eastAsia="es-PE"/>
                <w14:ligatures w14:val="none"/>
              </w:rPr>
              <w:t>El colapso del sistema sanitario como desencadenante de una crisis alimentaria</w:t>
            </w:r>
          </w:p>
        </w:tc>
        <w:tc>
          <w:tcPr>
            <w:tcW w:w="1701" w:type="dxa"/>
            <w:tcBorders>
              <w:top w:val="nil"/>
              <w:left w:val="nil"/>
              <w:bottom w:val="nil"/>
              <w:right w:val="nil"/>
            </w:tcBorders>
            <w:shd w:val="clear" w:color="auto" w:fill="auto"/>
            <w:vAlign w:val="center"/>
            <w:hideMark/>
          </w:tcPr>
          <w:p w14:paraId="7658B1D6" w14:textId="5384CD22" w:rsidR="00C577FD" w:rsidRPr="00350EC0" w:rsidRDefault="00C577FD" w:rsidP="009151DD">
            <w:pPr>
              <w:spacing w:after="0" w:line="240" w:lineRule="auto"/>
              <w:jc w:val="center"/>
              <w:rPr>
                <w:rFonts w:ascii="Calibri" w:eastAsia="Times New Roman" w:hAnsi="Calibri" w:cs="Calibri"/>
                <w:color w:val="000000"/>
                <w:kern w:val="0"/>
                <w:sz w:val="16"/>
                <w:szCs w:val="16"/>
                <w:lang w:eastAsia="es-PE"/>
                <w14:ligatures w14:val="none"/>
              </w:rPr>
            </w:pPr>
            <w:r w:rsidRPr="00350EC0">
              <w:rPr>
                <w:rFonts w:ascii="Calibri" w:eastAsia="Times New Roman" w:hAnsi="Calibri" w:cs="Calibri"/>
                <w:b/>
                <w:bCs/>
                <w:color w:val="000000"/>
                <w:kern w:val="0"/>
                <w:sz w:val="16"/>
                <w:szCs w:val="16"/>
                <w:lang w:eastAsia="es-PE"/>
                <w14:ligatures w14:val="none"/>
              </w:rPr>
              <w:t xml:space="preserve">Escenario </w:t>
            </w:r>
            <w:r>
              <w:rPr>
                <w:rFonts w:ascii="Calibri" w:eastAsia="Times New Roman" w:hAnsi="Calibri" w:cs="Calibri"/>
                <w:b/>
                <w:bCs/>
                <w:color w:val="000000"/>
                <w:kern w:val="0"/>
                <w:sz w:val="16"/>
                <w:szCs w:val="16"/>
                <w:lang w:eastAsia="es-PE"/>
                <w14:ligatures w14:val="none"/>
              </w:rPr>
              <w:t>4</w:t>
            </w:r>
            <w:r w:rsidRPr="00350EC0">
              <w:rPr>
                <w:rFonts w:ascii="Calibri" w:eastAsia="Times New Roman" w:hAnsi="Calibri" w:cs="Calibri"/>
                <w:b/>
                <w:bCs/>
                <w:color w:val="000000"/>
                <w:kern w:val="0"/>
                <w:sz w:val="16"/>
                <w:szCs w:val="16"/>
                <w:lang w:eastAsia="es-PE"/>
                <w14:ligatures w14:val="none"/>
              </w:rPr>
              <w:t>:</w:t>
            </w:r>
            <w:r w:rsidRPr="00350EC0">
              <w:rPr>
                <w:rFonts w:ascii="Calibri" w:eastAsia="Times New Roman" w:hAnsi="Calibri" w:cs="Calibri"/>
                <w:color w:val="000000"/>
                <w:kern w:val="0"/>
                <w:sz w:val="16"/>
                <w:szCs w:val="16"/>
                <w:lang w:eastAsia="es-PE"/>
                <w14:ligatures w14:val="none"/>
              </w:rPr>
              <w:br/>
            </w:r>
            <w:r w:rsidRPr="00C577FD">
              <w:rPr>
                <w:rFonts w:ascii="Calibri" w:eastAsia="Times New Roman" w:hAnsi="Calibri" w:cs="Calibri"/>
                <w:color w:val="000000"/>
                <w:kern w:val="0"/>
                <w:sz w:val="16"/>
                <w:szCs w:val="16"/>
                <w:lang w:eastAsia="es-PE"/>
                <w14:ligatures w14:val="none"/>
              </w:rPr>
              <w:t>Sociedad equitativa, aunque con un sistema de justicia y sector público con altos indicios de corrupción, resultando en un bienestar reducido y servicios de salud y alimentación ineficientes.</w:t>
            </w:r>
          </w:p>
        </w:tc>
        <w:tc>
          <w:tcPr>
            <w:tcW w:w="4824" w:type="dxa"/>
            <w:tcBorders>
              <w:top w:val="single" w:sz="4" w:space="0" w:color="C5D9F1"/>
              <w:left w:val="nil"/>
              <w:bottom w:val="nil"/>
              <w:right w:val="nil"/>
            </w:tcBorders>
            <w:shd w:val="clear" w:color="auto" w:fill="auto"/>
            <w:vAlign w:val="center"/>
          </w:tcPr>
          <w:p w14:paraId="289BAA37" w14:textId="58DA9E5D"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Fortalecimiento institucional y transparencia:</w:t>
            </w:r>
          </w:p>
          <w:p w14:paraId="76DDCFC7" w14:textId="4B0BBC0B"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Implementar medidas proactivas para fortalecer instituciones anticorrupción, garantizando independencia y recursos adecuados.</w:t>
            </w:r>
          </w:p>
          <w:p w14:paraId="3678F04B" w14:textId="0DC126D2"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Establecer mecanismos transparentes para la asignación de fondos y contratos, promoviendo rendición de cuentas y participación ciudadana.</w:t>
            </w:r>
          </w:p>
          <w:p w14:paraId="58A72F68" w14:textId="663BB11C"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Inversión en infraestructura resiliente:</w:t>
            </w:r>
          </w:p>
          <w:p w14:paraId="20D29189" w14:textId="753DDCE8"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Destinar recursos específicos a infraestructuras resistentes a desastres naturales, con estándares técnicos y de calidad.</w:t>
            </w:r>
          </w:p>
          <w:p w14:paraId="4925E5B3" w14:textId="6CA6D836"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Invertir en tecnologías avanzadas para supervisión y mantenimiento, reduciendo posibilidades de manipulación en proyectos de gran escala.</w:t>
            </w:r>
          </w:p>
          <w:p w14:paraId="4DE9CEF5" w14:textId="18CAC321"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Desarrollo de tecnologías anticorrupción:</w:t>
            </w:r>
          </w:p>
          <w:p w14:paraId="1DB5590F" w14:textId="726AA73B"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Implementar sistemas tecnológicos de monitoreo y gestión de proyectos para reducir intervención humana.</w:t>
            </w:r>
          </w:p>
          <w:p w14:paraId="512655F0" w14:textId="586BC28D"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 xml:space="preserve">Explorar tecnologías como </w:t>
            </w:r>
            <w:proofErr w:type="spellStart"/>
            <w:r w:rsidRPr="00C577FD">
              <w:rPr>
                <w:rFonts w:ascii="Calibri" w:eastAsia="Times New Roman" w:hAnsi="Calibri" w:cs="Calibri"/>
                <w:color w:val="000000"/>
                <w:kern w:val="0"/>
                <w:sz w:val="16"/>
                <w:szCs w:val="16"/>
                <w:lang w:eastAsia="es-PE"/>
                <w14:ligatures w14:val="none"/>
              </w:rPr>
              <w:t>blockchain</w:t>
            </w:r>
            <w:proofErr w:type="spellEnd"/>
            <w:r w:rsidRPr="00C577FD">
              <w:rPr>
                <w:rFonts w:ascii="Calibri" w:eastAsia="Times New Roman" w:hAnsi="Calibri" w:cs="Calibri"/>
                <w:color w:val="000000"/>
                <w:kern w:val="0"/>
                <w:sz w:val="16"/>
                <w:szCs w:val="16"/>
                <w:lang w:eastAsia="es-PE"/>
                <w14:ligatures w14:val="none"/>
              </w:rPr>
              <w:t xml:space="preserve"> para aumentar transparencia en asignación de recursos y contratación pública.</w:t>
            </w:r>
          </w:p>
          <w:p w14:paraId="46BBA896" w14:textId="411ACC62"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Garantizar acceso universal a servicios de salud:</w:t>
            </w:r>
          </w:p>
          <w:p w14:paraId="283F5883" w14:textId="398A6EF1"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Ampliar la cobertura de servicios médicos, especialmente en áreas rurales y comunidades marginadas.</w:t>
            </w:r>
          </w:p>
          <w:p w14:paraId="21336126" w14:textId="32F1ACF3"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Garantizar acceso universal a atención médica de calidad, priorizando la salud como un derecho fundamental.</w:t>
            </w:r>
          </w:p>
          <w:p w14:paraId="4B22B430" w14:textId="697EA347"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Fiscalización estricta en alimentación:</w:t>
            </w:r>
          </w:p>
          <w:p w14:paraId="0D6776EC" w14:textId="0B63953B"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Implementar regulaciones y controles estrictos en la cadena de producción y distribución de alimentos.</w:t>
            </w:r>
          </w:p>
          <w:p w14:paraId="5549FB46" w14:textId="67B57D73"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Establecer mecanismos de monitoreo y sanciones para garantizar seguridad alimentaria y prevenir prácticas riesgosas.</w:t>
            </w:r>
          </w:p>
          <w:p w14:paraId="12398778" w14:textId="02E68DC9"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Innovación y tecnología para la eficiencia:</w:t>
            </w:r>
          </w:p>
          <w:p w14:paraId="440ED4AB" w14:textId="1C73887E"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Introducir tecnologías innovadoras en gestión de servicios de salud y alimentación para aumentar eficiencia y reducir posibilidades de corrupción.</w:t>
            </w:r>
          </w:p>
          <w:p w14:paraId="0801884E" w14:textId="4138617F"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Utilizar plataformas digitales para trazabilidad y supervisión de proyectos, modernizando la prestación de servicios.</w:t>
            </w:r>
          </w:p>
          <w:p w14:paraId="3DD6C631" w14:textId="6FEEA311" w:rsidR="00C577FD" w:rsidRPr="00C577FD" w:rsidRDefault="00C577FD" w:rsidP="00754952">
            <w:pPr>
              <w:pStyle w:val="Prrafodelista"/>
              <w:numPr>
                <w:ilvl w:val="0"/>
                <w:numId w:val="25"/>
              </w:numPr>
              <w:spacing w:after="0" w:line="240" w:lineRule="auto"/>
              <w:ind w:left="211" w:hanging="211"/>
              <w:rPr>
                <w:rFonts w:ascii="Calibri" w:eastAsia="Times New Roman" w:hAnsi="Calibri" w:cs="Calibri"/>
                <w:b/>
                <w:bCs/>
                <w:color w:val="000000"/>
                <w:kern w:val="0"/>
                <w:sz w:val="16"/>
                <w:szCs w:val="16"/>
                <w:lang w:eastAsia="es-PE"/>
                <w14:ligatures w14:val="none"/>
              </w:rPr>
            </w:pPr>
            <w:r w:rsidRPr="00C577FD">
              <w:rPr>
                <w:rFonts w:ascii="Calibri" w:eastAsia="Times New Roman" w:hAnsi="Calibri" w:cs="Calibri"/>
                <w:b/>
                <w:bCs/>
                <w:color w:val="000000"/>
                <w:kern w:val="0"/>
                <w:sz w:val="16"/>
                <w:szCs w:val="16"/>
                <w:lang w:eastAsia="es-PE"/>
                <w14:ligatures w14:val="none"/>
              </w:rPr>
              <w:t>Descentralización de servicios de salud y alimentación:</w:t>
            </w:r>
          </w:p>
          <w:p w14:paraId="737E25EE" w14:textId="670AF799"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Desarrollar estrategias que descentralicen la gestión de servicios, otorgando autonomía regional.</w:t>
            </w:r>
          </w:p>
          <w:p w14:paraId="71168F3B" w14:textId="15379A60" w:rsidR="00C577FD" w:rsidRPr="00C577FD" w:rsidRDefault="00C577FD" w:rsidP="00754952">
            <w:pPr>
              <w:pStyle w:val="Prrafodelista"/>
              <w:numPr>
                <w:ilvl w:val="1"/>
                <w:numId w:val="26"/>
              </w:numPr>
              <w:spacing w:after="0" w:line="240" w:lineRule="auto"/>
              <w:ind w:left="495" w:hanging="284"/>
              <w:jc w:val="both"/>
              <w:rPr>
                <w:rFonts w:ascii="Calibri" w:eastAsia="Times New Roman" w:hAnsi="Calibri" w:cs="Calibri"/>
                <w:color w:val="000000"/>
                <w:kern w:val="0"/>
                <w:sz w:val="16"/>
                <w:szCs w:val="16"/>
                <w:lang w:eastAsia="es-PE"/>
                <w14:ligatures w14:val="none"/>
              </w:rPr>
            </w:pPr>
            <w:r w:rsidRPr="00C577FD">
              <w:rPr>
                <w:rFonts w:ascii="Calibri" w:eastAsia="Times New Roman" w:hAnsi="Calibri" w:cs="Calibri"/>
                <w:color w:val="000000"/>
                <w:kern w:val="0"/>
                <w:sz w:val="16"/>
                <w:szCs w:val="16"/>
                <w:lang w:eastAsia="es-PE"/>
                <w14:ligatures w14:val="none"/>
              </w:rPr>
              <w:t>Fortalecer la capacitación del personal en regiones menos desarrolladas para mejorar la calidad de servicios y garantizar acceso equitativo</w:t>
            </w:r>
          </w:p>
        </w:tc>
      </w:tr>
    </w:tbl>
    <w:p w14:paraId="51509785" w14:textId="499181C6" w:rsidR="00C577FD" w:rsidRDefault="00C577FD" w:rsidP="00C577FD">
      <w:pPr>
        <w:spacing w:before="100" w:beforeAutospacing="1" w:after="100" w:afterAutospacing="1" w:line="288" w:lineRule="auto"/>
        <w:ind w:left="425"/>
        <w:jc w:val="right"/>
        <w:rPr>
          <w:sz w:val="20"/>
        </w:rPr>
      </w:pPr>
      <w:r w:rsidRPr="00FA7FF4">
        <w:rPr>
          <w:sz w:val="16"/>
          <w:szCs w:val="18"/>
        </w:rPr>
        <w:t xml:space="preserve">Fuente: </w:t>
      </w:r>
      <w:del w:id="1383" w:author="Direccion de Politicas y Gestion en Derechos Humanos 14" w:date="2023-12-14T10:31:00Z">
        <w:r w:rsidRPr="00FA7FF4" w:rsidDel="00DC3106">
          <w:rPr>
            <w:sz w:val="16"/>
            <w:szCs w:val="18"/>
          </w:rPr>
          <w:delText>Estudio prospectivo: “El futuro de los derechos humanos en el Perú”</w:delText>
        </w:r>
      </w:del>
      <w:ins w:id="1384" w:author="Direccion de Politicas y Gestion en Derechos Humanos 14" w:date="2023-12-14T10:31:00Z">
        <w:r w:rsidR="00DC3106">
          <w:rPr>
            <w:sz w:val="16"/>
            <w:szCs w:val="18"/>
          </w:rPr>
          <w:t>Estudio prospectivo sobre los derechos humanos en el Perú</w:t>
        </w:r>
      </w:ins>
    </w:p>
    <w:p w14:paraId="340E6928" w14:textId="77777777" w:rsidR="00221F4D" w:rsidRDefault="00221F4D">
      <w:pPr>
        <w:rPr>
          <w:sz w:val="20"/>
        </w:rPr>
      </w:pPr>
    </w:p>
    <w:p w14:paraId="0A6B574B" w14:textId="77777777" w:rsidR="00D425A7" w:rsidRDefault="00D425A7">
      <w:pPr>
        <w:rPr>
          <w:rFonts w:eastAsiaTheme="majorEastAsia" w:cstheme="minorHAnsi"/>
          <w:b/>
          <w:kern w:val="0"/>
          <w:sz w:val="28"/>
          <w:szCs w:val="28"/>
        </w:rPr>
      </w:pPr>
      <w:r>
        <w:br w:type="page"/>
      </w:r>
    </w:p>
    <w:p w14:paraId="1928C758" w14:textId="4AD98CD3" w:rsidR="001314BF" w:rsidRPr="00995137" w:rsidRDefault="00BD02A7" w:rsidP="00C37D8D">
      <w:pPr>
        <w:pStyle w:val="Ttulo1"/>
      </w:pPr>
      <w:bookmarkStart w:id="1385" w:name="_Toc154739283"/>
      <w:r w:rsidRPr="00995137">
        <w:lastRenderedPageBreak/>
        <w:t>DEFINICIÓN DEL FUTURO DESEADO</w:t>
      </w:r>
      <w:bookmarkEnd w:id="1385"/>
    </w:p>
    <w:p w14:paraId="4C742D65" w14:textId="77777777" w:rsidR="001314BF" w:rsidRPr="00BD02A7" w:rsidRDefault="001314BF" w:rsidP="00754952">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1386" w:name="_Toc154739284"/>
      <w:r w:rsidRPr="00BD02A7">
        <w:rPr>
          <w:rFonts w:asciiTheme="minorHAnsi" w:hAnsiTheme="minorHAnsi" w:cstheme="minorHAnsi"/>
          <w:b/>
          <w:bCs/>
          <w:color w:val="auto"/>
          <w:sz w:val="24"/>
          <w:szCs w:val="24"/>
        </w:rPr>
        <w:t>Determinación del indicador para la variable central del problema público</w:t>
      </w:r>
      <w:bookmarkEnd w:id="1386"/>
    </w:p>
    <w:p w14:paraId="47150354" w14:textId="77777777" w:rsidR="00160C61" w:rsidRPr="00160C61" w:rsidRDefault="00160C61" w:rsidP="00BD02A7">
      <w:pPr>
        <w:spacing w:before="100" w:beforeAutospacing="1" w:after="100" w:afterAutospacing="1" w:line="288" w:lineRule="auto"/>
        <w:jc w:val="both"/>
        <w:rPr>
          <w:sz w:val="20"/>
        </w:rPr>
      </w:pPr>
      <w:r w:rsidRPr="00160C61">
        <w:rPr>
          <w:sz w:val="20"/>
        </w:rPr>
        <w:t>Los derechos humanos constituyen un conjunto fundamental de derechos reconocidos como inherentes a todas las personas, independientemente de su nacionalidad, género, orientación sexual, origen étnico, religión, discapacidad u otras características individuales. Su carácter universal y fundamental implica que son aplicables en cualquier momento y lugar en el mundo. La misión primordial de estos derechos es salvaguardar y fomentar la dignidad y el bienestar de todas las personas, estableciendo estándares esenciales para la forma en que las sociedades deben tratar a sus miembros.</w:t>
      </w:r>
    </w:p>
    <w:p w14:paraId="4AFED099" w14:textId="6BB7C5B3" w:rsidR="00160C61" w:rsidRPr="00160C61" w:rsidRDefault="00160C61" w:rsidP="00BD02A7">
      <w:pPr>
        <w:spacing w:before="100" w:beforeAutospacing="1" w:after="100" w:afterAutospacing="1" w:line="288" w:lineRule="auto"/>
        <w:jc w:val="both"/>
        <w:rPr>
          <w:sz w:val="20"/>
        </w:rPr>
      </w:pPr>
      <w:r w:rsidRPr="00160C61">
        <w:rPr>
          <w:sz w:val="20"/>
        </w:rPr>
        <w:t>En aras de abordar la problemática central relacionada con los derechos humanos, se ha desarrollado un indicador específico. Este indicador se ha concebido siguiendo la metodología propuesta en la "</w:t>
      </w:r>
      <w:r w:rsidR="00BD02A7" w:rsidRPr="00160C61">
        <w:rPr>
          <w:sz w:val="20"/>
        </w:rPr>
        <w:t>Guía para la elaboración de indicadores de políticas nacionales y planes estratégicos</w:t>
      </w:r>
      <w:r w:rsidRPr="00160C61">
        <w:rPr>
          <w:sz w:val="20"/>
        </w:rPr>
        <w:t xml:space="preserve">" del </w:t>
      </w:r>
      <w:r w:rsidR="00BD02A7" w:rsidRPr="00160C61">
        <w:rPr>
          <w:sz w:val="20"/>
        </w:rPr>
        <w:t>CEPLAN</w:t>
      </w:r>
      <w:r w:rsidRPr="00160C61">
        <w:rPr>
          <w:sz w:val="20"/>
        </w:rPr>
        <w:t>, empleando los siete pasos sugeridos en dicha guía.</w:t>
      </w:r>
    </w:p>
    <w:p w14:paraId="7AB1A019" w14:textId="50D2A72A" w:rsidR="00160C61" w:rsidRPr="00160C61" w:rsidRDefault="00160C61" w:rsidP="00BD02A7">
      <w:pPr>
        <w:spacing w:before="100" w:beforeAutospacing="1" w:after="100" w:afterAutospacing="1" w:line="288" w:lineRule="auto"/>
        <w:jc w:val="both"/>
        <w:rPr>
          <w:sz w:val="20"/>
        </w:rPr>
      </w:pPr>
      <w:r w:rsidRPr="00160C61">
        <w:rPr>
          <w:sz w:val="20"/>
        </w:rPr>
        <w:t xml:space="preserve">El indicador resultante se configura como una herramienta que proporciona información cuantitativa. Su creación se basa en la síntesis de aspectos observables o subjetivos de la variable central del problema público </w:t>
      </w:r>
      <w:r w:rsidR="00A85513">
        <w:rPr>
          <w:sz w:val="20"/>
        </w:rPr>
        <w:t>de la Política Nacional Multisectorial de Derechos Humanos</w:t>
      </w:r>
      <w:r w:rsidRPr="00160C61">
        <w:rPr>
          <w:sz w:val="20"/>
        </w:rPr>
        <w:t>. Este indicador, al ser descriptivo y valorativo, cumple funciones cruciales para la evaluación y el monitoreo de las políticas y estrategias implementadas en este ámbito.</w:t>
      </w:r>
    </w:p>
    <w:p w14:paraId="3AEA61F2" w14:textId="309B53FD" w:rsidR="00160C61" w:rsidRDefault="00A85513" w:rsidP="00BD02A7">
      <w:pPr>
        <w:spacing w:before="100" w:beforeAutospacing="1" w:after="100" w:afterAutospacing="1" w:line="288" w:lineRule="auto"/>
        <w:jc w:val="both"/>
        <w:rPr>
          <w:sz w:val="20"/>
        </w:rPr>
      </w:pPr>
      <w:commentRangeStart w:id="1387"/>
      <w:commentRangeStart w:id="1388"/>
      <w:r>
        <w:rPr>
          <w:noProof/>
        </w:rPr>
        <mc:AlternateContent>
          <mc:Choice Requires="wpg">
            <w:drawing>
              <wp:anchor distT="0" distB="0" distL="114300" distR="114300" simplePos="0" relativeHeight="251666432" behindDoc="0" locked="0" layoutInCell="1" allowOverlap="1" wp14:anchorId="2D0E0AC2" wp14:editId="6CE26463">
                <wp:simplePos x="0" y="0"/>
                <wp:positionH relativeFrom="margin">
                  <wp:posOffset>48895</wp:posOffset>
                </wp:positionH>
                <wp:positionV relativeFrom="paragraph">
                  <wp:posOffset>1181735</wp:posOffset>
                </wp:positionV>
                <wp:extent cx="5401579" cy="1724025"/>
                <wp:effectExtent l="0" t="0" r="27940" b="28575"/>
                <wp:wrapNone/>
                <wp:docPr id="26" name="Grupo 25">
                  <a:extLst xmlns:a="http://schemas.openxmlformats.org/drawingml/2006/main">
                    <a:ext uri="{FF2B5EF4-FFF2-40B4-BE49-F238E27FC236}">
                      <a16:creationId xmlns:a16="http://schemas.microsoft.com/office/drawing/2014/main" id="{AFE25EEF-C3DC-1B6F-652C-B35FC68B4A39}"/>
                    </a:ext>
                  </a:extLst>
                </wp:docPr>
                <wp:cNvGraphicFramePr/>
                <a:graphic xmlns:a="http://schemas.openxmlformats.org/drawingml/2006/main">
                  <a:graphicData uri="http://schemas.microsoft.com/office/word/2010/wordprocessingGroup">
                    <wpg:wgp>
                      <wpg:cNvGrpSpPr/>
                      <wpg:grpSpPr>
                        <a:xfrm>
                          <a:off x="0" y="0"/>
                          <a:ext cx="5401579" cy="1724025"/>
                          <a:chOff x="80680" y="-101354"/>
                          <a:chExt cx="8211672" cy="2620751"/>
                        </a:xfrm>
                      </wpg:grpSpPr>
                      <wps:wsp>
                        <wps:cNvPr id="123863858" name="Rectángulo: esquinas redondeadas 123863858">
                          <a:extLst>
                            <a:ext uri="{FF2B5EF4-FFF2-40B4-BE49-F238E27FC236}">
                              <a16:creationId xmlns:a16="http://schemas.microsoft.com/office/drawing/2014/main" id="{F5AA930D-B278-DCA1-1A13-083F85133DEB}"/>
                            </a:ext>
                          </a:extLst>
                        </wps:cNvPr>
                        <wps:cNvSpPr/>
                        <wps:spPr>
                          <a:xfrm>
                            <a:off x="80680" y="163833"/>
                            <a:ext cx="8211672" cy="2355564"/>
                          </a:xfrm>
                          <a:prstGeom prst="roundRect">
                            <a:avLst>
                              <a:gd name="adj" fmla="val 5514"/>
                            </a:avLst>
                          </a:prstGeom>
                          <a:solidFill>
                            <a:srgbClr val="FFFFFF">
                              <a:lumMod val="95000"/>
                            </a:srgbClr>
                          </a:solidFill>
                          <a:ln w="25400" cap="flat" cmpd="sng" algn="ctr">
                            <a:solidFill>
                              <a:srgbClr val="4472C4">
                                <a:shade val="15000"/>
                              </a:srgbClr>
                            </a:solidFill>
                            <a:prstDash val="solid"/>
                          </a:ln>
                          <a:effectLst/>
                        </wps:spPr>
                        <wps:bodyPr wrap="square" rtlCol="0" anchor="ctr">
                          <a:noAutofit/>
                        </wps:bodyPr>
                      </wps:wsp>
                      <wps:wsp>
                        <wps:cNvPr id="1606081751" name="Rectángulo: esquinas redondeadas 1606081751">
                          <a:extLst>
                            <a:ext uri="{FF2B5EF4-FFF2-40B4-BE49-F238E27FC236}">
                              <a16:creationId xmlns:a16="http://schemas.microsoft.com/office/drawing/2014/main" id="{58A3D9B2-2E35-53CD-F1ED-FCCFF18D3FE5}"/>
                            </a:ext>
                          </a:extLst>
                        </wps:cNvPr>
                        <wps:cNvSpPr/>
                        <wps:spPr>
                          <a:xfrm>
                            <a:off x="2772335" y="-101354"/>
                            <a:ext cx="2828361" cy="405420"/>
                          </a:xfrm>
                          <a:prstGeom prst="roundRect">
                            <a:avLst/>
                          </a:prstGeom>
                          <a:solidFill>
                            <a:srgbClr val="FFEEB7"/>
                          </a:solidFill>
                          <a:ln w="25400" cap="flat" cmpd="sng" algn="ctr">
                            <a:solidFill>
                              <a:srgbClr val="4472C4">
                                <a:shade val="15000"/>
                              </a:srgbClr>
                            </a:solidFill>
                            <a:prstDash val="solid"/>
                          </a:ln>
                          <a:effectLst/>
                        </wps:spPr>
                        <wps:bodyPr rtlCol="0" anchor="ctr"/>
                      </wps:wsp>
                      <wps:wsp>
                        <wps:cNvPr id="2047743196" name="Rectángulo: esquinas redondeadas 2047743196">
                          <a:extLst>
                            <a:ext uri="{FF2B5EF4-FFF2-40B4-BE49-F238E27FC236}">
                              <a16:creationId xmlns:a16="http://schemas.microsoft.com/office/drawing/2014/main" id="{7D7C84BD-407C-7E96-E48B-393D664AEE94}"/>
                            </a:ext>
                          </a:extLst>
                        </wps:cNvPr>
                        <wps:cNvSpPr/>
                        <wps:spPr>
                          <a:xfrm>
                            <a:off x="2519082" y="457515"/>
                            <a:ext cx="3307976" cy="1246094"/>
                          </a:xfrm>
                          <a:prstGeom prst="roundRect">
                            <a:avLst/>
                          </a:prstGeom>
                          <a:solidFill>
                            <a:srgbClr val="4472C4">
                              <a:lumMod val="20000"/>
                              <a:lumOff val="80000"/>
                            </a:srgbClr>
                          </a:solidFill>
                          <a:ln w="25400" cap="flat" cmpd="sng" algn="ctr">
                            <a:solidFill>
                              <a:srgbClr val="002060"/>
                            </a:solidFill>
                            <a:prstDash val="solid"/>
                          </a:ln>
                          <a:effectLst/>
                        </wps:spPr>
                        <wps:bodyPr rtlCol="0" anchor="ctr"/>
                      </wps:wsp>
                      <wps:wsp>
                        <wps:cNvPr id="220690792" name="Rectángulo: esquinas redondeadas 220690792">
                          <a:extLst>
                            <a:ext uri="{FF2B5EF4-FFF2-40B4-BE49-F238E27FC236}">
                              <a16:creationId xmlns:a16="http://schemas.microsoft.com/office/drawing/2014/main" id="{A9F00280-2DF7-771C-A17E-9E0726F20B11}"/>
                            </a:ext>
                          </a:extLst>
                        </wps:cNvPr>
                        <wps:cNvSpPr/>
                        <wps:spPr>
                          <a:xfrm>
                            <a:off x="5898778" y="457515"/>
                            <a:ext cx="2277034" cy="1246094"/>
                          </a:xfrm>
                          <a:prstGeom prst="roundRect">
                            <a:avLst/>
                          </a:prstGeom>
                          <a:solidFill>
                            <a:srgbClr val="D9EBE4"/>
                          </a:solidFill>
                          <a:ln w="25400" cap="flat" cmpd="sng" algn="ctr">
                            <a:solidFill>
                              <a:srgbClr val="407C65"/>
                            </a:solidFill>
                            <a:prstDash val="solid"/>
                          </a:ln>
                          <a:effectLst/>
                        </wps:spPr>
                        <wps:bodyPr rtlCol="0" anchor="ctr"/>
                      </wps:wsp>
                      <wps:wsp>
                        <wps:cNvPr id="1749538101" name="Rectángulo: esquinas redondeadas 1749538101">
                          <a:extLst>
                            <a:ext uri="{FF2B5EF4-FFF2-40B4-BE49-F238E27FC236}">
                              <a16:creationId xmlns:a16="http://schemas.microsoft.com/office/drawing/2014/main" id="{0FB4FCA8-B052-2027-7459-AB9A5E27F5A4}"/>
                            </a:ext>
                          </a:extLst>
                        </wps:cNvPr>
                        <wps:cNvSpPr/>
                        <wps:spPr>
                          <a:xfrm>
                            <a:off x="170326" y="457515"/>
                            <a:ext cx="2277036" cy="1246094"/>
                          </a:xfrm>
                          <a:prstGeom prst="roundRect">
                            <a:avLst/>
                          </a:prstGeom>
                          <a:solidFill>
                            <a:srgbClr val="F8D4D7"/>
                          </a:solidFill>
                          <a:ln w="25400" cap="flat" cmpd="sng" algn="ctr">
                            <a:solidFill>
                              <a:srgbClr val="E34856"/>
                            </a:solidFill>
                            <a:prstDash val="sysDash"/>
                          </a:ln>
                          <a:effectLst/>
                        </wps:spPr>
                        <wps:bodyPr rtlCol="0" anchor="ctr"/>
                      </wps:wsp>
                      <wps:wsp>
                        <wps:cNvPr id="567058921" name="CuadroTexto 1">
                          <a:extLst>
                            <a:ext uri="{FF2B5EF4-FFF2-40B4-BE49-F238E27FC236}">
                              <a16:creationId xmlns:a16="http://schemas.microsoft.com/office/drawing/2014/main" id="{539867BA-1C47-B675-C1E3-664E1500520E}"/>
                            </a:ext>
                          </a:extLst>
                        </wps:cNvPr>
                        <wps:cNvSpPr txBox="1"/>
                        <wps:spPr>
                          <a:xfrm>
                            <a:off x="477848" y="876116"/>
                            <a:ext cx="1694188" cy="461010"/>
                          </a:xfrm>
                          <a:prstGeom prst="rect">
                            <a:avLst/>
                          </a:prstGeom>
                          <a:noFill/>
                        </wps:spPr>
                        <wps:txbx>
                          <w:txbxContent>
                            <w:p w14:paraId="6EA63087" w14:textId="77777777" w:rsidR="00A85513" w:rsidRPr="00A85513" w:rsidRDefault="00A85513" w:rsidP="00A85513">
                              <w:pPr>
                                <w:jc w:val="center"/>
                                <w:rPr>
                                  <w:rFonts w:ascii="Calibri" w:eastAsia="Calibri" w:hAnsi="Calibri" w:cs="Calibri"/>
                                  <w:b/>
                                  <w:bCs/>
                                  <w:color w:val="E34856"/>
                                  <w:kern w:val="0"/>
                                  <w:sz w:val="24"/>
                                  <w:szCs w:val="24"/>
                                  <w14:ligatures w14:val="none"/>
                                </w:rPr>
                              </w:pPr>
                              <w:r w:rsidRPr="00A85513">
                                <w:rPr>
                                  <w:rFonts w:ascii="Calibri" w:eastAsia="Calibri" w:hAnsi="Calibri" w:cs="Calibri"/>
                                  <w:b/>
                                  <w:bCs/>
                                  <w:color w:val="E34856"/>
                                  <w:sz w:val="24"/>
                                  <w:szCs w:val="24"/>
                                </w:rPr>
                                <w:t>Alta</w:t>
                              </w:r>
                            </w:p>
                          </w:txbxContent>
                        </wps:txbx>
                        <wps:bodyPr wrap="square" rtlCol="0">
                          <a:noAutofit/>
                        </wps:bodyPr>
                      </wps:wsp>
                      <wps:wsp>
                        <wps:cNvPr id="1677353841" name="CuadroTexto 2">
                          <a:extLst>
                            <a:ext uri="{FF2B5EF4-FFF2-40B4-BE49-F238E27FC236}">
                              <a16:creationId xmlns:a16="http://schemas.microsoft.com/office/drawing/2014/main" id="{6D696D21-E014-8A9C-272C-0B2942956128}"/>
                            </a:ext>
                          </a:extLst>
                        </wps:cNvPr>
                        <wps:cNvSpPr txBox="1"/>
                        <wps:spPr>
                          <a:xfrm>
                            <a:off x="2447362" y="597292"/>
                            <a:ext cx="3307714" cy="996315"/>
                          </a:xfrm>
                          <a:prstGeom prst="rect">
                            <a:avLst/>
                          </a:prstGeom>
                          <a:noFill/>
                        </wps:spPr>
                        <wps:txbx>
                          <w:txbxContent>
                            <w:p w14:paraId="78A0A745" w14:textId="77777777" w:rsidR="00A85513" w:rsidRPr="00A85513" w:rsidRDefault="00A85513" w:rsidP="00A85513">
                              <w:pPr>
                                <w:jc w:val="center"/>
                                <w:rPr>
                                  <w:rFonts w:ascii="Calibri" w:eastAsia="Calibri" w:hAnsi="Calibri" w:cs="Calibri"/>
                                  <w:b/>
                                  <w:bCs/>
                                  <w:color w:val="002060"/>
                                  <w:kern w:val="0"/>
                                  <w:sz w:val="24"/>
                                  <w:szCs w:val="24"/>
                                  <w14:ligatures w14:val="none"/>
                                </w:rPr>
                              </w:pPr>
                              <w:r w:rsidRPr="00A85513">
                                <w:rPr>
                                  <w:rFonts w:ascii="Calibri" w:eastAsia="Calibri" w:hAnsi="Calibri" w:cs="Calibri"/>
                                  <w:b/>
                                  <w:bCs/>
                                  <w:color w:val="002060"/>
                                  <w:sz w:val="24"/>
                                  <w:szCs w:val="24"/>
                                </w:rPr>
                                <w:t>desigualdad y discriminación estructural en el ejercicio pleno de los derechos humanos</w:t>
                              </w:r>
                            </w:p>
                          </w:txbxContent>
                        </wps:txbx>
                        <wps:bodyPr wrap="square" rtlCol="0">
                          <a:noAutofit/>
                        </wps:bodyPr>
                      </wps:wsp>
                      <wps:wsp>
                        <wps:cNvPr id="161701032" name="CuadroTexto 3">
                          <a:extLst>
                            <a:ext uri="{FF2B5EF4-FFF2-40B4-BE49-F238E27FC236}">
                              <a16:creationId xmlns:a16="http://schemas.microsoft.com/office/drawing/2014/main" id="{BAB3DA75-B308-BAE2-51DA-0F5CE0BBD986}"/>
                            </a:ext>
                          </a:extLst>
                        </wps:cNvPr>
                        <wps:cNvSpPr txBox="1"/>
                        <wps:spPr>
                          <a:xfrm>
                            <a:off x="5925295" y="720385"/>
                            <a:ext cx="2249805" cy="728345"/>
                          </a:xfrm>
                          <a:prstGeom prst="rect">
                            <a:avLst/>
                          </a:prstGeom>
                          <a:noFill/>
                        </wps:spPr>
                        <wps:txbx>
                          <w:txbxContent>
                            <w:p w14:paraId="463E0890" w14:textId="77777777" w:rsidR="00A85513" w:rsidRPr="00A85513" w:rsidRDefault="00A85513" w:rsidP="00A85513">
                              <w:pPr>
                                <w:jc w:val="center"/>
                                <w:rPr>
                                  <w:rFonts w:ascii="Calibri" w:eastAsia="Calibri" w:hAnsi="Calibri" w:cs="Calibri"/>
                                  <w:b/>
                                  <w:bCs/>
                                  <w:color w:val="407C65"/>
                                  <w:kern w:val="0"/>
                                  <w:sz w:val="24"/>
                                  <w:szCs w:val="24"/>
                                  <w14:ligatures w14:val="none"/>
                                </w:rPr>
                              </w:pPr>
                              <w:r w:rsidRPr="00A85513">
                                <w:rPr>
                                  <w:rFonts w:ascii="Calibri" w:eastAsia="Calibri" w:hAnsi="Calibri" w:cs="Calibri"/>
                                  <w:b/>
                                  <w:bCs/>
                                  <w:color w:val="407C65"/>
                                  <w:sz w:val="24"/>
                                  <w:szCs w:val="24"/>
                                </w:rPr>
                                <w:t xml:space="preserve">de las personas en su diversidad </w:t>
                              </w:r>
                            </w:p>
                          </w:txbxContent>
                        </wps:txbx>
                        <wps:bodyPr wrap="square" rtlCol="0">
                          <a:noAutofit/>
                        </wps:bodyPr>
                      </wps:wsp>
                      <wps:wsp>
                        <wps:cNvPr id="419004352" name="Rectángulo: esquinas redondeadas 419004352">
                          <a:extLst>
                            <a:ext uri="{FF2B5EF4-FFF2-40B4-BE49-F238E27FC236}">
                              <a16:creationId xmlns:a16="http://schemas.microsoft.com/office/drawing/2014/main" id="{DB984B9B-93C0-5C05-8DFC-42ABBBC45577}"/>
                            </a:ext>
                          </a:extLst>
                        </wps:cNvPr>
                        <wps:cNvSpPr/>
                        <wps:spPr>
                          <a:xfrm>
                            <a:off x="2519082" y="2013972"/>
                            <a:ext cx="3307976" cy="425948"/>
                          </a:xfrm>
                          <a:prstGeom prst="roundRect">
                            <a:avLst/>
                          </a:prstGeom>
                          <a:solidFill>
                            <a:srgbClr val="4472C4">
                              <a:lumMod val="20000"/>
                              <a:lumOff val="80000"/>
                            </a:srgbClr>
                          </a:solidFill>
                          <a:ln w="25400" cap="flat" cmpd="sng" algn="ctr">
                            <a:solidFill>
                              <a:srgbClr val="002060"/>
                            </a:solidFill>
                            <a:prstDash val="solid"/>
                          </a:ln>
                          <a:effectLst/>
                        </wps:spPr>
                        <wps:bodyPr rtlCol="0" anchor="ctr"/>
                      </wps:wsp>
                      <wps:wsp>
                        <wps:cNvPr id="601329372" name="Rectángulo: esquinas redondeadas 601329372">
                          <a:extLst>
                            <a:ext uri="{FF2B5EF4-FFF2-40B4-BE49-F238E27FC236}">
                              <a16:creationId xmlns:a16="http://schemas.microsoft.com/office/drawing/2014/main" id="{24EC7C4D-72A9-59AE-082B-992D9F8AB5BB}"/>
                            </a:ext>
                          </a:extLst>
                        </wps:cNvPr>
                        <wps:cNvSpPr/>
                        <wps:spPr>
                          <a:xfrm>
                            <a:off x="5898778" y="2013972"/>
                            <a:ext cx="2277034" cy="425948"/>
                          </a:xfrm>
                          <a:prstGeom prst="roundRect">
                            <a:avLst/>
                          </a:prstGeom>
                          <a:solidFill>
                            <a:srgbClr val="D9EBE4"/>
                          </a:solidFill>
                          <a:ln w="25400" cap="flat" cmpd="sng" algn="ctr">
                            <a:solidFill>
                              <a:srgbClr val="407C65"/>
                            </a:solidFill>
                            <a:prstDash val="solid"/>
                          </a:ln>
                          <a:effectLst/>
                        </wps:spPr>
                        <wps:bodyPr rtlCol="0" anchor="ctr"/>
                      </wps:wsp>
                      <wps:wsp>
                        <wps:cNvPr id="547304558" name="Rectángulo: esquinas redondeadas 547304558">
                          <a:extLst>
                            <a:ext uri="{FF2B5EF4-FFF2-40B4-BE49-F238E27FC236}">
                              <a16:creationId xmlns:a16="http://schemas.microsoft.com/office/drawing/2014/main" id="{4C543C38-21B9-DFE8-CD48-24B8B3EAE192}"/>
                            </a:ext>
                          </a:extLst>
                        </wps:cNvPr>
                        <wps:cNvSpPr/>
                        <wps:spPr>
                          <a:xfrm>
                            <a:off x="170326" y="2013972"/>
                            <a:ext cx="2277036" cy="425948"/>
                          </a:xfrm>
                          <a:prstGeom prst="roundRect">
                            <a:avLst/>
                          </a:prstGeom>
                          <a:solidFill>
                            <a:srgbClr val="F8D4D7"/>
                          </a:solidFill>
                          <a:ln w="25400" cap="flat" cmpd="sng" algn="ctr">
                            <a:solidFill>
                              <a:srgbClr val="E34856"/>
                            </a:solidFill>
                            <a:prstDash val="sysDash"/>
                          </a:ln>
                          <a:effectLst/>
                        </wps:spPr>
                        <wps:bodyPr rtlCol="0" anchor="ctr"/>
                      </wps:wsp>
                      <wps:wsp>
                        <wps:cNvPr id="1145533372" name="CuadroTexto 13">
                          <a:extLst>
                            <a:ext uri="{FF2B5EF4-FFF2-40B4-BE49-F238E27FC236}">
                              <a16:creationId xmlns:a16="http://schemas.microsoft.com/office/drawing/2014/main" id="{BE4B2F08-39BB-3C1E-B0A8-D068CB82081D}"/>
                            </a:ext>
                          </a:extLst>
                        </wps:cNvPr>
                        <wps:cNvSpPr txBox="1"/>
                        <wps:spPr>
                          <a:xfrm>
                            <a:off x="333046" y="2081641"/>
                            <a:ext cx="2085155" cy="377190"/>
                          </a:xfrm>
                          <a:prstGeom prst="rect">
                            <a:avLst/>
                          </a:prstGeom>
                          <a:noFill/>
                        </wps:spPr>
                        <wps:txbx>
                          <w:txbxContent>
                            <w:p w14:paraId="54DB57F3"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Condición (endógena)</w:t>
                              </w:r>
                            </w:p>
                          </w:txbxContent>
                        </wps:txbx>
                        <wps:bodyPr wrap="square">
                          <a:noAutofit/>
                        </wps:bodyPr>
                      </wps:wsp>
                      <wps:wsp>
                        <wps:cNvPr id="955908495" name="CuadroTexto 14">
                          <a:extLst>
                            <a:ext uri="{FF2B5EF4-FFF2-40B4-BE49-F238E27FC236}">
                              <a16:creationId xmlns:a16="http://schemas.microsoft.com/office/drawing/2014/main" id="{08623248-435B-7174-16E7-5A807D429A75}"/>
                            </a:ext>
                          </a:extLst>
                        </wps:cNvPr>
                        <wps:cNvSpPr txBox="1"/>
                        <wps:spPr>
                          <a:xfrm>
                            <a:off x="3366034" y="2081640"/>
                            <a:ext cx="1613535" cy="377190"/>
                          </a:xfrm>
                          <a:prstGeom prst="rect">
                            <a:avLst/>
                          </a:prstGeom>
                          <a:noFill/>
                        </wps:spPr>
                        <wps:txbx>
                          <w:txbxContent>
                            <w:p w14:paraId="7DC9E4BC"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 xml:space="preserve">Variable central </w:t>
                              </w:r>
                            </w:p>
                          </w:txbxContent>
                        </wps:txbx>
                        <wps:bodyPr wrap="square">
                          <a:noAutofit/>
                        </wps:bodyPr>
                      </wps:wsp>
                      <wps:wsp>
                        <wps:cNvPr id="136646648" name="CuadroTexto 15">
                          <a:extLst>
                            <a:ext uri="{FF2B5EF4-FFF2-40B4-BE49-F238E27FC236}">
                              <a16:creationId xmlns:a16="http://schemas.microsoft.com/office/drawing/2014/main" id="{7419D8B1-7D39-90CE-6472-D181827E4A07}"/>
                            </a:ext>
                          </a:extLst>
                        </wps:cNvPr>
                        <wps:cNvSpPr txBox="1"/>
                        <wps:spPr>
                          <a:xfrm>
                            <a:off x="6243522" y="2081640"/>
                            <a:ext cx="1613535" cy="377190"/>
                          </a:xfrm>
                          <a:prstGeom prst="rect">
                            <a:avLst/>
                          </a:prstGeom>
                          <a:noFill/>
                        </wps:spPr>
                        <wps:txbx>
                          <w:txbxContent>
                            <w:p w14:paraId="4558E9DF"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Sujeto</w:t>
                              </w:r>
                            </w:p>
                          </w:txbxContent>
                        </wps:txbx>
                        <wps:bodyPr wrap="square">
                          <a:noAutofit/>
                        </wps:bodyPr>
                      </wps:wsp>
                      <wps:wsp>
                        <wps:cNvPr id="283762375" name="Flecha: hacia abajo 283762375">
                          <a:extLst>
                            <a:ext uri="{FF2B5EF4-FFF2-40B4-BE49-F238E27FC236}">
                              <a16:creationId xmlns:a16="http://schemas.microsoft.com/office/drawing/2014/main" id="{58598B99-BCE0-D226-8AA9-7EC3BE4FA728}"/>
                            </a:ext>
                          </a:extLst>
                        </wps:cNvPr>
                        <wps:cNvSpPr/>
                        <wps:spPr>
                          <a:xfrm rot="10800000">
                            <a:off x="237561" y="1787642"/>
                            <a:ext cx="528918" cy="224118"/>
                          </a:xfrm>
                          <a:prstGeom prst="downArrow">
                            <a:avLst/>
                          </a:prstGeom>
                          <a:solidFill>
                            <a:srgbClr val="E34856"/>
                          </a:solidFill>
                          <a:ln w="25400" cap="flat" cmpd="sng" algn="ctr">
                            <a:noFill/>
                            <a:prstDash val="solid"/>
                          </a:ln>
                          <a:effectLst/>
                        </wps:spPr>
                        <wps:bodyPr rtlCol="0" anchor="ctr"/>
                      </wps:wsp>
                      <wps:wsp>
                        <wps:cNvPr id="2083210482" name="Flecha: hacia abajo 2083210482">
                          <a:extLst>
                            <a:ext uri="{FF2B5EF4-FFF2-40B4-BE49-F238E27FC236}">
                              <a16:creationId xmlns:a16="http://schemas.microsoft.com/office/drawing/2014/main" id="{DBBF8DE4-E1AA-56B8-24D5-56AC7FCDE07D}"/>
                            </a:ext>
                          </a:extLst>
                        </wps:cNvPr>
                        <wps:cNvSpPr/>
                        <wps:spPr>
                          <a:xfrm rot="10800000">
                            <a:off x="1734665" y="1787642"/>
                            <a:ext cx="528918" cy="224118"/>
                          </a:xfrm>
                          <a:prstGeom prst="downArrow">
                            <a:avLst/>
                          </a:prstGeom>
                          <a:solidFill>
                            <a:srgbClr val="E34856"/>
                          </a:solidFill>
                          <a:ln w="25400" cap="flat" cmpd="sng" algn="ctr">
                            <a:noFill/>
                            <a:prstDash val="solid"/>
                          </a:ln>
                          <a:effectLst/>
                        </wps:spPr>
                        <wps:bodyPr rtlCol="0" anchor="ctr"/>
                      </wps:wsp>
                      <wps:wsp>
                        <wps:cNvPr id="1092561171" name="Flecha: hacia abajo 1092561171">
                          <a:extLst>
                            <a:ext uri="{FF2B5EF4-FFF2-40B4-BE49-F238E27FC236}">
                              <a16:creationId xmlns:a16="http://schemas.microsoft.com/office/drawing/2014/main" id="{DB49F79C-D5DF-6806-D3F0-50F5CB3730AC}"/>
                            </a:ext>
                          </a:extLst>
                        </wps:cNvPr>
                        <wps:cNvSpPr/>
                        <wps:spPr>
                          <a:xfrm rot="10800000">
                            <a:off x="3048001" y="1787642"/>
                            <a:ext cx="528918" cy="224118"/>
                          </a:xfrm>
                          <a:prstGeom prst="downArrow">
                            <a:avLst/>
                          </a:prstGeom>
                          <a:solidFill>
                            <a:srgbClr val="002060"/>
                          </a:solidFill>
                          <a:ln w="25400" cap="flat" cmpd="sng" algn="ctr">
                            <a:noFill/>
                            <a:prstDash val="solid"/>
                          </a:ln>
                          <a:effectLst/>
                        </wps:spPr>
                        <wps:bodyPr rtlCol="0" anchor="ctr"/>
                      </wps:wsp>
                      <wps:wsp>
                        <wps:cNvPr id="1398198748" name="Flecha: hacia abajo 1398198748">
                          <a:extLst>
                            <a:ext uri="{FF2B5EF4-FFF2-40B4-BE49-F238E27FC236}">
                              <a16:creationId xmlns:a16="http://schemas.microsoft.com/office/drawing/2014/main" id="{1F016E7A-6BEA-93EA-6A9E-946E7E06FD89}"/>
                            </a:ext>
                          </a:extLst>
                        </wps:cNvPr>
                        <wps:cNvSpPr/>
                        <wps:spPr>
                          <a:xfrm rot="10800000">
                            <a:off x="4733364" y="1787642"/>
                            <a:ext cx="528918" cy="224118"/>
                          </a:xfrm>
                          <a:prstGeom prst="downArrow">
                            <a:avLst/>
                          </a:prstGeom>
                          <a:solidFill>
                            <a:srgbClr val="002060"/>
                          </a:solidFill>
                          <a:ln w="25400" cap="flat" cmpd="sng" algn="ctr">
                            <a:noFill/>
                            <a:prstDash val="solid"/>
                          </a:ln>
                          <a:effectLst/>
                        </wps:spPr>
                        <wps:bodyPr rtlCol="0" anchor="ctr"/>
                      </wps:wsp>
                      <wps:wsp>
                        <wps:cNvPr id="1516097146" name="Flecha: hacia abajo 1516097146">
                          <a:extLst>
                            <a:ext uri="{FF2B5EF4-FFF2-40B4-BE49-F238E27FC236}">
                              <a16:creationId xmlns:a16="http://schemas.microsoft.com/office/drawing/2014/main" id="{62768308-2976-23EE-8863-D0AAB11CE12A}"/>
                            </a:ext>
                          </a:extLst>
                        </wps:cNvPr>
                        <wps:cNvSpPr/>
                        <wps:spPr>
                          <a:xfrm rot="10800000">
                            <a:off x="6140821" y="1787642"/>
                            <a:ext cx="528918" cy="224118"/>
                          </a:xfrm>
                          <a:prstGeom prst="downArrow">
                            <a:avLst/>
                          </a:prstGeom>
                          <a:solidFill>
                            <a:srgbClr val="407C65"/>
                          </a:solidFill>
                          <a:ln w="25400" cap="flat" cmpd="sng" algn="ctr">
                            <a:noFill/>
                            <a:prstDash val="solid"/>
                          </a:ln>
                          <a:effectLst/>
                        </wps:spPr>
                        <wps:bodyPr rtlCol="0" anchor="ctr"/>
                      </wps:wsp>
                      <wps:wsp>
                        <wps:cNvPr id="1913378982" name="Flecha: hacia abajo 1913378982">
                          <a:extLst>
                            <a:ext uri="{FF2B5EF4-FFF2-40B4-BE49-F238E27FC236}">
                              <a16:creationId xmlns:a16="http://schemas.microsoft.com/office/drawing/2014/main" id="{19AF44D7-8B56-D5A8-942F-DBFD4A033661}"/>
                            </a:ext>
                          </a:extLst>
                        </wps:cNvPr>
                        <wps:cNvSpPr/>
                        <wps:spPr>
                          <a:xfrm rot="10800000">
                            <a:off x="7454158" y="1787642"/>
                            <a:ext cx="528918" cy="224118"/>
                          </a:xfrm>
                          <a:prstGeom prst="downArrow">
                            <a:avLst/>
                          </a:prstGeom>
                          <a:solidFill>
                            <a:srgbClr val="407C65"/>
                          </a:solidFill>
                          <a:ln w="25400" cap="flat" cmpd="sng" algn="ctr">
                            <a:noFill/>
                            <a:prstDash val="solid"/>
                          </a:ln>
                          <a:effectLst/>
                        </wps:spPr>
                        <wps:bodyPr rtlCol="0" anchor="ctr"/>
                      </wps:wsp>
                      <wps:wsp>
                        <wps:cNvPr id="1363463923" name="CuadroTexto 22">
                          <a:extLst>
                            <a:ext uri="{FF2B5EF4-FFF2-40B4-BE49-F238E27FC236}">
                              <a16:creationId xmlns:a16="http://schemas.microsoft.com/office/drawing/2014/main" id="{447B8EA5-C9CC-02EE-8352-162132216552}"/>
                            </a:ext>
                          </a:extLst>
                        </wps:cNvPr>
                        <wps:cNvSpPr txBox="1"/>
                        <wps:spPr>
                          <a:xfrm>
                            <a:off x="2982928" y="-101354"/>
                            <a:ext cx="2389240" cy="377190"/>
                          </a:xfrm>
                          <a:prstGeom prst="rect">
                            <a:avLst/>
                          </a:prstGeom>
                          <a:noFill/>
                          <a:ln>
                            <a:noFill/>
                          </a:ln>
                        </wps:spPr>
                        <wps:txbx>
                          <w:txbxContent>
                            <w:p w14:paraId="7F10E74D" w14:textId="77777777" w:rsidR="00A85513" w:rsidRPr="00602E2B" w:rsidRDefault="00A85513" w:rsidP="00A85513">
                              <w:pPr>
                                <w:jc w:val="center"/>
                                <w:rPr>
                                  <w:rFonts w:ascii="Calibri" w:eastAsia="Calibri" w:hAnsi="Calibri" w:cs="Calibri"/>
                                  <w:b/>
                                  <w:bCs/>
                                  <w:color w:val="000000" w:themeColor="text1"/>
                                  <w:kern w:val="0"/>
                                  <w:sz w:val="24"/>
                                  <w:szCs w:val="24"/>
                                  <w14:ligatures w14:val="none"/>
                                </w:rPr>
                              </w:pPr>
                              <w:r w:rsidRPr="00602E2B">
                                <w:rPr>
                                  <w:rFonts w:ascii="Calibri" w:eastAsia="Calibri" w:hAnsi="Calibri" w:cs="Calibri"/>
                                  <w:b/>
                                  <w:bCs/>
                                  <w:color w:val="000000" w:themeColor="text1"/>
                                </w:rPr>
                                <w:t>Problema público</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2D0E0AC2" id="Grupo 25" o:spid="_x0000_s1152" style="position:absolute;left:0;text-align:left;margin-left:3.85pt;margin-top:93.05pt;width:425.3pt;height:135.75pt;z-index:251666432;mso-position-horizontal-relative:margin;mso-position-vertical-relative:text;mso-width-relative:margin;mso-height-relative:margin" coordorigin="806,-1013" coordsize="82116,26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">
                <v:roundrect id="Rectángulo: esquinas redondeadas 123863858" o:spid="_x0000_s1153" style="position:absolute;left:806;top:1638;width:82117;height:23555;visibility:visible;mso-wrap-style:square;v-text-anchor:middle" arcsize="361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" fillcolor="#f2f2f2" strokecolor="#172c51" strokeweight="2pt"/>
                <v:roundrect id="Rectángulo: esquinas redondeadas 1606081751" o:spid="_x0000_s1154" style="position:absolute;left:27723;top:-1013;width:28283;height:40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" fillcolor="#ffeeb7" strokecolor="#172c51" strokeweight="2pt"/>
                <v:roundrect id="Rectángulo: esquinas redondeadas 2047743196" o:spid="_x0000_s1155" style="position:absolute;left:25190;top:4575;width:33080;height:124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" fillcolor="#dae3f3" strokecolor="#002060" strokeweight="2pt"/>
                <v:roundrect id="Rectángulo: esquinas redondeadas 220690792" o:spid="_x0000_s1156" style="position:absolute;left:58987;top:4575;width:22771;height:124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" fillcolor="#d9ebe4" strokecolor="#407c65" strokeweight="2pt"/>
                <v:roundrect id="Rectángulo: esquinas redondeadas 1749538101" o:spid="_x0000_s1157" style="position:absolute;left:1703;top:4575;width:22770;height:124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" fillcolor="#f8d4d7" strokecolor="#e34856" strokeweight="2pt">
                  <v:stroke dashstyle="3 1"/>
                </v:roundrect>
                <v:shape id="CuadroTexto 1" o:spid="_x0000_s1158" type="#_x0000_t202" style="position:absolute;left:4778;top:8761;width:1694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" filled="f" stroked="f">
                  <v:textbox>
                    <w:txbxContent>
                      <w:p w14:paraId="6EA63087" w14:textId="77777777" w:rsidR="00A85513" w:rsidRPr="00A85513" w:rsidRDefault="00A85513" w:rsidP="00A85513">
                        <w:pPr>
                          <w:jc w:val="center"/>
                          <w:rPr>
                            <w:rFonts w:ascii="Calibri" w:eastAsia="Calibri" w:hAnsi="Calibri" w:cs="Calibri"/>
                            <w:b/>
                            <w:bCs/>
                            <w:color w:val="E34856"/>
                            <w:kern w:val="0"/>
                            <w:sz w:val="24"/>
                            <w:szCs w:val="24"/>
                            <w14:ligatures w14:val="none"/>
                          </w:rPr>
                        </w:pPr>
                        <w:r w:rsidRPr="00A85513">
                          <w:rPr>
                            <w:rFonts w:ascii="Calibri" w:eastAsia="Calibri" w:hAnsi="Calibri" w:cs="Calibri"/>
                            <w:b/>
                            <w:bCs/>
                            <w:color w:val="E34856"/>
                            <w:sz w:val="24"/>
                            <w:szCs w:val="24"/>
                          </w:rPr>
                          <w:t>Alta</w:t>
                        </w:r>
                      </w:p>
                    </w:txbxContent>
                  </v:textbox>
                </v:shape>
                <v:shape id="CuadroTexto 2" o:spid="_x0000_s1159" type="#_x0000_t202" style="position:absolute;left:24473;top:5972;width:33077;height:9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" filled="f" stroked="f">
                  <v:textbox>
                    <w:txbxContent>
                      <w:p w14:paraId="78A0A745" w14:textId="77777777" w:rsidR="00A85513" w:rsidRPr="00A85513" w:rsidRDefault="00A85513" w:rsidP="00A85513">
                        <w:pPr>
                          <w:jc w:val="center"/>
                          <w:rPr>
                            <w:rFonts w:ascii="Calibri" w:eastAsia="Calibri" w:hAnsi="Calibri" w:cs="Calibri"/>
                            <w:b/>
                            <w:bCs/>
                            <w:color w:val="002060"/>
                            <w:kern w:val="0"/>
                            <w:sz w:val="24"/>
                            <w:szCs w:val="24"/>
                            <w14:ligatures w14:val="none"/>
                          </w:rPr>
                        </w:pPr>
                        <w:r w:rsidRPr="00A85513">
                          <w:rPr>
                            <w:rFonts w:ascii="Calibri" w:eastAsia="Calibri" w:hAnsi="Calibri" w:cs="Calibri"/>
                            <w:b/>
                            <w:bCs/>
                            <w:color w:val="002060"/>
                            <w:sz w:val="24"/>
                            <w:szCs w:val="24"/>
                          </w:rPr>
                          <w:t>desigualdad y discriminación estructural en el ejercicio pleno de los derechos humanos</w:t>
                        </w:r>
                      </w:p>
                    </w:txbxContent>
                  </v:textbox>
                </v:shape>
                <v:shape id="CuadroTexto 3" o:spid="_x0000_s1160" type="#_x0000_t202" style="position:absolute;left:59252;top:7203;width:22499;height:7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" filled="f" stroked="f">
                  <v:textbox>
                    <w:txbxContent>
                      <w:p w14:paraId="463E0890" w14:textId="77777777" w:rsidR="00A85513" w:rsidRPr="00A85513" w:rsidRDefault="00A85513" w:rsidP="00A85513">
                        <w:pPr>
                          <w:jc w:val="center"/>
                          <w:rPr>
                            <w:rFonts w:ascii="Calibri" w:eastAsia="Calibri" w:hAnsi="Calibri" w:cs="Calibri"/>
                            <w:b/>
                            <w:bCs/>
                            <w:color w:val="407C65"/>
                            <w:kern w:val="0"/>
                            <w:sz w:val="24"/>
                            <w:szCs w:val="24"/>
                            <w14:ligatures w14:val="none"/>
                          </w:rPr>
                        </w:pPr>
                        <w:r w:rsidRPr="00A85513">
                          <w:rPr>
                            <w:rFonts w:ascii="Calibri" w:eastAsia="Calibri" w:hAnsi="Calibri" w:cs="Calibri"/>
                            <w:b/>
                            <w:bCs/>
                            <w:color w:val="407C65"/>
                            <w:sz w:val="24"/>
                            <w:szCs w:val="24"/>
                          </w:rPr>
                          <w:t xml:space="preserve">de las personas en su diversidad </w:t>
                        </w:r>
                      </w:p>
                    </w:txbxContent>
                  </v:textbox>
                </v:shape>
                <v:roundrect id="Rectángulo: esquinas redondeadas 419004352" o:spid="_x0000_s1161" style="position:absolute;left:25190;top:20139;width:33080;height:4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" fillcolor="#dae3f3" strokecolor="#002060" strokeweight="2pt"/>
                <v:roundrect id="Rectángulo: esquinas redondeadas 601329372" o:spid="_x0000_s1162" style="position:absolute;left:58987;top:20139;width:22771;height:4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" fillcolor="#d9ebe4" strokecolor="#407c65" strokeweight="2pt"/>
                <v:roundrect id="Rectángulo: esquinas redondeadas 547304558" o:spid="_x0000_s1163" style="position:absolute;left:1703;top:20139;width:22770;height:4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" fillcolor="#f8d4d7" strokecolor="#e34856" strokeweight="2pt">
                  <v:stroke dashstyle="3 1"/>
                </v:roundrect>
                <v:shape id="CuadroTexto 13" o:spid="_x0000_s1164" type="#_x0000_t202" style="position:absolute;left:3330;top:20816;width:20852;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" filled="f" stroked="f">
                  <v:textbox>
                    <w:txbxContent>
                      <w:p w14:paraId="54DB57F3"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Condición (endógena)</w:t>
                        </w:r>
                      </w:p>
                    </w:txbxContent>
                  </v:textbox>
                </v:shape>
                <v:shape id="CuadroTexto 14" o:spid="_x0000_s1165" type="#_x0000_t202" style="position:absolute;left:33660;top:20816;width:1613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" filled="f" stroked="f">
                  <v:textbox>
                    <w:txbxContent>
                      <w:p w14:paraId="7DC9E4BC"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 xml:space="preserve">Variable central </w:t>
                        </w:r>
                      </w:p>
                    </w:txbxContent>
                  </v:textbox>
                </v:shape>
                <v:shape id="CuadroTexto 15" o:spid="_x0000_s1166" type="#_x0000_t202" style="position:absolute;left:62435;top:20816;width:16135;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" filled="f" stroked="f">
                  <v:textbox>
                    <w:txbxContent>
                      <w:p w14:paraId="4558E9DF" w14:textId="77777777" w:rsidR="00A85513" w:rsidRPr="00A85513" w:rsidRDefault="00A85513" w:rsidP="00A85513">
                        <w:pPr>
                          <w:jc w:val="center"/>
                          <w:rPr>
                            <w:rFonts w:ascii="Calibri" w:eastAsia="Calibri" w:hAnsi="Calibri" w:cs="Calibri"/>
                            <w:b/>
                            <w:bCs/>
                            <w:color w:val="000000" w:themeColor="text1"/>
                            <w:kern w:val="0"/>
                            <w:sz w:val="20"/>
                            <w:szCs w:val="20"/>
                            <w14:ligatures w14:val="none"/>
                          </w:rPr>
                        </w:pPr>
                        <w:r w:rsidRPr="00A85513">
                          <w:rPr>
                            <w:rFonts w:ascii="Calibri" w:eastAsia="Calibri" w:hAnsi="Calibri" w:cs="Calibri"/>
                            <w:b/>
                            <w:bCs/>
                            <w:color w:val="000000" w:themeColor="text1"/>
                            <w:sz w:val="18"/>
                            <w:szCs w:val="18"/>
                          </w:rPr>
                          <w:t>Sujeto</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83762375" o:spid="_x0000_s1167" type="#_x0000_t67" style="position:absolute;left:2375;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" adj="10800" fillcolor="#e34856" stroked="f" strokeweight="2pt"/>
                <v:shape id="Flecha: hacia abajo 2083210482" o:spid="_x0000_s1168" type="#_x0000_t67" style="position:absolute;left:17346;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" adj="10800" fillcolor="#e34856" stroked="f" strokeweight="2pt"/>
                <v:shape id="Flecha: hacia abajo 1092561171" o:spid="_x0000_s1169" type="#_x0000_t67" style="position:absolute;left:30480;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" adj="10800" fillcolor="#002060" stroked="f" strokeweight="2pt"/>
                <v:shape id="Flecha: hacia abajo 1398198748" o:spid="_x0000_s1170" type="#_x0000_t67" style="position:absolute;left:47333;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" adj="10800" fillcolor="#002060" stroked="f" strokeweight="2pt"/>
                <v:shape id="Flecha: hacia abajo 1516097146" o:spid="_x0000_s1171" type="#_x0000_t67" style="position:absolute;left:61408;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" adj="10800" fillcolor="#407c65" stroked="f" strokeweight="2pt"/>
                <v:shape id="Flecha: hacia abajo 1913378982" o:spid="_x0000_s1172" type="#_x0000_t67" style="position:absolute;left:74541;top:17876;width:5289;height:224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" adj="10800" fillcolor="#407c65" stroked="f" strokeweight="2pt"/>
                <v:shape id="CuadroTexto 22" o:spid="_x0000_s1173" type="#_x0000_t202" style="position:absolute;left:29829;top:-1013;width:23892;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" filled="f" stroked="f">
                  <v:textbox>
                    <w:txbxContent>
                      <w:p w14:paraId="7F10E74D" w14:textId="77777777" w:rsidR="00A85513" w:rsidRPr="00602E2B" w:rsidRDefault="00A85513" w:rsidP="00A85513">
                        <w:pPr>
                          <w:jc w:val="center"/>
                          <w:rPr>
                            <w:rFonts w:ascii="Calibri" w:eastAsia="Calibri" w:hAnsi="Calibri" w:cs="Calibri"/>
                            <w:b/>
                            <w:bCs/>
                            <w:color w:val="000000" w:themeColor="text1"/>
                            <w:kern w:val="0"/>
                            <w:sz w:val="24"/>
                            <w:szCs w:val="24"/>
                            <w14:ligatures w14:val="none"/>
                          </w:rPr>
                        </w:pPr>
                        <w:r w:rsidRPr="00602E2B">
                          <w:rPr>
                            <w:rFonts w:ascii="Calibri" w:eastAsia="Calibri" w:hAnsi="Calibri" w:cs="Calibri"/>
                            <w:b/>
                            <w:bCs/>
                            <w:color w:val="000000" w:themeColor="text1"/>
                          </w:rPr>
                          <w:t>Problema público</w:t>
                        </w:r>
                      </w:p>
                    </w:txbxContent>
                  </v:textbox>
                </v:shape>
                <w10:wrap anchorx="margin"/>
              </v:group>
            </w:pict>
          </mc:Fallback>
        </mc:AlternateContent>
      </w:r>
      <w:r w:rsidR="00160C61" w:rsidRPr="00160C61">
        <w:rPr>
          <w:sz w:val="20"/>
        </w:rPr>
        <w:t>La estructuración del indicador</w:t>
      </w:r>
      <w:ins w:id="1389" w:author="Direccion de Politicas y Gestion en Derechos Humanos 14" w:date="2023-12-18T13:15:00Z">
        <w:r w:rsidR="001E07EF">
          <w:rPr>
            <w:sz w:val="20"/>
          </w:rPr>
          <w:t xml:space="preserve">, el cual se ha presentado al Grupo de </w:t>
        </w:r>
      </w:ins>
      <w:ins w:id="1390" w:author="Direccion de Politicas y Gestion en Derechos Humanos 14" w:date="2023-12-18T13:16:00Z">
        <w:r w:rsidR="001E07EF">
          <w:rPr>
            <w:sz w:val="20"/>
          </w:rPr>
          <w:t xml:space="preserve">Trabajo Multisectorial, así como también en </w:t>
        </w:r>
      </w:ins>
      <w:ins w:id="1391" w:author="Direccion de Politicas y Gestion en Derechos Humanos 14" w:date="2023-12-18T17:58:00Z">
        <w:r w:rsidR="00DA36F5">
          <w:rPr>
            <w:sz w:val="20"/>
          </w:rPr>
          <w:t>la semana</w:t>
        </w:r>
      </w:ins>
      <w:ins w:id="1392" w:author="Direccion de Politicas y Gestion en Derechos Humanos 14" w:date="2023-12-18T13:16:00Z">
        <w:r w:rsidR="001E07EF">
          <w:rPr>
            <w:sz w:val="20"/>
          </w:rPr>
          <w:t xml:space="preserve"> de Derechos Humanos, según se muestra en el Anexo 3 del presente documento,</w:t>
        </w:r>
      </w:ins>
      <w:r w:rsidR="00160C61" w:rsidRPr="00160C61">
        <w:rPr>
          <w:sz w:val="20"/>
        </w:rPr>
        <w:t xml:space="preserve"> permite una comprensión profunda de la situación en cuestión, al tiempo que facilita la medición objetiva de los avances y desafíos. Además, al seguir la metodología propuesta en la guía del </w:t>
      </w:r>
      <w:r w:rsidR="007410B8">
        <w:rPr>
          <w:sz w:val="20"/>
        </w:rPr>
        <w:t>CEPLAN</w:t>
      </w:r>
      <w:r w:rsidR="00160C61" w:rsidRPr="00160C61">
        <w:rPr>
          <w:sz w:val="20"/>
        </w:rPr>
        <w:t xml:space="preserve">, se garantiza una base metodológica </w:t>
      </w:r>
      <w:r w:rsidR="007410B8">
        <w:rPr>
          <w:sz w:val="20"/>
        </w:rPr>
        <w:t>sólida</w:t>
      </w:r>
      <w:r w:rsidR="00160C61" w:rsidRPr="00160C61">
        <w:rPr>
          <w:sz w:val="20"/>
        </w:rPr>
        <w:t xml:space="preserve"> y consistente, esencial para la calidad y la confiabilidad de la información recopilada.</w:t>
      </w:r>
      <w:commentRangeEnd w:id="1387"/>
      <w:r w:rsidR="004C0904">
        <w:rPr>
          <w:rStyle w:val="Refdecomentario"/>
          <w:kern w:val="0"/>
          <w14:ligatures w14:val="none"/>
        </w:rPr>
        <w:commentReference w:id="1387"/>
      </w:r>
      <w:commentRangeEnd w:id="1388"/>
      <w:r w:rsidR="001E07EF">
        <w:rPr>
          <w:rStyle w:val="Refdecomentario"/>
          <w:kern w:val="0"/>
          <w14:ligatures w14:val="none"/>
        </w:rPr>
        <w:commentReference w:id="1388"/>
      </w:r>
    </w:p>
    <w:p w14:paraId="6E68CD03" w14:textId="5406B41C" w:rsidR="00160C61" w:rsidRDefault="00160C61" w:rsidP="00A85513">
      <w:pPr>
        <w:spacing w:before="100" w:beforeAutospacing="1" w:after="100" w:afterAutospacing="1" w:line="288" w:lineRule="auto"/>
        <w:jc w:val="both"/>
        <w:rPr>
          <w:sz w:val="20"/>
        </w:rPr>
      </w:pPr>
    </w:p>
    <w:p w14:paraId="11EB6212" w14:textId="77777777" w:rsidR="00A85513" w:rsidRDefault="00A85513" w:rsidP="00A85513">
      <w:pPr>
        <w:spacing w:before="100" w:beforeAutospacing="1" w:after="100" w:afterAutospacing="1" w:line="288" w:lineRule="auto"/>
        <w:jc w:val="both"/>
        <w:rPr>
          <w:sz w:val="20"/>
        </w:rPr>
      </w:pPr>
    </w:p>
    <w:p w14:paraId="2E35DF2C" w14:textId="77777777" w:rsidR="00A85513" w:rsidRDefault="00A85513" w:rsidP="00A85513">
      <w:pPr>
        <w:spacing w:before="100" w:beforeAutospacing="1" w:after="100" w:afterAutospacing="1" w:line="288" w:lineRule="auto"/>
        <w:jc w:val="both"/>
        <w:rPr>
          <w:sz w:val="20"/>
        </w:rPr>
      </w:pPr>
    </w:p>
    <w:p w14:paraId="40DDCC40" w14:textId="77777777" w:rsidR="00A85513" w:rsidRDefault="00A85513" w:rsidP="00A85513">
      <w:pPr>
        <w:spacing w:before="100" w:beforeAutospacing="1" w:after="100" w:afterAutospacing="1" w:line="288" w:lineRule="auto"/>
        <w:jc w:val="both"/>
        <w:rPr>
          <w:sz w:val="20"/>
        </w:rPr>
      </w:pPr>
    </w:p>
    <w:p w14:paraId="27F26636" w14:textId="77777777" w:rsidR="00A85513" w:rsidRDefault="00A85513" w:rsidP="00A85513">
      <w:pPr>
        <w:spacing w:before="100" w:beforeAutospacing="1" w:after="100" w:afterAutospacing="1" w:line="288" w:lineRule="auto"/>
        <w:jc w:val="both"/>
        <w:rPr>
          <w:sz w:val="20"/>
        </w:rPr>
      </w:pPr>
    </w:p>
    <w:p w14:paraId="528ADDAC" w14:textId="7AB343AD" w:rsidR="00A85513" w:rsidRDefault="00A85513" w:rsidP="00A85513">
      <w:pPr>
        <w:spacing w:after="0" w:line="240" w:lineRule="auto"/>
        <w:ind w:left="425"/>
        <w:jc w:val="both"/>
        <w:rPr>
          <w:b/>
          <w:bCs/>
          <w:sz w:val="20"/>
        </w:rPr>
      </w:pPr>
      <w:bookmarkStart w:id="1393" w:name="_Toc152615066"/>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12</w:t>
      </w:r>
      <w:r w:rsidRPr="008B1424">
        <w:rPr>
          <w:b/>
          <w:bCs/>
          <w:i/>
          <w:iCs/>
          <w:sz w:val="20"/>
        </w:rPr>
        <w:fldChar w:fldCharType="end"/>
      </w:r>
      <w:r w:rsidRPr="00454A7C">
        <w:rPr>
          <w:sz w:val="20"/>
        </w:rPr>
        <w:t>:</w:t>
      </w:r>
      <w:r>
        <w:rPr>
          <w:sz w:val="20"/>
        </w:rPr>
        <w:t xml:space="preserve"> Problema público de la </w:t>
      </w:r>
      <w:r w:rsidRPr="00A85513">
        <w:rPr>
          <w:sz w:val="20"/>
        </w:rPr>
        <w:t>Política Nacional Multisectorial de Derechos Humanos</w:t>
      </w:r>
      <w:r>
        <w:rPr>
          <w:sz w:val="20"/>
        </w:rPr>
        <w:t>.</w:t>
      </w:r>
      <w:bookmarkEnd w:id="1393"/>
    </w:p>
    <w:p w14:paraId="3466F6F6" w14:textId="31816568" w:rsidR="00A85513" w:rsidRPr="0087199C" w:rsidRDefault="00A85513" w:rsidP="00A85513">
      <w:pPr>
        <w:spacing w:after="0" w:line="240" w:lineRule="auto"/>
        <w:ind w:left="425"/>
        <w:rPr>
          <w:sz w:val="18"/>
          <w:szCs w:val="18"/>
        </w:rPr>
      </w:pPr>
      <w:r w:rsidRPr="00FA7FF4">
        <w:rPr>
          <w:sz w:val="16"/>
          <w:szCs w:val="18"/>
        </w:rPr>
        <w:t xml:space="preserve">Fuente: </w:t>
      </w:r>
      <w:r w:rsidRPr="00A85513">
        <w:rPr>
          <w:sz w:val="16"/>
          <w:szCs w:val="18"/>
        </w:rPr>
        <w:t>Política Nacional Multisectorial de Derechos Humanos</w:t>
      </w:r>
    </w:p>
    <w:p w14:paraId="3CCFFBB1" w14:textId="77777777" w:rsidR="00602E2B" w:rsidRPr="00602E2B" w:rsidRDefault="00602E2B" w:rsidP="00602E2B">
      <w:pPr>
        <w:spacing w:before="100" w:beforeAutospacing="1" w:after="100" w:afterAutospacing="1" w:line="288" w:lineRule="auto"/>
        <w:jc w:val="both"/>
        <w:rPr>
          <w:sz w:val="20"/>
        </w:rPr>
      </w:pPr>
      <w:r w:rsidRPr="00602E2B">
        <w:rPr>
          <w:sz w:val="20"/>
        </w:rPr>
        <w:t>El primer paso en la creación de este indicador es la definición clara del objetivo de la medición. Este objetivo establece el propósito y la finalidad de utilizar el indicador como una herramienta de evaluación de la desigualdad y discriminación estructural en el ejercicio pleno de los derechos humanos. El foco principal de esta evaluación recae en el sujeto identificado, que corresponde a las personas en su diversidad.</w:t>
      </w:r>
    </w:p>
    <w:p w14:paraId="5F07C319" w14:textId="77777777" w:rsidR="00602E2B" w:rsidRPr="00602E2B" w:rsidRDefault="00602E2B" w:rsidP="00602E2B">
      <w:pPr>
        <w:spacing w:before="100" w:beforeAutospacing="1" w:after="100" w:afterAutospacing="1" w:line="288" w:lineRule="auto"/>
        <w:jc w:val="both"/>
        <w:rPr>
          <w:sz w:val="20"/>
        </w:rPr>
      </w:pPr>
      <w:r w:rsidRPr="00602E2B">
        <w:rPr>
          <w:sz w:val="20"/>
        </w:rPr>
        <w:lastRenderedPageBreak/>
        <w:t>El objetivo de la medición se orienta hacia la evaluación de desigualdades y discriminaciones de manera integral, sin considerar de manera específica las particularidades que podrían presentar las personas. La intención es abordar de manera amplia y objetiva las disparidades y tratos discriminatorios que puedan afectar a cualquier individuo, independientemente de sus características personales, como nacionalidad, género, orientación sexual, origen étnico, religión, discapacidad, entre otras.</w:t>
      </w:r>
    </w:p>
    <w:p w14:paraId="74EB555F" w14:textId="3C15BF90" w:rsidR="00602E2B" w:rsidRDefault="00602E2B" w:rsidP="00602E2B">
      <w:pPr>
        <w:spacing w:before="100" w:beforeAutospacing="1" w:after="100" w:afterAutospacing="1" w:line="288" w:lineRule="auto"/>
        <w:jc w:val="both"/>
        <w:rPr>
          <w:sz w:val="20"/>
        </w:rPr>
      </w:pPr>
      <w:r w:rsidRPr="00602E2B">
        <w:rPr>
          <w:sz w:val="20"/>
        </w:rPr>
        <w:t>Este enfoque amplio y no específico refleja el compromiso de la medición de captar y evaluar las distintas manifestaciones de desigualdad y discriminación estructural que puedan surgir en el ejercicio de los derechos humanos. Al dirigirse a todas las personas en su diversidad, el objetivo de la medición se alinea con el principio fundamental de los derechos humanos de ser aplicables de manera universal, sin excepción.</w:t>
      </w:r>
    </w:p>
    <w:p w14:paraId="275B2135" w14:textId="316338A6" w:rsidR="00D9136D" w:rsidRPr="00D9136D" w:rsidRDefault="00D9136D" w:rsidP="00D9136D">
      <w:pPr>
        <w:spacing w:before="100" w:beforeAutospacing="1" w:after="100" w:afterAutospacing="1" w:line="288" w:lineRule="auto"/>
        <w:jc w:val="both"/>
        <w:rPr>
          <w:sz w:val="20"/>
        </w:rPr>
      </w:pPr>
      <w:r w:rsidRPr="00D9136D">
        <w:rPr>
          <w:sz w:val="20"/>
        </w:rPr>
        <w:t xml:space="preserve">El segundo paso en el diseño de indicadores se centra en la identificación de la información disponible, una fase crucial para garantizar la pertinencia y viabilidad del indicador propuesto. En este contexto, es </w:t>
      </w:r>
      <w:r>
        <w:rPr>
          <w:sz w:val="20"/>
        </w:rPr>
        <w:t>importante</w:t>
      </w:r>
      <w:r w:rsidRPr="00D9136D">
        <w:rPr>
          <w:sz w:val="20"/>
        </w:rPr>
        <w:t xml:space="preserve"> contar con información cuantitativa que refleje de manera clara y precisa el objetivo de medición previamente establecido. Para lograr esto, se llevó a cabo una revisión e identificación de fuentes de información relevantes vinculadas al objetivo en cuestión.</w:t>
      </w:r>
    </w:p>
    <w:p w14:paraId="515178EE" w14:textId="77777777" w:rsidR="00D9136D" w:rsidRPr="00D9136D" w:rsidRDefault="00D9136D" w:rsidP="00D9136D">
      <w:pPr>
        <w:spacing w:before="100" w:beforeAutospacing="1" w:after="100" w:afterAutospacing="1" w:line="288" w:lineRule="auto"/>
        <w:jc w:val="both"/>
        <w:rPr>
          <w:sz w:val="20"/>
        </w:rPr>
      </w:pPr>
      <w:r w:rsidRPr="00D9136D">
        <w:rPr>
          <w:sz w:val="20"/>
        </w:rPr>
        <w:t>La exploración de información disponible reveló la ausencia de indicadores existentes que abordaran la necesidad específica del objetivo de medición planteado. Ante esta carencia, se determinó la construcción de un nuevo indicador que se alinee con el propósito establecido. En este proceso, la "Guía para la medición y aplicación de indicadores de Derechos Humanos" de la Oficina del Alto Comisionado de las Naciones Unidas para los Derechos Humanos (ACNUDH, 2012) emergió como la primera fuente relevante.</w:t>
      </w:r>
    </w:p>
    <w:p w14:paraId="35DF87A5" w14:textId="5E4A672C" w:rsidR="00D9136D" w:rsidRPr="00D9136D" w:rsidRDefault="00D9136D" w:rsidP="00D9136D">
      <w:pPr>
        <w:spacing w:before="100" w:beforeAutospacing="1" w:after="100" w:afterAutospacing="1" w:line="288" w:lineRule="auto"/>
        <w:jc w:val="both"/>
        <w:rPr>
          <w:sz w:val="20"/>
        </w:rPr>
      </w:pPr>
      <w:r w:rsidRPr="00D9136D">
        <w:rPr>
          <w:sz w:val="20"/>
        </w:rPr>
        <w:t xml:space="preserve">La propuesta de la ACNUDH incluye subindicadores que </w:t>
      </w:r>
      <w:r>
        <w:rPr>
          <w:sz w:val="20"/>
        </w:rPr>
        <w:t>sí</w:t>
      </w:r>
      <w:r w:rsidRPr="00D9136D">
        <w:rPr>
          <w:sz w:val="20"/>
        </w:rPr>
        <w:t xml:space="preserve"> cuentan con información disponible </w:t>
      </w:r>
      <w:r>
        <w:rPr>
          <w:sz w:val="20"/>
        </w:rPr>
        <w:t xml:space="preserve">en fuentes secundarias </w:t>
      </w:r>
      <w:r w:rsidRPr="00D9136D">
        <w:rPr>
          <w:sz w:val="20"/>
        </w:rPr>
        <w:t>y que se alinean con el objetivo de medición específico. Estos subindicadores proporcionan una base sólida y reconocida internacionalmente para la construcción del indicador relacionado con la variable central de la Política Nacional Multisectorial de Derechos Humanos.</w:t>
      </w:r>
    </w:p>
    <w:p w14:paraId="0B3692CE" w14:textId="17BDF11B" w:rsidR="00602E2B" w:rsidRDefault="00D9136D" w:rsidP="00D9136D">
      <w:pPr>
        <w:spacing w:before="100" w:beforeAutospacing="1" w:after="100" w:afterAutospacing="1" w:line="288" w:lineRule="auto"/>
        <w:jc w:val="both"/>
        <w:rPr>
          <w:sz w:val="20"/>
        </w:rPr>
      </w:pPr>
      <w:r w:rsidRPr="00D9136D">
        <w:rPr>
          <w:sz w:val="20"/>
        </w:rPr>
        <w:t>Este enfoque no solo garantiza la consistencia y confiabilidad de la información recopilada, sino que también se adhiere a estándares internacionales reconocidos en la medición de derechos humanos. La utilización de la guía de la ACNUDH como referencia fortalece el fundamento metodológico del nuevo indicador, asegurando su coherencia y alineación con principios reconocidos a nivel global.</w:t>
      </w:r>
    </w:p>
    <w:p w14:paraId="55A6ED6B" w14:textId="77777777" w:rsidR="0053089C" w:rsidRPr="0053089C" w:rsidRDefault="0053089C" w:rsidP="0053089C">
      <w:pPr>
        <w:spacing w:before="100" w:beforeAutospacing="1" w:after="100" w:afterAutospacing="1" w:line="288" w:lineRule="auto"/>
        <w:jc w:val="both"/>
        <w:rPr>
          <w:sz w:val="20"/>
        </w:rPr>
      </w:pPr>
      <w:r w:rsidRPr="0053089C">
        <w:rPr>
          <w:sz w:val="20"/>
        </w:rPr>
        <w:t>El tercer paso en el diseño del indicador implica la definición de la estructura del nombre del indicador, estableciendo una conexión directa con la variable central del problema público. La formulación del nombre del indicador es crucial para comunicar de manera clara y precisa su propósito y contenido, permitiendo una comprensión inequívoca de su vinculación con la desigualdad y discriminación estructural en el ejercicio pleno de los derechos humanos.</w:t>
      </w:r>
    </w:p>
    <w:p w14:paraId="0F355B8A" w14:textId="77777777" w:rsidR="0053089C" w:rsidRPr="0053089C" w:rsidRDefault="0053089C" w:rsidP="0053089C">
      <w:pPr>
        <w:spacing w:before="100" w:beforeAutospacing="1" w:after="100" w:afterAutospacing="1" w:line="288" w:lineRule="auto"/>
        <w:jc w:val="both"/>
        <w:rPr>
          <w:sz w:val="20"/>
        </w:rPr>
      </w:pPr>
      <w:r w:rsidRPr="0053089C">
        <w:rPr>
          <w:sz w:val="20"/>
        </w:rPr>
        <w:t>Considerando la relación directa con la variable central de la Política Nacional Multisectorial de Derechos Humanos, se propone una estructura de nombre que refleje la esencia del indicador y su enfoque en la evaluación de la igualdad y no discriminación de manera integral. A continuación, se sugiere una estructura preliminar:</w:t>
      </w:r>
    </w:p>
    <w:p w14:paraId="287277AB" w14:textId="12C7B23C" w:rsidR="0053089C" w:rsidRPr="0053089C" w:rsidRDefault="0053089C" w:rsidP="0053089C">
      <w:pPr>
        <w:spacing w:before="100" w:beforeAutospacing="1" w:after="100" w:afterAutospacing="1" w:line="288" w:lineRule="auto"/>
        <w:jc w:val="center"/>
        <w:rPr>
          <w:b/>
          <w:bCs/>
          <w:sz w:val="20"/>
        </w:rPr>
      </w:pPr>
      <w:r w:rsidRPr="0053089C">
        <w:rPr>
          <w:b/>
          <w:bCs/>
          <w:sz w:val="20"/>
        </w:rPr>
        <w:t>Nombre del Indicador: Índice de igualdad y no discriminación en el ejercicio pleno de derechos humanos</w:t>
      </w:r>
      <w:r w:rsidR="00A50422">
        <w:rPr>
          <w:b/>
          <w:bCs/>
          <w:sz w:val="20"/>
        </w:rPr>
        <w:t xml:space="preserve"> (</w:t>
      </w:r>
      <w:r w:rsidR="00A50422" w:rsidRPr="00A50422">
        <w:rPr>
          <w:b/>
          <w:bCs/>
          <w:sz w:val="20"/>
        </w:rPr>
        <w:t xml:space="preserve">Índice </w:t>
      </w:r>
      <w:r w:rsidR="00A50422">
        <w:rPr>
          <w:b/>
          <w:bCs/>
          <w:sz w:val="20"/>
        </w:rPr>
        <w:t>DDHH</w:t>
      </w:r>
      <w:r w:rsidR="00A50422" w:rsidRPr="00A50422">
        <w:rPr>
          <w:b/>
          <w:bCs/>
          <w:sz w:val="20"/>
        </w:rPr>
        <w:t>)</w:t>
      </w:r>
    </w:p>
    <w:p w14:paraId="3835B190" w14:textId="230877C1" w:rsidR="0053089C" w:rsidRPr="0053089C" w:rsidRDefault="0053089C" w:rsidP="0053089C">
      <w:pPr>
        <w:spacing w:before="100" w:beforeAutospacing="1" w:after="100" w:afterAutospacing="1" w:line="288" w:lineRule="auto"/>
        <w:jc w:val="both"/>
        <w:rPr>
          <w:sz w:val="20"/>
        </w:rPr>
      </w:pPr>
      <w:r w:rsidRPr="0053089C">
        <w:rPr>
          <w:sz w:val="20"/>
        </w:rPr>
        <w:lastRenderedPageBreak/>
        <w:t>Esta estructura refleja la esencia del indicador, destacando su objetivo principal de evaluar la igualdad y prevenir la discriminación en el pleno ejercicio de los derechos humanos. La inclusión de "Índice" sugiere una medición cuantitativa, mientras que "Igualdad" y "No discriminación" resaltan los componentes fundamentales que se están evaluando.</w:t>
      </w:r>
    </w:p>
    <w:p w14:paraId="1A5C989D" w14:textId="63F2048D" w:rsidR="00917919" w:rsidRDefault="0053089C" w:rsidP="0053089C">
      <w:pPr>
        <w:spacing w:before="100" w:beforeAutospacing="1" w:after="100" w:afterAutospacing="1" w:line="288" w:lineRule="auto"/>
        <w:jc w:val="both"/>
        <w:rPr>
          <w:sz w:val="20"/>
        </w:rPr>
      </w:pPr>
      <w:r w:rsidRPr="0053089C">
        <w:rPr>
          <w:sz w:val="20"/>
        </w:rPr>
        <w:t>Es importante señalar que la estructura del nombre del indicador debe ser coherente con su propósito, proporcionando una guía clara sobre la naturaleza y el alcance de la medición. Esta estructura también facilita la comunicación efectiva del indicador dentro del contexto de la Política Nacional Multisectorial de Derechos Humanos, asegurando su comprensión y utilidad en los informes y análisis pertinentes.</w:t>
      </w:r>
    </w:p>
    <w:p w14:paraId="74E76A04" w14:textId="4F43FBB1" w:rsidR="00976ABE" w:rsidRPr="00976ABE" w:rsidRDefault="00976ABE" w:rsidP="00976ABE">
      <w:pPr>
        <w:spacing w:before="100" w:beforeAutospacing="1" w:after="100" w:afterAutospacing="1" w:line="288" w:lineRule="auto"/>
        <w:jc w:val="both"/>
        <w:rPr>
          <w:sz w:val="20"/>
        </w:rPr>
      </w:pPr>
      <w:r>
        <w:rPr>
          <w:sz w:val="20"/>
        </w:rPr>
        <w:t xml:space="preserve">Asimismo, se </w:t>
      </w:r>
      <w:r w:rsidRPr="00976ABE">
        <w:rPr>
          <w:sz w:val="20"/>
        </w:rPr>
        <w:t>establece el método de cálculo, en este caso, la formulación de</w:t>
      </w:r>
      <w:r>
        <w:rPr>
          <w:sz w:val="20"/>
        </w:rPr>
        <w:t>l</w:t>
      </w:r>
      <w:r w:rsidRPr="00976ABE">
        <w:rPr>
          <w:sz w:val="20"/>
        </w:rPr>
        <w:t xml:space="preserve"> índice. Este índice se concibe como una medida compuesta que sintetiza varios indicadores u observaciones específicas relacionadas con la variable central del problema público.</w:t>
      </w:r>
    </w:p>
    <w:p w14:paraId="2A372B02" w14:textId="7E1B8C37" w:rsidR="00976ABE" w:rsidRPr="00976ABE" w:rsidRDefault="00976ABE" w:rsidP="00976ABE">
      <w:pPr>
        <w:spacing w:before="100" w:beforeAutospacing="1" w:after="100" w:afterAutospacing="1" w:line="288" w:lineRule="auto"/>
        <w:jc w:val="both"/>
        <w:rPr>
          <w:sz w:val="20"/>
        </w:rPr>
      </w:pPr>
      <w:r w:rsidRPr="00976ABE">
        <w:rPr>
          <w:sz w:val="20"/>
        </w:rPr>
        <w:t>En este contexto, se propone desarrollar el índice considerando la combinación de los subindicadores derivados de la "Guía para la medición y aplicación de indicadores de Derechos Humanos" de la ACNUDH. Estos subindicadores, alineados con el objetivo de medición específico, se seleccionaron por su capacidad para proporcionar información cuantitativa relevante en relación con la desigualdad y discriminación estructural en el ejercicio pleno de los derechos humanos.</w:t>
      </w:r>
    </w:p>
    <w:p w14:paraId="547281D1" w14:textId="01D21D07" w:rsidR="00976ABE" w:rsidRPr="00976ABE" w:rsidRDefault="00976ABE" w:rsidP="00976ABE">
      <w:pPr>
        <w:spacing w:before="100" w:beforeAutospacing="1" w:after="100" w:afterAutospacing="1" w:line="288" w:lineRule="auto"/>
        <w:jc w:val="both"/>
        <w:rPr>
          <w:sz w:val="20"/>
        </w:rPr>
      </w:pPr>
      <w:r w:rsidRPr="00976ABE">
        <w:rPr>
          <w:sz w:val="20"/>
        </w:rPr>
        <w:t xml:space="preserve">La fórmula general del índice </w:t>
      </w:r>
      <w:commentRangeStart w:id="1394"/>
      <w:commentRangeStart w:id="1395"/>
      <w:r w:rsidR="005B6FCE">
        <w:rPr>
          <w:sz w:val="20"/>
        </w:rPr>
        <w:t>es</w:t>
      </w:r>
      <w:commentRangeEnd w:id="1394"/>
      <w:r w:rsidR="000F59BE">
        <w:rPr>
          <w:rStyle w:val="Refdecomentario"/>
          <w:kern w:val="0"/>
          <w14:ligatures w14:val="none"/>
        </w:rPr>
        <w:commentReference w:id="1394"/>
      </w:r>
      <w:commentRangeEnd w:id="1395"/>
      <w:r w:rsidR="006D104D">
        <w:rPr>
          <w:rStyle w:val="Refdecomentario"/>
          <w:kern w:val="0"/>
          <w14:ligatures w14:val="none"/>
        </w:rPr>
        <w:commentReference w:id="1395"/>
      </w:r>
      <w:r w:rsidRPr="00976ABE">
        <w:rPr>
          <w:sz w:val="20"/>
        </w:rPr>
        <w:t>:</w:t>
      </w:r>
    </w:p>
    <w:p w14:paraId="47EB138E" w14:textId="3E155716" w:rsidR="00976ABE" w:rsidRPr="00976ABE" w:rsidRDefault="005B6FCE" w:rsidP="00976ABE">
      <w:pPr>
        <w:spacing w:before="100" w:beforeAutospacing="1" w:after="100" w:afterAutospacing="1" w:line="288" w:lineRule="auto"/>
        <w:jc w:val="both"/>
        <w:rPr>
          <w:sz w:val="20"/>
        </w:rPr>
      </w:pPr>
      <m:oMathPara>
        <m:oMath>
          <m:r>
            <m:rPr>
              <m:sty m:val="b"/>
            </m:rPr>
            <w:rPr>
              <w:rFonts w:ascii="Cambria Math" w:hAnsi="Cambria Math"/>
              <w:sz w:val="20"/>
            </w:rPr>
            <m:t>Índice de igualdad y no discriminación en el ejercicio pleno de DDHH</m:t>
          </m:r>
          <m:r>
            <m:rPr>
              <m:sty m:val="b"/>
            </m:rPr>
            <w:rPr>
              <w:rFonts w:ascii="Cambria Math"/>
              <w:sz w:val="20"/>
            </w:rPr>
            <m:t>=</m:t>
          </m:r>
          <m:f>
            <m:fPr>
              <m:ctrlPr>
                <w:rPr>
                  <w:rFonts w:ascii="Cambria Math" w:hAnsi="Cambria Math"/>
                  <w:b/>
                  <w:bCs/>
                  <w:sz w:val="20"/>
                </w:rPr>
              </m:ctrlPr>
            </m:fPr>
            <m:num>
              <m:r>
                <m:rPr>
                  <m:sty m:val="b"/>
                </m:rPr>
                <w:rPr>
                  <w:rFonts w:ascii="Cambria Math"/>
                  <w:sz w:val="20"/>
                </w:rPr>
                <m:t>1</m:t>
              </m:r>
            </m:num>
            <m:den>
              <m:r>
                <m:rPr>
                  <m:sty m:val="b"/>
                </m:rPr>
                <w:rPr>
                  <w:rFonts w:ascii="Cambria Math"/>
                  <w:sz w:val="20"/>
                </w:rPr>
                <m:t>n</m:t>
              </m:r>
            </m:den>
          </m:f>
          <m:nary>
            <m:naryPr>
              <m:chr m:val="∑"/>
              <m:limLoc m:val="undOvr"/>
              <m:ctrlPr>
                <w:rPr>
                  <w:rFonts w:ascii="Cambria Math" w:hAnsi="Cambria Math"/>
                  <w:b/>
                  <w:bCs/>
                  <w:sz w:val="20"/>
                </w:rPr>
              </m:ctrlPr>
            </m:naryPr>
            <m:sub>
              <m:r>
                <m:rPr>
                  <m:sty m:val="bi"/>
                </m:rPr>
                <w:rPr>
                  <w:rFonts w:ascii="Cambria Math"/>
                  <w:sz w:val="20"/>
                </w:rPr>
                <m:t>i=1</m:t>
              </m:r>
            </m:sub>
            <m:sup>
              <m:r>
                <m:rPr>
                  <m:sty m:val="bi"/>
                </m:rPr>
                <w:rPr>
                  <w:rFonts w:ascii="Cambria Math"/>
                  <w:sz w:val="20"/>
                </w:rPr>
                <m:t>n</m:t>
              </m:r>
            </m:sup>
            <m:e>
              <m:sSub>
                <m:sSubPr>
                  <m:ctrlPr>
                    <w:rPr>
                      <w:rFonts w:ascii="Cambria Math" w:hAnsi="Cambria Math"/>
                      <w:b/>
                      <w:bCs/>
                      <w:i/>
                      <w:sz w:val="20"/>
                    </w:rPr>
                  </m:ctrlPr>
                </m:sSubPr>
                <m:e>
                  <m:r>
                    <m:rPr>
                      <m:sty m:val="bi"/>
                    </m:rPr>
                    <w:rPr>
                      <w:rFonts w:ascii="Cambria Math"/>
                      <w:sz w:val="20"/>
                    </w:rPr>
                    <m:t>D</m:t>
                  </m:r>
                </m:e>
                <m:sub>
                  <m:r>
                    <m:rPr>
                      <m:sty m:val="bi"/>
                    </m:rPr>
                    <w:rPr>
                      <w:rFonts w:ascii="Cambria Math"/>
                      <w:sz w:val="20"/>
                    </w:rPr>
                    <m:t>i</m:t>
                  </m:r>
                </m:sub>
              </m:sSub>
            </m:e>
          </m:nary>
        </m:oMath>
      </m:oMathPara>
    </w:p>
    <w:p w14:paraId="38CD8BB6" w14:textId="08178BD4" w:rsidR="00D04320" w:rsidRPr="00D04320" w:rsidRDefault="00D04320" w:rsidP="00D04320">
      <w:pPr>
        <w:spacing w:before="100" w:beforeAutospacing="1" w:after="100" w:afterAutospacing="1" w:line="288" w:lineRule="auto"/>
        <w:jc w:val="both"/>
        <w:rPr>
          <w:rFonts w:eastAsiaTheme="minorEastAsia"/>
          <w:sz w:val="20"/>
        </w:rPr>
      </w:pPr>
      <m:oMathPara>
        <m:oMath>
          <m:r>
            <w:rPr>
              <w:rFonts w:ascii="Cambria Math" w:eastAsiaTheme="minorEastAsia" w:hAnsi="Cambria Math"/>
              <w:sz w:val="20"/>
            </w:rPr>
            <m:t>DDHH∈</m:t>
          </m:r>
          <m:d>
            <m:dPr>
              <m:begChr m:val="["/>
              <m:endChr m:val="]"/>
              <m:ctrlPr>
                <w:rPr>
                  <w:rFonts w:ascii="Cambria Math" w:eastAsiaTheme="minorEastAsia" w:hAnsi="Cambria Math"/>
                  <w:i/>
                  <w:sz w:val="20"/>
                </w:rPr>
              </m:ctrlPr>
            </m:dPr>
            <m:e>
              <m:r>
                <w:rPr>
                  <w:rFonts w:ascii="Cambria Math" w:eastAsiaTheme="minorEastAsia" w:hAnsi="Cambria Math"/>
                  <w:sz w:val="20"/>
                </w:rPr>
                <m:t>0,100</m:t>
              </m:r>
            </m:e>
          </m:d>
        </m:oMath>
      </m:oMathPara>
    </w:p>
    <w:p w14:paraId="74D1E465" w14:textId="547F9C63" w:rsidR="00976ABE" w:rsidRDefault="005B6FCE" w:rsidP="00976ABE">
      <w:pPr>
        <w:spacing w:before="100" w:beforeAutospacing="1" w:after="100" w:afterAutospacing="1" w:line="288" w:lineRule="auto"/>
        <w:jc w:val="both"/>
        <w:rPr>
          <w:sz w:val="20"/>
        </w:rPr>
      </w:pPr>
      <w:r>
        <w:rPr>
          <w:sz w:val="20"/>
        </w:rPr>
        <w:t xml:space="preserve">Donde: </w:t>
      </w:r>
    </w:p>
    <w:p w14:paraId="44F911C0" w14:textId="0D587412" w:rsidR="005B6FCE" w:rsidRPr="00D04320" w:rsidRDefault="00E240A6" w:rsidP="00976ABE">
      <w:pPr>
        <w:spacing w:before="100" w:beforeAutospacing="1" w:after="100" w:afterAutospacing="1" w:line="288" w:lineRule="auto"/>
        <w:jc w:val="both"/>
        <w:rPr>
          <w:rFonts w:eastAsiaTheme="minorEastAsia"/>
          <w:sz w:val="20"/>
        </w:rPr>
      </w:pPr>
      <m:oMathPara>
        <m:oMath>
          <m:sSub>
            <m:sSubPr>
              <m:ctrlPr>
                <w:rPr>
                  <w:rFonts w:ascii="Cambria Math" w:hAnsi="Cambria Math"/>
                  <w:i/>
                  <w:sz w:val="20"/>
                </w:rPr>
              </m:ctrlPr>
            </m:sSubPr>
            <m:e>
              <m:r>
                <w:rPr>
                  <w:rFonts w:ascii="Cambria Math" w:hAnsi="Cambria Math"/>
                  <w:sz w:val="20"/>
                </w:rPr>
                <m:t>D</m:t>
              </m:r>
            </m:e>
            <m:sub>
              <m:r>
                <w:rPr>
                  <w:rFonts w:ascii="Cambria Math" w:hAnsi="Cambria Math"/>
                  <w:sz w:val="20"/>
                </w:rPr>
                <m:t>i</m:t>
              </m:r>
            </m:sub>
          </m:sSub>
          <m:r>
            <w:rPr>
              <w:rFonts w:ascii="Cambria Math" w:hAnsi="Cambria Math"/>
              <w:sz w:val="20"/>
            </w:rPr>
            <m:t>=</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2</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3</m:t>
                  </m:r>
                </m:sub>
              </m:sSub>
            </m:e>
          </m:d>
          <m:r>
            <w:rPr>
              <w:rFonts w:ascii="Cambria Math" w:eastAsiaTheme="minorEastAsia" w:hAnsi="Cambria Math"/>
              <w:sz w:val="20"/>
            </w:rPr>
            <m:t xml:space="preserve">, </m:t>
          </m:r>
          <m:r>
            <w:rPr>
              <w:rFonts w:ascii="Cambria Math" w:eastAsiaTheme="minorEastAsia" w:hAnsi="Cambria Math"/>
              <w:sz w:val="20"/>
            </w:rPr>
            <m:t>i</m:t>
          </m:r>
          <m:r>
            <w:rPr>
              <w:rFonts w:ascii="Cambria Math" w:eastAsiaTheme="minorEastAsia" w:hAnsi="Cambria Math"/>
              <w:sz w:val="20"/>
            </w:rPr>
            <m:t>=3</m:t>
          </m:r>
        </m:oMath>
      </m:oMathPara>
    </w:p>
    <w:p w14:paraId="5E878339" w14:textId="1C4CF097" w:rsidR="00D04320" w:rsidRPr="00D04320" w:rsidRDefault="00D04320" w:rsidP="00976ABE">
      <w:pPr>
        <w:spacing w:before="100" w:beforeAutospacing="1" w:after="100" w:afterAutospacing="1" w:line="288" w:lineRule="auto"/>
        <w:jc w:val="both"/>
        <w:rPr>
          <w:rFonts w:eastAsiaTheme="minorEastAsia"/>
          <w:sz w:val="20"/>
        </w:rPr>
      </w:pPr>
      <m:oMathPara>
        <m:oMath>
          <m:r>
            <w:rPr>
              <w:rFonts w:ascii="Cambria Math" w:eastAsiaTheme="minorEastAsia" w:hAnsi="Cambria Math"/>
              <w:sz w:val="20"/>
            </w:rPr>
            <m:t>∀D∈</m:t>
          </m:r>
          <m:d>
            <m:dPr>
              <m:begChr m:val="["/>
              <m:endChr m:val="]"/>
              <m:ctrlPr>
                <w:rPr>
                  <w:rFonts w:ascii="Cambria Math" w:eastAsiaTheme="minorEastAsia" w:hAnsi="Cambria Math"/>
                  <w:i/>
                  <w:sz w:val="20"/>
                </w:rPr>
              </m:ctrlPr>
            </m:dPr>
            <m:e>
              <m:r>
                <w:rPr>
                  <w:rFonts w:ascii="Cambria Math" w:eastAsiaTheme="minorEastAsia" w:hAnsi="Cambria Math"/>
                  <w:sz w:val="20"/>
                </w:rPr>
                <m:t>0,100</m:t>
              </m:r>
            </m:e>
          </m:d>
        </m:oMath>
      </m:oMathPara>
    </w:p>
    <w:p w14:paraId="7E676DE6" w14:textId="1697BBAD" w:rsidR="005B6FCE" w:rsidRPr="005B6FCE" w:rsidRDefault="00E240A6" w:rsidP="00754952">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m:t>
        </m:r>
        <w:bookmarkStart w:id="1396" w:name="_Hlk152518832"/>
        <m:r>
          <w:rPr>
            <w:rFonts w:ascii="Cambria Math" w:hAnsi="Cambria Math"/>
            <w:sz w:val="20"/>
          </w:rPr>
          <m:t>Derec</m:t>
        </m:r>
        <m:r>
          <w:rPr>
            <w:rFonts w:ascii="Cambria Math" w:hAnsi="Cambria Math"/>
            <w:sz w:val="20"/>
          </w:rPr>
          <m:t>h</m:t>
        </m:r>
        <m:r>
          <w:rPr>
            <w:rFonts w:ascii="Cambria Math" w:hAnsi="Cambria Math"/>
            <w:sz w:val="20"/>
          </w:rPr>
          <m:t>os</m:t>
        </m:r>
        <m:r>
          <w:rPr>
            <w:rFonts w:ascii="Cambria Math" w:hAnsi="Cambria Math"/>
            <w:sz w:val="20"/>
          </w:rPr>
          <m:t xml:space="preserve"> </m:t>
        </m:r>
        <m:r>
          <w:rPr>
            <w:rFonts w:ascii="Cambria Math" w:hAnsi="Cambria Math"/>
            <w:sz w:val="20"/>
          </w:rPr>
          <m:t>Ius</m:t>
        </m:r>
        <m:r>
          <w:rPr>
            <w:rFonts w:ascii="Cambria Math" w:hAnsi="Cambria Math"/>
            <w:sz w:val="20"/>
          </w:rPr>
          <m:t xml:space="preserve"> </m:t>
        </m:r>
        <m:r>
          <w:rPr>
            <w:rFonts w:ascii="Cambria Math" w:hAnsi="Cambria Math"/>
            <w:sz w:val="20"/>
          </w:rPr>
          <m:t>Cogens</m:t>
        </m:r>
        <w:bookmarkEnd w:id="1396"/>
        <m:r>
          <w:rPr>
            <w:rFonts w:ascii="Cambria Math" w:hAnsi="Cambria Math"/>
            <w:sz w:val="20"/>
          </w:rPr>
          <m:t xml:space="preserve"> (í</m:t>
        </m:r>
        <m:r>
          <w:rPr>
            <w:rFonts w:ascii="Cambria Math" w:hAnsi="Cambria Math"/>
            <w:sz w:val="20"/>
          </w:rPr>
          <m:t>ndice</m:t>
        </m:r>
        <m:r>
          <w:rPr>
            <w:rFonts w:ascii="Cambria Math" w:hAnsi="Cambria Math"/>
            <w:sz w:val="20"/>
          </w:rPr>
          <m:t>)</m:t>
        </m:r>
      </m:oMath>
    </w:p>
    <w:p w14:paraId="6807DB83" w14:textId="477E5F61" w:rsidR="005B6FCE" w:rsidRPr="005B6FCE" w:rsidRDefault="00E240A6" w:rsidP="00754952">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2</m:t>
            </m:r>
          </m:sub>
        </m:sSub>
        <m:r>
          <w:rPr>
            <w:rFonts w:ascii="Cambria Math" w:eastAsiaTheme="minorEastAsia" w:hAnsi="Cambria Math"/>
            <w:sz w:val="20"/>
          </w:rPr>
          <m:t>=</m:t>
        </m:r>
        <m:r>
          <w:rPr>
            <w:rFonts w:ascii="Cambria Math" w:eastAsiaTheme="minorEastAsia" w:hAnsi="Cambria Math"/>
            <w:sz w:val="20"/>
          </w:rPr>
          <m:t>Derec</m:t>
        </m:r>
        <m:r>
          <w:rPr>
            <w:rFonts w:ascii="Cambria Math" w:eastAsiaTheme="minorEastAsia" w:hAnsi="Cambria Math"/>
            <w:sz w:val="20"/>
          </w:rPr>
          <m:t>h</m:t>
        </m:r>
        <m:r>
          <w:rPr>
            <w:rFonts w:ascii="Cambria Math" w:eastAsiaTheme="minorEastAsia" w:hAnsi="Cambria Math"/>
            <w:sz w:val="20"/>
          </w:rPr>
          <m:t>os</m:t>
        </m:r>
        <m:r>
          <w:rPr>
            <w:rFonts w:ascii="Cambria Math" w:eastAsiaTheme="minorEastAsia" w:hAnsi="Cambria Math"/>
            <w:sz w:val="20"/>
          </w:rPr>
          <m:t xml:space="preserve"> </m:t>
        </m:r>
        <m:r>
          <w:rPr>
            <w:rFonts w:ascii="Cambria Math" w:eastAsiaTheme="minorEastAsia" w:hAnsi="Cambria Math"/>
            <w:sz w:val="20"/>
          </w:rPr>
          <m:t>econ</m:t>
        </m:r>
        <m:r>
          <w:rPr>
            <w:rFonts w:ascii="Cambria Math" w:eastAsiaTheme="minorEastAsia" w:hAnsi="Cambria Math"/>
            <w:sz w:val="20"/>
          </w:rPr>
          <m:t>ó</m:t>
        </m:r>
        <m:r>
          <w:rPr>
            <w:rFonts w:ascii="Cambria Math" w:eastAsiaTheme="minorEastAsia" w:hAnsi="Cambria Math"/>
            <w:sz w:val="20"/>
          </w:rPr>
          <m:t>micos</m:t>
        </m:r>
        <m:r>
          <w:rPr>
            <w:rFonts w:ascii="Cambria Math" w:eastAsiaTheme="minorEastAsia" w:hAnsi="Cambria Math"/>
            <w:sz w:val="20"/>
          </w:rPr>
          <m:t xml:space="preserve">, </m:t>
        </m:r>
        <m:r>
          <w:rPr>
            <w:rFonts w:ascii="Cambria Math" w:eastAsiaTheme="minorEastAsia" w:hAnsi="Cambria Math"/>
            <w:sz w:val="20"/>
          </w:rPr>
          <m:t>sociales</m:t>
        </m:r>
        <m:r>
          <w:rPr>
            <w:rFonts w:ascii="Cambria Math" w:eastAsiaTheme="minorEastAsia" w:hAnsi="Cambria Math"/>
            <w:sz w:val="20"/>
          </w:rPr>
          <m:t xml:space="preserve">,  </m:t>
        </m:r>
        <m:r>
          <w:rPr>
            <w:rFonts w:ascii="Cambria Math" w:eastAsiaTheme="minorEastAsia" w:hAnsi="Cambria Math"/>
            <w:sz w:val="20"/>
          </w:rPr>
          <m:t>culturales</m:t>
        </m:r>
        <m:r>
          <w:rPr>
            <w:rFonts w:ascii="Cambria Math" w:eastAsiaTheme="minorEastAsia" w:hAnsi="Cambria Math"/>
            <w:sz w:val="20"/>
          </w:rPr>
          <m:t xml:space="preserve"> </m:t>
        </m:r>
        <m:r>
          <w:rPr>
            <w:rFonts w:ascii="Cambria Math" w:eastAsiaTheme="minorEastAsia" w:hAnsi="Cambria Math"/>
            <w:sz w:val="20"/>
          </w:rPr>
          <m:t>y</m:t>
        </m:r>
        <m:r>
          <w:rPr>
            <w:rFonts w:ascii="Cambria Math" w:eastAsiaTheme="minorEastAsia" w:hAnsi="Cambria Math"/>
            <w:sz w:val="20"/>
          </w:rPr>
          <m:t xml:space="preserve"> </m:t>
        </m:r>
        <m:r>
          <w:rPr>
            <w:rFonts w:ascii="Cambria Math" w:eastAsiaTheme="minorEastAsia" w:hAnsi="Cambria Math"/>
            <w:sz w:val="20"/>
          </w:rPr>
          <m:t>ambientales</m:t>
        </m:r>
        <m:r>
          <w:rPr>
            <w:rFonts w:ascii="Cambria Math" w:eastAsiaTheme="minorEastAsia" w:hAnsi="Cambria Math"/>
            <w:sz w:val="20"/>
          </w:rPr>
          <m:t xml:space="preserve"> (í</m:t>
        </m:r>
        <m:r>
          <w:rPr>
            <w:rFonts w:ascii="Cambria Math" w:eastAsiaTheme="minorEastAsia" w:hAnsi="Cambria Math"/>
            <w:sz w:val="20"/>
          </w:rPr>
          <m:t>ndice</m:t>
        </m:r>
        <m:r>
          <w:rPr>
            <w:rFonts w:ascii="Cambria Math" w:eastAsiaTheme="minorEastAsia" w:hAnsi="Cambria Math"/>
            <w:sz w:val="20"/>
          </w:rPr>
          <m:t>)</m:t>
        </m:r>
      </m:oMath>
    </w:p>
    <w:p w14:paraId="29D317B0" w14:textId="2D0CB72B" w:rsidR="005B6FCE" w:rsidRPr="005B6FCE" w:rsidRDefault="00E240A6" w:rsidP="00754952">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3</m:t>
            </m:r>
          </m:sub>
        </m:sSub>
        <m:r>
          <w:rPr>
            <w:rFonts w:ascii="Cambria Math" w:eastAsiaTheme="minorEastAsia" w:hAnsi="Cambria Math"/>
            <w:sz w:val="20"/>
          </w:rPr>
          <m:t>=</m:t>
        </m:r>
        <m:r>
          <w:rPr>
            <w:rFonts w:ascii="Cambria Math" w:eastAsiaTheme="minorEastAsia" w:hAnsi="Cambria Math"/>
            <w:sz w:val="20"/>
          </w:rPr>
          <m:t>Derec</m:t>
        </m:r>
        <m:r>
          <w:rPr>
            <w:rFonts w:ascii="Cambria Math" w:eastAsiaTheme="minorEastAsia" w:hAnsi="Cambria Math"/>
            <w:sz w:val="20"/>
          </w:rPr>
          <m:t>h</m:t>
        </m:r>
        <m:r>
          <w:rPr>
            <w:rFonts w:ascii="Cambria Math" w:eastAsiaTheme="minorEastAsia" w:hAnsi="Cambria Math"/>
            <w:sz w:val="20"/>
          </w:rPr>
          <m:t>os</m:t>
        </m:r>
        <m:r>
          <w:rPr>
            <w:rFonts w:ascii="Cambria Math" w:eastAsiaTheme="minorEastAsia" w:hAnsi="Cambria Math"/>
            <w:sz w:val="20"/>
          </w:rPr>
          <m:t xml:space="preserve"> </m:t>
        </m:r>
        <m:r>
          <w:rPr>
            <w:rFonts w:ascii="Cambria Math" w:eastAsiaTheme="minorEastAsia" w:hAnsi="Cambria Math"/>
            <w:sz w:val="20"/>
          </w:rPr>
          <m:t>civiles</m:t>
        </m:r>
        <m:r>
          <w:rPr>
            <w:rFonts w:ascii="Cambria Math" w:eastAsiaTheme="minorEastAsia" w:hAnsi="Cambria Math"/>
            <w:sz w:val="20"/>
          </w:rPr>
          <m:t xml:space="preserve"> </m:t>
        </m:r>
        <m:r>
          <w:rPr>
            <w:rFonts w:ascii="Cambria Math" w:eastAsiaTheme="minorEastAsia" w:hAnsi="Cambria Math"/>
            <w:sz w:val="20"/>
          </w:rPr>
          <m:t>y</m:t>
        </m:r>
        <m:r>
          <w:rPr>
            <w:rFonts w:ascii="Cambria Math" w:eastAsiaTheme="minorEastAsia" w:hAnsi="Cambria Math"/>
            <w:sz w:val="20"/>
          </w:rPr>
          <m:t xml:space="preserve"> </m:t>
        </m:r>
        <m:r>
          <w:rPr>
            <w:rFonts w:ascii="Cambria Math" w:eastAsiaTheme="minorEastAsia" w:hAnsi="Cambria Math"/>
            <w:sz w:val="20"/>
          </w:rPr>
          <m:t>pol</m:t>
        </m:r>
        <m:r>
          <w:rPr>
            <w:rFonts w:ascii="Cambria Math" w:eastAsiaTheme="minorEastAsia" w:hAnsi="Cambria Math"/>
            <w:sz w:val="20"/>
          </w:rPr>
          <m:t>í</m:t>
        </m:r>
        <m:r>
          <w:rPr>
            <w:rFonts w:ascii="Cambria Math" w:eastAsiaTheme="minorEastAsia" w:hAnsi="Cambria Math"/>
            <w:sz w:val="20"/>
          </w:rPr>
          <m:t>ticos</m:t>
        </m:r>
        <m:r>
          <w:rPr>
            <w:rFonts w:ascii="Cambria Math" w:eastAsiaTheme="minorEastAsia" w:hAnsi="Cambria Math"/>
            <w:sz w:val="20"/>
          </w:rPr>
          <m:t xml:space="preserve"> (í</m:t>
        </m:r>
        <m:r>
          <w:rPr>
            <w:rFonts w:ascii="Cambria Math" w:eastAsiaTheme="minorEastAsia" w:hAnsi="Cambria Math"/>
            <w:sz w:val="20"/>
          </w:rPr>
          <m:t>ndice</m:t>
        </m:r>
        <m:r>
          <w:rPr>
            <w:rFonts w:ascii="Cambria Math" w:eastAsiaTheme="minorEastAsia" w:hAnsi="Cambria Math"/>
            <w:sz w:val="20"/>
          </w:rPr>
          <m:t>)</m:t>
        </m:r>
      </m:oMath>
    </w:p>
    <w:p w14:paraId="11573321" w14:textId="5D23A5B3" w:rsidR="003E09E5" w:rsidRDefault="003E09E5" w:rsidP="00976ABE">
      <w:pPr>
        <w:spacing w:before="100" w:beforeAutospacing="1" w:after="100" w:afterAutospacing="1" w:line="288" w:lineRule="auto"/>
        <w:jc w:val="both"/>
        <w:rPr>
          <w:sz w:val="20"/>
        </w:rPr>
      </w:pPr>
      <w:r>
        <w:rPr>
          <w:sz w:val="20"/>
        </w:rPr>
        <w:t>Asimismo,</w:t>
      </w:r>
      <w:r w:rsidR="002F191E">
        <w:rPr>
          <w:sz w:val="20"/>
        </w:rPr>
        <w:t xml:space="preserve"> la composición de </w:t>
      </w:r>
      <m:oMath>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2</m:t>
            </m:r>
          </m:sub>
        </m:sSub>
        <m:r>
          <w:rPr>
            <w:rFonts w:ascii="Cambria Math" w:hAnsi="Cambria Math"/>
            <w:sz w:val="20"/>
          </w:rPr>
          <m:t xml:space="preserve">y </m:t>
        </m:r>
        <m:sSub>
          <m:sSubPr>
            <m:ctrlPr>
              <w:rPr>
                <w:rFonts w:ascii="Cambria Math" w:hAnsi="Cambria Math"/>
                <w:i/>
                <w:sz w:val="20"/>
              </w:rPr>
            </m:ctrlPr>
          </m:sSubPr>
          <m:e>
            <m:r>
              <w:rPr>
                <w:rFonts w:ascii="Cambria Math" w:hAnsi="Cambria Math"/>
                <w:sz w:val="20"/>
              </w:rPr>
              <m:t>D</m:t>
            </m:r>
          </m:e>
          <m:sub>
            <m:r>
              <w:rPr>
                <w:rFonts w:ascii="Cambria Math" w:hAnsi="Cambria Math"/>
                <w:sz w:val="20"/>
              </w:rPr>
              <m:t>3</m:t>
            </m:r>
          </m:sub>
        </m:sSub>
      </m:oMath>
      <w:r w:rsidR="002F191E">
        <w:rPr>
          <w:rFonts w:eastAsiaTheme="minorEastAsia"/>
          <w:sz w:val="20"/>
        </w:rPr>
        <w:t>, es como sigue:</w:t>
      </w:r>
    </w:p>
    <w:p w14:paraId="411D656A" w14:textId="57A35E3D" w:rsidR="003E09E5" w:rsidRPr="00E178EB" w:rsidRDefault="00E240A6" w:rsidP="00976ABE">
      <w:pPr>
        <w:spacing w:before="100" w:beforeAutospacing="1" w:after="100" w:afterAutospacing="1" w:line="288" w:lineRule="auto"/>
        <w:jc w:val="both"/>
        <w:rPr>
          <w:rFonts w:eastAsiaTheme="minorEastAsia"/>
          <w:sz w:val="18"/>
          <w:szCs w:val="20"/>
        </w:rPr>
      </w:pPr>
      <m:oMathPara>
        <m:oMathParaPr>
          <m:jc m:val="center"/>
        </m:oMathParaPr>
        <m:oMath>
          <m:sSub>
            <m:sSubPr>
              <m:ctrlPr>
                <w:rPr>
                  <w:rFonts w:ascii="Cambria Math" w:hAnsi="Cambria Math"/>
                  <w:i/>
                  <w:sz w:val="18"/>
                  <w:szCs w:val="20"/>
                </w:rPr>
              </m:ctrlPr>
            </m:sSubPr>
            <m:e>
              <m:r>
                <w:rPr>
                  <w:rFonts w:ascii="Cambria Math" w:hAnsi="Cambria Math"/>
                  <w:sz w:val="18"/>
                  <w:szCs w:val="20"/>
                </w:rPr>
                <m:t>D</m:t>
              </m:r>
            </m:e>
            <m:sub>
              <m:r>
                <w:rPr>
                  <w:rFonts w:ascii="Cambria Math" w:hAnsi="Cambria Math"/>
                  <w:sz w:val="18"/>
                  <w:szCs w:val="20"/>
                </w:rPr>
                <m:t>1</m:t>
              </m:r>
            </m:sub>
          </m:sSub>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libertad</m:t>
                    </m:r>
                    <m:r>
                      <w:rPr>
                        <w:rFonts w:ascii="Cambria Math" w:hAnsi="Cambria Math"/>
                        <w:sz w:val="18"/>
                        <w:szCs w:val="20"/>
                      </w:rPr>
                      <m:t xml:space="preserve"> </m:t>
                    </m:r>
                    <m:r>
                      <w:rPr>
                        <w:rFonts w:ascii="Cambria Math" w:hAnsi="Cambria Math"/>
                        <w:sz w:val="18"/>
                        <w:szCs w:val="20"/>
                      </w:rPr>
                      <m:t>y</m:t>
                    </m:r>
                    <m:r>
                      <w:rPr>
                        <w:rFonts w:ascii="Cambria Math" w:hAnsi="Cambria Math"/>
                        <w:sz w:val="18"/>
                        <w:szCs w:val="20"/>
                      </w:rPr>
                      <m:t xml:space="preserve"> </m:t>
                    </m:r>
                    <m:r>
                      <w:rPr>
                        <w:rFonts w:ascii="Cambria Math" w:hAnsi="Cambria Math"/>
                        <w:sz w:val="18"/>
                        <w:szCs w:val="20"/>
                      </w:rPr>
                      <m:t>seguridad</m:t>
                    </m:r>
                    <m:r>
                      <w:rPr>
                        <w:rFonts w:ascii="Cambria Math" w:hAnsi="Cambria Math"/>
                        <w:sz w:val="18"/>
                        <w:szCs w:val="20"/>
                      </w:rPr>
                      <m:t xml:space="preserve"> </m:t>
                    </m:r>
                    <m:r>
                      <w:rPr>
                        <w:rFonts w:ascii="Cambria Math" w:hAnsi="Cambria Math"/>
                        <w:sz w:val="18"/>
                        <w:szCs w:val="20"/>
                      </w:rPr>
                      <m:t>de</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persona</m:t>
                    </m:r>
                  </m:e>
                </m:mr>
                <m:m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ser</m:t>
                          </m:r>
                          <m:r>
                            <w:rPr>
                              <w:rFonts w:ascii="Cambria Math" w:hAnsi="Cambria Math"/>
                              <w:sz w:val="18"/>
                              <w:szCs w:val="20"/>
                            </w:rPr>
                            <m:t xml:space="preserve"> </m:t>
                          </m:r>
                          <m:r>
                            <w:rPr>
                              <w:rFonts w:ascii="Cambria Math" w:hAnsi="Cambria Math"/>
                              <w:sz w:val="18"/>
                              <w:szCs w:val="20"/>
                            </w:rPr>
                            <m:t>sometido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tortura</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tratos</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penas</m:t>
                          </m:r>
                          <m:r>
                            <w:rPr>
                              <w:rFonts w:ascii="Cambria Math" w:hAnsi="Cambria Math"/>
                              <w:sz w:val="18"/>
                              <w:szCs w:val="20"/>
                            </w:rPr>
                            <m:t xml:space="preserve"> </m:t>
                          </m:r>
                          <m:r>
                            <w:rPr>
                              <w:rFonts w:ascii="Cambria Math" w:hAnsi="Cambria Math"/>
                              <w:sz w:val="18"/>
                              <w:szCs w:val="20"/>
                            </w:rPr>
                            <m:t>crueles</m:t>
                          </m:r>
                          <m:r>
                            <w:rPr>
                              <w:rFonts w:ascii="Cambria Math" w:hAnsi="Cambria Math"/>
                              <w:sz w:val="18"/>
                              <w:szCs w:val="20"/>
                            </w:rPr>
                            <m:t xml:space="preserve">, </m:t>
                          </m:r>
                          <m:r>
                            <w:rPr>
                              <w:rFonts w:ascii="Cambria Math" w:hAnsi="Cambria Math"/>
                              <w:sz w:val="18"/>
                              <w:szCs w:val="20"/>
                            </w:rPr>
                            <m:t>in</m:t>
                          </m:r>
                          <m:r>
                            <w:rPr>
                              <w:rFonts w:ascii="Cambria Math" w:hAnsi="Cambria Math"/>
                              <w:sz w:val="18"/>
                              <w:szCs w:val="20"/>
                            </w:rPr>
                            <m:t>h</m:t>
                          </m:r>
                          <m:r>
                            <w:rPr>
                              <w:rFonts w:ascii="Cambria Math" w:hAnsi="Cambria Math"/>
                              <w:sz w:val="18"/>
                              <w:szCs w:val="20"/>
                            </w:rPr>
                            <m:t>umanos</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degradantes</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vida</m:t>
                          </m:r>
                        </m:e>
                      </m:mr>
                    </m:m>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discriminaci</m:t>
                    </m:r>
                    <m:r>
                      <w:rPr>
                        <w:rFonts w:ascii="Cambria Math" w:hAnsi="Cambria Math"/>
                        <w:sz w:val="18"/>
                        <w:szCs w:val="20"/>
                      </w:rPr>
                      <m:t>ó</m:t>
                    </m:r>
                    <m:r>
                      <w:rPr>
                        <w:rFonts w:ascii="Cambria Math" w:hAnsi="Cambria Math"/>
                        <w:sz w:val="18"/>
                        <w:szCs w:val="20"/>
                      </w:rPr>
                      <m:t>n</m:t>
                    </m:r>
                  </m:e>
                </m:mr>
              </m:m>
            </m:e>
          </m:d>
        </m:oMath>
      </m:oMathPara>
    </w:p>
    <w:p w14:paraId="16A153FB" w14:textId="23D0760B" w:rsidR="003E09E5" w:rsidRPr="00E178EB" w:rsidRDefault="00E240A6" w:rsidP="00976ABE">
      <w:pPr>
        <w:spacing w:before="100" w:beforeAutospacing="1" w:after="100" w:afterAutospacing="1" w:line="288" w:lineRule="auto"/>
        <w:jc w:val="both"/>
        <w:rPr>
          <w:rFonts w:eastAsiaTheme="minorEastAsia"/>
          <w:sz w:val="18"/>
          <w:szCs w:val="20"/>
        </w:rPr>
      </w:pPr>
      <m:oMathPara>
        <m:oMathParaPr>
          <m:jc m:val="center"/>
        </m:oMathParaPr>
        <m:oMath>
          <m:sSub>
            <m:sSubPr>
              <m:ctrlPr>
                <w:rPr>
                  <w:rFonts w:ascii="Cambria Math" w:hAnsi="Cambria Math"/>
                  <w:i/>
                  <w:sz w:val="18"/>
                  <w:szCs w:val="20"/>
                </w:rPr>
              </m:ctrlPr>
            </m:sSubPr>
            <m:e>
              <m:r>
                <w:rPr>
                  <w:rFonts w:ascii="Cambria Math" w:hAnsi="Cambria Math"/>
                  <w:sz w:val="18"/>
                  <w:szCs w:val="20"/>
                </w:rPr>
                <m:t>D</m:t>
              </m:r>
            </m:e>
            <m:sub>
              <m:r>
                <w:rPr>
                  <w:rFonts w:ascii="Cambria Math" w:hAnsi="Cambria Math"/>
                  <w:sz w:val="18"/>
                  <w:szCs w:val="20"/>
                </w:rPr>
                <m:t>2</m:t>
              </m:r>
            </m:sub>
          </m:sSub>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una</m:t>
                    </m:r>
                    <m:r>
                      <w:rPr>
                        <w:rFonts w:ascii="Cambria Math" w:hAnsi="Cambria Math"/>
                        <w:sz w:val="18"/>
                        <w:szCs w:val="20"/>
                      </w:rPr>
                      <m:t xml:space="preserve"> </m:t>
                    </m:r>
                    <m:r>
                      <w:rPr>
                        <w:rFonts w:ascii="Cambria Math" w:hAnsi="Cambria Math"/>
                        <w:sz w:val="18"/>
                        <w:szCs w:val="20"/>
                      </w:rPr>
                      <m:t>alimentaci</m:t>
                    </m:r>
                    <m:r>
                      <w:rPr>
                        <w:rFonts w:ascii="Cambria Math" w:hAnsi="Cambria Math"/>
                        <w:sz w:val="18"/>
                        <w:szCs w:val="20"/>
                      </w:rPr>
                      <m:t>ó</m:t>
                    </m:r>
                    <m:r>
                      <w:rPr>
                        <w:rFonts w:ascii="Cambria Math" w:hAnsi="Cambria Math"/>
                        <w:sz w:val="18"/>
                        <w:szCs w:val="20"/>
                      </w:rPr>
                      <m:t>n</m:t>
                    </m:r>
                    <m:r>
                      <w:rPr>
                        <w:rFonts w:ascii="Cambria Math" w:hAnsi="Cambria Math"/>
                        <w:sz w:val="18"/>
                        <w:szCs w:val="20"/>
                      </w:rPr>
                      <m:t xml:space="preserve"> </m:t>
                    </m:r>
                    <m:r>
                      <w:rPr>
                        <w:rFonts w:ascii="Cambria Math" w:hAnsi="Cambria Math"/>
                        <w:sz w:val="18"/>
                        <w:szCs w:val="20"/>
                      </w:rPr>
                      <m:t>adecuada</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al</m:t>
                    </m:r>
                    <m:r>
                      <w:rPr>
                        <w:rFonts w:ascii="Cambria Math" w:hAnsi="Cambria Math"/>
                        <w:sz w:val="18"/>
                        <w:szCs w:val="20"/>
                      </w:rPr>
                      <m:t xml:space="preserve"> </m:t>
                    </m:r>
                    <m:r>
                      <w:rPr>
                        <w:rFonts w:ascii="Cambria Math" w:hAnsi="Cambria Math"/>
                        <w:sz w:val="18"/>
                        <w:szCs w:val="20"/>
                      </w:rPr>
                      <m:t>disfrute</m:t>
                    </m:r>
                    <m:r>
                      <w:rPr>
                        <w:rFonts w:ascii="Cambria Math" w:hAnsi="Cambria Math"/>
                        <w:sz w:val="18"/>
                        <w:szCs w:val="20"/>
                      </w:rPr>
                      <m:t xml:space="preserve"> </m:t>
                    </m:r>
                    <m:r>
                      <w:rPr>
                        <w:rFonts w:ascii="Cambria Math" w:hAnsi="Cambria Math"/>
                        <w:sz w:val="18"/>
                        <w:szCs w:val="20"/>
                      </w:rPr>
                      <m:t>del</m:t>
                    </m:r>
                    <m:r>
                      <w:rPr>
                        <w:rFonts w:ascii="Cambria Math" w:hAnsi="Cambria Math"/>
                        <w:sz w:val="18"/>
                        <w:szCs w:val="20"/>
                      </w:rPr>
                      <m:t xml:space="preserve"> </m:t>
                    </m:r>
                    <m:r>
                      <w:rPr>
                        <w:rFonts w:ascii="Cambria Math" w:hAnsi="Cambria Math"/>
                        <w:sz w:val="18"/>
                        <w:szCs w:val="20"/>
                      </w:rPr>
                      <m:t>m</m:t>
                    </m:r>
                    <m:r>
                      <w:rPr>
                        <w:rFonts w:ascii="Cambria Math" w:hAnsi="Cambria Math"/>
                        <w:sz w:val="18"/>
                        <w:szCs w:val="20"/>
                      </w:rPr>
                      <m:t>á</m:t>
                    </m:r>
                    <m:r>
                      <w:rPr>
                        <w:rFonts w:ascii="Cambria Math" w:hAnsi="Cambria Math"/>
                        <w:sz w:val="18"/>
                        <w:szCs w:val="20"/>
                      </w:rPr>
                      <m:t>s</m:t>
                    </m:r>
                    <m:r>
                      <w:rPr>
                        <w:rFonts w:ascii="Cambria Math" w:hAnsi="Cambria Math"/>
                        <w:sz w:val="18"/>
                        <w:szCs w:val="20"/>
                      </w:rPr>
                      <m:t xml:space="preserve"> </m:t>
                    </m:r>
                    <m:r>
                      <w:rPr>
                        <w:rFonts w:ascii="Cambria Math" w:hAnsi="Cambria Math"/>
                        <w:sz w:val="18"/>
                        <w:szCs w:val="20"/>
                      </w:rPr>
                      <m:t>alto</m:t>
                    </m:r>
                    <m:r>
                      <w:rPr>
                        <w:rFonts w:ascii="Cambria Math" w:hAnsi="Cambria Math"/>
                        <w:sz w:val="18"/>
                        <w:szCs w:val="20"/>
                      </w:rPr>
                      <m:t xml:space="preserve"> </m:t>
                    </m:r>
                    <m:r>
                      <w:rPr>
                        <w:rFonts w:ascii="Cambria Math" w:hAnsi="Cambria Math"/>
                        <w:sz w:val="18"/>
                        <w:szCs w:val="20"/>
                      </w:rPr>
                      <m:t>nivel</m:t>
                    </m:r>
                    <m:r>
                      <w:rPr>
                        <w:rFonts w:ascii="Cambria Math" w:hAnsi="Cambria Math"/>
                        <w:sz w:val="18"/>
                        <w:szCs w:val="20"/>
                      </w:rPr>
                      <m:t xml:space="preserve"> </m:t>
                    </m:r>
                    <m:r>
                      <w:rPr>
                        <w:rFonts w:ascii="Cambria Math" w:hAnsi="Cambria Math"/>
                        <w:sz w:val="18"/>
                        <w:szCs w:val="20"/>
                      </w:rPr>
                      <m:t>posible</m:t>
                    </m:r>
                    <m:r>
                      <w:rPr>
                        <w:rFonts w:ascii="Cambria Math" w:hAnsi="Cambria Math"/>
                        <w:sz w:val="18"/>
                        <w:szCs w:val="20"/>
                      </w:rPr>
                      <m:t xml:space="preserve"> </m:t>
                    </m:r>
                    <m:r>
                      <w:rPr>
                        <w:rFonts w:ascii="Cambria Math" w:hAnsi="Cambria Math"/>
                        <w:sz w:val="18"/>
                        <w:szCs w:val="20"/>
                      </w:rPr>
                      <m:t>de</m:t>
                    </m:r>
                    <m:r>
                      <w:rPr>
                        <w:rFonts w:ascii="Cambria Math" w:hAnsi="Cambria Math"/>
                        <w:sz w:val="18"/>
                        <w:szCs w:val="20"/>
                      </w:rPr>
                      <m:t xml:space="preserve"> </m:t>
                    </m:r>
                    <m:r>
                      <w:rPr>
                        <w:rFonts w:ascii="Cambria Math" w:hAnsi="Cambria Math"/>
                        <w:sz w:val="18"/>
                        <w:szCs w:val="20"/>
                      </w:rPr>
                      <m:t>salud</m:t>
                    </m:r>
                    <m:r>
                      <w:rPr>
                        <w:rFonts w:ascii="Cambria Math" w:hAnsi="Cambria Math"/>
                        <w:sz w:val="18"/>
                        <w:szCs w:val="20"/>
                      </w:rPr>
                      <m:t xml:space="preserve"> </m:t>
                    </m:r>
                    <m:r>
                      <w:rPr>
                        <w:rFonts w:ascii="Cambria Math" w:hAnsi="Cambria Math"/>
                        <w:sz w:val="18"/>
                        <w:szCs w:val="20"/>
                      </w:rPr>
                      <m:t>f</m:t>
                    </m:r>
                    <m:r>
                      <w:rPr>
                        <w:rFonts w:ascii="Cambria Math" w:hAnsi="Cambria Math"/>
                        <w:sz w:val="18"/>
                        <w:szCs w:val="20"/>
                      </w:rPr>
                      <m:t>í</m:t>
                    </m:r>
                    <m:r>
                      <w:rPr>
                        <w:rFonts w:ascii="Cambria Math" w:hAnsi="Cambria Math"/>
                        <w:sz w:val="18"/>
                        <w:szCs w:val="20"/>
                      </w:rPr>
                      <m:t>sica</m:t>
                    </m:r>
                    <m:r>
                      <w:rPr>
                        <w:rFonts w:ascii="Cambria Math" w:hAnsi="Cambria Math"/>
                        <w:sz w:val="18"/>
                        <w:szCs w:val="20"/>
                      </w:rPr>
                      <m:t xml:space="preserve"> </m:t>
                    </m:r>
                    <m:r>
                      <w:rPr>
                        <w:rFonts w:ascii="Cambria Math" w:hAnsi="Cambria Math"/>
                        <w:sz w:val="18"/>
                        <w:szCs w:val="20"/>
                      </w:rPr>
                      <m:t>y</m:t>
                    </m:r>
                    <m:r>
                      <w:rPr>
                        <w:rFonts w:ascii="Cambria Math" w:hAnsi="Cambria Math"/>
                        <w:sz w:val="18"/>
                        <w:szCs w:val="20"/>
                      </w:rPr>
                      <m:t xml:space="preserve"> </m:t>
                    </m:r>
                    <m:r>
                      <w:rPr>
                        <w:rFonts w:ascii="Cambria Math" w:hAnsi="Cambria Math"/>
                        <w:sz w:val="18"/>
                        <w:szCs w:val="20"/>
                      </w:rPr>
                      <m:t>mental</m:t>
                    </m:r>
                  </m:e>
                </m:mr>
                <m:m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educaci</m:t>
                          </m:r>
                          <m:r>
                            <w:rPr>
                              <w:rFonts w:ascii="Cambria Math" w:hAnsi="Cambria Math"/>
                              <w:sz w:val="18"/>
                              <w:szCs w:val="20"/>
                            </w:rPr>
                            <m:t>ó</m:t>
                          </m:r>
                          <m:r>
                            <w:rPr>
                              <w:rFonts w:ascii="Cambria Math" w:hAnsi="Cambria Math"/>
                              <w:sz w:val="18"/>
                              <w:szCs w:val="20"/>
                            </w:rPr>
                            <m:t>n</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una</m:t>
                          </m:r>
                          <m:r>
                            <w:rPr>
                              <w:rFonts w:ascii="Cambria Math" w:hAnsi="Cambria Math"/>
                              <w:sz w:val="18"/>
                              <w:szCs w:val="20"/>
                            </w:rPr>
                            <m:t xml:space="preserve"> </m:t>
                          </m:r>
                          <m:r>
                            <w:rPr>
                              <w:rFonts w:ascii="Cambria Math" w:hAnsi="Cambria Math"/>
                              <w:sz w:val="18"/>
                              <w:szCs w:val="20"/>
                            </w:rPr>
                            <m:t>vivienda</m:t>
                          </m:r>
                          <m:r>
                            <w:rPr>
                              <w:rFonts w:ascii="Cambria Math" w:hAnsi="Cambria Math"/>
                              <w:sz w:val="18"/>
                              <w:szCs w:val="20"/>
                            </w:rPr>
                            <m:t xml:space="preserve"> </m:t>
                          </m:r>
                          <m:r>
                            <w:rPr>
                              <w:rFonts w:ascii="Cambria Math" w:hAnsi="Cambria Math"/>
                              <w:sz w:val="18"/>
                              <w:szCs w:val="20"/>
                            </w:rPr>
                            <m:t>adecuada</m:t>
                          </m:r>
                        </m:e>
                      </m:mr>
                      <m:m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al</m:t>
                                </m:r>
                                <m:r>
                                  <w:rPr>
                                    <w:rFonts w:ascii="Cambria Math" w:hAnsi="Cambria Math"/>
                                    <w:sz w:val="18"/>
                                    <w:szCs w:val="20"/>
                                  </w:rPr>
                                  <m:t xml:space="preserve"> </m:t>
                                </m:r>
                                <m:r>
                                  <w:rPr>
                                    <w:rFonts w:ascii="Cambria Math" w:hAnsi="Cambria Math"/>
                                    <w:sz w:val="18"/>
                                    <w:szCs w:val="20"/>
                                  </w:rPr>
                                  <m:t>trabajo</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seguridad</m:t>
                                </m:r>
                                <m:r>
                                  <w:rPr>
                                    <w:rFonts w:ascii="Cambria Math" w:hAnsi="Cambria Math"/>
                                    <w:sz w:val="18"/>
                                    <w:szCs w:val="20"/>
                                  </w:rPr>
                                  <m:t xml:space="preserve"> </m:t>
                                </m:r>
                                <m:r>
                                  <w:rPr>
                                    <w:rFonts w:ascii="Cambria Math" w:hAnsi="Cambria Math"/>
                                    <w:sz w:val="18"/>
                                    <w:szCs w:val="20"/>
                                  </w:rPr>
                                  <m:t>social</m:t>
                                </m:r>
                              </m:e>
                            </m:mr>
                          </m:m>
                        </m:e>
                      </m:mr>
                    </m:m>
                  </m:e>
                </m:mr>
              </m:m>
            </m:e>
          </m:d>
          <m:r>
            <w:rPr>
              <w:rFonts w:ascii="Cambria Math" w:hAnsi="Cambria Math"/>
              <w:sz w:val="18"/>
              <w:szCs w:val="20"/>
            </w:rPr>
            <m:t xml:space="preserve"> </m:t>
          </m:r>
        </m:oMath>
      </m:oMathPara>
    </w:p>
    <w:p w14:paraId="0E0743D8" w14:textId="1D39FCA0" w:rsidR="003E09E5" w:rsidRPr="00E178EB" w:rsidRDefault="00E240A6" w:rsidP="00976ABE">
      <w:pPr>
        <w:spacing w:before="100" w:beforeAutospacing="1" w:after="100" w:afterAutospacing="1" w:line="288" w:lineRule="auto"/>
        <w:jc w:val="both"/>
        <w:rPr>
          <w:sz w:val="18"/>
          <w:szCs w:val="20"/>
        </w:rPr>
      </w:pPr>
      <m:oMathPara>
        <m:oMathParaPr>
          <m:jc m:val="center"/>
        </m:oMathParaPr>
        <m:oMath>
          <m:sSub>
            <m:sSubPr>
              <m:ctrlPr>
                <w:rPr>
                  <w:rFonts w:ascii="Cambria Math" w:hAnsi="Cambria Math"/>
                  <w:i/>
                  <w:sz w:val="18"/>
                  <w:szCs w:val="20"/>
                </w:rPr>
              </m:ctrlPr>
            </m:sSubPr>
            <m:e>
              <m:r>
                <w:rPr>
                  <w:rFonts w:ascii="Cambria Math" w:hAnsi="Cambria Math"/>
                  <w:sz w:val="18"/>
                  <w:szCs w:val="20"/>
                </w:rPr>
                <m:t>D</m:t>
              </m:r>
            </m:e>
            <m:sub>
              <m:r>
                <w:rPr>
                  <w:rFonts w:ascii="Cambria Math" w:hAnsi="Cambria Math"/>
                  <w:sz w:val="18"/>
                  <w:szCs w:val="20"/>
                </w:rPr>
                <m:t>3</m:t>
              </m:r>
            </m:sub>
          </m:sSub>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identidad</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participar</m:t>
                    </m:r>
                    <m:r>
                      <w:rPr>
                        <w:rFonts w:ascii="Cambria Math" w:hAnsi="Cambria Math"/>
                        <w:sz w:val="18"/>
                        <w:szCs w:val="20"/>
                      </w:rPr>
                      <m:t xml:space="preserve"> </m:t>
                    </m:r>
                    <m:r>
                      <w:rPr>
                        <w:rFonts w:ascii="Cambria Math" w:hAnsi="Cambria Math"/>
                        <w:sz w:val="18"/>
                        <w:szCs w:val="20"/>
                      </w:rPr>
                      <m:t>en</m:t>
                    </m:r>
                    <m:r>
                      <w:rPr>
                        <w:rFonts w:ascii="Cambria Math" w:hAnsi="Cambria Math"/>
                        <w:sz w:val="18"/>
                        <w:szCs w:val="20"/>
                      </w:rPr>
                      <m:t xml:space="preserve"> </m:t>
                    </m:r>
                    <m:r>
                      <w:rPr>
                        <w:rFonts w:ascii="Cambria Math" w:hAnsi="Cambria Math"/>
                        <w:sz w:val="18"/>
                        <w:szCs w:val="20"/>
                      </w:rPr>
                      <m:t>los</m:t>
                    </m:r>
                    <m:r>
                      <w:rPr>
                        <w:rFonts w:ascii="Cambria Math" w:hAnsi="Cambria Math"/>
                        <w:sz w:val="18"/>
                        <w:szCs w:val="20"/>
                      </w:rPr>
                      <m:t xml:space="preserve"> </m:t>
                    </m:r>
                    <m:r>
                      <w:rPr>
                        <w:rFonts w:ascii="Cambria Math" w:hAnsi="Cambria Math"/>
                        <w:sz w:val="18"/>
                        <w:szCs w:val="20"/>
                      </w:rPr>
                      <m:t>asuntos</m:t>
                    </m:r>
                    <m:r>
                      <w:rPr>
                        <w:rFonts w:ascii="Cambria Math" w:hAnsi="Cambria Math"/>
                        <w:sz w:val="18"/>
                        <w:szCs w:val="20"/>
                      </w:rPr>
                      <m:t xml:space="preserve"> </m:t>
                    </m:r>
                    <m:r>
                      <w:rPr>
                        <w:rFonts w:ascii="Cambria Math" w:hAnsi="Cambria Math"/>
                        <w:sz w:val="18"/>
                        <w:szCs w:val="20"/>
                      </w:rPr>
                      <m:t>p</m:t>
                    </m:r>
                    <m:r>
                      <w:rPr>
                        <w:rFonts w:ascii="Cambria Math" w:hAnsi="Cambria Math"/>
                        <w:sz w:val="18"/>
                        <w:szCs w:val="20"/>
                      </w:rPr>
                      <m:t>ú</m:t>
                    </m:r>
                    <m:r>
                      <w:rPr>
                        <w:rFonts w:ascii="Cambria Math" w:hAnsi="Cambria Math"/>
                        <w:sz w:val="18"/>
                        <w:szCs w:val="20"/>
                      </w:rPr>
                      <m:t>blicos</m:t>
                    </m:r>
                  </m:e>
                </m:mr>
                <m:mr>
                  <m:e>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violencia</m:t>
                    </m:r>
                    <m:r>
                      <w:rPr>
                        <w:rFonts w:ascii="Cambria Math" w:hAnsi="Cambria Math"/>
                        <w:sz w:val="18"/>
                        <w:szCs w:val="20"/>
                      </w:rPr>
                      <m:t xml:space="preserve"> </m:t>
                    </m:r>
                    <m:r>
                      <w:rPr>
                        <w:rFonts w:ascii="Cambria Math" w:hAnsi="Cambria Math"/>
                        <w:sz w:val="18"/>
                        <w:szCs w:val="20"/>
                      </w:rPr>
                      <m:t>contra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mujer</m:t>
                    </m:r>
                  </m:e>
                </m:mr>
              </m:m>
            </m:e>
          </m:d>
        </m:oMath>
      </m:oMathPara>
    </w:p>
    <w:p w14:paraId="5D95E738" w14:textId="77777777" w:rsidR="00795EEE" w:rsidRDefault="00795EEE" w:rsidP="00795EEE">
      <w:pPr>
        <w:spacing w:before="100" w:beforeAutospacing="1" w:after="100" w:afterAutospacing="1" w:line="288" w:lineRule="auto"/>
        <w:jc w:val="both"/>
        <w:rPr>
          <w:sz w:val="20"/>
        </w:rPr>
      </w:pPr>
      <w:r w:rsidRPr="00795EEE">
        <w:rPr>
          <w:sz w:val="20"/>
        </w:rPr>
        <w:t>La clasificación de los derechos humanos en categorías específicas dentro del marco establecido proporciona una estructura fundamental para abordar la complejidad de estos derechos esenciales. A continuación, se presenta una breve descripción de cada categoría:</w:t>
      </w:r>
    </w:p>
    <w:p w14:paraId="5EF05084" w14:textId="13F88254" w:rsidR="00795EEE" w:rsidRPr="00795EEE" w:rsidRDefault="00795EEE" w:rsidP="00754952">
      <w:pPr>
        <w:pStyle w:val="Prrafodelista"/>
        <w:numPr>
          <w:ilvl w:val="0"/>
          <w:numId w:val="32"/>
        </w:numPr>
        <w:spacing w:before="100" w:beforeAutospacing="1" w:after="100" w:afterAutospacing="1" w:line="288" w:lineRule="auto"/>
        <w:ind w:left="284" w:hanging="284"/>
        <w:jc w:val="both"/>
        <w:rPr>
          <w:sz w:val="20"/>
        </w:rPr>
      </w:pPr>
      <w:r w:rsidRPr="00795EEE">
        <w:rPr>
          <w:b/>
          <w:bCs/>
          <w:sz w:val="20"/>
        </w:rPr>
        <w:t>Derechos Ius Cogens:</w:t>
      </w:r>
      <w:r>
        <w:rPr>
          <w:b/>
          <w:bCs/>
          <w:sz w:val="20"/>
        </w:rPr>
        <w:t xml:space="preserve"> </w:t>
      </w:r>
      <w:r w:rsidRPr="00795EEE">
        <w:rPr>
          <w:sz w:val="20"/>
        </w:rPr>
        <w:t>El concepto de "Ius Cogens" proviene del derecho internacional y se refiere a normas imperativas que son fundamentales y obligatorias para todos los Estados. Estas normas han evolucionado a lo largo de la historia y están destinadas a proteger los valores fundamentales de la humanidad. Ejemplos de derechos Ius Cogens incluyen el derecho a la vida, la prohibición de la tortura y tratos crueles, inhumanos o degradantes, y la prohibición de la esclavitud.</w:t>
      </w:r>
    </w:p>
    <w:p w14:paraId="0AE5989D" w14:textId="2AED8D25" w:rsidR="00795EEE" w:rsidRPr="00795EEE" w:rsidRDefault="00795EEE" w:rsidP="00754952">
      <w:pPr>
        <w:pStyle w:val="Prrafodelista"/>
        <w:numPr>
          <w:ilvl w:val="0"/>
          <w:numId w:val="32"/>
        </w:numPr>
        <w:spacing w:before="100" w:beforeAutospacing="1" w:after="100" w:afterAutospacing="1" w:line="288" w:lineRule="auto"/>
        <w:ind w:left="284" w:hanging="284"/>
        <w:jc w:val="both"/>
        <w:rPr>
          <w:sz w:val="20"/>
        </w:rPr>
      </w:pPr>
      <w:r w:rsidRPr="00795EEE">
        <w:rPr>
          <w:b/>
          <w:bCs/>
          <w:sz w:val="20"/>
        </w:rPr>
        <w:t>Derechos Económicos, Sociales, Culturales y Ambientales:</w:t>
      </w:r>
      <w:r>
        <w:rPr>
          <w:b/>
          <w:bCs/>
          <w:sz w:val="20"/>
        </w:rPr>
        <w:t xml:space="preserve"> </w:t>
      </w:r>
      <w:r w:rsidRPr="00795EEE">
        <w:rPr>
          <w:sz w:val="20"/>
        </w:rPr>
        <w:t>Estos derechos están consagrados en varios instrumentos internacionales, como el Pacto Internacional de Derechos Económicos, Sociales y Culturales (PIDESC). Éstos buscan garantizar condiciones de vida dignas, incluyendo el derecho al trabajo, la educación, la vivienda, la salud y la participación en la vida cultural. La vinculación de los derechos ambientales destaca la importancia de la sostenibilidad y la protección del entorno.</w:t>
      </w:r>
    </w:p>
    <w:p w14:paraId="2A432606" w14:textId="1FD2F0B6" w:rsidR="00795EEE" w:rsidRPr="00795EEE" w:rsidRDefault="00795EEE" w:rsidP="00754952">
      <w:pPr>
        <w:pStyle w:val="Prrafodelista"/>
        <w:numPr>
          <w:ilvl w:val="0"/>
          <w:numId w:val="32"/>
        </w:numPr>
        <w:spacing w:before="100" w:beforeAutospacing="1" w:after="100" w:afterAutospacing="1" w:line="288" w:lineRule="auto"/>
        <w:ind w:left="284" w:hanging="284"/>
        <w:jc w:val="both"/>
        <w:rPr>
          <w:sz w:val="20"/>
        </w:rPr>
      </w:pPr>
      <w:r w:rsidRPr="00795EEE">
        <w:rPr>
          <w:b/>
          <w:bCs/>
          <w:sz w:val="20"/>
        </w:rPr>
        <w:t xml:space="preserve">Derechos Civiles y Políticos: </w:t>
      </w:r>
      <w:r>
        <w:rPr>
          <w:b/>
          <w:bCs/>
          <w:sz w:val="20"/>
        </w:rPr>
        <w:t xml:space="preserve"> </w:t>
      </w:r>
      <w:r w:rsidRPr="00795EEE">
        <w:rPr>
          <w:sz w:val="20"/>
        </w:rPr>
        <w:t>Estos derechos están establecidos en el Pacto Internacional de Derechos Civiles y Políticos (PIDCP). Éstos buscan proteger las libertades individuales y la participación en la vida política y social, incluyendo la libertad de expresión, el derecho a la privacidad, el derecho a un juicio justo y el derecho a participar en el gobierno.</w:t>
      </w:r>
    </w:p>
    <w:p w14:paraId="7FD16DB6" w14:textId="6D167058" w:rsidR="00795EEE" w:rsidRDefault="00795EEE" w:rsidP="00795EEE">
      <w:pPr>
        <w:spacing w:before="100" w:beforeAutospacing="1" w:after="100" w:afterAutospacing="1" w:line="288" w:lineRule="auto"/>
        <w:jc w:val="both"/>
        <w:rPr>
          <w:sz w:val="20"/>
        </w:rPr>
      </w:pPr>
      <w:r w:rsidRPr="00795EEE">
        <w:rPr>
          <w:sz w:val="20"/>
        </w:rPr>
        <w:t>Estas categorías de derechos humanos forman parte de la Declaración Universal de Derechos Humanos y otros tratados internacionales que buscan garantizar el respeto y la protección de los derechos fundamentales de todas las personas. Además, el desarrollo y la evolución de estos derechos se han visto influenciados por eventos históricos, movimientos sociales y la evolución del derecho internacional. La promoción y defensa de estos derechos son objetivos fundamentales de la comunidad internacional y de numerosas organizaciones y defensores de derechos humanos en todo el mundo.</w:t>
      </w:r>
    </w:p>
    <w:p w14:paraId="1E991F43" w14:textId="1D69C2FD" w:rsidR="00AE2646" w:rsidRPr="00A80143" w:rsidRDefault="00A80143" w:rsidP="00A80143">
      <w:pPr>
        <w:spacing w:before="100" w:beforeAutospacing="1" w:after="100" w:afterAutospacing="1" w:line="288" w:lineRule="auto"/>
        <w:jc w:val="both"/>
        <w:rPr>
          <w:sz w:val="20"/>
        </w:rPr>
      </w:pPr>
      <w:commentRangeStart w:id="1397"/>
      <w:r w:rsidRPr="00A80143">
        <w:rPr>
          <w:sz w:val="20"/>
        </w:rPr>
        <w:t>El proceso de construcción del indicador vinculado a la variable central de la Política Nacional Multisectorial de Derechos Humanos ha sido guiado por un análisis de las características que este indicador debe poseer</w:t>
      </w:r>
      <w:r w:rsidR="001A1189">
        <w:rPr>
          <w:sz w:val="20"/>
        </w:rPr>
        <w:t xml:space="preserve"> como cuarto paso</w:t>
      </w:r>
      <w:r w:rsidRPr="00A80143">
        <w:rPr>
          <w:sz w:val="20"/>
        </w:rPr>
        <w:t xml:space="preserve">. </w:t>
      </w:r>
      <w:ins w:id="1398" w:author="Direccion de Politicas y Gestion en Derechos Humanos 14" w:date="2023-12-28T18:47:00Z">
        <w:r w:rsidR="00AE2646">
          <w:rPr>
            <w:sz w:val="20"/>
          </w:rPr>
          <w:t>Para ello, la</w:t>
        </w:r>
        <w:r w:rsidR="00AE2646" w:rsidRPr="00AE2646">
          <w:rPr>
            <w:sz w:val="20"/>
          </w:rPr>
          <w:t xml:space="preserve"> selección de los indicadores</w:t>
        </w:r>
      </w:ins>
      <w:ins w:id="1399" w:author="Direccion de Politicas y Gestion en Derechos Humanos 14" w:date="2023-12-28T18:48:00Z">
        <w:r w:rsidR="00AE2646">
          <w:rPr>
            <w:sz w:val="20"/>
          </w:rPr>
          <w:t xml:space="preserve"> </w:t>
        </w:r>
      </w:ins>
      <w:ins w:id="1400" w:author="Direccion de Politicas y Gestion en Derechos Humanos 14" w:date="2023-12-28T18:49:00Z">
        <w:r w:rsidR="00AE2646">
          <w:rPr>
            <w:sz w:val="20"/>
          </w:rPr>
          <w:t xml:space="preserve">parte </w:t>
        </w:r>
      </w:ins>
      <w:ins w:id="1401" w:author="Direccion de Politicas y Gestion en Derechos Humanos 14" w:date="2023-12-28T18:48:00Z">
        <w:r w:rsidR="00AE2646">
          <w:rPr>
            <w:sz w:val="20"/>
          </w:rPr>
          <w:t xml:space="preserve">de la </w:t>
        </w:r>
      </w:ins>
      <w:ins w:id="1402" w:author="Direccion de Politicas y Gestion en Derechos Humanos 14" w:date="2023-12-28T18:47:00Z">
        <w:r w:rsidR="00AE2646" w:rsidRPr="00AE2646">
          <w:rPr>
            <w:sz w:val="20"/>
          </w:rPr>
          <w:t>"Guía para la medición y aplicación de indicadores de Derechos Humanos" (</w:t>
        </w:r>
      </w:ins>
      <w:ins w:id="1403" w:author="Direccion de Politicas y Gestion en Derechos Humanos 14" w:date="2023-12-28T18:48:00Z">
        <w:r w:rsidR="00AE2646">
          <w:rPr>
            <w:sz w:val="20"/>
          </w:rPr>
          <w:t xml:space="preserve">OACNUDH </w:t>
        </w:r>
      </w:ins>
      <w:ins w:id="1404" w:author="Direccion de Politicas y Gestion en Derechos Humanos 14" w:date="2023-12-28T18:47:00Z">
        <w:r w:rsidR="00AE2646" w:rsidRPr="00AE2646">
          <w:rPr>
            <w:sz w:val="20"/>
          </w:rPr>
          <w:t>2012) (ver anexo 3). Este documento presenta una lista de indicadores que no solo abarcan propuestas a nivel macro, aplicables a un ámbito internacional, sino que también proporciona una base sólida para la adaptación y aplicación a contextos nacionales específicos, como es el caso de Perú.</w:t>
        </w:r>
      </w:ins>
      <w:ins w:id="1405" w:author="Direccion de Politicas y Gestion en Derechos Humanos 14" w:date="2023-12-28T18:49:00Z">
        <w:r w:rsidR="00AE2646">
          <w:rPr>
            <w:sz w:val="20"/>
          </w:rPr>
          <w:t xml:space="preserve"> Por ello, </w:t>
        </w:r>
      </w:ins>
      <w:ins w:id="1406" w:author="Direccion de Politicas y Gestion en Derechos Humanos 14" w:date="2023-12-28T18:50:00Z">
        <w:r w:rsidR="00AE2646" w:rsidRPr="00AE2646">
          <w:rPr>
            <w:sz w:val="20"/>
          </w:rPr>
          <w:t>la elección de estos indicadores se distingue por su cuidadosa consideración, evitando la arbitrariedad y alineándose con criterios fundamentales para asegurar su pertinencia y aplicabilidad en el contexto peruano</w:t>
        </w:r>
        <w:r w:rsidR="00AE2646">
          <w:rPr>
            <w:sz w:val="20"/>
          </w:rPr>
          <w:t>:</w:t>
        </w:r>
      </w:ins>
      <w:del w:id="1407" w:author="Direccion de Politicas y Gestion en Derechos Humanos 14" w:date="2023-12-28T18:50:00Z">
        <w:r w:rsidRPr="00A80143" w:rsidDel="00AE2646">
          <w:rPr>
            <w:sz w:val="20"/>
          </w:rPr>
          <w:delText>Las evaluaciones realizadas han arrojado los siguientes resultados:</w:delText>
        </w:r>
      </w:del>
      <w:commentRangeEnd w:id="1397"/>
      <w:r w:rsidR="008E1D4D">
        <w:rPr>
          <w:rStyle w:val="Refdecomentario"/>
          <w:kern w:val="0"/>
          <w14:ligatures w14:val="none"/>
        </w:rPr>
        <w:commentReference w:id="1397"/>
      </w:r>
    </w:p>
    <w:p w14:paraId="5C0F1B48" w14:textId="2C0A30F1" w:rsidR="00A80143" w:rsidRPr="00A80143" w:rsidRDefault="00A80143" w:rsidP="00754952">
      <w:pPr>
        <w:pStyle w:val="Prrafodelista"/>
        <w:numPr>
          <w:ilvl w:val="0"/>
          <w:numId w:val="33"/>
        </w:numPr>
        <w:spacing w:before="100" w:beforeAutospacing="1" w:after="100" w:afterAutospacing="1" w:line="288" w:lineRule="auto"/>
        <w:ind w:left="284" w:hanging="284"/>
        <w:jc w:val="both"/>
        <w:rPr>
          <w:sz w:val="20"/>
        </w:rPr>
      </w:pPr>
      <w:r w:rsidRPr="00A80143">
        <w:rPr>
          <w:b/>
          <w:bCs/>
          <w:sz w:val="20"/>
        </w:rPr>
        <w:t>Específico:</w:t>
      </w:r>
      <w:r w:rsidRPr="00A80143">
        <w:rPr>
          <w:sz w:val="20"/>
        </w:rPr>
        <w:t xml:space="preserve"> El indicador se encuentra estrechamente vinculado temáticamente a la variable central del problema público. Su enfoque en las disparidades en el ejercicio pleno de los derechos humanos destaca la conexión directa con la generación de desigualdad y discriminación estructural en la diversidad de personas. Este enfoque específico fortalece la capacidad del indicador para abordar el núcleo del problema.</w:t>
      </w:r>
    </w:p>
    <w:p w14:paraId="76D26928" w14:textId="29AEBC9F" w:rsidR="00A80143" w:rsidRPr="00A80143" w:rsidRDefault="00A80143" w:rsidP="00754952">
      <w:pPr>
        <w:pStyle w:val="Prrafodelista"/>
        <w:numPr>
          <w:ilvl w:val="0"/>
          <w:numId w:val="33"/>
        </w:numPr>
        <w:spacing w:before="100" w:beforeAutospacing="1" w:after="100" w:afterAutospacing="1" w:line="288" w:lineRule="auto"/>
        <w:ind w:left="284" w:hanging="284"/>
        <w:jc w:val="both"/>
        <w:rPr>
          <w:sz w:val="20"/>
        </w:rPr>
      </w:pPr>
      <w:r w:rsidRPr="00A80143">
        <w:rPr>
          <w:b/>
          <w:bCs/>
          <w:sz w:val="20"/>
        </w:rPr>
        <w:t>Relevante:</w:t>
      </w:r>
      <w:r w:rsidRPr="00A80143">
        <w:rPr>
          <w:sz w:val="20"/>
        </w:rPr>
        <w:t xml:space="preserve"> La especificidad del indicador en relación con el problema público lo posiciona como representativo y relevante. Al abordar la dimensión más crucial del problema, el indicador se convierte </w:t>
      </w:r>
      <w:r w:rsidRPr="00A80143">
        <w:rPr>
          <w:sz w:val="20"/>
        </w:rPr>
        <w:lastRenderedPageBreak/>
        <w:t>en una herramienta significativa para evaluar la magnitud de las disparidades en el ejercicio de los derechos humanos.</w:t>
      </w:r>
    </w:p>
    <w:p w14:paraId="4A7D45C0" w14:textId="681C9AE0" w:rsidR="00A80143" w:rsidRPr="00A80143" w:rsidRDefault="00A80143" w:rsidP="00754952">
      <w:pPr>
        <w:pStyle w:val="Prrafodelista"/>
        <w:numPr>
          <w:ilvl w:val="0"/>
          <w:numId w:val="33"/>
        </w:numPr>
        <w:spacing w:before="100" w:beforeAutospacing="1" w:after="100" w:afterAutospacing="1" w:line="288" w:lineRule="auto"/>
        <w:ind w:left="284" w:hanging="284"/>
        <w:jc w:val="both"/>
        <w:rPr>
          <w:sz w:val="20"/>
        </w:rPr>
      </w:pPr>
      <w:r w:rsidRPr="00A80143">
        <w:rPr>
          <w:b/>
          <w:bCs/>
          <w:sz w:val="20"/>
        </w:rPr>
        <w:t>Medible:</w:t>
      </w:r>
      <w:r w:rsidRPr="00A80143">
        <w:rPr>
          <w:sz w:val="20"/>
        </w:rPr>
        <w:t xml:space="preserve"> La ficha técnica en el anexo del documento respalda la afirmación de que el indicador es replicable. Las fuentes de información utilizadas son públicas, transparentes y se originan en fuentes oficiales, principalmente el INEI. Esta característica asegura la confiabilidad y consistencia del indicador a lo largo del tiempo, y su periodicidad anual de publicación permite una medición efectiva y consistente.</w:t>
      </w:r>
    </w:p>
    <w:p w14:paraId="3E2931F9" w14:textId="2225CB34" w:rsidR="00A80143" w:rsidRPr="00A80143" w:rsidRDefault="00A80143" w:rsidP="00754952">
      <w:pPr>
        <w:pStyle w:val="Prrafodelista"/>
        <w:numPr>
          <w:ilvl w:val="0"/>
          <w:numId w:val="33"/>
        </w:numPr>
        <w:spacing w:before="100" w:beforeAutospacing="1" w:after="100" w:afterAutospacing="1" w:line="288" w:lineRule="auto"/>
        <w:ind w:left="284" w:hanging="284"/>
        <w:jc w:val="both"/>
        <w:rPr>
          <w:sz w:val="20"/>
        </w:rPr>
      </w:pPr>
      <w:r w:rsidRPr="00A80143">
        <w:rPr>
          <w:b/>
          <w:bCs/>
          <w:sz w:val="20"/>
        </w:rPr>
        <w:t>Realizable:</w:t>
      </w:r>
      <w:r w:rsidRPr="00A80143">
        <w:rPr>
          <w:sz w:val="20"/>
        </w:rPr>
        <w:t xml:space="preserve"> La utilización de fuentes de información públicas y disponibles simplifica el proceso de cálculo del indicador. Su realización periódica no implica un nivel significativo de dificultad, lo que facilita su aplicación constante y sistemática. Esto contribuye a la factibilidad y sostenibilidad en la implementación del indicador.</w:t>
      </w:r>
    </w:p>
    <w:p w14:paraId="19C1F171" w14:textId="2C7D9AC3" w:rsidR="00795EEE" w:rsidRPr="00A80143" w:rsidRDefault="00A80143" w:rsidP="00754952">
      <w:pPr>
        <w:pStyle w:val="Prrafodelista"/>
        <w:numPr>
          <w:ilvl w:val="0"/>
          <w:numId w:val="33"/>
        </w:numPr>
        <w:spacing w:before="100" w:beforeAutospacing="1" w:after="100" w:afterAutospacing="1" w:line="288" w:lineRule="auto"/>
        <w:ind w:left="284" w:hanging="284"/>
        <w:jc w:val="both"/>
        <w:rPr>
          <w:sz w:val="20"/>
        </w:rPr>
      </w:pPr>
      <w:r w:rsidRPr="00A80143">
        <w:rPr>
          <w:b/>
          <w:bCs/>
          <w:sz w:val="20"/>
        </w:rPr>
        <w:t>Temporal:</w:t>
      </w:r>
      <w:r w:rsidRPr="00A80143">
        <w:rPr>
          <w:sz w:val="20"/>
        </w:rPr>
        <w:t xml:space="preserve"> La frecuencia de medición abarca todo el período de vigencia de la Política Nacional Multisectorial de Derechos Humanos. Esta consideración temporal garantiza la continuidad en la evaluación, permitiendo una comprensión integral de la evolución de las disparidades en el ejercicio de los derechos humanos a lo largo del tiempo.</w:t>
      </w:r>
    </w:p>
    <w:p w14:paraId="6A183DC2" w14:textId="77777777" w:rsidR="00B53385" w:rsidRPr="00B53385" w:rsidRDefault="00B53385" w:rsidP="00B53385">
      <w:pPr>
        <w:spacing w:before="100" w:beforeAutospacing="1" w:after="100" w:afterAutospacing="1" w:line="288" w:lineRule="auto"/>
        <w:jc w:val="both"/>
        <w:rPr>
          <w:sz w:val="20"/>
        </w:rPr>
      </w:pPr>
      <w:r w:rsidRPr="00B53385">
        <w:rPr>
          <w:sz w:val="20"/>
        </w:rPr>
        <w:t>En el quinto paso, al considerar la ubicación en la cadena de resultados, se destaca que el indicador propuesto, que sintetiza varios indicadores relacionados con la variable central del problema público, se sitúa como un indicador de resultado final.</w:t>
      </w:r>
    </w:p>
    <w:p w14:paraId="6FE37C80" w14:textId="6BD92324" w:rsidR="00B53385" w:rsidRPr="001A1189" w:rsidRDefault="00B53385" w:rsidP="00B53385">
      <w:pPr>
        <w:spacing w:before="100" w:beforeAutospacing="1" w:after="100" w:afterAutospacing="1" w:line="288" w:lineRule="auto"/>
        <w:jc w:val="both"/>
        <w:rPr>
          <w:sz w:val="20"/>
        </w:rPr>
      </w:pPr>
      <w:r w:rsidRPr="00B53385">
        <w:rPr>
          <w:sz w:val="20"/>
        </w:rPr>
        <w:t xml:space="preserve">Este posicionamiento como un indicador de resultado final subraya su papel como una herramienta de evaluación que refleja de manera integral el impacto y los logros alcanzados en relación con la variable central. Al consolidar y sintetizar </w:t>
      </w:r>
      <w:commentRangeStart w:id="1408"/>
      <w:commentRangeStart w:id="1409"/>
      <w:r w:rsidRPr="00B53385">
        <w:rPr>
          <w:sz w:val="20"/>
        </w:rPr>
        <w:t>los indicadores de resultado inicial o intermedio</w:t>
      </w:r>
      <w:commentRangeEnd w:id="1408"/>
      <w:r w:rsidR="004C0904">
        <w:rPr>
          <w:rStyle w:val="Refdecomentario"/>
          <w:kern w:val="0"/>
          <w14:ligatures w14:val="none"/>
        </w:rPr>
        <w:commentReference w:id="1408"/>
      </w:r>
      <w:commentRangeEnd w:id="1409"/>
      <w:r w:rsidR="00722DDB">
        <w:rPr>
          <w:rStyle w:val="Refdecomentario"/>
          <w:kern w:val="0"/>
          <w14:ligatures w14:val="none"/>
        </w:rPr>
        <w:commentReference w:id="1409"/>
      </w:r>
      <w:r w:rsidRPr="00B53385">
        <w:rPr>
          <w:sz w:val="20"/>
        </w:rPr>
        <w:t>, el indicador propuesto proporciona una visión global y conclusiva de cómo se están abordando las disparidades en el ejercicio pleno de los derechos humanos.</w:t>
      </w:r>
    </w:p>
    <w:p w14:paraId="0CAADE4B" w14:textId="77777777" w:rsidR="00B55E8E" w:rsidRPr="00B55E8E" w:rsidRDefault="00B55E8E" w:rsidP="00B55E8E">
      <w:pPr>
        <w:spacing w:before="100" w:beforeAutospacing="1" w:after="100" w:afterAutospacing="1" w:line="288" w:lineRule="auto"/>
        <w:jc w:val="both"/>
        <w:rPr>
          <w:sz w:val="20"/>
        </w:rPr>
      </w:pPr>
      <w:r w:rsidRPr="00B55E8E">
        <w:rPr>
          <w:sz w:val="20"/>
        </w:rPr>
        <w:t>El sexto paso, referente al establecimiento de los logros esperados del indicador, implica la definición de los valores que se pretenden alcanzar a lo largo del horizonte temporal de la política, que en este caso se extiende hasta el año 2030. Este proceso requiere considerar el efecto directo de la implementación del instrumento, con la expectativa de que los logros reflejen un desafío significativo pero alcanzable, teniendo en cuenta las circunstancias, recursos, capacidades y niveles de desempeño de la entidad.</w:t>
      </w:r>
    </w:p>
    <w:p w14:paraId="38B19E17" w14:textId="5F8A3504" w:rsidR="00B55E8E" w:rsidRDefault="00B55E8E" w:rsidP="00B55E8E">
      <w:pPr>
        <w:spacing w:before="100" w:beforeAutospacing="1" w:after="100" w:afterAutospacing="1" w:line="288" w:lineRule="auto"/>
        <w:jc w:val="both"/>
        <w:rPr>
          <w:sz w:val="20"/>
        </w:rPr>
      </w:pPr>
      <w:r w:rsidRPr="00B55E8E">
        <w:rPr>
          <w:sz w:val="20"/>
        </w:rPr>
        <w:t>La determinación de los logros esperados se basó en una proyección del indicador asociado a la variable central del problema público en la Política Nacional Multisectorial de Derechos Humanos (PNMDH). Para llevar a cabo esta proyección, se emplearon métodos matemáticos, específicamente la metodología de elasticidad ingreso de la población</w:t>
      </w:r>
      <w:r w:rsidR="00D04320">
        <w:rPr>
          <w:sz w:val="20"/>
        </w:rPr>
        <w:t xml:space="preserve"> (</w:t>
      </w:r>
      <w:r w:rsidR="00D04320" w:rsidRPr="00D04320">
        <w:rPr>
          <w:sz w:val="20"/>
        </w:rPr>
        <w:t>ingresos promedios mensuales de la población peruana</w:t>
      </w:r>
      <w:r w:rsidR="00D04320">
        <w:rPr>
          <w:sz w:val="20"/>
        </w:rPr>
        <w:t xml:space="preserve"> en soles)</w:t>
      </w:r>
      <w:r w:rsidRPr="00B55E8E">
        <w:rPr>
          <w:sz w:val="20"/>
        </w:rPr>
        <w:t>. Este enfoque se sustenta en el crecimiento geométrico del ingreso de la población</w:t>
      </w:r>
      <w:r>
        <w:rPr>
          <w:sz w:val="20"/>
        </w:rPr>
        <w:t xml:space="preserve"> (que cuenta con </w:t>
      </w:r>
      <w:r w:rsidR="00D91E68">
        <w:rPr>
          <w:sz w:val="20"/>
        </w:rPr>
        <w:t xml:space="preserve">coeficiente de </w:t>
      </w:r>
      <w:r>
        <w:rPr>
          <w:sz w:val="20"/>
        </w:rPr>
        <w:t xml:space="preserve">correlación </w:t>
      </w:r>
      <w:r w:rsidR="00D91E68">
        <w:rPr>
          <w:sz w:val="20"/>
        </w:rPr>
        <w:t>de 0.83</w:t>
      </w:r>
      <w:r>
        <w:rPr>
          <w:sz w:val="20"/>
        </w:rPr>
        <w:t xml:space="preserve"> respecto al indicador de la variable central del problema público)</w:t>
      </w:r>
      <w:r w:rsidRPr="00B55E8E">
        <w:rPr>
          <w:sz w:val="20"/>
        </w:rPr>
        <w:t>, donde la tasa de crecimiento interanual</w:t>
      </w:r>
      <w:r w:rsidR="00D04320">
        <w:rPr>
          <w:sz w:val="20"/>
        </w:rPr>
        <w:t xml:space="preserve"> de 1% es vinculado a la variable proxy de crecimiento </w:t>
      </w:r>
      <w:r w:rsidRPr="00B55E8E">
        <w:rPr>
          <w:sz w:val="20"/>
        </w:rPr>
        <w:t>del Producto Bruto Interno (PBI), proyectada en el Marco Macroeconómico Multianual</w:t>
      </w:r>
      <w:r w:rsidR="00D04320">
        <w:rPr>
          <w:sz w:val="20"/>
        </w:rPr>
        <w:t>.</w:t>
      </w:r>
    </w:p>
    <w:p w14:paraId="7D400ABE" w14:textId="56ABE1D9" w:rsidR="002A3F57" w:rsidRDefault="002A3F57" w:rsidP="002A3F57">
      <w:pPr>
        <w:spacing w:before="100" w:beforeAutospacing="1" w:after="100" w:afterAutospacing="1" w:line="288" w:lineRule="auto"/>
        <w:ind w:left="425"/>
        <w:jc w:val="center"/>
        <w:rPr>
          <w:sz w:val="20"/>
        </w:rPr>
      </w:pPr>
      <w:bookmarkStart w:id="1410" w:name="_Toc152615095"/>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27</w:t>
      </w:r>
      <w:r w:rsidRPr="00C24B5F">
        <w:rPr>
          <w:b/>
          <w:bCs/>
          <w:sz w:val="20"/>
        </w:rPr>
        <w:fldChar w:fldCharType="end"/>
      </w:r>
      <w:r w:rsidRPr="00C24B5F">
        <w:rPr>
          <w:b/>
          <w:bCs/>
          <w:sz w:val="20"/>
        </w:rPr>
        <w:t>:</w:t>
      </w:r>
      <w:r w:rsidRPr="00113452">
        <w:rPr>
          <w:b/>
          <w:bCs/>
          <w:sz w:val="20"/>
        </w:rPr>
        <w:t xml:space="preserve"> </w:t>
      </w:r>
      <w:r w:rsidRPr="003A66D1">
        <w:rPr>
          <w:sz w:val="20"/>
        </w:rPr>
        <w:t xml:space="preserve">Matriz de </w:t>
      </w:r>
      <w:r>
        <w:rPr>
          <w:sz w:val="20"/>
        </w:rPr>
        <w:t>determinación del indicador del problema público</w:t>
      </w:r>
      <w:bookmarkEnd w:id="1410"/>
    </w:p>
    <w:tbl>
      <w:tblPr>
        <w:tblW w:w="8513"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1757"/>
        <w:gridCol w:w="424"/>
        <w:gridCol w:w="424"/>
        <w:gridCol w:w="424"/>
        <w:gridCol w:w="424"/>
        <w:gridCol w:w="460"/>
        <w:gridCol w:w="460"/>
        <w:gridCol w:w="460"/>
        <w:gridCol w:w="460"/>
        <w:gridCol w:w="460"/>
        <w:gridCol w:w="460"/>
        <w:gridCol w:w="460"/>
        <w:gridCol w:w="460"/>
        <w:gridCol w:w="460"/>
        <w:gridCol w:w="460"/>
        <w:gridCol w:w="460"/>
      </w:tblGrid>
      <w:tr w:rsidR="00D91E68" w:rsidRPr="00D91E68" w14:paraId="78403EE2" w14:textId="77777777" w:rsidTr="002A3F57">
        <w:trPr>
          <w:trHeight w:val="245"/>
        </w:trPr>
        <w:tc>
          <w:tcPr>
            <w:tcW w:w="1757" w:type="dxa"/>
            <w:shd w:val="clear" w:color="auto" w:fill="002060"/>
            <w:vAlign w:val="center"/>
          </w:tcPr>
          <w:p w14:paraId="54F34E07"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p>
        </w:tc>
        <w:tc>
          <w:tcPr>
            <w:tcW w:w="424" w:type="dxa"/>
            <w:shd w:val="clear" w:color="auto" w:fill="002060"/>
            <w:noWrap/>
            <w:vAlign w:val="center"/>
          </w:tcPr>
          <w:p w14:paraId="15053AF6" w14:textId="706807F4"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2007</w:t>
            </w:r>
          </w:p>
        </w:tc>
        <w:tc>
          <w:tcPr>
            <w:tcW w:w="424" w:type="dxa"/>
            <w:shd w:val="clear" w:color="auto" w:fill="002060"/>
            <w:noWrap/>
            <w:vAlign w:val="center"/>
          </w:tcPr>
          <w:p w14:paraId="04B3AFBC" w14:textId="62061F3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2008</w:t>
            </w:r>
          </w:p>
        </w:tc>
        <w:tc>
          <w:tcPr>
            <w:tcW w:w="424" w:type="dxa"/>
            <w:shd w:val="clear" w:color="auto" w:fill="002060"/>
            <w:noWrap/>
            <w:vAlign w:val="center"/>
          </w:tcPr>
          <w:p w14:paraId="7C6973E5" w14:textId="1FE85953"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2009</w:t>
            </w:r>
          </w:p>
        </w:tc>
        <w:tc>
          <w:tcPr>
            <w:tcW w:w="424" w:type="dxa"/>
            <w:shd w:val="clear" w:color="auto" w:fill="002060"/>
            <w:noWrap/>
            <w:vAlign w:val="center"/>
          </w:tcPr>
          <w:p w14:paraId="749005A9" w14:textId="2FB77E8C"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2010</w:t>
            </w:r>
          </w:p>
        </w:tc>
        <w:tc>
          <w:tcPr>
            <w:tcW w:w="460" w:type="dxa"/>
            <w:shd w:val="clear" w:color="auto" w:fill="002060"/>
            <w:noWrap/>
            <w:vAlign w:val="center"/>
          </w:tcPr>
          <w:p w14:paraId="54360CC5" w14:textId="2D7E9FF2"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2011</w:t>
            </w:r>
          </w:p>
        </w:tc>
        <w:tc>
          <w:tcPr>
            <w:tcW w:w="460" w:type="dxa"/>
            <w:shd w:val="clear" w:color="auto" w:fill="002060"/>
            <w:noWrap/>
            <w:vAlign w:val="center"/>
          </w:tcPr>
          <w:p w14:paraId="3894BC75" w14:textId="6DCACDA5"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2012</w:t>
            </w:r>
          </w:p>
        </w:tc>
        <w:tc>
          <w:tcPr>
            <w:tcW w:w="460" w:type="dxa"/>
            <w:shd w:val="clear" w:color="auto" w:fill="002060"/>
            <w:noWrap/>
            <w:vAlign w:val="center"/>
          </w:tcPr>
          <w:p w14:paraId="3D0E94A5" w14:textId="18401EC4"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2013</w:t>
            </w:r>
          </w:p>
        </w:tc>
        <w:tc>
          <w:tcPr>
            <w:tcW w:w="460" w:type="dxa"/>
            <w:shd w:val="clear" w:color="auto" w:fill="002060"/>
            <w:noWrap/>
            <w:vAlign w:val="center"/>
          </w:tcPr>
          <w:p w14:paraId="736943FF" w14:textId="6EE9075D"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2014</w:t>
            </w:r>
          </w:p>
        </w:tc>
        <w:tc>
          <w:tcPr>
            <w:tcW w:w="460" w:type="dxa"/>
            <w:shd w:val="clear" w:color="auto" w:fill="002060"/>
            <w:noWrap/>
            <w:vAlign w:val="center"/>
          </w:tcPr>
          <w:p w14:paraId="28628779" w14:textId="7CCC6388"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2015</w:t>
            </w:r>
          </w:p>
        </w:tc>
        <w:tc>
          <w:tcPr>
            <w:tcW w:w="460" w:type="dxa"/>
            <w:shd w:val="clear" w:color="auto" w:fill="002060"/>
            <w:noWrap/>
            <w:vAlign w:val="center"/>
          </w:tcPr>
          <w:p w14:paraId="66F3EDEB" w14:textId="48135636"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2016</w:t>
            </w:r>
          </w:p>
        </w:tc>
        <w:tc>
          <w:tcPr>
            <w:tcW w:w="460" w:type="dxa"/>
            <w:shd w:val="clear" w:color="auto" w:fill="002060"/>
            <w:noWrap/>
            <w:vAlign w:val="center"/>
          </w:tcPr>
          <w:p w14:paraId="36FB3CB8" w14:textId="28DF2E8F"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2017</w:t>
            </w:r>
          </w:p>
        </w:tc>
        <w:tc>
          <w:tcPr>
            <w:tcW w:w="460" w:type="dxa"/>
            <w:shd w:val="clear" w:color="auto" w:fill="002060"/>
            <w:noWrap/>
            <w:vAlign w:val="center"/>
          </w:tcPr>
          <w:p w14:paraId="5F552B58" w14:textId="1509EEBB"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2018</w:t>
            </w:r>
          </w:p>
        </w:tc>
        <w:tc>
          <w:tcPr>
            <w:tcW w:w="460" w:type="dxa"/>
            <w:shd w:val="clear" w:color="auto" w:fill="002060"/>
            <w:noWrap/>
            <w:vAlign w:val="center"/>
          </w:tcPr>
          <w:p w14:paraId="616CBA44" w14:textId="39183A0D"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2019</w:t>
            </w:r>
          </w:p>
        </w:tc>
        <w:tc>
          <w:tcPr>
            <w:tcW w:w="460" w:type="dxa"/>
            <w:shd w:val="clear" w:color="auto" w:fill="002060"/>
            <w:noWrap/>
            <w:vAlign w:val="center"/>
          </w:tcPr>
          <w:p w14:paraId="2332A0BD" w14:textId="7177CE73"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2020</w:t>
            </w:r>
          </w:p>
        </w:tc>
        <w:tc>
          <w:tcPr>
            <w:tcW w:w="460" w:type="dxa"/>
            <w:shd w:val="clear" w:color="auto" w:fill="002060"/>
            <w:noWrap/>
            <w:vAlign w:val="center"/>
          </w:tcPr>
          <w:p w14:paraId="684D4AEC" w14:textId="1C3807CB"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2021</w:t>
            </w:r>
          </w:p>
        </w:tc>
      </w:tr>
      <w:tr w:rsidR="00D91E68" w:rsidRPr="00D91E68" w14:paraId="489E990B" w14:textId="77777777" w:rsidTr="002A3F57">
        <w:trPr>
          <w:trHeight w:val="165"/>
        </w:trPr>
        <w:tc>
          <w:tcPr>
            <w:tcW w:w="1757" w:type="dxa"/>
            <w:shd w:val="clear" w:color="auto" w:fill="D9E2F3" w:themeFill="accent1" w:themeFillTint="33"/>
            <w:vAlign w:val="center"/>
          </w:tcPr>
          <w:p w14:paraId="498093D4" w14:textId="0246116C"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Derechos Ius Cogens</w:t>
            </w:r>
          </w:p>
        </w:tc>
        <w:tc>
          <w:tcPr>
            <w:tcW w:w="424" w:type="dxa"/>
            <w:shd w:val="clear" w:color="auto" w:fill="D9E2F3" w:themeFill="accent1" w:themeFillTint="33"/>
            <w:noWrap/>
            <w:vAlign w:val="center"/>
            <w:hideMark/>
          </w:tcPr>
          <w:p w14:paraId="03F3DFA7" w14:textId="67552BDC"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24" w:type="dxa"/>
            <w:shd w:val="clear" w:color="auto" w:fill="D9E2F3" w:themeFill="accent1" w:themeFillTint="33"/>
            <w:noWrap/>
            <w:vAlign w:val="center"/>
            <w:hideMark/>
          </w:tcPr>
          <w:p w14:paraId="3DD7B3B4"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24" w:type="dxa"/>
            <w:shd w:val="clear" w:color="auto" w:fill="D9E2F3" w:themeFill="accent1" w:themeFillTint="33"/>
            <w:noWrap/>
            <w:vAlign w:val="center"/>
            <w:hideMark/>
          </w:tcPr>
          <w:p w14:paraId="1715D669"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24" w:type="dxa"/>
            <w:shd w:val="clear" w:color="auto" w:fill="D9E2F3" w:themeFill="accent1" w:themeFillTint="33"/>
            <w:noWrap/>
            <w:vAlign w:val="center"/>
            <w:hideMark/>
          </w:tcPr>
          <w:p w14:paraId="3BCF41B4"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60" w:type="dxa"/>
            <w:shd w:val="clear" w:color="auto" w:fill="D9E2F3" w:themeFill="accent1" w:themeFillTint="33"/>
            <w:noWrap/>
            <w:vAlign w:val="center"/>
            <w:hideMark/>
          </w:tcPr>
          <w:p w14:paraId="19185BC7"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60" w:type="dxa"/>
            <w:shd w:val="clear" w:color="auto" w:fill="D9E2F3" w:themeFill="accent1" w:themeFillTint="33"/>
            <w:noWrap/>
            <w:vAlign w:val="center"/>
            <w:hideMark/>
          </w:tcPr>
          <w:p w14:paraId="56859C69"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66.6</w:t>
            </w:r>
          </w:p>
        </w:tc>
        <w:tc>
          <w:tcPr>
            <w:tcW w:w="460" w:type="dxa"/>
            <w:shd w:val="clear" w:color="auto" w:fill="D9E2F3" w:themeFill="accent1" w:themeFillTint="33"/>
            <w:noWrap/>
            <w:vAlign w:val="center"/>
            <w:hideMark/>
          </w:tcPr>
          <w:p w14:paraId="5ECE4E0C"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68.2</w:t>
            </w:r>
          </w:p>
        </w:tc>
        <w:tc>
          <w:tcPr>
            <w:tcW w:w="460" w:type="dxa"/>
            <w:shd w:val="clear" w:color="auto" w:fill="D9E2F3" w:themeFill="accent1" w:themeFillTint="33"/>
            <w:noWrap/>
            <w:vAlign w:val="center"/>
            <w:hideMark/>
          </w:tcPr>
          <w:p w14:paraId="2B94FD66"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68.1</w:t>
            </w:r>
          </w:p>
        </w:tc>
        <w:tc>
          <w:tcPr>
            <w:tcW w:w="460" w:type="dxa"/>
            <w:shd w:val="clear" w:color="auto" w:fill="D9E2F3" w:themeFill="accent1" w:themeFillTint="33"/>
            <w:noWrap/>
            <w:vAlign w:val="center"/>
            <w:hideMark/>
          </w:tcPr>
          <w:p w14:paraId="0DCA0022"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68.5</w:t>
            </w:r>
          </w:p>
        </w:tc>
        <w:tc>
          <w:tcPr>
            <w:tcW w:w="460" w:type="dxa"/>
            <w:shd w:val="clear" w:color="auto" w:fill="D9E2F3" w:themeFill="accent1" w:themeFillTint="33"/>
            <w:noWrap/>
            <w:vAlign w:val="center"/>
            <w:hideMark/>
          </w:tcPr>
          <w:p w14:paraId="1973D62C"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70.1</w:t>
            </w:r>
          </w:p>
        </w:tc>
        <w:tc>
          <w:tcPr>
            <w:tcW w:w="460" w:type="dxa"/>
            <w:shd w:val="clear" w:color="auto" w:fill="D9E2F3" w:themeFill="accent1" w:themeFillTint="33"/>
            <w:noWrap/>
            <w:vAlign w:val="center"/>
            <w:hideMark/>
          </w:tcPr>
          <w:p w14:paraId="0BEC03D8"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71.4</w:t>
            </w:r>
          </w:p>
        </w:tc>
        <w:tc>
          <w:tcPr>
            <w:tcW w:w="460" w:type="dxa"/>
            <w:shd w:val="clear" w:color="auto" w:fill="D9E2F3" w:themeFill="accent1" w:themeFillTint="33"/>
            <w:noWrap/>
            <w:vAlign w:val="center"/>
            <w:hideMark/>
          </w:tcPr>
          <w:p w14:paraId="785C2F3C"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72.2</w:t>
            </w:r>
          </w:p>
        </w:tc>
        <w:tc>
          <w:tcPr>
            <w:tcW w:w="460" w:type="dxa"/>
            <w:shd w:val="clear" w:color="auto" w:fill="D9E2F3" w:themeFill="accent1" w:themeFillTint="33"/>
            <w:noWrap/>
            <w:vAlign w:val="center"/>
            <w:hideMark/>
          </w:tcPr>
          <w:p w14:paraId="038D12B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73.2</w:t>
            </w:r>
          </w:p>
        </w:tc>
        <w:tc>
          <w:tcPr>
            <w:tcW w:w="460" w:type="dxa"/>
            <w:shd w:val="clear" w:color="auto" w:fill="D9E2F3" w:themeFill="accent1" w:themeFillTint="33"/>
            <w:noWrap/>
            <w:vAlign w:val="center"/>
            <w:hideMark/>
          </w:tcPr>
          <w:p w14:paraId="56141BD9"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75.4</w:t>
            </w:r>
          </w:p>
        </w:tc>
        <w:tc>
          <w:tcPr>
            <w:tcW w:w="460" w:type="dxa"/>
            <w:shd w:val="clear" w:color="auto" w:fill="D9E2F3" w:themeFill="accent1" w:themeFillTint="33"/>
            <w:noWrap/>
            <w:vAlign w:val="center"/>
            <w:hideMark/>
          </w:tcPr>
          <w:p w14:paraId="5C7D2919"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74.9</w:t>
            </w:r>
          </w:p>
        </w:tc>
      </w:tr>
      <w:tr w:rsidR="00D91E68" w:rsidRPr="00D91E68" w14:paraId="0BCBEB15" w14:textId="77777777" w:rsidTr="00D91E68">
        <w:trPr>
          <w:trHeight w:val="347"/>
        </w:trPr>
        <w:tc>
          <w:tcPr>
            <w:tcW w:w="1757" w:type="dxa"/>
            <w:shd w:val="clear" w:color="auto" w:fill="auto"/>
            <w:vAlign w:val="center"/>
          </w:tcPr>
          <w:p w14:paraId="6823A1CF" w14:textId="74BA825D"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Derechos económicos, sociales, culturales y ambientales</w:t>
            </w:r>
          </w:p>
        </w:tc>
        <w:tc>
          <w:tcPr>
            <w:tcW w:w="424" w:type="dxa"/>
            <w:shd w:val="clear" w:color="auto" w:fill="auto"/>
            <w:noWrap/>
            <w:vAlign w:val="center"/>
            <w:hideMark/>
          </w:tcPr>
          <w:p w14:paraId="07622998" w14:textId="64B3FDFC"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63.4</w:t>
            </w:r>
          </w:p>
        </w:tc>
        <w:tc>
          <w:tcPr>
            <w:tcW w:w="424" w:type="dxa"/>
            <w:shd w:val="clear" w:color="auto" w:fill="auto"/>
            <w:noWrap/>
            <w:vAlign w:val="center"/>
            <w:hideMark/>
          </w:tcPr>
          <w:p w14:paraId="5BE26397"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64.0</w:t>
            </w:r>
          </w:p>
        </w:tc>
        <w:tc>
          <w:tcPr>
            <w:tcW w:w="424" w:type="dxa"/>
            <w:shd w:val="clear" w:color="auto" w:fill="auto"/>
            <w:noWrap/>
            <w:vAlign w:val="center"/>
            <w:hideMark/>
          </w:tcPr>
          <w:p w14:paraId="17137A9D"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65.2</w:t>
            </w:r>
          </w:p>
        </w:tc>
        <w:tc>
          <w:tcPr>
            <w:tcW w:w="424" w:type="dxa"/>
            <w:shd w:val="clear" w:color="auto" w:fill="auto"/>
            <w:noWrap/>
            <w:vAlign w:val="center"/>
            <w:hideMark/>
          </w:tcPr>
          <w:p w14:paraId="61539BF2"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65.8</w:t>
            </w:r>
          </w:p>
        </w:tc>
        <w:tc>
          <w:tcPr>
            <w:tcW w:w="460" w:type="dxa"/>
            <w:shd w:val="clear" w:color="auto" w:fill="auto"/>
            <w:noWrap/>
            <w:vAlign w:val="center"/>
            <w:hideMark/>
          </w:tcPr>
          <w:p w14:paraId="5F92749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66.7</w:t>
            </w:r>
          </w:p>
        </w:tc>
        <w:tc>
          <w:tcPr>
            <w:tcW w:w="460" w:type="dxa"/>
            <w:shd w:val="clear" w:color="auto" w:fill="auto"/>
            <w:noWrap/>
            <w:vAlign w:val="center"/>
            <w:hideMark/>
          </w:tcPr>
          <w:p w14:paraId="1090CC36"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66.2</w:t>
            </w:r>
          </w:p>
        </w:tc>
        <w:tc>
          <w:tcPr>
            <w:tcW w:w="460" w:type="dxa"/>
            <w:shd w:val="clear" w:color="auto" w:fill="auto"/>
            <w:noWrap/>
            <w:vAlign w:val="center"/>
            <w:hideMark/>
          </w:tcPr>
          <w:p w14:paraId="1DF6DBE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66.5</w:t>
            </w:r>
          </w:p>
        </w:tc>
        <w:tc>
          <w:tcPr>
            <w:tcW w:w="460" w:type="dxa"/>
            <w:shd w:val="clear" w:color="auto" w:fill="auto"/>
            <w:noWrap/>
            <w:vAlign w:val="center"/>
            <w:hideMark/>
          </w:tcPr>
          <w:p w14:paraId="226008A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66.8</w:t>
            </w:r>
          </w:p>
        </w:tc>
        <w:tc>
          <w:tcPr>
            <w:tcW w:w="460" w:type="dxa"/>
            <w:shd w:val="clear" w:color="auto" w:fill="auto"/>
            <w:noWrap/>
            <w:vAlign w:val="center"/>
            <w:hideMark/>
          </w:tcPr>
          <w:p w14:paraId="59391502"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68.1</w:t>
            </w:r>
          </w:p>
        </w:tc>
        <w:tc>
          <w:tcPr>
            <w:tcW w:w="460" w:type="dxa"/>
            <w:shd w:val="clear" w:color="auto" w:fill="auto"/>
            <w:noWrap/>
            <w:vAlign w:val="center"/>
            <w:hideMark/>
          </w:tcPr>
          <w:p w14:paraId="7DE7D0D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68.9</w:t>
            </w:r>
          </w:p>
        </w:tc>
        <w:tc>
          <w:tcPr>
            <w:tcW w:w="460" w:type="dxa"/>
            <w:shd w:val="clear" w:color="auto" w:fill="auto"/>
            <w:noWrap/>
            <w:vAlign w:val="center"/>
            <w:hideMark/>
          </w:tcPr>
          <w:p w14:paraId="4144475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69.5</w:t>
            </w:r>
          </w:p>
        </w:tc>
        <w:tc>
          <w:tcPr>
            <w:tcW w:w="460" w:type="dxa"/>
            <w:shd w:val="clear" w:color="auto" w:fill="auto"/>
            <w:noWrap/>
            <w:vAlign w:val="center"/>
            <w:hideMark/>
          </w:tcPr>
          <w:p w14:paraId="7370955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69.8</w:t>
            </w:r>
          </w:p>
        </w:tc>
        <w:tc>
          <w:tcPr>
            <w:tcW w:w="460" w:type="dxa"/>
            <w:shd w:val="clear" w:color="auto" w:fill="auto"/>
            <w:noWrap/>
            <w:vAlign w:val="center"/>
            <w:hideMark/>
          </w:tcPr>
          <w:p w14:paraId="411D0251"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71.1</w:t>
            </w:r>
          </w:p>
        </w:tc>
        <w:tc>
          <w:tcPr>
            <w:tcW w:w="460" w:type="dxa"/>
            <w:shd w:val="clear" w:color="auto" w:fill="auto"/>
            <w:noWrap/>
            <w:vAlign w:val="center"/>
            <w:hideMark/>
          </w:tcPr>
          <w:p w14:paraId="10EEB8C4"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68.3</w:t>
            </w:r>
          </w:p>
        </w:tc>
        <w:tc>
          <w:tcPr>
            <w:tcW w:w="460" w:type="dxa"/>
            <w:shd w:val="clear" w:color="auto" w:fill="auto"/>
            <w:noWrap/>
            <w:vAlign w:val="center"/>
            <w:hideMark/>
          </w:tcPr>
          <w:p w14:paraId="3132FAC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69.5</w:t>
            </w:r>
          </w:p>
        </w:tc>
      </w:tr>
      <w:tr w:rsidR="00D91E68" w:rsidRPr="00D91E68" w14:paraId="78873EEC" w14:textId="77777777" w:rsidTr="00D91E68">
        <w:trPr>
          <w:trHeight w:val="347"/>
        </w:trPr>
        <w:tc>
          <w:tcPr>
            <w:tcW w:w="1757" w:type="dxa"/>
            <w:shd w:val="clear" w:color="auto" w:fill="D9E2F3" w:themeFill="accent1" w:themeFillTint="33"/>
            <w:vAlign w:val="center"/>
          </w:tcPr>
          <w:p w14:paraId="2F788B97" w14:textId="2C58F650"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Derechos Civiles y Políticos</w:t>
            </w:r>
          </w:p>
        </w:tc>
        <w:tc>
          <w:tcPr>
            <w:tcW w:w="424" w:type="dxa"/>
            <w:shd w:val="clear" w:color="auto" w:fill="D9E2F3" w:themeFill="accent1" w:themeFillTint="33"/>
            <w:noWrap/>
            <w:vAlign w:val="center"/>
            <w:hideMark/>
          </w:tcPr>
          <w:p w14:paraId="290633FC" w14:textId="3A03664E"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61.6</w:t>
            </w:r>
          </w:p>
        </w:tc>
        <w:tc>
          <w:tcPr>
            <w:tcW w:w="424" w:type="dxa"/>
            <w:shd w:val="clear" w:color="auto" w:fill="D9E2F3" w:themeFill="accent1" w:themeFillTint="33"/>
            <w:noWrap/>
            <w:vAlign w:val="center"/>
            <w:hideMark/>
          </w:tcPr>
          <w:p w14:paraId="6E051C97"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61.5</w:t>
            </w:r>
          </w:p>
        </w:tc>
        <w:tc>
          <w:tcPr>
            <w:tcW w:w="424" w:type="dxa"/>
            <w:shd w:val="clear" w:color="auto" w:fill="D9E2F3" w:themeFill="accent1" w:themeFillTint="33"/>
            <w:noWrap/>
            <w:vAlign w:val="center"/>
            <w:hideMark/>
          </w:tcPr>
          <w:p w14:paraId="5526C916"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61.4</w:t>
            </w:r>
          </w:p>
        </w:tc>
        <w:tc>
          <w:tcPr>
            <w:tcW w:w="424" w:type="dxa"/>
            <w:shd w:val="clear" w:color="auto" w:fill="D9E2F3" w:themeFill="accent1" w:themeFillTint="33"/>
            <w:noWrap/>
            <w:vAlign w:val="center"/>
            <w:hideMark/>
          </w:tcPr>
          <w:p w14:paraId="4BFD312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62.4</w:t>
            </w:r>
          </w:p>
        </w:tc>
        <w:tc>
          <w:tcPr>
            <w:tcW w:w="460" w:type="dxa"/>
            <w:shd w:val="clear" w:color="auto" w:fill="D9E2F3" w:themeFill="accent1" w:themeFillTint="33"/>
            <w:noWrap/>
            <w:vAlign w:val="center"/>
            <w:hideMark/>
          </w:tcPr>
          <w:p w14:paraId="4B52743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58.3</w:t>
            </w:r>
          </w:p>
        </w:tc>
        <w:tc>
          <w:tcPr>
            <w:tcW w:w="460" w:type="dxa"/>
            <w:shd w:val="clear" w:color="auto" w:fill="D9E2F3" w:themeFill="accent1" w:themeFillTint="33"/>
            <w:noWrap/>
            <w:vAlign w:val="center"/>
            <w:hideMark/>
          </w:tcPr>
          <w:p w14:paraId="35402DE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61.3</w:t>
            </w:r>
          </w:p>
        </w:tc>
        <w:tc>
          <w:tcPr>
            <w:tcW w:w="460" w:type="dxa"/>
            <w:shd w:val="clear" w:color="auto" w:fill="D9E2F3" w:themeFill="accent1" w:themeFillTint="33"/>
            <w:noWrap/>
            <w:vAlign w:val="center"/>
            <w:hideMark/>
          </w:tcPr>
          <w:p w14:paraId="7A2ECAC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64.0</w:t>
            </w:r>
          </w:p>
        </w:tc>
        <w:tc>
          <w:tcPr>
            <w:tcW w:w="460" w:type="dxa"/>
            <w:shd w:val="clear" w:color="auto" w:fill="D9E2F3" w:themeFill="accent1" w:themeFillTint="33"/>
            <w:noWrap/>
            <w:vAlign w:val="center"/>
            <w:hideMark/>
          </w:tcPr>
          <w:p w14:paraId="7026A496"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64.7</w:t>
            </w:r>
          </w:p>
        </w:tc>
        <w:tc>
          <w:tcPr>
            <w:tcW w:w="460" w:type="dxa"/>
            <w:shd w:val="clear" w:color="auto" w:fill="D9E2F3" w:themeFill="accent1" w:themeFillTint="33"/>
            <w:noWrap/>
            <w:vAlign w:val="center"/>
            <w:hideMark/>
          </w:tcPr>
          <w:p w14:paraId="1584FC6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65.9</w:t>
            </w:r>
          </w:p>
        </w:tc>
        <w:tc>
          <w:tcPr>
            <w:tcW w:w="460" w:type="dxa"/>
            <w:shd w:val="clear" w:color="auto" w:fill="D9E2F3" w:themeFill="accent1" w:themeFillTint="33"/>
            <w:noWrap/>
            <w:vAlign w:val="center"/>
            <w:hideMark/>
          </w:tcPr>
          <w:p w14:paraId="29D433F8"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69.6</w:t>
            </w:r>
          </w:p>
        </w:tc>
        <w:tc>
          <w:tcPr>
            <w:tcW w:w="460" w:type="dxa"/>
            <w:shd w:val="clear" w:color="auto" w:fill="D9E2F3" w:themeFill="accent1" w:themeFillTint="33"/>
            <w:noWrap/>
            <w:vAlign w:val="center"/>
            <w:hideMark/>
          </w:tcPr>
          <w:p w14:paraId="4CDA732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71.1</w:t>
            </w:r>
          </w:p>
        </w:tc>
        <w:tc>
          <w:tcPr>
            <w:tcW w:w="460" w:type="dxa"/>
            <w:shd w:val="clear" w:color="auto" w:fill="D9E2F3" w:themeFill="accent1" w:themeFillTint="33"/>
            <w:noWrap/>
            <w:vAlign w:val="center"/>
            <w:hideMark/>
          </w:tcPr>
          <w:p w14:paraId="73818D7D"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71.5</w:t>
            </w:r>
          </w:p>
        </w:tc>
        <w:tc>
          <w:tcPr>
            <w:tcW w:w="460" w:type="dxa"/>
            <w:shd w:val="clear" w:color="auto" w:fill="D9E2F3" w:themeFill="accent1" w:themeFillTint="33"/>
            <w:noWrap/>
            <w:vAlign w:val="center"/>
            <w:hideMark/>
          </w:tcPr>
          <w:p w14:paraId="4C1DF62F"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72.9</w:t>
            </w:r>
          </w:p>
        </w:tc>
        <w:tc>
          <w:tcPr>
            <w:tcW w:w="460" w:type="dxa"/>
            <w:shd w:val="clear" w:color="auto" w:fill="D9E2F3" w:themeFill="accent1" w:themeFillTint="33"/>
            <w:noWrap/>
            <w:vAlign w:val="center"/>
            <w:hideMark/>
          </w:tcPr>
          <w:p w14:paraId="347A59F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74.0</w:t>
            </w:r>
          </w:p>
        </w:tc>
        <w:tc>
          <w:tcPr>
            <w:tcW w:w="460" w:type="dxa"/>
            <w:shd w:val="clear" w:color="auto" w:fill="D9E2F3" w:themeFill="accent1" w:themeFillTint="33"/>
            <w:noWrap/>
            <w:vAlign w:val="center"/>
            <w:hideMark/>
          </w:tcPr>
          <w:p w14:paraId="54DB34D9"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78.1</w:t>
            </w:r>
          </w:p>
        </w:tc>
      </w:tr>
      <w:tr w:rsidR="00D91E68" w:rsidRPr="00D91E68" w14:paraId="66372612" w14:textId="77777777" w:rsidTr="00D91E68">
        <w:trPr>
          <w:trHeight w:val="347"/>
        </w:trPr>
        <w:tc>
          <w:tcPr>
            <w:tcW w:w="1757" w:type="dxa"/>
            <w:shd w:val="clear" w:color="auto" w:fill="002060"/>
            <w:vAlign w:val="center"/>
          </w:tcPr>
          <w:p w14:paraId="303AC393" w14:textId="63F6444F"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lastRenderedPageBreak/>
              <w:t>Índice de igualdad y no discriminación en el ejercicio pleno de DDHH</w:t>
            </w:r>
          </w:p>
        </w:tc>
        <w:tc>
          <w:tcPr>
            <w:tcW w:w="424" w:type="dxa"/>
            <w:shd w:val="clear" w:color="auto" w:fill="002060"/>
            <w:noWrap/>
            <w:vAlign w:val="center"/>
            <w:hideMark/>
          </w:tcPr>
          <w:p w14:paraId="7785D89F" w14:textId="3E8FDDBF"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63.9</w:t>
            </w:r>
          </w:p>
        </w:tc>
        <w:tc>
          <w:tcPr>
            <w:tcW w:w="424" w:type="dxa"/>
            <w:shd w:val="clear" w:color="auto" w:fill="002060"/>
            <w:noWrap/>
            <w:vAlign w:val="center"/>
            <w:hideMark/>
          </w:tcPr>
          <w:p w14:paraId="64D43363"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64.0</w:t>
            </w:r>
          </w:p>
        </w:tc>
        <w:tc>
          <w:tcPr>
            <w:tcW w:w="424" w:type="dxa"/>
            <w:shd w:val="clear" w:color="auto" w:fill="002060"/>
            <w:noWrap/>
            <w:vAlign w:val="center"/>
            <w:hideMark/>
          </w:tcPr>
          <w:p w14:paraId="3BC43EE6"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64.4</w:t>
            </w:r>
          </w:p>
        </w:tc>
        <w:tc>
          <w:tcPr>
            <w:tcW w:w="424" w:type="dxa"/>
            <w:shd w:val="clear" w:color="auto" w:fill="002060"/>
            <w:noWrap/>
            <w:vAlign w:val="center"/>
            <w:hideMark/>
          </w:tcPr>
          <w:p w14:paraId="72ADC08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64.9</w:t>
            </w:r>
          </w:p>
        </w:tc>
        <w:tc>
          <w:tcPr>
            <w:tcW w:w="460" w:type="dxa"/>
            <w:shd w:val="clear" w:color="auto" w:fill="002060"/>
            <w:noWrap/>
            <w:vAlign w:val="center"/>
            <w:hideMark/>
          </w:tcPr>
          <w:p w14:paraId="0EC056D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63.9</w:t>
            </w:r>
          </w:p>
        </w:tc>
        <w:tc>
          <w:tcPr>
            <w:tcW w:w="460" w:type="dxa"/>
            <w:shd w:val="clear" w:color="auto" w:fill="002060"/>
            <w:noWrap/>
            <w:vAlign w:val="center"/>
            <w:hideMark/>
          </w:tcPr>
          <w:p w14:paraId="03CF139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64.7</w:t>
            </w:r>
          </w:p>
        </w:tc>
        <w:tc>
          <w:tcPr>
            <w:tcW w:w="460" w:type="dxa"/>
            <w:shd w:val="clear" w:color="auto" w:fill="002060"/>
            <w:noWrap/>
            <w:vAlign w:val="center"/>
            <w:hideMark/>
          </w:tcPr>
          <w:p w14:paraId="3A2FAA9A"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66.2</w:t>
            </w:r>
          </w:p>
        </w:tc>
        <w:tc>
          <w:tcPr>
            <w:tcW w:w="460" w:type="dxa"/>
            <w:shd w:val="clear" w:color="auto" w:fill="002060"/>
            <w:noWrap/>
            <w:vAlign w:val="center"/>
            <w:hideMark/>
          </w:tcPr>
          <w:p w14:paraId="51B09D80"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66.5</w:t>
            </w:r>
          </w:p>
        </w:tc>
        <w:tc>
          <w:tcPr>
            <w:tcW w:w="460" w:type="dxa"/>
            <w:shd w:val="clear" w:color="auto" w:fill="002060"/>
            <w:noWrap/>
            <w:vAlign w:val="center"/>
            <w:hideMark/>
          </w:tcPr>
          <w:p w14:paraId="7F97233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67.5</w:t>
            </w:r>
          </w:p>
        </w:tc>
        <w:tc>
          <w:tcPr>
            <w:tcW w:w="460" w:type="dxa"/>
            <w:shd w:val="clear" w:color="auto" w:fill="002060"/>
            <w:noWrap/>
            <w:vAlign w:val="center"/>
            <w:hideMark/>
          </w:tcPr>
          <w:p w14:paraId="6430095E"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69.5</w:t>
            </w:r>
          </w:p>
        </w:tc>
        <w:tc>
          <w:tcPr>
            <w:tcW w:w="460" w:type="dxa"/>
            <w:shd w:val="clear" w:color="auto" w:fill="002060"/>
            <w:noWrap/>
            <w:vAlign w:val="center"/>
            <w:hideMark/>
          </w:tcPr>
          <w:p w14:paraId="21E44121"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70.6</w:t>
            </w:r>
          </w:p>
        </w:tc>
        <w:tc>
          <w:tcPr>
            <w:tcW w:w="460" w:type="dxa"/>
            <w:shd w:val="clear" w:color="auto" w:fill="002060"/>
            <w:noWrap/>
            <w:vAlign w:val="center"/>
            <w:hideMark/>
          </w:tcPr>
          <w:p w14:paraId="4CA34AA1"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71.2</w:t>
            </w:r>
          </w:p>
        </w:tc>
        <w:tc>
          <w:tcPr>
            <w:tcW w:w="460" w:type="dxa"/>
            <w:shd w:val="clear" w:color="auto" w:fill="002060"/>
            <w:noWrap/>
            <w:vAlign w:val="center"/>
            <w:hideMark/>
          </w:tcPr>
          <w:p w14:paraId="2F72F2CF"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72.4</w:t>
            </w:r>
          </w:p>
        </w:tc>
        <w:tc>
          <w:tcPr>
            <w:tcW w:w="460" w:type="dxa"/>
            <w:shd w:val="clear" w:color="auto" w:fill="002060"/>
            <w:noWrap/>
            <w:vAlign w:val="center"/>
            <w:hideMark/>
          </w:tcPr>
          <w:p w14:paraId="67D9AD63"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72.6</w:t>
            </w:r>
          </w:p>
        </w:tc>
        <w:tc>
          <w:tcPr>
            <w:tcW w:w="460" w:type="dxa"/>
            <w:shd w:val="clear" w:color="auto" w:fill="002060"/>
            <w:noWrap/>
            <w:vAlign w:val="center"/>
            <w:hideMark/>
          </w:tcPr>
          <w:p w14:paraId="24DDA607" w14:textId="77777777"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eastAsia="Times New Roman" w:hAnsi="Calibri" w:cs="Calibri"/>
                <w:b/>
                <w:bCs/>
                <w:kern w:val="0"/>
                <w:sz w:val="14"/>
                <w:szCs w:val="14"/>
                <w:lang w:eastAsia="es-PE"/>
                <w14:ligatures w14:val="none"/>
              </w:rPr>
              <w:t>74.2</w:t>
            </w:r>
          </w:p>
        </w:tc>
      </w:tr>
      <w:tr w:rsidR="00D91E68" w:rsidRPr="00D91E68" w14:paraId="0290CC1A" w14:textId="77777777" w:rsidTr="00D91E68">
        <w:trPr>
          <w:trHeight w:val="347"/>
        </w:trPr>
        <w:tc>
          <w:tcPr>
            <w:tcW w:w="1757" w:type="dxa"/>
            <w:shd w:val="clear" w:color="auto" w:fill="C00000"/>
            <w:vAlign w:val="center"/>
          </w:tcPr>
          <w:p w14:paraId="61955071" w14:textId="485E4A1C"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Ingreso promedio proveniente del trabajo</w:t>
            </w:r>
            <w:r w:rsidR="00D04320">
              <w:rPr>
                <w:rFonts w:ascii="Calibri" w:hAnsi="Calibri" w:cs="Calibri"/>
                <w:b/>
                <w:bCs/>
                <w:sz w:val="14"/>
                <w:szCs w:val="14"/>
              </w:rPr>
              <w:t xml:space="preserve"> (S/)</w:t>
            </w:r>
          </w:p>
        </w:tc>
        <w:tc>
          <w:tcPr>
            <w:tcW w:w="424" w:type="dxa"/>
            <w:shd w:val="clear" w:color="auto" w:fill="C00000"/>
            <w:noWrap/>
            <w:vAlign w:val="center"/>
            <w:hideMark/>
          </w:tcPr>
          <w:p w14:paraId="6CBC5DF9" w14:textId="6BE103D4"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811</w:t>
            </w:r>
          </w:p>
        </w:tc>
        <w:tc>
          <w:tcPr>
            <w:tcW w:w="424" w:type="dxa"/>
            <w:shd w:val="clear" w:color="auto" w:fill="C00000"/>
            <w:noWrap/>
            <w:vAlign w:val="center"/>
            <w:hideMark/>
          </w:tcPr>
          <w:p w14:paraId="116E06B5" w14:textId="2F6AC2D0"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893</w:t>
            </w:r>
          </w:p>
        </w:tc>
        <w:tc>
          <w:tcPr>
            <w:tcW w:w="424" w:type="dxa"/>
            <w:shd w:val="clear" w:color="auto" w:fill="C00000"/>
            <w:noWrap/>
            <w:vAlign w:val="center"/>
            <w:hideMark/>
          </w:tcPr>
          <w:p w14:paraId="4503FAF0" w14:textId="4C408B76"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964</w:t>
            </w:r>
          </w:p>
        </w:tc>
        <w:tc>
          <w:tcPr>
            <w:tcW w:w="424" w:type="dxa"/>
            <w:shd w:val="clear" w:color="auto" w:fill="C00000"/>
            <w:noWrap/>
            <w:vAlign w:val="center"/>
            <w:hideMark/>
          </w:tcPr>
          <w:p w14:paraId="44BE90F8" w14:textId="385F550E"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987</w:t>
            </w:r>
          </w:p>
        </w:tc>
        <w:tc>
          <w:tcPr>
            <w:tcW w:w="460" w:type="dxa"/>
            <w:shd w:val="clear" w:color="auto" w:fill="C00000"/>
            <w:noWrap/>
            <w:vAlign w:val="center"/>
            <w:hideMark/>
          </w:tcPr>
          <w:p w14:paraId="5DCC5461" w14:textId="4898679F"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1,069</w:t>
            </w:r>
          </w:p>
        </w:tc>
        <w:tc>
          <w:tcPr>
            <w:tcW w:w="460" w:type="dxa"/>
            <w:shd w:val="clear" w:color="auto" w:fill="C00000"/>
            <w:noWrap/>
            <w:vAlign w:val="center"/>
            <w:hideMark/>
          </w:tcPr>
          <w:p w14:paraId="02CE08B9" w14:textId="19CC0EA3"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1,156</w:t>
            </w:r>
          </w:p>
        </w:tc>
        <w:tc>
          <w:tcPr>
            <w:tcW w:w="460" w:type="dxa"/>
            <w:shd w:val="clear" w:color="auto" w:fill="C00000"/>
            <w:noWrap/>
            <w:vAlign w:val="center"/>
            <w:hideMark/>
          </w:tcPr>
          <w:p w14:paraId="353161DF" w14:textId="445A4ED1"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1,185</w:t>
            </w:r>
          </w:p>
        </w:tc>
        <w:tc>
          <w:tcPr>
            <w:tcW w:w="460" w:type="dxa"/>
            <w:shd w:val="clear" w:color="auto" w:fill="C00000"/>
            <w:noWrap/>
            <w:vAlign w:val="center"/>
            <w:hideMark/>
          </w:tcPr>
          <w:p w14:paraId="4284787D" w14:textId="578E8C54"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1,240</w:t>
            </w:r>
          </w:p>
        </w:tc>
        <w:tc>
          <w:tcPr>
            <w:tcW w:w="460" w:type="dxa"/>
            <w:shd w:val="clear" w:color="auto" w:fill="C00000"/>
            <w:noWrap/>
            <w:vAlign w:val="center"/>
            <w:hideMark/>
          </w:tcPr>
          <w:p w14:paraId="6F0F2109" w14:textId="12AA5BA5"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1,305</w:t>
            </w:r>
          </w:p>
        </w:tc>
        <w:tc>
          <w:tcPr>
            <w:tcW w:w="460" w:type="dxa"/>
            <w:shd w:val="clear" w:color="auto" w:fill="C00000"/>
            <w:noWrap/>
            <w:vAlign w:val="center"/>
            <w:hideMark/>
          </w:tcPr>
          <w:p w14:paraId="32733701" w14:textId="2C8A7659"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1,371</w:t>
            </w:r>
          </w:p>
        </w:tc>
        <w:tc>
          <w:tcPr>
            <w:tcW w:w="460" w:type="dxa"/>
            <w:shd w:val="clear" w:color="auto" w:fill="C00000"/>
            <w:noWrap/>
            <w:vAlign w:val="center"/>
            <w:hideMark/>
          </w:tcPr>
          <w:p w14:paraId="0911E806" w14:textId="56EB1104"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1,377</w:t>
            </w:r>
          </w:p>
        </w:tc>
        <w:tc>
          <w:tcPr>
            <w:tcW w:w="460" w:type="dxa"/>
            <w:shd w:val="clear" w:color="auto" w:fill="C00000"/>
            <w:noWrap/>
            <w:vAlign w:val="center"/>
            <w:hideMark/>
          </w:tcPr>
          <w:p w14:paraId="0EFEECAC" w14:textId="12F8BABF"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1,400</w:t>
            </w:r>
          </w:p>
        </w:tc>
        <w:tc>
          <w:tcPr>
            <w:tcW w:w="460" w:type="dxa"/>
            <w:shd w:val="clear" w:color="auto" w:fill="C00000"/>
            <w:noWrap/>
            <w:vAlign w:val="center"/>
            <w:hideMark/>
          </w:tcPr>
          <w:p w14:paraId="64CA48B1" w14:textId="6B20E143"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1,443</w:t>
            </w:r>
          </w:p>
        </w:tc>
        <w:tc>
          <w:tcPr>
            <w:tcW w:w="460" w:type="dxa"/>
            <w:shd w:val="clear" w:color="auto" w:fill="C00000"/>
            <w:noWrap/>
            <w:vAlign w:val="center"/>
            <w:hideMark/>
          </w:tcPr>
          <w:p w14:paraId="3F538FB5" w14:textId="676ECA2A"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1,269</w:t>
            </w:r>
          </w:p>
        </w:tc>
        <w:tc>
          <w:tcPr>
            <w:tcW w:w="460" w:type="dxa"/>
            <w:shd w:val="clear" w:color="auto" w:fill="C00000"/>
            <w:noWrap/>
            <w:vAlign w:val="center"/>
            <w:hideMark/>
          </w:tcPr>
          <w:p w14:paraId="03BCF1B1" w14:textId="204E8CCB" w:rsidR="00D91E68" w:rsidRPr="00D91E68" w:rsidRDefault="00D91E68" w:rsidP="00D91E68">
            <w:pPr>
              <w:spacing w:after="0" w:line="240" w:lineRule="auto"/>
              <w:jc w:val="center"/>
              <w:rPr>
                <w:rFonts w:ascii="Calibri" w:eastAsia="Times New Roman" w:hAnsi="Calibri" w:cs="Calibri"/>
                <w:b/>
                <w:bCs/>
                <w:kern w:val="0"/>
                <w:sz w:val="14"/>
                <w:szCs w:val="14"/>
                <w:lang w:eastAsia="es-PE"/>
                <w14:ligatures w14:val="none"/>
              </w:rPr>
            </w:pPr>
            <w:r w:rsidRPr="00D91E68">
              <w:rPr>
                <w:rFonts w:ascii="Calibri" w:hAnsi="Calibri" w:cs="Calibri"/>
                <w:b/>
                <w:bCs/>
                <w:sz w:val="14"/>
                <w:szCs w:val="14"/>
              </w:rPr>
              <w:t>1,327</w:t>
            </w:r>
          </w:p>
        </w:tc>
      </w:tr>
    </w:tbl>
    <w:p w14:paraId="3812A6D8" w14:textId="2594D0AD" w:rsidR="00D91E68" w:rsidRDefault="002A3F57" w:rsidP="00B55E8E">
      <w:pPr>
        <w:spacing w:before="100" w:beforeAutospacing="1" w:after="100" w:afterAutospacing="1" w:line="288" w:lineRule="auto"/>
        <w:jc w:val="both"/>
        <w:rPr>
          <w:sz w:val="20"/>
        </w:rPr>
      </w:pPr>
      <w:r w:rsidRPr="00FA7FF4">
        <w:rPr>
          <w:sz w:val="16"/>
          <w:szCs w:val="18"/>
        </w:rPr>
        <w:t xml:space="preserve">Fuente: </w:t>
      </w:r>
      <w:r>
        <w:rPr>
          <w:sz w:val="16"/>
          <w:szCs w:val="18"/>
        </w:rPr>
        <w:t>Elaboración propia</w:t>
      </w:r>
    </w:p>
    <w:p w14:paraId="5667321A" w14:textId="48BDC1F3" w:rsidR="00D91E68" w:rsidRPr="00DB23E7" w:rsidRDefault="00D04320" w:rsidP="00B55E8E">
      <w:pPr>
        <w:spacing w:before="100" w:beforeAutospacing="1" w:after="100" w:afterAutospacing="1" w:line="288" w:lineRule="auto"/>
        <w:jc w:val="both"/>
        <w:rPr>
          <w:rFonts w:eastAsiaTheme="minorEastAsia"/>
          <w:sz w:val="20"/>
        </w:rPr>
      </w:pPr>
      <m:oMathPara>
        <m:oMath>
          <m:r>
            <w:rPr>
              <w:rFonts w:ascii="Cambria Math" w:hAnsi="Cambria Math"/>
              <w:sz w:val="20"/>
            </w:rPr>
            <m:t xml:space="preserve">Coef. Correlación </m:t>
          </m:r>
          <m:d>
            <m:dPr>
              <m:ctrlPr>
                <w:rPr>
                  <w:rFonts w:ascii="Cambria Math" w:hAnsi="Cambria Math"/>
                  <w:i/>
                  <w:sz w:val="20"/>
                </w:rPr>
              </m:ctrlPr>
            </m:dPr>
            <m:e>
              <m:r>
                <w:rPr>
                  <w:rFonts w:ascii="Cambria Math" w:hAnsi="Cambria Math"/>
                  <w:sz w:val="20"/>
                </w:rPr>
                <m:t>x,y</m:t>
              </m:r>
            </m:e>
          </m:d>
          <m:r>
            <w:rPr>
              <w:rFonts w:ascii="Cambria Math" w:hAnsi="Cambria Math"/>
              <w:sz w:val="20"/>
            </w:rPr>
            <m:t>=</m:t>
          </m:r>
          <m:f>
            <m:fPr>
              <m:ctrlPr>
                <w:rPr>
                  <w:rFonts w:ascii="Cambria Math" w:hAnsi="Cambria Math"/>
                  <w:i/>
                  <w:sz w:val="20"/>
                </w:rPr>
              </m:ctrlPr>
            </m:fPr>
            <m:num>
              <m:nary>
                <m:naryPr>
                  <m:chr m:val="∑"/>
                  <m:limLoc m:val="undOvr"/>
                  <m:subHide m:val="1"/>
                  <m:supHide m:val="1"/>
                  <m:ctrlPr>
                    <w:rPr>
                      <w:rFonts w:ascii="Cambria Math" w:hAnsi="Cambria Math"/>
                      <w:i/>
                      <w:sz w:val="20"/>
                    </w:rPr>
                  </m:ctrlPr>
                </m:naryPr>
                <m:sub/>
                <m:sup/>
                <m:e>
                  <m:r>
                    <w:rPr>
                      <w:rFonts w:ascii="Cambria Math" w:hAnsi="Cambria Math"/>
                      <w:sz w:val="20"/>
                    </w:rPr>
                    <m:t>(x-</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)(y-</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m:t>
                  </m:r>
                </m:e>
              </m:nary>
            </m:num>
            <m:den>
              <m:rad>
                <m:radPr>
                  <m:degHide m:val="1"/>
                  <m:ctrlPr>
                    <w:rPr>
                      <w:rFonts w:ascii="Cambria Math" w:hAnsi="Cambria Math"/>
                      <w:i/>
                      <w:sz w:val="20"/>
                    </w:rPr>
                  </m:ctrlPr>
                </m:radPr>
                <m:deg/>
                <m:e>
                  <m:nary>
                    <m:naryPr>
                      <m:chr m:val="∑"/>
                      <m:limLoc m:val="undOvr"/>
                      <m:subHide m:val="1"/>
                      <m:supHide m:val="1"/>
                      <m:ctrlPr>
                        <w:rPr>
                          <w:rFonts w:ascii="Cambria Math" w:hAnsi="Cambria Math"/>
                          <w:i/>
                          <w:sz w:val="20"/>
                        </w:rPr>
                      </m:ctrlPr>
                    </m:naryPr>
                    <m:sub/>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x-</m:t>
                              </m:r>
                              <m:acc>
                                <m:accPr>
                                  <m:chr m:val="̅"/>
                                  <m:ctrlPr>
                                    <w:rPr>
                                      <w:rFonts w:ascii="Cambria Math" w:hAnsi="Cambria Math"/>
                                      <w:i/>
                                      <w:sz w:val="20"/>
                                    </w:rPr>
                                  </m:ctrlPr>
                                </m:accPr>
                                <m:e>
                                  <m:r>
                                    <w:rPr>
                                      <w:rFonts w:ascii="Cambria Math" w:hAnsi="Cambria Math"/>
                                      <w:sz w:val="20"/>
                                    </w:rPr>
                                    <m:t>x</m:t>
                                  </m:r>
                                </m:e>
                              </m:acc>
                            </m:e>
                          </m:d>
                        </m:e>
                        <m:sup>
                          <m:r>
                            <w:rPr>
                              <w:rFonts w:ascii="Cambria Math" w:hAnsi="Cambria Math"/>
                              <w:sz w:val="20"/>
                            </w:rPr>
                            <m:t>2</m:t>
                          </m:r>
                        </m:sup>
                      </m:sSup>
                      <m:nary>
                        <m:naryPr>
                          <m:chr m:val="∑"/>
                          <m:limLoc m:val="undOvr"/>
                          <m:subHide m:val="1"/>
                          <m:supHide m:val="1"/>
                          <m:ctrlPr>
                            <w:rPr>
                              <w:rFonts w:ascii="Cambria Math" w:hAnsi="Cambria Math"/>
                              <w:i/>
                              <w:sz w:val="20"/>
                            </w:rPr>
                          </m:ctrlPr>
                        </m:naryPr>
                        <m:sub/>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y-</m:t>
                                  </m:r>
                                  <m:acc>
                                    <m:accPr>
                                      <m:chr m:val="̅"/>
                                      <m:ctrlPr>
                                        <w:rPr>
                                          <w:rFonts w:ascii="Cambria Math" w:hAnsi="Cambria Math"/>
                                          <w:i/>
                                          <w:sz w:val="20"/>
                                        </w:rPr>
                                      </m:ctrlPr>
                                    </m:accPr>
                                    <m:e>
                                      <m:r>
                                        <w:rPr>
                                          <w:rFonts w:ascii="Cambria Math" w:hAnsi="Cambria Math"/>
                                          <w:sz w:val="20"/>
                                        </w:rPr>
                                        <m:t>y</m:t>
                                      </m:r>
                                    </m:e>
                                  </m:acc>
                                </m:e>
                              </m:d>
                            </m:e>
                            <m:sup>
                              <m:r>
                                <w:rPr>
                                  <w:rFonts w:ascii="Cambria Math" w:hAnsi="Cambria Math"/>
                                  <w:sz w:val="20"/>
                                </w:rPr>
                                <m:t>2</m:t>
                              </m:r>
                            </m:sup>
                          </m:sSup>
                        </m:e>
                      </m:nary>
                    </m:e>
                  </m:nary>
                </m:e>
              </m:rad>
            </m:den>
          </m:f>
          <m:r>
            <w:rPr>
              <w:rFonts w:ascii="Cambria Math" w:eastAsiaTheme="minorEastAsia" w:hAnsi="Cambria Math"/>
              <w:sz w:val="20"/>
            </w:rPr>
            <m:t>=0.8273622</m:t>
          </m:r>
        </m:oMath>
      </m:oMathPara>
    </w:p>
    <w:p w14:paraId="0CC624B1" w14:textId="11BB940C" w:rsidR="00DB23E7" w:rsidRDefault="00DB23E7" w:rsidP="00DB23E7">
      <w:pPr>
        <w:spacing w:before="100" w:beforeAutospacing="1" w:after="100" w:afterAutospacing="1" w:line="288" w:lineRule="auto"/>
        <w:jc w:val="both"/>
        <w:rPr>
          <w:sz w:val="20"/>
        </w:rPr>
      </w:pPr>
      <w:r>
        <w:rPr>
          <w:rFonts w:eastAsiaTheme="minorEastAsia"/>
          <w:sz w:val="20"/>
        </w:rPr>
        <w:t xml:space="preserve">Donde: </w:t>
      </w:r>
    </w:p>
    <w:p w14:paraId="6B43757F" w14:textId="2D4C71AE" w:rsidR="00DB23E7" w:rsidRPr="00DB23E7" w:rsidRDefault="00DB23E7" w:rsidP="00DB23E7">
      <w:pPr>
        <w:spacing w:before="100" w:beforeAutospacing="1" w:after="100" w:afterAutospacing="1" w:line="288" w:lineRule="auto"/>
        <w:jc w:val="both"/>
        <w:rPr>
          <w:rFonts w:eastAsiaTheme="minorEastAsia"/>
          <w:sz w:val="20"/>
        </w:rPr>
      </w:pPr>
      <m:oMathPara>
        <m:oMath>
          <m:r>
            <w:rPr>
              <w:rFonts w:ascii="Cambria Math" w:hAnsi="Cambria Math"/>
              <w:sz w:val="20"/>
            </w:rPr>
            <m:t>x=Índice de igualdad y no discriminación en el ejercicio pleno de DDHH (índice DDHH)</m:t>
          </m:r>
        </m:oMath>
      </m:oMathPara>
    </w:p>
    <w:p w14:paraId="0A1D2DB1" w14:textId="4A136972" w:rsidR="00DB23E7" w:rsidRPr="00DB23E7" w:rsidRDefault="00E240A6" w:rsidP="00DB23E7">
      <w:pPr>
        <w:spacing w:before="100" w:beforeAutospacing="1" w:after="100" w:afterAutospacing="1" w:line="288" w:lineRule="auto"/>
        <w:jc w:val="both"/>
        <w:rPr>
          <w:rFonts w:eastAsiaTheme="minorEastAsia"/>
          <w:sz w:val="20"/>
        </w:rPr>
      </w:pPr>
      <m:oMathPara>
        <m:oMath>
          <m:acc>
            <m:accPr>
              <m:chr m:val="̅"/>
              <m:ctrlPr>
                <w:rPr>
                  <w:rFonts w:ascii="Cambria Math" w:hAnsi="Cambria Math"/>
                  <w:i/>
                  <w:sz w:val="20"/>
                </w:rPr>
              </m:ctrlPr>
            </m:accPr>
            <m:e>
              <m:r>
                <w:rPr>
                  <w:rFonts w:ascii="Cambria Math" w:hAnsi="Cambria Math"/>
                  <w:sz w:val="20"/>
                </w:rPr>
                <m:t>x</m:t>
              </m:r>
            </m:e>
          </m:acc>
          <m:r>
            <w:rPr>
              <w:rFonts w:ascii="Cambria Math" w:hAnsi="Cambria Math"/>
              <w:sz w:val="20"/>
            </w:rPr>
            <m:t>=</m:t>
          </m:r>
          <m:r>
            <w:rPr>
              <w:rFonts w:ascii="Cambria Math" w:hAnsi="Cambria Math"/>
              <w:sz w:val="20"/>
            </w:rPr>
            <m:t>Promedio</m:t>
          </m:r>
          <m:r>
            <w:rPr>
              <w:rFonts w:ascii="Cambria Math" w:hAnsi="Cambria Math"/>
              <w:sz w:val="20"/>
            </w:rPr>
            <m:t xml:space="preserve"> </m:t>
          </m:r>
          <m:r>
            <w:rPr>
              <w:rFonts w:ascii="Cambria Math" w:hAnsi="Cambria Math"/>
              <w:sz w:val="20"/>
            </w:rPr>
            <m:t>del</m:t>
          </m:r>
          <m:r>
            <w:rPr>
              <w:rFonts w:ascii="Cambria Math" w:hAnsi="Cambria Math"/>
              <w:sz w:val="20"/>
            </w:rPr>
            <m:t xml:space="preserve"> í</m:t>
          </m:r>
          <m:r>
            <w:rPr>
              <w:rFonts w:ascii="Cambria Math" w:hAnsi="Cambria Math"/>
              <w:sz w:val="20"/>
            </w:rPr>
            <m:t>ndice</m:t>
          </m:r>
          <m:r>
            <w:rPr>
              <w:rFonts w:ascii="Cambria Math" w:hAnsi="Cambria Math"/>
              <w:sz w:val="20"/>
            </w:rPr>
            <m:t xml:space="preserve"> </m:t>
          </m:r>
          <m:r>
            <w:rPr>
              <w:rFonts w:ascii="Cambria Math" w:hAnsi="Cambria Math"/>
              <w:sz w:val="20"/>
            </w:rPr>
            <m:t>de</m:t>
          </m:r>
          <m:r>
            <w:rPr>
              <w:rFonts w:ascii="Cambria Math" w:hAnsi="Cambria Math"/>
              <w:sz w:val="20"/>
            </w:rPr>
            <m:t xml:space="preserve"> </m:t>
          </m:r>
          <m:r>
            <w:rPr>
              <w:rFonts w:ascii="Cambria Math" w:hAnsi="Cambria Math"/>
              <w:sz w:val="20"/>
            </w:rPr>
            <m:t>igualdad</m:t>
          </m:r>
          <m:r>
            <w:rPr>
              <w:rFonts w:ascii="Cambria Math" w:hAnsi="Cambria Math"/>
              <w:sz w:val="20"/>
            </w:rPr>
            <m:t xml:space="preserve"> </m:t>
          </m:r>
          <m:r>
            <w:rPr>
              <w:rFonts w:ascii="Cambria Math" w:hAnsi="Cambria Math"/>
              <w:sz w:val="20"/>
            </w:rPr>
            <m:t>y</m:t>
          </m:r>
          <m:r>
            <w:rPr>
              <w:rFonts w:ascii="Cambria Math" w:hAnsi="Cambria Math"/>
              <w:sz w:val="20"/>
            </w:rPr>
            <m:t xml:space="preserve"> </m:t>
          </m:r>
          <m:r>
            <w:rPr>
              <w:rFonts w:ascii="Cambria Math" w:hAnsi="Cambria Math"/>
              <w:sz w:val="20"/>
            </w:rPr>
            <m:t>no</m:t>
          </m:r>
          <m:r>
            <w:rPr>
              <w:rFonts w:ascii="Cambria Math" w:hAnsi="Cambria Math"/>
              <w:sz w:val="20"/>
            </w:rPr>
            <m:t xml:space="preserve"> </m:t>
          </m:r>
          <m:r>
            <w:rPr>
              <w:rFonts w:ascii="Cambria Math" w:hAnsi="Cambria Math"/>
              <w:sz w:val="20"/>
            </w:rPr>
            <m:t>discriminaci</m:t>
          </m:r>
          <m:r>
            <w:rPr>
              <w:rFonts w:ascii="Cambria Math" w:hAnsi="Cambria Math"/>
              <w:sz w:val="20"/>
            </w:rPr>
            <m:t>ó</m:t>
          </m:r>
          <m:r>
            <w:rPr>
              <w:rFonts w:ascii="Cambria Math" w:hAnsi="Cambria Math"/>
              <w:sz w:val="20"/>
            </w:rPr>
            <m:t>n</m:t>
          </m:r>
          <m:r>
            <w:rPr>
              <w:rFonts w:ascii="Cambria Math" w:hAnsi="Cambria Math"/>
              <w:sz w:val="20"/>
            </w:rPr>
            <m:t xml:space="preserve"> </m:t>
          </m:r>
          <m:r>
            <w:rPr>
              <w:rFonts w:ascii="Cambria Math" w:hAnsi="Cambria Math"/>
              <w:sz w:val="20"/>
            </w:rPr>
            <m:t>en</m:t>
          </m:r>
          <m:r>
            <w:rPr>
              <w:rFonts w:ascii="Cambria Math" w:hAnsi="Cambria Math"/>
              <w:sz w:val="20"/>
            </w:rPr>
            <m:t xml:space="preserve"> </m:t>
          </m:r>
          <m:r>
            <w:rPr>
              <w:rFonts w:ascii="Cambria Math" w:hAnsi="Cambria Math"/>
              <w:sz w:val="20"/>
            </w:rPr>
            <m:t>el</m:t>
          </m:r>
          <m:r>
            <w:rPr>
              <w:rFonts w:ascii="Cambria Math" w:hAnsi="Cambria Math"/>
              <w:sz w:val="20"/>
            </w:rPr>
            <m:t xml:space="preserve"> </m:t>
          </m:r>
          <m:r>
            <w:rPr>
              <w:rFonts w:ascii="Cambria Math" w:hAnsi="Cambria Math"/>
              <w:sz w:val="20"/>
            </w:rPr>
            <m:t>ejercicio</m:t>
          </m:r>
          <m:r>
            <w:rPr>
              <w:rFonts w:ascii="Cambria Math" w:hAnsi="Cambria Math"/>
              <w:sz w:val="20"/>
            </w:rPr>
            <m:t xml:space="preserve"> </m:t>
          </m:r>
          <m:r>
            <w:rPr>
              <w:rFonts w:ascii="Cambria Math" w:hAnsi="Cambria Math"/>
              <w:sz w:val="20"/>
            </w:rPr>
            <m:t>pleno</m:t>
          </m:r>
          <m:r>
            <w:rPr>
              <w:rFonts w:ascii="Cambria Math" w:hAnsi="Cambria Math"/>
              <w:sz w:val="20"/>
            </w:rPr>
            <m:t xml:space="preserve"> </m:t>
          </m:r>
          <m:r>
            <w:rPr>
              <w:rFonts w:ascii="Cambria Math" w:hAnsi="Cambria Math"/>
              <w:sz w:val="20"/>
            </w:rPr>
            <m:t>de</m:t>
          </m:r>
          <m:r>
            <w:rPr>
              <w:rFonts w:ascii="Cambria Math" w:hAnsi="Cambria Math"/>
              <w:sz w:val="20"/>
            </w:rPr>
            <m:t xml:space="preserve"> </m:t>
          </m:r>
          <m:r>
            <w:rPr>
              <w:rFonts w:ascii="Cambria Math" w:hAnsi="Cambria Math"/>
              <w:sz w:val="20"/>
            </w:rPr>
            <m:t>DDHH</m:t>
          </m:r>
        </m:oMath>
      </m:oMathPara>
    </w:p>
    <w:p w14:paraId="636F4A2E" w14:textId="749BCD6C" w:rsidR="00DB23E7" w:rsidRPr="00DB23E7" w:rsidRDefault="00DB23E7" w:rsidP="00DB23E7">
      <w:pPr>
        <w:spacing w:before="100" w:beforeAutospacing="1" w:after="100" w:afterAutospacing="1" w:line="288" w:lineRule="auto"/>
        <w:jc w:val="both"/>
        <w:rPr>
          <w:rFonts w:eastAsiaTheme="minorEastAsia"/>
          <w:sz w:val="20"/>
        </w:rPr>
      </w:pPr>
      <m:oMathPara>
        <m:oMath>
          <m:r>
            <w:rPr>
              <w:rFonts w:ascii="Cambria Math" w:hAnsi="Cambria Math"/>
              <w:sz w:val="20"/>
            </w:rPr>
            <m:t>y=Ingreso promedio proveniente del trabajo (S/)</m:t>
          </m:r>
        </m:oMath>
      </m:oMathPara>
    </w:p>
    <w:p w14:paraId="4240FB2C" w14:textId="3DED570A" w:rsidR="00DB23E7" w:rsidRPr="00DB23E7" w:rsidRDefault="00E240A6" w:rsidP="00DB23E7">
      <w:pPr>
        <w:spacing w:before="100" w:beforeAutospacing="1" w:after="100" w:afterAutospacing="1" w:line="288" w:lineRule="auto"/>
        <w:jc w:val="both"/>
        <w:rPr>
          <w:rFonts w:eastAsiaTheme="minorEastAsia"/>
          <w:sz w:val="20"/>
        </w:rPr>
      </w:pPr>
      <m:oMathPara>
        <m:oMath>
          <m:acc>
            <m:accPr>
              <m:chr m:val="̅"/>
              <m:ctrlPr>
                <w:rPr>
                  <w:rFonts w:ascii="Cambria Math" w:hAnsi="Cambria Math"/>
                  <w:i/>
                  <w:sz w:val="20"/>
                </w:rPr>
              </m:ctrlPr>
            </m:accPr>
            <m:e>
              <m:r>
                <w:rPr>
                  <w:rFonts w:ascii="Cambria Math" w:hAnsi="Cambria Math"/>
                  <w:sz w:val="20"/>
                </w:rPr>
                <m:t>y</m:t>
              </m:r>
            </m:e>
          </m:acc>
          <m:r>
            <w:rPr>
              <w:rFonts w:ascii="Cambria Math" w:hAnsi="Cambria Math"/>
              <w:sz w:val="20"/>
            </w:rPr>
            <m:t>=</m:t>
          </m:r>
          <m:r>
            <w:rPr>
              <w:rFonts w:ascii="Cambria Math" w:hAnsi="Cambria Math"/>
              <w:sz w:val="20"/>
            </w:rPr>
            <m:t>Promedio</m:t>
          </m:r>
          <m:r>
            <w:rPr>
              <w:rFonts w:ascii="Cambria Math" w:hAnsi="Cambria Math"/>
              <w:sz w:val="20"/>
            </w:rPr>
            <m:t xml:space="preserve"> </m:t>
          </m:r>
          <m:r>
            <w:rPr>
              <w:rFonts w:ascii="Cambria Math" w:hAnsi="Cambria Math"/>
              <w:sz w:val="20"/>
            </w:rPr>
            <m:t>del</m:t>
          </m:r>
          <m:r>
            <w:rPr>
              <w:rFonts w:ascii="Cambria Math" w:hAnsi="Cambria Math"/>
              <w:sz w:val="20"/>
            </w:rPr>
            <m:t xml:space="preserve"> </m:t>
          </m:r>
          <m:r>
            <w:rPr>
              <w:rFonts w:ascii="Cambria Math" w:hAnsi="Cambria Math"/>
              <w:sz w:val="20"/>
            </w:rPr>
            <m:t>ingreso</m:t>
          </m:r>
          <m:r>
            <w:rPr>
              <w:rFonts w:ascii="Cambria Math" w:hAnsi="Cambria Math"/>
              <w:sz w:val="20"/>
            </w:rPr>
            <m:t xml:space="preserve"> </m:t>
          </m:r>
          <m:r>
            <w:rPr>
              <w:rFonts w:ascii="Cambria Math" w:hAnsi="Cambria Math"/>
              <w:sz w:val="20"/>
            </w:rPr>
            <m:t>promedio</m:t>
          </m:r>
          <m:r>
            <w:rPr>
              <w:rFonts w:ascii="Cambria Math" w:hAnsi="Cambria Math"/>
              <w:sz w:val="20"/>
            </w:rPr>
            <m:t xml:space="preserve"> </m:t>
          </m:r>
          <m:r>
            <w:rPr>
              <w:rFonts w:ascii="Cambria Math" w:hAnsi="Cambria Math"/>
              <w:sz w:val="20"/>
            </w:rPr>
            <m:t>proveniente</m:t>
          </m:r>
          <m:r>
            <w:rPr>
              <w:rFonts w:ascii="Cambria Math" w:hAnsi="Cambria Math"/>
              <w:sz w:val="20"/>
            </w:rPr>
            <m:t xml:space="preserve"> </m:t>
          </m:r>
          <m:r>
            <w:rPr>
              <w:rFonts w:ascii="Cambria Math" w:hAnsi="Cambria Math"/>
              <w:sz w:val="20"/>
            </w:rPr>
            <m:t>del</m:t>
          </m:r>
          <m:r>
            <w:rPr>
              <w:rFonts w:ascii="Cambria Math" w:hAnsi="Cambria Math"/>
              <w:sz w:val="20"/>
            </w:rPr>
            <m:t xml:space="preserve"> </m:t>
          </m:r>
          <m:r>
            <w:rPr>
              <w:rFonts w:ascii="Cambria Math" w:hAnsi="Cambria Math"/>
              <w:sz w:val="20"/>
            </w:rPr>
            <m:t>trabajo</m:t>
          </m:r>
          <m:r>
            <w:rPr>
              <w:rFonts w:ascii="Cambria Math" w:hAnsi="Cambria Math"/>
              <w:sz w:val="20"/>
            </w:rPr>
            <m:t xml:space="preserve"> (</m:t>
          </m:r>
          <m:r>
            <w:rPr>
              <w:rFonts w:ascii="Cambria Math" w:hAnsi="Cambria Math"/>
              <w:sz w:val="20"/>
            </w:rPr>
            <m:t>S</m:t>
          </m:r>
          <m:r>
            <w:rPr>
              <w:rFonts w:ascii="Cambria Math" w:hAnsi="Cambria Math"/>
              <w:sz w:val="20"/>
            </w:rPr>
            <m:t>/)</m:t>
          </m:r>
        </m:oMath>
      </m:oMathPara>
    </w:p>
    <w:p w14:paraId="3C1E88AE" w14:textId="1C08C45B" w:rsidR="00DB23E7" w:rsidRDefault="00DB23E7" w:rsidP="00DB23E7">
      <w:pPr>
        <w:spacing w:before="100" w:beforeAutospacing="1" w:after="100" w:afterAutospacing="1" w:line="288" w:lineRule="auto"/>
        <w:jc w:val="both"/>
        <w:rPr>
          <w:sz w:val="20"/>
        </w:rPr>
      </w:pPr>
      <w:r>
        <w:rPr>
          <w:sz w:val="20"/>
        </w:rPr>
        <w:t>Sea:</w:t>
      </w:r>
    </w:p>
    <w:p w14:paraId="14A1F4B8" w14:textId="2B2FA334" w:rsidR="00DB23E7" w:rsidRPr="00DB23E7" w:rsidRDefault="00DB23E7" w:rsidP="00DB23E7">
      <w:pPr>
        <w:spacing w:before="100" w:beforeAutospacing="1" w:after="100" w:afterAutospacing="1" w:line="288" w:lineRule="auto"/>
        <w:jc w:val="both"/>
        <w:rPr>
          <w:rFonts w:eastAsiaTheme="minorEastAsia"/>
          <w:sz w:val="20"/>
        </w:rPr>
      </w:pPr>
      <m:oMathPara>
        <m:oMath>
          <m:r>
            <w:rPr>
              <w:rFonts w:ascii="Cambria Math" w:hAnsi="Cambria Math"/>
              <w:sz w:val="20"/>
            </w:rPr>
            <m:t>Índice de igualdad y no discriminación en el ejercicio pleno de DDHH=Índice DDHH</m:t>
          </m:r>
        </m:oMath>
      </m:oMathPara>
    </w:p>
    <w:p w14:paraId="355414DA" w14:textId="574FA3A8" w:rsidR="00DB23E7" w:rsidRPr="00DB23E7" w:rsidRDefault="00DB23E7" w:rsidP="00DB23E7">
      <w:pPr>
        <w:spacing w:before="100" w:beforeAutospacing="1" w:after="100" w:afterAutospacing="1" w:line="288" w:lineRule="auto"/>
        <w:jc w:val="both"/>
        <w:rPr>
          <w:sz w:val="20"/>
        </w:rPr>
      </w:pPr>
      <m:oMathPara>
        <m:oMath>
          <m:r>
            <w:rPr>
              <w:rFonts w:ascii="Cambria Math" w:hAnsi="Cambria Math"/>
              <w:sz w:val="20"/>
            </w:rPr>
            <m:t>Ingreso promedio proveniente del trabajo (S/)=ING</m:t>
          </m:r>
        </m:oMath>
      </m:oMathPara>
    </w:p>
    <w:p w14:paraId="31EE275A" w14:textId="6C9AF4E0" w:rsidR="00EE206C" w:rsidRPr="00EE206C" w:rsidRDefault="00EE206C" w:rsidP="00EE206C">
      <w:pPr>
        <w:spacing w:before="100" w:beforeAutospacing="1" w:after="100" w:afterAutospacing="1" w:line="288" w:lineRule="auto"/>
        <w:jc w:val="both"/>
        <w:rPr>
          <w:sz w:val="20"/>
        </w:rPr>
      </w:pPr>
      <w:r w:rsidRPr="00EE206C">
        <w:rPr>
          <w:sz w:val="20"/>
        </w:rPr>
        <w:t>Una vez evidenciado un coeficiente de correlación positivo y un ajuste sólido entre el Índice de Igualdad y No Discriminación en el ejercicio pleno de los Derechos Humanos y el Ingreso Promedio proveniente del trabajo (S/)</w:t>
      </w:r>
      <w:r>
        <w:rPr>
          <w:sz w:val="20"/>
        </w:rPr>
        <w:t xml:space="preserve"> de 0.83</w:t>
      </w:r>
      <w:r w:rsidRPr="00EE206C">
        <w:rPr>
          <w:sz w:val="20"/>
        </w:rPr>
        <w:t>, se procede a realizar estimaciones de las proyecciones tendenciales del ingreso. En este proceso, se considera un crecimiento del 1% anual hasta el año 2030, utilizando como variable proxy el crecimiento interanual del Producto Bruto Interno (PBI) reflejado en el Marco Macroeconómico Multianual 2023.</w:t>
      </w:r>
    </w:p>
    <w:p w14:paraId="7D46AA8A" w14:textId="77777777" w:rsidR="00EE206C" w:rsidRPr="00EE206C" w:rsidRDefault="00EE206C" w:rsidP="00EE206C">
      <w:pPr>
        <w:spacing w:before="100" w:beforeAutospacing="1" w:after="100" w:afterAutospacing="1" w:line="288" w:lineRule="auto"/>
        <w:jc w:val="both"/>
        <w:rPr>
          <w:sz w:val="20"/>
        </w:rPr>
      </w:pPr>
      <w:r w:rsidRPr="00EE206C">
        <w:rPr>
          <w:sz w:val="20"/>
        </w:rPr>
        <w:t>Esta elección de la tasa de crecimiento se respalda en la estabilidad y perspectivas económicas presentadas en el Marco Macroeconómico Multianual, proporcionando una base sólida para las proyecciones a corto plazo. Posteriormente, se plantea un aumento del crecimiento al 2%, tomando en cuenta las expectativas generadas a partir del análisis de tendencias, riesgos y oportunidades.</w:t>
      </w:r>
    </w:p>
    <w:p w14:paraId="73262B2F" w14:textId="54C29E01" w:rsidR="00EE206C" w:rsidRDefault="00EE206C" w:rsidP="00EE206C">
      <w:pPr>
        <w:spacing w:before="100" w:beforeAutospacing="1" w:after="100" w:afterAutospacing="1" w:line="288" w:lineRule="auto"/>
        <w:jc w:val="both"/>
        <w:rPr>
          <w:sz w:val="20"/>
        </w:rPr>
      </w:pPr>
      <w:r w:rsidRPr="00EE206C">
        <w:rPr>
          <w:sz w:val="20"/>
        </w:rPr>
        <w:t>Este enfoque metodológico busca capturar la dinámica económica a través de una proyección inicial conservadora, respaldada por datos macroeconómicos oficiales. La transición a un crecimiento del 2% refleja una consideración más optimista, alineada con las posibles mejoras identificadas en el análisis prospectivo.</w:t>
      </w:r>
    </w:p>
    <w:p w14:paraId="03546AFA" w14:textId="4F7D0DE7" w:rsidR="002A3F57" w:rsidRDefault="002A3F57" w:rsidP="002A3F57">
      <w:pPr>
        <w:spacing w:before="100" w:beforeAutospacing="1" w:after="100" w:afterAutospacing="1" w:line="288" w:lineRule="auto"/>
        <w:ind w:left="425"/>
        <w:jc w:val="center"/>
        <w:rPr>
          <w:sz w:val="20"/>
        </w:rPr>
      </w:pPr>
      <w:bookmarkStart w:id="1411" w:name="_Toc152615096"/>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28</w:t>
      </w:r>
      <w:r w:rsidRPr="00C24B5F">
        <w:rPr>
          <w:b/>
          <w:bCs/>
          <w:sz w:val="20"/>
        </w:rPr>
        <w:fldChar w:fldCharType="end"/>
      </w:r>
      <w:r w:rsidRPr="00C24B5F">
        <w:rPr>
          <w:b/>
          <w:bCs/>
          <w:sz w:val="20"/>
        </w:rPr>
        <w:t>:</w:t>
      </w:r>
      <w:r w:rsidRPr="00113452">
        <w:rPr>
          <w:b/>
          <w:bCs/>
          <w:sz w:val="20"/>
        </w:rPr>
        <w:t xml:space="preserve"> </w:t>
      </w:r>
      <w:r>
        <w:rPr>
          <w:sz w:val="20"/>
        </w:rPr>
        <w:t>Determinación de las proyecciones de la variable de ingreso promedio</w:t>
      </w:r>
      <w:bookmarkEnd w:id="1411"/>
    </w:p>
    <w:tbl>
      <w:tblPr>
        <w:tblStyle w:val="Tablaconcuadrcula"/>
        <w:tblW w:w="8474"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4A0" w:firstRow="1" w:lastRow="0" w:firstColumn="1" w:lastColumn="0" w:noHBand="0" w:noVBand="1"/>
      </w:tblPr>
      <w:tblGrid>
        <w:gridCol w:w="435"/>
        <w:gridCol w:w="536"/>
        <w:gridCol w:w="536"/>
        <w:gridCol w:w="535"/>
        <w:gridCol w:w="536"/>
        <w:gridCol w:w="536"/>
        <w:gridCol w:w="536"/>
        <w:gridCol w:w="536"/>
        <w:gridCol w:w="536"/>
        <w:gridCol w:w="536"/>
        <w:gridCol w:w="536"/>
        <w:gridCol w:w="536"/>
        <w:gridCol w:w="536"/>
        <w:gridCol w:w="536"/>
        <w:gridCol w:w="536"/>
        <w:gridCol w:w="536"/>
      </w:tblGrid>
      <w:tr w:rsidR="00825D12" w:rsidRPr="00825D12" w14:paraId="52264E2E" w14:textId="77777777" w:rsidTr="00825D12">
        <w:trPr>
          <w:trHeight w:val="428"/>
        </w:trPr>
        <w:tc>
          <w:tcPr>
            <w:tcW w:w="435" w:type="dxa"/>
            <w:shd w:val="clear" w:color="auto" w:fill="002060"/>
            <w:vAlign w:val="center"/>
          </w:tcPr>
          <w:p w14:paraId="0EA958D5" w14:textId="77777777" w:rsidR="00825D12" w:rsidRPr="00825D12" w:rsidRDefault="00825D12" w:rsidP="00825D12">
            <w:pPr>
              <w:spacing w:before="100" w:beforeAutospacing="1" w:after="100" w:afterAutospacing="1" w:line="288" w:lineRule="auto"/>
              <w:jc w:val="center"/>
              <w:rPr>
                <w:rFonts w:ascii="Calibri" w:hAnsi="Calibri" w:cs="Calibri"/>
                <w:b/>
                <w:bCs/>
                <w:sz w:val="14"/>
                <w:szCs w:val="14"/>
              </w:rPr>
            </w:pPr>
          </w:p>
        </w:tc>
        <w:tc>
          <w:tcPr>
            <w:tcW w:w="536" w:type="dxa"/>
            <w:shd w:val="clear" w:color="auto" w:fill="002060"/>
            <w:noWrap/>
            <w:vAlign w:val="center"/>
          </w:tcPr>
          <w:p w14:paraId="7271EE07" w14:textId="0B852A02"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2021</w:t>
            </w:r>
          </w:p>
        </w:tc>
        <w:tc>
          <w:tcPr>
            <w:tcW w:w="536" w:type="dxa"/>
            <w:shd w:val="clear" w:color="auto" w:fill="002060"/>
            <w:noWrap/>
            <w:vAlign w:val="center"/>
          </w:tcPr>
          <w:p w14:paraId="17C579C2" w14:textId="27A36DF9"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2022</w:t>
            </w:r>
          </w:p>
        </w:tc>
        <w:tc>
          <w:tcPr>
            <w:tcW w:w="535" w:type="dxa"/>
            <w:shd w:val="clear" w:color="auto" w:fill="002060"/>
            <w:noWrap/>
            <w:vAlign w:val="center"/>
          </w:tcPr>
          <w:p w14:paraId="0DDCBAA8" w14:textId="4359CE05"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2023</w:t>
            </w:r>
          </w:p>
        </w:tc>
        <w:tc>
          <w:tcPr>
            <w:tcW w:w="536" w:type="dxa"/>
            <w:shd w:val="clear" w:color="auto" w:fill="002060"/>
            <w:noWrap/>
            <w:vAlign w:val="center"/>
          </w:tcPr>
          <w:p w14:paraId="67F174D4" w14:textId="67416EAE"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2024</w:t>
            </w:r>
          </w:p>
        </w:tc>
        <w:tc>
          <w:tcPr>
            <w:tcW w:w="536" w:type="dxa"/>
            <w:shd w:val="clear" w:color="auto" w:fill="002060"/>
            <w:noWrap/>
            <w:vAlign w:val="center"/>
          </w:tcPr>
          <w:p w14:paraId="351BD2E4" w14:textId="543FF362"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2025</w:t>
            </w:r>
          </w:p>
        </w:tc>
        <w:tc>
          <w:tcPr>
            <w:tcW w:w="536" w:type="dxa"/>
            <w:shd w:val="clear" w:color="auto" w:fill="002060"/>
            <w:noWrap/>
            <w:vAlign w:val="center"/>
          </w:tcPr>
          <w:p w14:paraId="0776418F" w14:textId="3468DF34"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2026</w:t>
            </w:r>
          </w:p>
        </w:tc>
        <w:tc>
          <w:tcPr>
            <w:tcW w:w="536" w:type="dxa"/>
            <w:shd w:val="clear" w:color="auto" w:fill="002060"/>
            <w:noWrap/>
            <w:vAlign w:val="center"/>
          </w:tcPr>
          <w:p w14:paraId="5EBDBE6C" w14:textId="3647973F"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2027</w:t>
            </w:r>
          </w:p>
        </w:tc>
        <w:tc>
          <w:tcPr>
            <w:tcW w:w="536" w:type="dxa"/>
            <w:shd w:val="clear" w:color="auto" w:fill="002060"/>
            <w:noWrap/>
            <w:vAlign w:val="center"/>
          </w:tcPr>
          <w:p w14:paraId="303F2D45" w14:textId="73821F0E"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2028</w:t>
            </w:r>
          </w:p>
        </w:tc>
        <w:tc>
          <w:tcPr>
            <w:tcW w:w="536" w:type="dxa"/>
            <w:shd w:val="clear" w:color="auto" w:fill="002060"/>
            <w:noWrap/>
            <w:vAlign w:val="center"/>
          </w:tcPr>
          <w:p w14:paraId="02B88976" w14:textId="61EE4DC0"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2029</w:t>
            </w:r>
          </w:p>
        </w:tc>
        <w:tc>
          <w:tcPr>
            <w:tcW w:w="536" w:type="dxa"/>
            <w:shd w:val="clear" w:color="auto" w:fill="002060"/>
            <w:noWrap/>
            <w:vAlign w:val="center"/>
          </w:tcPr>
          <w:p w14:paraId="7C7E1BBA" w14:textId="0E29ADB9"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2030</w:t>
            </w:r>
          </w:p>
        </w:tc>
        <w:tc>
          <w:tcPr>
            <w:tcW w:w="536" w:type="dxa"/>
            <w:shd w:val="clear" w:color="auto" w:fill="002060"/>
            <w:noWrap/>
            <w:vAlign w:val="center"/>
          </w:tcPr>
          <w:p w14:paraId="0CFAA0B1" w14:textId="6FFA460E"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2031</w:t>
            </w:r>
          </w:p>
        </w:tc>
        <w:tc>
          <w:tcPr>
            <w:tcW w:w="536" w:type="dxa"/>
            <w:shd w:val="clear" w:color="auto" w:fill="002060"/>
            <w:noWrap/>
            <w:vAlign w:val="center"/>
          </w:tcPr>
          <w:p w14:paraId="05F362EC" w14:textId="6F5E7B99"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2032</w:t>
            </w:r>
          </w:p>
        </w:tc>
        <w:tc>
          <w:tcPr>
            <w:tcW w:w="536" w:type="dxa"/>
            <w:shd w:val="clear" w:color="auto" w:fill="002060"/>
            <w:noWrap/>
            <w:vAlign w:val="center"/>
          </w:tcPr>
          <w:p w14:paraId="6526A92F" w14:textId="16B887CF"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2033</w:t>
            </w:r>
          </w:p>
        </w:tc>
        <w:tc>
          <w:tcPr>
            <w:tcW w:w="536" w:type="dxa"/>
            <w:shd w:val="clear" w:color="auto" w:fill="002060"/>
            <w:noWrap/>
            <w:vAlign w:val="center"/>
          </w:tcPr>
          <w:p w14:paraId="17356BC9" w14:textId="403EC0FA"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2034</w:t>
            </w:r>
          </w:p>
        </w:tc>
        <w:tc>
          <w:tcPr>
            <w:tcW w:w="536" w:type="dxa"/>
            <w:shd w:val="clear" w:color="auto" w:fill="002060"/>
            <w:noWrap/>
            <w:vAlign w:val="center"/>
          </w:tcPr>
          <w:p w14:paraId="7774AD39" w14:textId="427E1A2D" w:rsidR="00825D12" w:rsidRPr="00825D12" w:rsidRDefault="00825D12" w:rsidP="00825D12">
            <w:pPr>
              <w:spacing w:before="100" w:beforeAutospacing="1" w:after="100" w:afterAutospacing="1" w:line="288" w:lineRule="auto"/>
              <w:jc w:val="center"/>
              <w:rPr>
                <w:b/>
                <w:bCs/>
                <w:sz w:val="14"/>
                <w:szCs w:val="14"/>
              </w:rPr>
            </w:pPr>
            <w:r w:rsidRPr="00825D12">
              <w:rPr>
                <w:rFonts w:ascii="Calibri" w:hAnsi="Calibri" w:cs="Calibri"/>
                <w:b/>
                <w:bCs/>
                <w:sz w:val="14"/>
                <w:szCs w:val="14"/>
              </w:rPr>
              <w:t>2035</w:t>
            </w:r>
          </w:p>
        </w:tc>
      </w:tr>
      <w:tr w:rsidR="00825D12" w:rsidRPr="00825D12" w14:paraId="7CBE7001" w14:textId="77777777" w:rsidTr="002A3F57">
        <w:trPr>
          <w:trHeight w:val="231"/>
        </w:trPr>
        <w:tc>
          <w:tcPr>
            <w:tcW w:w="435" w:type="dxa"/>
            <w:shd w:val="clear" w:color="auto" w:fill="D9E2F3" w:themeFill="accent1" w:themeFillTint="33"/>
            <w:vAlign w:val="center"/>
          </w:tcPr>
          <w:p w14:paraId="4E76D6AF" w14:textId="58A75CE4"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ING</w:t>
            </w:r>
          </w:p>
        </w:tc>
        <w:tc>
          <w:tcPr>
            <w:tcW w:w="536" w:type="dxa"/>
            <w:shd w:val="clear" w:color="auto" w:fill="D9E2F3" w:themeFill="accent1" w:themeFillTint="33"/>
            <w:noWrap/>
            <w:vAlign w:val="center"/>
            <w:hideMark/>
          </w:tcPr>
          <w:p w14:paraId="19BA05E0" w14:textId="11C1AF82"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1,327</w:t>
            </w:r>
          </w:p>
        </w:tc>
        <w:tc>
          <w:tcPr>
            <w:tcW w:w="536" w:type="dxa"/>
            <w:shd w:val="clear" w:color="auto" w:fill="D9E2F3" w:themeFill="accent1" w:themeFillTint="33"/>
            <w:noWrap/>
            <w:vAlign w:val="center"/>
            <w:hideMark/>
          </w:tcPr>
          <w:p w14:paraId="10803061"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1,341</w:t>
            </w:r>
          </w:p>
        </w:tc>
        <w:tc>
          <w:tcPr>
            <w:tcW w:w="535" w:type="dxa"/>
            <w:shd w:val="clear" w:color="auto" w:fill="D9E2F3" w:themeFill="accent1" w:themeFillTint="33"/>
            <w:noWrap/>
            <w:vAlign w:val="center"/>
            <w:hideMark/>
          </w:tcPr>
          <w:p w14:paraId="20CCB017" w14:textId="77777777" w:rsidR="00825D12" w:rsidRPr="00825D12" w:rsidRDefault="00825D12" w:rsidP="00825D12">
            <w:pPr>
              <w:spacing w:before="100" w:beforeAutospacing="1" w:after="100" w:afterAutospacing="1" w:line="288" w:lineRule="auto"/>
              <w:jc w:val="center"/>
              <w:rPr>
                <w:sz w:val="14"/>
                <w:szCs w:val="14"/>
              </w:rPr>
            </w:pPr>
            <w:r w:rsidRPr="00825D12">
              <w:rPr>
                <w:sz w:val="14"/>
                <w:szCs w:val="14"/>
              </w:rPr>
              <w:t>1,354</w:t>
            </w:r>
          </w:p>
        </w:tc>
        <w:tc>
          <w:tcPr>
            <w:tcW w:w="536" w:type="dxa"/>
            <w:shd w:val="clear" w:color="auto" w:fill="D9E2F3" w:themeFill="accent1" w:themeFillTint="33"/>
            <w:noWrap/>
            <w:vAlign w:val="center"/>
            <w:hideMark/>
          </w:tcPr>
          <w:p w14:paraId="678C1455"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1,368</w:t>
            </w:r>
          </w:p>
        </w:tc>
        <w:tc>
          <w:tcPr>
            <w:tcW w:w="536" w:type="dxa"/>
            <w:shd w:val="clear" w:color="auto" w:fill="D9E2F3" w:themeFill="accent1" w:themeFillTint="33"/>
            <w:noWrap/>
            <w:vAlign w:val="center"/>
            <w:hideMark/>
          </w:tcPr>
          <w:p w14:paraId="03F4E0A4"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1,381</w:t>
            </w:r>
          </w:p>
        </w:tc>
        <w:tc>
          <w:tcPr>
            <w:tcW w:w="536" w:type="dxa"/>
            <w:shd w:val="clear" w:color="auto" w:fill="D9E2F3" w:themeFill="accent1" w:themeFillTint="33"/>
            <w:noWrap/>
            <w:vAlign w:val="center"/>
            <w:hideMark/>
          </w:tcPr>
          <w:p w14:paraId="645AAC4C"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1,395</w:t>
            </w:r>
          </w:p>
        </w:tc>
        <w:tc>
          <w:tcPr>
            <w:tcW w:w="536" w:type="dxa"/>
            <w:shd w:val="clear" w:color="auto" w:fill="D9E2F3" w:themeFill="accent1" w:themeFillTint="33"/>
            <w:noWrap/>
            <w:vAlign w:val="center"/>
            <w:hideMark/>
          </w:tcPr>
          <w:p w14:paraId="0590CCB5"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1,409</w:t>
            </w:r>
          </w:p>
        </w:tc>
        <w:tc>
          <w:tcPr>
            <w:tcW w:w="536" w:type="dxa"/>
            <w:shd w:val="clear" w:color="auto" w:fill="D9E2F3" w:themeFill="accent1" w:themeFillTint="33"/>
            <w:noWrap/>
            <w:vAlign w:val="center"/>
            <w:hideMark/>
          </w:tcPr>
          <w:p w14:paraId="1F0A0137"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1,423</w:t>
            </w:r>
          </w:p>
        </w:tc>
        <w:tc>
          <w:tcPr>
            <w:tcW w:w="536" w:type="dxa"/>
            <w:shd w:val="clear" w:color="auto" w:fill="D9E2F3" w:themeFill="accent1" w:themeFillTint="33"/>
            <w:noWrap/>
            <w:vAlign w:val="center"/>
            <w:hideMark/>
          </w:tcPr>
          <w:p w14:paraId="5DDD5D11"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1,437</w:t>
            </w:r>
          </w:p>
        </w:tc>
        <w:tc>
          <w:tcPr>
            <w:tcW w:w="536" w:type="dxa"/>
            <w:shd w:val="clear" w:color="auto" w:fill="D9E2F3" w:themeFill="accent1" w:themeFillTint="33"/>
            <w:noWrap/>
            <w:vAlign w:val="center"/>
            <w:hideMark/>
          </w:tcPr>
          <w:p w14:paraId="104836F6"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1,452</w:t>
            </w:r>
          </w:p>
        </w:tc>
        <w:tc>
          <w:tcPr>
            <w:tcW w:w="536" w:type="dxa"/>
            <w:shd w:val="clear" w:color="auto" w:fill="D9E2F3" w:themeFill="accent1" w:themeFillTint="33"/>
            <w:noWrap/>
            <w:vAlign w:val="center"/>
            <w:hideMark/>
          </w:tcPr>
          <w:p w14:paraId="3D71306B"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1,481</w:t>
            </w:r>
          </w:p>
        </w:tc>
        <w:tc>
          <w:tcPr>
            <w:tcW w:w="536" w:type="dxa"/>
            <w:shd w:val="clear" w:color="auto" w:fill="D9E2F3" w:themeFill="accent1" w:themeFillTint="33"/>
            <w:noWrap/>
            <w:vAlign w:val="center"/>
            <w:hideMark/>
          </w:tcPr>
          <w:p w14:paraId="3A5B436D"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1,510</w:t>
            </w:r>
          </w:p>
        </w:tc>
        <w:tc>
          <w:tcPr>
            <w:tcW w:w="536" w:type="dxa"/>
            <w:shd w:val="clear" w:color="auto" w:fill="D9E2F3" w:themeFill="accent1" w:themeFillTint="33"/>
            <w:noWrap/>
            <w:vAlign w:val="center"/>
            <w:hideMark/>
          </w:tcPr>
          <w:p w14:paraId="5A367C2C"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1,541</w:t>
            </w:r>
          </w:p>
        </w:tc>
        <w:tc>
          <w:tcPr>
            <w:tcW w:w="536" w:type="dxa"/>
            <w:shd w:val="clear" w:color="auto" w:fill="D9E2F3" w:themeFill="accent1" w:themeFillTint="33"/>
            <w:noWrap/>
            <w:vAlign w:val="center"/>
            <w:hideMark/>
          </w:tcPr>
          <w:p w14:paraId="77467A13"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1,571</w:t>
            </w:r>
          </w:p>
        </w:tc>
        <w:tc>
          <w:tcPr>
            <w:tcW w:w="536" w:type="dxa"/>
            <w:shd w:val="clear" w:color="auto" w:fill="D9E2F3" w:themeFill="accent1" w:themeFillTint="33"/>
            <w:noWrap/>
            <w:vAlign w:val="center"/>
            <w:hideMark/>
          </w:tcPr>
          <w:p w14:paraId="65C61FCA" w14:textId="77777777" w:rsidR="00825D12" w:rsidRPr="00825D12" w:rsidRDefault="00825D12" w:rsidP="00825D12">
            <w:pPr>
              <w:spacing w:before="100" w:beforeAutospacing="1" w:after="100" w:afterAutospacing="1" w:line="288" w:lineRule="auto"/>
              <w:jc w:val="center"/>
              <w:rPr>
                <w:b/>
                <w:bCs/>
                <w:sz w:val="14"/>
                <w:szCs w:val="14"/>
              </w:rPr>
            </w:pPr>
            <w:r w:rsidRPr="00825D12">
              <w:rPr>
                <w:b/>
                <w:bCs/>
                <w:sz w:val="14"/>
                <w:szCs w:val="14"/>
              </w:rPr>
              <w:t>1,603</w:t>
            </w:r>
          </w:p>
        </w:tc>
      </w:tr>
      <w:tr w:rsidR="00825D12" w:rsidRPr="00825D12" w14:paraId="28F82707" w14:textId="77777777" w:rsidTr="002A3F57">
        <w:trPr>
          <w:trHeight w:val="209"/>
        </w:trPr>
        <w:tc>
          <w:tcPr>
            <w:tcW w:w="435" w:type="dxa"/>
            <w:vAlign w:val="center"/>
          </w:tcPr>
          <w:p w14:paraId="52D285A7" w14:textId="10596300" w:rsidR="00825D12" w:rsidRPr="00825D12" w:rsidRDefault="00825D12" w:rsidP="00825D12">
            <w:pPr>
              <w:spacing w:before="100" w:beforeAutospacing="1" w:after="100" w:afterAutospacing="1" w:line="288" w:lineRule="auto"/>
              <w:jc w:val="center"/>
              <w:rPr>
                <w:b/>
                <w:bCs/>
                <w:sz w:val="14"/>
                <w:szCs w:val="14"/>
              </w:rPr>
            </w:pPr>
            <w:r>
              <w:rPr>
                <w:b/>
                <w:bCs/>
                <w:sz w:val="14"/>
                <w:szCs w:val="14"/>
              </w:rPr>
              <w:t>Var</w:t>
            </w:r>
          </w:p>
        </w:tc>
        <w:tc>
          <w:tcPr>
            <w:tcW w:w="536" w:type="dxa"/>
            <w:noWrap/>
            <w:vAlign w:val="center"/>
          </w:tcPr>
          <w:p w14:paraId="715E2896" w14:textId="77777777" w:rsidR="00825D12" w:rsidRPr="00825D12" w:rsidRDefault="00825D12" w:rsidP="00825D12">
            <w:pPr>
              <w:spacing w:before="100" w:beforeAutospacing="1" w:after="100" w:afterAutospacing="1" w:line="288" w:lineRule="auto"/>
              <w:jc w:val="center"/>
              <w:rPr>
                <w:b/>
                <w:bCs/>
                <w:sz w:val="14"/>
                <w:szCs w:val="14"/>
              </w:rPr>
            </w:pPr>
          </w:p>
        </w:tc>
        <w:tc>
          <w:tcPr>
            <w:tcW w:w="536" w:type="dxa"/>
            <w:noWrap/>
            <w:vAlign w:val="center"/>
          </w:tcPr>
          <w:p w14:paraId="4448094A" w14:textId="02999BBD" w:rsidR="00825D12" w:rsidRPr="00825D12" w:rsidRDefault="00825D12" w:rsidP="00825D12">
            <w:pPr>
              <w:spacing w:before="100" w:beforeAutospacing="1" w:after="100" w:afterAutospacing="1" w:line="288" w:lineRule="auto"/>
              <w:jc w:val="center"/>
              <w:rPr>
                <w:b/>
                <w:bCs/>
                <w:sz w:val="14"/>
                <w:szCs w:val="14"/>
              </w:rPr>
            </w:pPr>
            <w:r>
              <w:rPr>
                <w:b/>
                <w:bCs/>
                <w:sz w:val="14"/>
                <w:szCs w:val="14"/>
              </w:rPr>
              <w:t>1%</w:t>
            </w:r>
          </w:p>
        </w:tc>
        <w:tc>
          <w:tcPr>
            <w:tcW w:w="535" w:type="dxa"/>
            <w:noWrap/>
            <w:vAlign w:val="center"/>
          </w:tcPr>
          <w:p w14:paraId="1A992D08" w14:textId="57DF629D" w:rsidR="00825D12" w:rsidRPr="00825D12" w:rsidRDefault="00825D12" w:rsidP="00825D12">
            <w:pPr>
              <w:spacing w:before="100" w:beforeAutospacing="1" w:after="100" w:afterAutospacing="1" w:line="288" w:lineRule="auto"/>
              <w:jc w:val="center"/>
              <w:rPr>
                <w:sz w:val="14"/>
                <w:szCs w:val="14"/>
              </w:rPr>
            </w:pPr>
            <w:r w:rsidRPr="004039C1">
              <w:rPr>
                <w:b/>
                <w:bCs/>
                <w:sz w:val="14"/>
                <w:szCs w:val="14"/>
              </w:rPr>
              <w:t>1%</w:t>
            </w:r>
          </w:p>
        </w:tc>
        <w:tc>
          <w:tcPr>
            <w:tcW w:w="536" w:type="dxa"/>
            <w:noWrap/>
            <w:vAlign w:val="center"/>
          </w:tcPr>
          <w:p w14:paraId="01615AE3" w14:textId="2FD70D28"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0EE854D0" w14:textId="6820957D"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020A78B3" w14:textId="4513D412"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66C50E6E" w14:textId="24BB9374"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30C77847" w14:textId="4B14859B"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6F5E1A93" w14:textId="6D567B8C"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082E70FE" w14:textId="29CEADCF" w:rsidR="00825D12" w:rsidRPr="00825D12" w:rsidRDefault="00825D12" w:rsidP="00825D12">
            <w:pPr>
              <w:spacing w:before="100" w:beforeAutospacing="1" w:after="100" w:afterAutospacing="1" w:line="288" w:lineRule="auto"/>
              <w:jc w:val="center"/>
              <w:rPr>
                <w:b/>
                <w:bCs/>
                <w:sz w:val="14"/>
                <w:szCs w:val="14"/>
              </w:rPr>
            </w:pPr>
            <w:r w:rsidRPr="004039C1">
              <w:rPr>
                <w:b/>
                <w:bCs/>
                <w:sz w:val="14"/>
                <w:szCs w:val="14"/>
              </w:rPr>
              <w:t>1%</w:t>
            </w:r>
          </w:p>
        </w:tc>
        <w:tc>
          <w:tcPr>
            <w:tcW w:w="536" w:type="dxa"/>
            <w:noWrap/>
            <w:vAlign w:val="center"/>
          </w:tcPr>
          <w:p w14:paraId="78B16FDA" w14:textId="4DCFF2BB" w:rsidR="00825D12" w:rsidRPr="00825D12" w:rsidRDefault="00825D12" w:rsidP="00825D12">
            <w:pPr>
              <w:spacing w:before="100" w:beforeAutospacing="1" w:after="100" w:afterAutospacing="1" w:line="288" w:lineRule="auto"/>
              <w:jc w:val="center"/>
              <w:rPr>
                <w:b/>
                <w:bCs/>
                <w:sz w:val="14"/>
                <w:szCs w:val="14"/>
              </w:rPr>
            </w:pPr>
            <w:r>
              <w:rPr>
                <w:b/>
                <w:bCs/>
                <w:sz w:val="14"/>
                <w:szCs w:val="14"/>
              </w:rPr>
              <w:t>2</w:t>
            </w:r>
            <w:r w:rsidRPr="004039C1">
              <w:rPr>
                <w:b/>
                <w:bCs/>
                <w:sz w:val="14"/>
                <w:szCs w:val="14"/>
              </w:rPr>
              <w:t>%</w:t>
            </w:r>
          </w:p>
        </w:tc>
        <w:tc>
          <w:tcPr>
            <w:tcW w:w="536" w:type="dxa"/>
            <w:noWrap/>
            <w:vAlign w:val="center"/>
          </w:tcPr>
          <w:p w14:paraId="4A1CE526" w14:textId="1474A901" w:rsidR="00825D12" w:rsidRPr="00825D12" w:rsidRDefault="00825D12" w:rsidP="00825D12">
            <w:pPr>
              <w:spacing w:before="100" w:beforeAutospacing="1" w:after="100" w:afterAutospacing="1" w:line="288" w:lineRule="auto"/>
              <w:jc w:val="center"/>
              <w:rPr>
                <w:b/>
                <w:bCs/>
                <w:sz w:val="14"/>
                <w:szCs w:val="14"/>
              </w:rPr>
            </w:pPr>
            <w:r w:rsidRPr="0052548E">
              <w:rPr>
                <w:b/>
                <w:bCs/>
                <w:sz w:val="14"/>
                <w:szCs w:val="14"/>
              </w:rPr>
              <w:t>2%</w:t>
            </w:r>
          </w:p>
        </w:tc>
        <w:tc>
          <w:tcPr>
            <w:tcW w:w="536" w:type="dxa"/>
            <w:noWrap/>
            <w:vAlign w:val="center"/>
          </w:tcPr>
          <w:p w14:paraId="518FAC75" w14:textId="21B5C9E3" w:rsidR="00825D12" w:rsidRPr="00825D12" w:rsidRDefault="00825D12" w:rsidP="00825D12">
            <w:pPr>
              <w:spacing w:before="100" w:beforeAutospacing="1" w:after="100" w:afterAutospacing="1" w:line="288" w:lineRule="auto"/>
              <w:jc w:val="center"/>
              <w:rPr>
                <w:b/>
                <w:bCs/>
                <w:sz w:val="14"/>
                <w:szCs w:val="14"/>
              </w:rPr>
            </w:pPr>
            <w:r w:rsidRPr="0052548E">
              <w:rPr>
                <w:b/>
                <w:bCs/>
                <w:sz w:val="14"/>
                <w:szCs w:val="14"/>
              </w:rPr>
              <w:t>2%</w:t>
            </w:r>
          </w:p>
        </w:tc>
        <w:tc>
          <w:tcPr>
            <w:tcW w:w="536" w:type="dxa"/>
            <w:noWrap/>
            <w:vAlign w:val="center"/>
          </w:tcPr>
          <w:p w14:paraId="0FD7F38D" w14:textId="11673937" w:rsidR="00825D12" w:rsidRPr="00825D12" w:rsidRDefault="00825D12" w:rsidP="00825D12">
            <w:pPr>
              <w:spacing w:before="100" w:beforeAutospacing="1" w:after="100" w:afterAutospacing="1" w:line="288" w:lineRule="auto"/>
              <w:jc w:val="center"/>
              <w:rPr>
                <w:b/>
                <w:bCs/>
                <w:sz w:val="14"/>
                <w:szCs w:val="14"/>
              </w:rPr>
            </w:pPr>
            <w:r w:rsidRPr="0052548E">
              <w:rPr>
                <w:b/>
                <w:bCs/>
                <w:sz w:val="14"/>
                <w:szCs w:val="14"/>
              </w:rPr>
              <w:t>2%</w:t>
            </w:r>
          </w:p>
        </w:tc>
        <w:tc>
          <w:tcPr>
            <w:tcW w:w="536" w:type="dxa"/>
            <w:noWrap/>
            <w:vAlign w:val="center"/>
          </w:tcPr>
          <w:p w14:paraId="6AA7230A" w14:textId="721C99A2" w:rsidR="00825D12" w:rsidRPr="00825D12" w:rsidRDefault="00825D12" w:rsidP="00825D12">
            <w:pPr>
              <w:spacing w:before="100" w:beforeAutospacing="1" w:after="100" w:afterAutospacing="1" w:line="288" w:lineRule="auto"/>
              <w:jc w:val="center"/>
              <w:rPr>
                <w:b/>
                <w:bCs/>
                <w:sz w:val="14"/>
                <w:szCs w:val="14"/>
              </w:rPr>
            </w:pPr>
            <w:r w:rsidRPr="0052548E">
              <w:rPr>
                <w:b/>
                <w:bCs/>
                <w:sz w:val="14"/>
                <w:szCs w:val="14"/>
              </w:rPr>
              <w:t>2%</w:t>
            </w:r>
          </w:p>
        </w:tc>
      </w:tr>
    </w:tbl>
    <w:p w14:paraId="36E1D602" w14:textId="77777777" w:rsidR="002A3F57" w:rsidRDefault="002A3F57" w:rsidP="002A3F57">
      <w:pPr>
        <w:spacing w:before="100" w:beforeAutospacing="1" w:after="100" w:afterAutospacing="1" w:line="288" w:lineRule="auto"/>
        <w:jc w:val="both"/>
        <w:rPr>
          <w:sz w:val="20"/>
        </w:rPr>
      </w:pPr>
      <w:r w:rsidRPr="00FA7FF4">
        <w:rPr>
          <w:sz w:val="16"/>
          <w:szCs w:val="18"/>
        </w:rPr>
        <w:lastRenderedPageBreak/>
        <w:t xml:space="preserve">Fuente: </w:t>
      </w:r>
      <w:r>
        <w:rPr>
          <w:sz w:val="16"/>
          <w:szCs w:val="18"/>
        </w:rPr>
        <w:t>Elaboración propia</w:t>
      </w:r>
    </w:p>
    <w:p w14:paraId="5F6E8F7C" w14:textId="06A0AF4A" w:rsidR="00825D12" w:rsidRDefault="00825D12" w:rsidP="00EE206C">
      <w:pPr>
        <w:spacing w:before="100" w:beforeAutospacing="1" w:after="100" w:afterAutospacing="1" w:line="288" w:lineRule="auto"/>
        <w:jc w:val="both"/>
        <w:rPr>
          <w:sz w:val="20"/>
        </w:rPr>
      </w:pPr>
      <w:r w:rsidRPr="00825D12">
        <w:rPr>
          <w:sz w:val="20"/>
        </w:rPr>
        <w:t xml:space="preserve">En un paso posterior, se procede al cálculo de la elasticidad promedio del </w:t>
      </w:r>
      <w:r w:rsidR="00A50422" w:rsidRPr="00A50422">
        <w:rPr>
          <w:sz w:val="20"/>
        </w:rPr>
        <w:t xml:space="preserve">índice DDHH </w:t>
      </w:r>
      <w:r w:rsidRPr="00825D12">
        <w:rPr>
          <w:sz w:val="20"/>
        </w:rPr>
        <w:t>sobre el Ingreso (ING). Este proceso se realiza mediante la siguiente metodología:</w:t>
      </w:r>
    </w:p>
    <w:p w14:paraId="545DFE7F" w14:textId="6436EA70" w:rsidR="00DB23E7" w:rsidRDefault="00DB23E7" w:rsidP="00B55E8E">
      <w:pPr>
        <w:spacing w:before="100" w:beforeAutospacing="1" w:after="100" w:afterAutospacing="1" w:line="288" w:lineRule="auto"/>
        <w:jc w:val="both"/>
        <w:rPr>
          <w:sz w:val="20"/>
        </w:rPr>
      </w:pPr>
      <m:oMathPara>
        <m:oMath>
          <m:r>
            <w:rPr>
              <w:rFonts w:ascii="Cambria Math" w:hAnsi="Cambria Math"/>
              <w:sz w:val="20"/>
            </w:rPr>
            <m:t>Elasticida</m:t>
          </m:r>
          <m:sSub>
            <m:sSubPr>
              <m:ctrlPr>
                <w:rPr>
                  <w:rFonts w:ascii="Cambria Math" w:hAnsi="Cambria Math"/>
                  <w:i/>
                  <w:sz w:val="20"/>
                </w:rPr>
              </m:ctrlPr>
            </m:sSubPr>
            <m:e>
              <m:r>
                <w:rPr>
                  <w:rFonts w:ascii="Cambria Math" w:hAnsi="Cambria Math"/>
                  <w:sz w:val="20"/>
                </w:rPr>
                <m:t>d</m:t>
              </m:r>
            </m:e>
            <m:sub>
              <m:r>
                <w:rPr>
                  <w:rFonts w:ascii="Cambria Math" w:hAnsi="Cambria Math"/>
                  <w:sz w:val="20"/>
                </w:rPr>
                <m:t>prom</m:t>
              </m:r>
            </m:sub>
          </m:sSub>
          <m:f>
            <m:fPr>
              <m:ctrlPr>
                <w:rPr>
                  <w:rFonts w:ascii="Cambria Math" w:hAnsi="Cambria Math"/>
                  <w:i/>
                  <w:sz w:val="20"/>
                </w:rPr>
              </m:ctrlPr>
            </m:fPr>
            <m:num>
              <m:r>
                <w:rPr>
                  <w:rFonts w:ascii="Cambria Math" w:hAnsi="Cambria Math"/>
                  <w:sz w:val="20"/>
                </w:rPr>
                <m:t>DDHH</m:t>
              </m:r>
            </m:num>
            <m:den>
              <m:r>
                <w:rPr>
                  <w:rFonts w:ascii="Cambria Math" w:hAnsi="Cambria Math"/>
                  <w:sz w:val="20"/>
                </w:rPr>
                <m:t>ING</m:t>
              </m:r>
            </m:den>
          </m:f>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t=1</m:t>
              </m:r>
            </m:sub>
            <m:sup>
              <m:r>
                <w:rPr>
                  <w:rFonts w:ascii="Cambria Math" w:hAnsi="Cambria Math"/>
                  <w:sz w:val="20"/>
                </w:rPr>
                <m:t>n</m:t>
              </m:r>
            </m:sup>
            <m:e>
              <m:f>
                <m:fPr>
                  <m:ctrlPr>
                    <w:rPr>
                      <w:rFonts w:ascii="Cambria Math" w:hAnsi="Cambria Math"/>
                      <w:i/>
                      <w:sz w:val="20"/>
                    </w:rPr>
                  </m:ctrlPr>
                </m:fPr>
                <m:num>
                  <m:f>
                    <m:fPr>
                      <m:ctrlPr>
                        <w:rPr>
                          <w:rFonts w:ascii="Cambria Math" w:eastAsiaTheme="minorEastAsia" w:hAnsi="Cambria Math"/>
                          <w:i/>
                          <w:sz w:val="20"/>
                        </w:rPr>
                      </m:ctrlPr>
                    </m:fPr>
                    <m:num>
                      <m:r>
                        <w:rPr>
                          <w:rFonts w:ascii="Cambria Math" w:eastAsiaTheme="minorEastAsia" w:hAnsi="Cambria Math"/>
                          <w:sz w:val="20"/>
                        </w:rPr>
                        <m:t>DDH</m:t>
                      </m:r>
                      <m:sSub>
                        <m:sSubPr>
                          <m:ctrlPr>
                            <w:rPr>
                              <w:rFonts w:ascii="Cambria Math" w:eastAsiaTheme="minorEastAsia" w:hAnsi="Cambria Math"/>
                              <w:i/>
                              <w:sz w:val="20"/>
                            </w:rPr>
                          </m:ctrlPr>
                        </m:sSubPr>
                        <m:e>
                          <m:r>
                            <w:rPr>
                              <w:rFonts w:ascii="Cambria Math" w:eastAsiaTheme="minorEastAsia" w:hAnsi="Cambria Math"/>
                              <w:sz w:val="20"/>
                            </w:rPr>
                            <m:t>H</m:t>
                          </m:r>
                        </m:e>
                        <m:sub>
                          <m:r>
                            <w:rPr>
                              <w:rFonts w:ascii="Cambria Math" w:eastAsiaTheme="minorEastAsia" w:hAnsi="Cambria Math"/>
                              <w:sz w:val="20"/>
                            </w:rPr>
                            <m:t>t+1</m:t>
                          </m:r>
                        </m:sub>
                      </m:sSub>
                      <m:r>
                        <w:rPr>
                          <w:rFonts w:ascii="Cambria Math" w:eastAsiaTheme="minorEastAsia" w:hAnsi="Cambria Math"/>
                          <w:sz w:val="20"/>
                        </w:rPr>
                        <m:t>-DDH</m:t>
                      </m:r>
                      <m:sSub>
                        <m:sSubPr>
                          <m:ctrlPr>
                            <w:rPr>
                              <w:rFonts w:ascii="Cambria Math" w:eastAsiaTheme="minorEastAsia" w:hAnsi="Cambria Math"/>
                              <w:i/>
                              <w:sz w:val="20"/>
                            </w:rPr>
                          </m:ctrlPr>
                        </m:sSubPr>
                        <m:e>
                          <m:r>
                            <w:rPr>
                              <w:rFonts w:ascii="Cambria Math" w:eastAsiaTheme="minorEastAsia" w:hAnsi="Cambria Math"/>
                              <w:sz w:val="20"/>
                            </w:rPr>
                            <m:t>H</m:t>
                          </m:r>
                        </m:e>
                        <m:sub>
                          <m:r>
                            <w:rPr>
                              <w:rFonts w:ascii="Cambria Math" w:eastAsiaTheme="minorEastAsia" w:hAnsi="Cambria Math"/>
                              <w:sz w:val="20"/>
                            </w:rPr>
                            <m:t>t</m:t>
                          </m:r>
                        </m:sub>
                      </m:sSub>
                    </m:num>
                    <m:den>
                      <m:r>
                        <w:rPr>
                          <w:rFonts w:ascii="Cambria Math" w:eastAsiaTheme="minorEastAsia" w:hAnsi="Cambria Math"/>
                          <w:sz w:val="20"/>
                        </w:rPr>
                        <m:t>DDH</m:t>
                      </m:r>
                      <m:sSub>
                        <m:sSubPr>
                          <m:ctrlPr>
                            <w:rPr>
                              <w:rFonts w:ascii="Cambria Math" w:eastAsiaTheme="minorEastAsia" w:hAnsi="Cambria Math"/>
                              <w:i/>
                              <w:sz w:val="20"/>
                            </w:rPr>
                          </m:ctrlPr>
                        </m:sSubPr>
                        <m:e>
                          <m:r>
                            <w:rPr>
                              <w:rFonts w:ascii="Cambria Math" w:eastAsiaTheme="minorEastAsia" w:hAnsi="Cambria Math"/>
                              <w:sz w:val="20"/>
                            </w:rPr>
                            <m:t>H</m:t>
                          </m:r>
                        </m:e>
                        <m:sub>
                          <m:r>
                            <w:rPr>
                              <w:rFonts w:ascii="Cambria Math" w:eastAsiaTheme="minorEastAsia" w:hAnsi="Cambria Math"/>
                              <w:sz w:val="20"/>
                            </w:rPr>
                            <m:t>t</m:t>
                          </m:r>
                        </m:sub>
                      </m:sSub>
                    </m:den>
                  </m:f>
                </m:num>
                <m:den>
                  <m:f>
                    <m:fPr>
                      <m:ctrlPr>
                        <w:rPr>
                          <w:rFonts w:ascii="Cambria Math" w:eastAsiaTheme="minorEastAsia" w:hAnsi="Cambria Math"/>
                          <w:i/>
                          <w:sz w:val="20"/>
                        </w:rPr>
                      </m:ctrlPr>
                    </m:fPr>
                    <m:num>
                      <m:r>
                        <w:rPr>
                          <w:rFonts w:ascii="Cambria Math" w:eastAsiaTheme="minorEastAsia" w:hAnsi="Cambria Math"/>
                          <w:sz w:val="20"/>
                        </w:rPr>
                        <m:t>IN</m:t>
                      </m:r>
                      <m:sSub>
                        <m:sSubPr>
                          <m:ctrlPr>
                            <w:rPr>
                              <w:rFonts w:ascii="Cambria Math" w:eastAsiaTheme="minorEastAsia" w:hAnsi="Cambria Math"/>
                              <w:i/>
                              <w:sz w:val="20"/>
                            </w:rPr>
                          </m:ctrlPr>
                        </m:sSubPr>
                        <m:e>
                          <m:r>
                            <w:rPr>
                              <w:rFonts w:ascii="Cambria Math" w:eastAsiaTheme="minorEastAsia" w:hAnsi="Cambria Math"/>
                              <w:sz w:val="20"/>
                            </w:rPr>
                            <m:t>G</m:t>
                          </m:r>
                        </m:e>
                        <m:sub>
                          <m:r>
                            <w:rPr>
                              <w:rFonts w:ascii="Cambria Math" w:eastAsiaTheme="minorEastAsia" w:hAnsi="Cambria Math"/>
                              <w:sz w:val="20"/>
                            </w:rPr>
                            <m:t>t+1</m:t>
                          </m:r>
                        </m:sub>
                      </m:sSub>
                      <m:r>
                        <w:rPr>
                          <w:rFonts w:ascii="Cambria Math" w:eastAsiaTheme="minorEastAsia" w:hAnsi="Cambria Math"/>
                          <w:sz w:val="20"/>
                        </w:rPr>
                        <m:t>-IN</m:t>
                      </m:r>
                      <m:sSub>
                        <m:sSubPr>
                          <m:ctrlPr>
                            <w:rPr>
                              <w:rFonts w:ascii="Cambria Math" w:eastAsiaTheme="minorEastAsia" w:hAnsi="Cambria Math"/>
                              <w:i/>
                              <w:sz w:val="20"/>
                            </w:rPr>
                          </m:ctrlPr>
                        </m:sSubPr>
                        <m:e>
                          <m:r>
                            <w:rPr>
                              <w:rFonts w:ascii="Cambria Math" w:eastAsiaTheme="minorEastAsia" w:hAnsi="Cambria Math"/>
                              <w:sz w:val="20"/>
                            </w:rPr>
                            <m:t>G</m:t>
                          </m:r>
                        </m:e>
                        <m:sub>
                          <m:r>
                            <w:rPr>
                              <w:rFonts w:ascii="Cambria Math" w:eastAsiaTheme="minorEastAsia" w:hAnsi="Cambria Math"/>
                              <w:sz w:val="20"/>
                            </w:rPr>
                            <m:t>t</m:t>
                          </m:r>
                        </m:sub>
                      </m:sSub>
                    </m:num>
                    <m:den>
                      <m:r>
                        <w:rPr>
                          <w:rFonts w:ascii="Cambria Math" w:eastAsiaTheme="minorEastAsia" w:hAnsi="Cambria Math"/>
                          <w:sz w:val="20"/>
                        </w:rPr>
                        <m:t>IN</m:t>
                      </m:r>
                      <m:sSub>
                        <m:sSubPr>
                          <m:ctrlPr>
                            <w:rPr>
                              <w:rFonts w:ascii="Cambria Math" w:eastAsiaTheme="minorEastAsia" w:hAnsi="Cambria Math"/>
                              <w:i/>
                              <w:sz w:val="20"/>
                            </w:rPr>
                          </m:ctrlPr>
                        </m:sSubPr>
                        <m:e>
                          <m:r>
                            <w:rPr>
                              <w:rFonts w:ascii="Cambria Math" w:eastAsiaTheme="minorEastAsia" w:hAnsi="Cambria Math"/>
                              <w:sz w:val="20"/>
                            </w:rPr>
                            <m:t>G</m:t>
                          </m:r>
                        </m:e>
                        <m:sub>
                          <m:r>
                            <w:rPr>
                              <w:rFonts w:ascii="Cambria Math" w:eastAsiaTheme="minorEastAsia" w:hAnsi="Cambria Math"/>
                              <w:sz w:val="20"/>
                            </w:rPr>
                            <m:t>t</m:t>
                          </m:r>
                        </m:sub>
                      </m:sSub>
                    </m:den>
                  </m:f>
                </m:den>
              </m:f>
              <m:r>
                <w:rPr>
                  <w:rFonts w:ascii="Cambria Math" w:hAnsi="Cambria Math"/>
                  <w:sz w:val="20"/>
                </w:rPr>
                <m:t>=0.28971</m:t>
              </m:r>
              <m:r>
                <w:rPr>
                  <w:rStyle w:val="Refdenotaalpie"/>
                  <w:rFonts w:ascii="Cambria Math" w:hAnsi="Cambria Math"/>
                  <w:i/>
                  <w:sz w:val="20"/>
                </w:rPr>
                <w:footnoteReference w:id="3"/>
              </m:r>
            </m:e>
          </m:nary>
        </m:oMath>
      </m:oMathPara>
    </w:p>
    <w:p w14:paraId="6250B5FF" w14:textId="3046C759" w:rsidR="00A50422" w:rsidRPr="00A50422" w:rsidRDefault="00A50422" w:rsidP="00526521">
      <w:pPr>
        <w:spacing w:before="100" w:beforeAutospacing="1" w:after="100" w:afterAutospacing="1" w:line="288" w:lineRule="auto"/>
        <w:jc w:val="both"/>
        <w:rPr>
          <w:sz w:val="20"/>
        </w:rPr>
      </w:pPr>
      <m:oMathPara>
        <m:oMathParaPr>
          <m:jc m:val="left"/>
        </m:oMathParaPr>
        <m:oMath>
          <m:r>
            <w:rPr>
              <w:rFonts w:ascii="Cambria Math" w:hAnsi="Cambria Math"/>
              <w:sz w:val="20"/>
            </w:rPr>
            <m:t>DDHH=</m:t>
          </m:r>
          <m:r>
            <m:rPr>
              <m:sty m:val="p"/>
            </m:rPr>
            <w:rPr>
              <w:rFonts w:ascii="Cambria Math" w:hAnsi="Cambria Math"/>
              <w:sz w:val="20"/>
            </w:rPr>
            <m:t xml:space="preserve">índice DDHH </m:t>
          </m:r>
        </m:oMath>
      </m:oMathPara>
    </w:p>
    <w:p w14:paraId="6E818A4A" w14:textId="4A12E666" w:rsidR="00526521" w:rsidRPr="00526521" w:rsidRDefault="00526521" w:rsidP="00526521">
      <w:pPr>
        <w:spacing w:before="100" w:beforeAutospacing="1" w:after="100" w:afterAutospacing="1" w:line="288" w:lineRule="auto"/>
        <w:jc w:val="both"/>
        <w:rPr>
          <w:sz w:val="20"/>
        </w:rPr>
      </w:pPr>
      <w:r w:rsidRPr="00526521">
        <w:rPr>
          <w:sz w:val="20"/>
        </w:rPr>
        <w:t xml:space="preserve">Con la obtención del cálculo de la elasticidad y las proyecciones del Ingreso (ING), se procede a realizar la estimación del </w:t>
      </w:r>
      <w:r w:rsidR="00A50422" w:rsidRPr="00A50422">
        <w:rPr>
          <w:sz w:val="20"/>
        </w:rPr>
        <w:t>índice DDHH</w:t>
      </w:r>
      <w:r w:rsidRPr="00526521">
        <w:rPr>
          <w:sz w:val="20"/>
        </w:rPr>
        <w:t xml:space="preserve">. Este proceso implica utilizar la elasticidad calculada para prever cómo se comportará el </w:t>
      </w:r>
      <w:r w:rsidR="00137CBD" w:rsidRPr="00137CBD">
        <w:rPr>
          <w:sz w:val="20"/>
        </w:rPr>
        <w:t xml:space="preserve">índice DDHH </w:t>
      </w:r>
      <w:r w:rsidRPr="00526521">
        <w:rPr>
          <w:sz w:val="20"/>
        </w:rPr>
        <w:t>en respuesta a las proyecciones del Ingreso.</w:t>
      </w:r>
      <w:r>
        <w:rPr>
          <w:sz w:val="20"/>
        </w:rPr>
        <w:t xml:space="preserve"> </w:t>
      </w:r>
      <w:r w:rsidRPr="00526521">
        <w:rPr>
          <w:sz w:val="20"/>
        </w:rPr>
        <w:t xml:space="preserve">Utilizando la elasticidad promedio calculada, se aplica esta medida a las proyecciones del </w:t>
      </w:r>
      <w:r>
        <w:rPr>
          <w:sz w:val="20"/>
        </w:rPr>
        <w:t>i</w:t>
      </w:r>
      <w:r w:rsidRPr="00526521">
        <w:rPr>
          <w:sz w:val="20"/>
        </w:rPr>
        <w:t>ngreso</w:t>
      </w:r>
      <w:r>
        <w:rPr>
          <w:sz w:val="20"/>
        </w:rPr>
        <w:t xml:space="preserve">, cuya </w:t>
      </w:r>
      <w:r w:rsidRPr="00526521">
        <w:rPr>
          <w:sz w:val="20"/>
        </w:rPr>
        <w:t>fórmula sería:</w:t>
      </w:r>
    </w:p>
    <w:p w14:paraId="7AA33243" w14:textId="5C75A8DC" w:rsidR="00526521" w:rsidRPr="003726EA" w:rsidRDefault="00526521" w:rsidP="00526521">
      <w:pPr>
        <w:spacing w:before="100" w:beforeAutospacing="1" w:after="100" w:afterAutospacing="1" w:line="288" w:lineRule="auto"/>
        <w:jc w:val="both"/>
        <w:rPr>
          <w:rFonts w:eastAsiaTheme="minorEastAsia"/>
          <w:sz w:val="20"/>
        </w:rPr>
      </w:pPr>
      <m:oMathPara>
        <m:oMath>
          <m:r>
            <w:rPr>
              <w:rFonts w:ascii="Cambria Math" w:hAnsi="Cambria Math"/>
              <w:sz w:val="20"/>
            </w:rPr>
            <m:t>Var % DDHH= Elasticida</m:t>
          </m:r>
          <m:sSub>
            <m:sSubPr>
              <m:ctrlPr>
                <w:rPr>
                  <w:rFonts w:ascii="Cambria Math" w:hAnsi="Cambria Math"/>
                  <w:i/>
                  <w:sz w:val="20"/>
                </w:rPr>
              </m:ctrlPr>
            </m:sSubPr>
            <m:e>
              <m:r>
                <w:rPr>
                  <w:rFonts w:ascii="Cambria Math" w:hAnsi="Cambria Math"/>
                  <w:sz w:val="20"/>
                </w:rPr>
                <m:t>d</m:t>
              </m:r>
            </m:e>
            <m:sub>
              <m:r>
                <w:rPr>
                  <w:rFonts w:ascii="Cambria Math" w:hAnsi="Cambria Math"/>
                  <w:sz w:val="20"/>
                </w:rPr>
                <m:t>prom</m:t>
              </m:r>
            </m:sub>
          </m:sSub>
          <m:f>
            <m:fPr>
              <m:ctrlPr>
                <w:rPr>
                  <w:rFonts w:ascii="Cambria Math" w:hAnsi="Cambria Math"/>
                  <w:i/>
                  <w:sz w:val="20"/>
                </w:rPr>
              </m:ctrlPr>
            </m:fPr>
            <m:num>
              <m:r>
                <w:rPr>
                  <w:rFonts w:ascii="Cambria Math" w:hAnsi="Cambria Math"/>
                  <w:sz w:val="20"/>
                </w:rPr>
                <m:t>DDHH</m:t>
              </m:r>
            </m:num>
            <m:den>
              <m:r>
                <w:rPr>
                  <w:rFonts w:ascii="Cambria Math" w:hAnsi="Cambria Math"/>
                  <w:sz w:val="20"/>
                </w:rPr>
                <m:t>ING</m:t>
              </m:r>
            </m:den>
          </m:f>
          <m:r>
            <w:rPr>
              <w:rFonts w:ascii="Cambria Math" w:hAnsi="Cambria Math"/>
              <w:sz w:val="20"/>
            </w:rPr>
            <m:t xml:space="preserve">x Var % ING </m:t>
          </m:r>
        </m:oMath>
      </m:oMathPara>
    </w:p>
    <w:p w14:paraId="59914D7B" w14:textId="51A5FE77" w:rsidR="002A3F57" w:rsidRPr="002A3F57" w:rsidRDefault="002A3F57" w:rsidP="002A3F57">
      <w:pPr>
        <w:spacing w:before="100" w:beforeAutospacing="1" w:after="100" w:afterAutospacing="1" w:line="288" w:lineRule="auto"/>
        <w:ind w:left="425"/>
        <w:jc w:val="center"/>
        <w:rPr>
          <w:b/>
          <w:bCs/>
          <w:sz w:val="20"/>
        </w:rPr>
      </w:pPr>
      <w:bookmarkStart w:id="1412" w:name="_Toc152615097"/>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29</w:t>
      </w:r>
      <w:r w:rsidRPr="00C24B5F">
        <w:rPr>
          <w:b/>
          <w:bCs/>
          <w:sz w:val="20"/>
        </w:rPr>
        <w:fldChar w:fldCharType="end"/>
      </w:r>
      <w:r w:rsidRPr="00C24B5F">
        <w:rPr>
          <w:b/>
          <w:bCs/>
          <w:sz w:val="20"/>
        </w:rPr>
        <w:t>:</w:t>
      </w:r>
      <w:r w:rsidRPr="00113452">
        <w:rPr>
          <w:b/>
          <w:bCs/>
          <w:sz w:val="20"/>
        </w:rPr>
        <w:t xml:space="preserve"> </w:t>
      </w:r>
      <w:r w:rsidRPr="002A3F57">
        <w:rPr>
          <w:sz w:val="20"/>
        </w:rPr>
        <w:t>Proyección del índice de igualdad y no discriminación en el ejercicio pleno de DDHH</w:t>
      </w:r>
      <w:bookmarkEnd w:id="1412"/>
    </w:p>
    <w:tbl>
      <w:tblPr>
        <w:tblW w:w="6581" w:type="dxa"/>
        <w:jc w:val="center"/>
        <w:tblCellMar>
          <w:left w:w="70" w:type="dxa"/>
          <w:right w:w="70" w:type="dxa"/>
        </w:tblCellMar>
        <w:tblLook w:val="04A0" w:firstRow="1" w:lastRow="0" w:firstColumn="1" w:lastColumn="0" w:noHBand="0" w:noVBand="1"/>
      </w:tblPr>
      <w:tblGrid>
        <w:gridCol w:w="2748"/>
        <w:gridCol w:w="3833"/>
      </w:tblGrid>
      <w:tr w:rsidR="003726EA" w:rsidRPr="00237CD4" w14:paraId="6E992C2F" w14:textId="77777777" w:rsidTr="005A35DF">
        <w:trPr>
          <w:trHeight w:val="20"/>
          <w:jc w:val="center"/>
        </w:trPr>
        <w:tc>
          <w:tcPr>
            <w:tcW w:w="2748" w:type="dxa"/>
            <w:tcBorders>
              <w:top w:val="nil"/>
              <w:left w:val="nil"/>
              <w:bottom w:val="nil"/>
              <w:right w:val="nil"/>
            </w:tcBorders>
            <w:shd w:val="clear" w:color="000000" w:fill="002060"/>
            <w:noWrap/>
            <w:vAlign w:val="center"/>
            <w:hideMark/>
          </w:tcPr>
          <w:p w14:paraId="671822B0" w14:textId="77777777" w:rsidR="003726EA" w:rsidRPr="00237CD4" w:rsidRDefault="003726EA" w:rsidP="005A35DF">
            <w:pPr>
              <w:spacing w:after="0" w:line="240" w:lineRule="auto"/>
              <w:jc w:val="center"/>
              <w:rPr>
                <w:rFonts w:ascii="Calibri" w:eastAsia="Times New Roman" w:hAnsi="Calibri" w:cs="Calibri"/>
                <w:color w:val="FFFFFF"/>
                <w:kern w:val="0"/>
                <w:sz w:val="16"/>
                <w:szCs w:val="16"/>
                <w:lang w:eastAsia="es-PE"/>
                <w14:ligatures w14:val="none"/>
              </w:rPr>
            </w:pPr>
            <w:r>
              <w:rPr>
                <w:rFonts w:ascii="Calibri" w:eastAsia="Times New Roman" w:hAnsi="Calibri" w:cs="Calibri"/>
                <w:color w:val="FFFFFF"/>
                <w:kern w:val="0"/>
                <w:sz w:val="16"/>
                <w:szCs w:val="16"/>
                <w:lang w:eastAsia="es-PE"/>
                <w14:ligatures w14:val="none"/>
              </w:rPr>
              <w:t>Año</w:t>
            </w:r>
          </w:p>
        </w:tc>
        <w:tc>
          <w:tcPr>
            <w:tcW w:w="3833" w:type="dxa"/>
            <w:tcBorders>
              <w:top w:val="nil"/>
              <w:left w:val="nil"/>
              <w:bottom w:val="nil"/>
              <w:right w:val="nil"/>
            </w:tcBorders>
            <w:shd w:val="clear" w:color="000000" w:fill="002060"/>
            <w:noWrap/>
            <w:vAlign w:val="center"/>
            <w:hideMark/>
          </w:tcPr>
          <w:p w14:paraId="23F7A59D" w14:textId="5F8B2755" w:rsidR="003726EA" w:rsidRPr="00237CD4" w:rsidRDefault="00137CBD" w:rsidP="005A35DF">
            <w:pPr>
              <w:spacing w:after="0" w:line="240" w:lineRule="auto"/>
              <w:jc w:val="center"/>
              <w:rPr>
                <w:rFonts w:ascii="Calibri" w:eastAsia="Times New Roman" w:hAnsi="Calibri" w:cs="Calibri"/>
                <w:color w:val="FFFFFF"/>
                <w:kern w:val="0"/>
                <w:sz w:val="16"/>
                <w:szCs w:val="16"/>
                <w:lang w:eastAsia="es-PE"/>
                <w14:ligatures w14:val="none"/>
              </w:rPr>
            </w:pPr>
            <w:r w:rsidRPr="00137CBD">
              <w:rPr>
                <w:rFonts w:ascii="Calibri" w:eastAsia="Times New Roman" w:hAnsi="Calibri" w:cs="Calibri"/>
                <w:color w:val="FFFFFF"/>
                <w:kern w:val="0"/>
                <w:sz w:val="16"/>
                <w:szCs w:val="16"/>
                <w:lang w:eastAsia="es-PE"/>
                <w14:ligatures w14:val="none"/>
              </w:rPr>
              <w:t>Índice DDHH</w:t>
            </w:r>
          </w:p>
        </w:tc>
      </w:tr>
      <w:tr w:rsidR="003726EA" w:rsidRPr="00237CD4" w14:paraId="47D41EDB"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0540F11A"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2007</w:t>
            </w:r>
          </w:p>
        </w:tc>
        <w:tc>
          <w:tcPr>
            <w:tcW w:w="3833" w:type="dxa"/>
            <w:tcBorders>
              <w:top w:val="nil"/>
              <w:left w:val="nil"/>
              <w:bottom w:val="nil"/>
              <w:right w:val="nil"/>
            </w:tcBorders>
            <w:shd w:val="clear" w:color="000000" w:fill="D9E1F2"/>
            <w:noWrap/>
            <w:vAlign w:val="center"/>
            <w:hideMark/>
          </w:tcPr>
          <w:p w14:paraId="276E26D2" w14:textId="682433AD"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63.9</w:t>
            </w:r>
          </w:p>
        </w:tc>
      </w:tr>
      <w:tr w:rsidR="003726EA" w:rsidRPr="00237CD4" w14:paraId="458D50CC"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2FB085DC"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2008</w:t>
            </w:r>
          </w:p>
        </w:tc>
        <w:tc>
          <w:tcPr>
            <w:tcW w:w="3833" w:type="dxa"/>
            <w:tcBorders>
              <w:top w:val="nil"/>
              <w:left w:val="nil"/>
              <w:bottom w:val="nil"/>
              <w:right w:val="nil"/>
            </w:tcBorders>
            <w:shd w:val="clear" w:color="000000" w:fill="FFFFFF"/>
            <w:noWrap/>
            <w:vAlign w:val="center"/>
            <w:hideMark/>
          </w:tcPr>
          <w:p w14:paraId="220C1BA5" w14:textId="4543E425"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64.0</w:t>
            </w:r>
          </w:p>
        </w:tc>
      </w:tr>
      <w:tr w:rsidR="003726EA" w:rsidRPr="00237CD4" w14:paraId="5A6938D7"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5961835D"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2009</w:t>
            </w:r>
          </w:p>
        </w:tc>
        <w:tc>
          <w:tcPr>
            <w:tcW w:w="3833" w:type="dxa"/>
            <w:tcBorders>
              <w:top w:val="nil"/>
              <w:left w:val="nil"/>
              <w:bottom w:val="nil"/>
              <w:right w:val="nil"/>
            </w:tcBorders>
            <w:shd w:val="clear" w:color="000000" w:fill="D9E1F2"/>
            <w:noWrap/>
            <w:vAlign w:val="center"/>
            <w:hideMark/>
          </w:tcPr>
          <w:p w14:paraId="0CF97E26" w14:textId="4732EA2D"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64.4</w:t>
            </w:r>
          </w:p>
        </w:tc>
      </w:tr>
      <w:tr w:rsidR="003726EA" w:rsidRPr="00237CD4" w14:paraId="255808B6"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11B6836C"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2010</w:t>
            </w:r>
          </w:p>
        </w:tc>
        <w:tc>
          <w:tcPr>
            <w:tcW w:w="3833" w:type="dxa"/>
            <w:tcBorders>
              <w:top w:val="nil"/>
              <w:left w:val="nil"/>
              <w:bottom w:val="nil"/>
              <w:right w:val="nil"/>
            </w:tcBorders>
            <w:shd w:val="clear" w:color="000000" w:fill="FFFFFF"/>
            <w:noWrap/>
            <w:vAlign w:val="center"/>
            <w:hideMark/>
          </w:tcPr>
          <w:p w14:paraId="21DC8E9E" w14:textId="6DBD3243"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64.9</w:t>
            </w:r>
          </w:p>
        </w:tc>
      </w:tr>
      <w:tr w:rsidR="003726EA" w:rsidRPr="00237CD4" w14:paraId="55569E3C"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3D52E245"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2011</w:t>
            </w:r>
          </w:p>
        </w:tc>
        <w:tc>
          <w:tcPr>
            <w:tcW w:w="3833" w:type="dxa"/>
            <w:tcBorders>
              <w:top w:val="nil"/>
              <w:left w:val="nil"/>
              <w:bottom w:val="nil"/>
              <w:right w:val="nil"/>
            </w:tcBorders>
            <w:shd w:val="clear" w:color="000000" w:fill="D9E1F2"/>
            <w:noWrap/>
            <w:vAlign w:val="center"/>
            <w:hideMark/>
          </w:tcPr>
          <w:p w14:paraId="2FBF34BA" w14:textId="014AA314"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63.9</w:t>
            </w:r>
          </w:p>
        </w:tc>
      </w:tr>
      <w:tr w:rsidR="003726EA" w:rsidRPr="00237CD4" w14:paraId="79AAC8E1"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77013564"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2012</w:t>
            </w:r>
          </w:p>
        </w:tc>
        <w:tc>
          <w:tcPr>
            <w:tcW w:w="3833" w:type="dxa"/>
            <w:tcBorders>
              <w:top w:val="nil"/>
              <w:left w:val="nil"/>
              <w:bottom w:val="nil"/>
              <w:right w:val="nil"/>
            </w:tcBorders>
            <w:shd w:val="clear" w:color="000000" w:fill="FFFFFF"/>
            <w:noWrap/>
            <w:vAlign w:val="center"/>
            <w:hideMark/>
          </w:tcPr>
          <w:p w14:paraId="046A361E" w14:textId="7E0C1D46"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64.7</w:t>
            </w:r>
          </w:p>
        </w:tc>
      </w:tr>
      <w:tr w:rsidR="003726EA" w:rsidRPr="00237CD4" w14:paraId="1EA4B8F1"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27E9517B"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2013</w:t>
            </w:r>
          </w:p>
        </w:tc>
        <w:tc>
          <w:tcPr>
            <w:tcW w:w="3833" w:type="dxa"/>
            <w:tcBorders>
              <w:top w:val="nil"/>
              <w:left w:val="nil"/>
              <w:bottom w:val="nil"/>
              <w:right w:val="nil"/>
            </w:tcBorders>
            <w:shd w:val="clear" w:color="000000" w:fill="D9E1F2"/>
            <w:noWrap/>
            <w:vAlign w:val="center"/>
            <w:hideMark/>
          </w:tcPr>
          <w:p w14:paraId="3CE7AB55" w14:textId="78AA9334"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66.2</w:t>
            </w:r>
          </w:p>
        </w:tc>
      </w:tr>
      <w:tr w:rsidR="003726EA" w:rsidRPr="00237CD4" w14:paraId="11D600EA"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3057BFF5"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2014</w:t>
            </w:r>
          </w:p>
        </w:tc>
        <w:tc>
          <w:tcPr>
            <w:tcW w:w="3833" w:type="dxa"/>
            <w:tcBorders>
              <w:top w:val="nil"/>
              <w:left w:val="nil"/>
              <w:bottom w:val="nil"/>
              <w:right w:val="nil"/>
            </w:tcBorders>
            <w:shd w:val="clear" w:color="000000" w:fill="FFFFFF"/>
            <w:noWrap/>
            <w:vAlign w:val="center"/>
            <w:hideMark/>
          </w:tcPr>
          <w:p w14:paraId="316BDBA4" w14:textId="6079BCF2"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66.5</w:t>
            </w:r>
          </w:p>
        </w:tc>
      </w:tr>
      <w:tr w:rsidR="003726EA" w:rsidRPr="00237CD4" w14:paraId="32A28DDB"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59EDDEC8"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2015</w:t>
            </w:r>
          </w:p>
        </w:tc>
        <w:tc>
          <w:tcPr>
            <w:tcW w:w="3833" w:type="dxa"/>
            <w:tcBorders>
              <w:top w:val="nil"/>
              <w:left w:val="nil"/>
              <w:bottom w:val="nil"/>
              <w:right w:val="nil"/>
            </w:tcBorders>
            <w:shd w:val="clear" w:color="000000" w:fill="D9E1F2"/>
            <w:noWrap/>
            <w:vAlign w:val="center"/>
            <w:hideMark/>
          </w:tcPr>
          <w:p w14:paraId="15888D54" w14:textId="2B9B6CAC"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67.5</w:t>
            </w:r>
          </w:p>
        </w:tc>
      </w:tr>
      <w:tr w:rsidR="003726EA" w:rsidRPr="00237CD4" w14:paraId="0743A7F7"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2128E932"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2016</w:t>
            </w:r>
          </w:p>
        </w:tc>
        <w:tc>
          <w:tcPr>
            <w:tcW w:w="3833" w:type="dxa"/>
            <w:tcBorders>
              <w:top w:val="nil"/>
              <w:left w:val="nil"/>
              <w:bottom w:val="nil"/>
              <w:right w:val="nil"/>
            </w:tcBorders>
            <w:shd w:val="clear" w:color="000000" w:fill="FFFFFF"/>
            <w:noWrap/>
            <w:vAlign w:val="center"/>
            <w:hideMark/>
          </w:tcPr>
          <w:p w14:paraId="3986E673" w14:textId="4174A70B"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69.5</w:t>
            </w:r>
          </w:p>
        </w:tc>
      </w:tr>
      <w:tr w:rsidR="003726EA" w:rsidRPr="00237CD4" w14:paraId="54D70972"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498F6E92"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2017</w:t>
            </w:r>
          </w:p>
        </w:tc>
        <w:tc>
          <w:tcPr>
            <w:tcW w:w="3833" w:type="dxa"/>
            <w:tcBorders>
              <w:top w:val="nil"/>
              <w:left w:val="nil"/>
              <w:bottom w:val="nil"/>
              <w:right w:val="nil"/>
            </w:tcBorders>
            <w:shd w:val="clear" w:color="000000" w:fill="D9E1F2"/>
            <w:noWrap/>
            <w:vAlign w:val="center"/>
            <w:hideMark/>
          </w:tcPr>
          <w:p w14:paraId="1E91A797" w14:textId="32CE49AF"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70.6</w:t>
            </w:r>
          </w:p>
        </w:tc>
      </w:tr>
      <w:tr w:rsidR="003726EA" w:rsidRPr="00237CD4" w14:paraId="2227EBA3"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58924017"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2018</w:t>
            </w:r>
          </w:p>
        </w:tc>
        <w:tc>
          <w:tcPr>
            <w:tcW w:w="3833" w:type="dxa"/>
            <w:tcBorders>
              <w:top w:val="nil"/>
              <w:left w:val="nil"/>
              <w:bottom w:val="nil"/>
              <w:right w:val="nil"/>
            </w:tcBorders>
            <w:shd w:val="clear" w:color="000000" w:fill="FFFFFF"/>
            <w:noWrap/>
            <w:vAlign w:val="center"/>
            <w:hideMark/>
          </w:tcPr>
          <w:p w14:paraId="7DB19ED9" w14:textId="694DEB16"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71.2</w:t>
            </w:r>
          </w:p>
        </w:tc>
      </w:tr>
      <w:tr w:rsidR="003726EA" w:rsidRPr="00237CD4" w14:paraId="5DA7C670"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708788FB"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2019</w:t>
            </w:r>
          </w:p>
        </w:tc>
        <w:tc>
          <w:tcPr>
            <w:tcW w:w="3833" w:type="dxa"/>
            <w:tcBorders>
              <w:top w:val="nil"/>
              <w:left w:val="nil"/>
              <w:bottom w:val="nil"/>
              <w:right w:val="nil"/>
            </w:tcBorders>
            <w:shd w:val="clear" w:color="000000" w:fill="D9E1F2"/>
            <w:noWrap/>
            <w:vAlign w:val="center"/>
            <w:hideMark/>
          </w:tcPr>
          <w:p w14:paraId="1A9EEAF0" w14:textId="63032535"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72.4</w:t>
            </w:r>
          </w:p>
        </w:tc>
      </w:tr>
      <w:tr w:rsidR="003726EA" w:rsidRPr="00237CD4" w14:paraId="600230AC" w14:textId="77777777" w:rsidTr="005A35DF">
        <w:trPr>
          <w:trHeight w:val="20"/>
          <w:jc w:val="center"/>
        </w:trPr>
        <w:tc>
          <w:tcPr>
            <w:tcW w:w="2748" w:type="dxa"/>
            <w:tcBorders>
              <w:top w:val="nil"/>
              <w:left w:val="nil"/>
              <w:bottom w:val="nil"/>
              <w:right w:val="nil"/>
            </w:tcBorders>
            <w:shd w:val="clear" w:color="000000" w:fill="FFFFFF"/>
            <w:noWrap/>
            <w:vAlign w:val="center"/>
            <w:hideMark/>
          </w:tcPr>
          <w:p w14:paraId="08749AF2"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2020</w:t>
            </w:r>
          </w:p>
        </w:tc>
        <w:tc>
          <w:tcPr>
            <w:tcW w:w="3833" w:type="dxa"/>
            <w:tcBorders>
              <w:top w:val="nil"/>
              <w:left w:val="nil"/>
              <w:bottom w:val="nil"/>
              <w:right w:val="nil"/>
            </w:tcBorders>
            <w:shd w:val="clear" w:color="000000" w:fill="FFFFFF"/>
            <w:noWrap/>
            <w:vAlign w:val="center"/>
            <w:hideMark/>
          </w:tcPr>
          <w:p w14:paraId="7C68EABC" w14:textId="35D6505F"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72.6</w:t>
            </w:r>
          </w:p>
        </w:tc>
      </w:tr>
      <w:tr w:rsidR="003726EA" w:rsidRPr="00237CD4" w14:paraId="1DB139FC" w14:textId="77777777" w:rsidTr="005A35DF">
        <w:trPr>
          <w:trHeight w:val="20"/>
          <w:jc w:val="center"/>
        </w:trPr>
        <w:tc>
          <w:tcPr>
            <w:tcW w:w="2748" w:type="dxa"/>
            <w:tcBorders>
              <w:top w:val="nil"/>
              <w:left w:val="nil"/>
              <w:bottom w:val="nil"/>
              <w:right w:val="nil"/>
            </w:tcBorders>
            <w:shd w:val="clear" w:color="000000" w:fill="D9E1F2"/>
            <w:noWrap/>
            <w:vAlign w:val="center"/>
            <w:hideMark/>
          </w:tcPr>
          <w:p w14:paraId="4F12126C"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2021</w:t>
            </w:r>
          </w:p>
        </w:tc>
        <w:tc>
          <w:tcPr>
            <w:tcW w:w="3833" w:type="dxa"/>
            <w:tcBorders>
              <w:top w:val="nil"/>
              <w:left w:val="nil"/>
              <w:bottom w:val="nil"/>
              <w:right w:val="nil"/>
            </w:tcBorders>
            <w:shd w:val="clear" w:color="000000" w:fill="D9E1F2"/>
            <w:noWrap/>
            <w:vAlign w:val="center"/>
            <w:hideMark/>
          </w:tcPr>
          <w:p w14:paraId="03598E35" w14:textId="242043AF"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74.2</w:t>
            </w:r>
          </w:p>
        </w:tc>
      </w:tr>
      <w:tr w:rsidR="003726EA" w:rsidRPr="00237CD4" w14:paraId="6BAB5739"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330A2AE6"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2022*</w:t>
            </w:r>
          </w:p>
        </w:tc>
        <w:tc>
          <w:tcPr>
            <w:tcW w:w="3833" w:type="dxa"/>
            <w:tcBorders>
              <w:top w:val="nil"/>
              <w:left w:val="nil"/>
              <w:bottom w:val="nil"/>
              <w:right w:val="nil"/>
            </w:tcBorders>
            <w:shd w:val="clear" w:color="000000" w:fill="FFF2CC"/>
            <w:noWrap/>
            <w:vAlign w:val="center"/>
            <w:hideMark/>
          </w:tcPr>
          <w:p w14:paraId="281C95CB" w14:textId="6EE6CD75"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74.4</w:t>
            </w:r>
          </w:p>
        </w:tc>
      </w:tr>
      <w:tr w:rsidR="003726EA" w:rsidRPr="00237CD4" w14:paraId="4A3412D5"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273E14AD"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2023*</w:t>
            </w:r>
          </w:p>
        </w:tc>
        <w:tc>
          <w:tcPr>
            <w:tcW w:w="3833" w:type="dxa"/>
            <w:tcBorders>
              <w:top w:val="nil"/>
              <w:left w:val="nil"/>
              <w:bottom w:val="nil"/>
              <w:right w:val="nil"/>
            </w:tcBorders>
            <w:shd w:val="clear" w:color="000000" w:fill="FFD966"/>
            <w:noWrap/>
            <w:vAlign w:val="center"/>
            <w:hideMark/>
          </w:tcPr>
          <w:p w14:paraId="13AC0B24" w14:textId="651CBB3F"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74.6</w:t>
            </w:r>
          </w:p>
        </w:tc>
      </w:tr>
      <w:tr w:rsidR="003726EA" w:rsidRPr="00237CD4" w14:paraId="3DDAE49A"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4AC35C68"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2024*</w:t>
            </w:r>
          </w:p>
        </w:tc>
        <w:tc>
          <w:tcPr>
            <w:tcW w:w="3833" w:type="dxa"/>
            <w:tcBorders>
              <w:top w:val="nil"/>
              <w:left w:val="nil"/>
              <w:bottom w:val="nil"/>
              <w:right w:val="nil"/>
            </w:tcBorders>
            <w:shd w:val="clear" w:color="000000" w:fill="FFF2CC"/>
            <w:noWrap/>
            <w:vAlign w:val="center"/>
            <w:hideMark/>
          </w:tcPr>
          <w:p w14:paraId="43BCD241" w14:textId="61CCAFDE"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74.8</w:t>
            </w:r>
          </w:p>
        </w:tc>
      </w:tr>
      <w:tr w:rsidR="003726EA" w:rsidRPr="00237CD4" w14:paraId="58B76B61"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1180AB62"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2025*</w:t>
            </w:r>
          </w:p>
        </w:tc>
        <w:tc>
          <w:tcPr>
            <w:tcW w:w="3833" w:type="dxa"/>
            <w:tcBorders>
              <w:top w:val="nil"/>
              <w:left w:val="nil"/>
              <w:bottom w:val="nil"/>
              <w:right w:val="nil"/>
            </w:tcBorders>
            <w:shd w:val="clear" w:color="000000" w:fill="FFD966"/>
            <w:noWrap/>
            <w:vAlign w:val="center"/>
            <w:hideMark/>
          </w:tcPr>
          <w:p w14:paraId="103B945D" w14:textId="4D8FDF50"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75.1</w:t>
            </w:r>
          </w:p>
        </w:tc>
      </w:tr>
      <w:tr w:rsidR="003726EA" w:rsidRPr="00237CD4" w14:paraId="500CD30F"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0F9F5FE7"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2026*</w:t>
            </w:r>
          </w:p>
        </w:tc>
        <w:tc>
          <w:tcPr>
            <w:tcW w:w="3833" w:type="dxa"/>
            <w:tcBorders>
              <w:top w:val="nil"/>
              <w:left w:val="nil"/>
              <w:bottom w:val="nil"/>
              <w:right w:val="nil"/>
            </w:tcBorders>
            <w:shd w:val="clear" w:color="000000" w:fill="FFF2CC"/>
            <w:noWrap/>
            <w:vAlign w:val="center"/>
            <w:hideMark/>
          </w:tcPr>
          <w:p w14:paraId="702ED777" w14:textId="20253504"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75.3</w:t>
            </w:r>
          </w:p>
        </w:tc>
      </w:tr>
      <w:tr w:rsidR="003726EA" w:rsidRPr="00237CD4" w14:paraId="432D402D"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1709D6C5"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2027*</w:t>
            </w:r>
          </w:p>
        </w:tc>
        <w:tc>
          <w:tcPr>
            <w:tcW w:w="3833" w:type="dxa"/>
            <w:tcBorders>
              <w:top w:val="nil"/>
              <w:left w:val="nil"/>
              <w:bottom w:val="nil"/>
              <w:right w:val="nil"/>
            </w:tcBorders>
            <w:shd w:val="clear" w:color="000000" w:fill="FFD966"/>
            <w:noWrap/>
            <w:vAlign w:val="center"/>
            <w:hideMark/>
          </w:tcPr>
          <w:p w14:paraId="6F8101C1" w14:textId="2C452B5D"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75.5</w:t>
            </w:r>
          </w:p>
        </w:tc>
      </w:tr>
      <w:tr w:rsidR="003726EA" w:rsidRPr="00237CD4" w14:paraId="1D022356"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3A03C9F3"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2028*</w:t>
            </w:r>
          </w:p>
        </w:tc>
        <w:tc>
          <w:tcPr>
            <w:tcW w:w="3833" w:type="dxa"/>
            <w:tcBorders>
              <w:top w:val="nil"/>
              <w:left w:val="nil"/>
              <w:bottom w:val="nil"/>
              <w:right w:val="nil"/>
            </w:tcBorders>
            <w:shd w:val="clear" w:color="000000" w:fill="FFF2CC"/>
            <w:noWrap/>
            <w:vAlign w:val="center"/>
            <w:hideMark/>
          </w:tcPr>
          <w:p w14:paraId="3E6753AF" w14:textId="51B022BE"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75.7</w:t>
            </w:r>
          </w:p>
        </w:tc>
      </w:tr>
      <w:tr w:rsidR="003726EA" w:rsidRPr="00237CD4" w14:paraId="4A68B14B"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76126E02"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2029*</w:t>
            </w:r>
          </w:p>
        </w:tc>
        <w:tc>
          <w:tcPr>
            <w:tcW w:w="3833" w:type="dxa"/>
            <w:tcBorders>
              <w:top w:val="nil"/>
              <w:left w:val="nil"/>
              <w:bottom w:val="nil"/>
              <w:right w:val="nil"/>
            </w:tcBorders>
            <w:shd w:val="clear" w:color="000000" w:fill="FFD966"/>
            <w:noWrap/>
            <w:vAlign w:val="center"/>
            <w:hideMark/>
          </w:tcPr>
          <w:p w14:paraId="3C1345C7" w14:textId="25AA6CFE"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75.9</w:t>
            </w:r>
          </w:p>
        </w:tc>
      </w:tr>
      <w:tr w:rsidR="003726EA" w:rsidRPr="00237CD4" w14:paraId="0FE7FD3B"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2D666775"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2030*</w:t>
            </w:r>
          </w:p>
        </w:tc>
        <w:tc>
          <w:tcPr>
            <w:tcW w:w="3833" w:type="dxa"/>
            <w:tcBorders>
              <w:top w:val="nil"/>
              <w:left w:val="nil"/>
              <w:bottom w:val="nil"/>
              <w:right w:val="nil"/>
            </w:tcBorders>
            <w:shd w:val="clear" w:color="000000" w:fill="FFF2CC"/>
            <w:noWrap/>
            <w:vAlign w:val="center"/>
            <w:hideMark/>
          </w:tcPr>
          <w:p w14:paraId="4C9BCBD8" w14:textId="02FC820A"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76.1</w:t>
            </w:r>
          </w:p>
        </w:tc>
      </w:tr>
      <w:tr w:rsidR="003726EA" w:rsidRPr="00237CD4" w14:paraId="6D948829"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51EA7927"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2031*</w:t>
            </w:r>
          </w:p>
        </w:tc>
        <w:tc>
          <w:tcPr>
            <w:tcW w:w="3833" w:type="dxa"/>
            <w:tcBorders>
              <w:top w:val="nil"/>
              <w:left w:val="nil"/>
              <w:bottom w:val="nil"/>
              <w:right w:val="nil"/>
            </w:tcBorders>
            <w:shd w:val="clear" w:color="000000" w:fill="FFD966"/>
            <w:noWrap/>
            <w:vAlign w:val="center"/>
            <w:hideMark/>
          </w:tcPr>
          <w:p w14:paraId="2B36BA44" w14:textId="4DE7D2C2"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76.6</w:t>
            </w:r>
          </w:p>
        </w:tc>
      </w:tr>
      <w:tr w:rsidR="003726EA" w:rsidRPr="00237CD4" w14:paraId="1DE26AFB"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76387557"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2032*</w:t>
            </w:r>
          </w:p>
        </w:tc>
        <w:tc>
          <w:tcPr>
            <w:tcW w:w="3833" w:type="dxa"/>
            <w:tcBorders>
              <w:top w:val="nil"/>
              <w:left w:val="nil"/>
              <w:bottom w:val="nil"/>
              <w:right w:val="nil"/>
            </w:tcBorders>
            <w:shd w:val="clear" w:color="000000" w:fill="FFF2CC"/>
            <w:noWrap/>
            <w:vAlign w:val="center"/>
            <w:hideMark/>
          </w:tcPr>
          <w:p w14:paraId="6EFA92E6" w14:textId="329D2543"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77.0</w:t>
            </w:r>
          </w:p>
        </w:tc>
      </w:tr>
      <w:tr w:rsidR="003726EA" w:rsidRPr="00237CD4" w14:paraId="6F8680A3"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122EE88B"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2033*</w:t>
            </w:r>
          </w:p>
        </w:tc>
        <w:tc>
          <w:tcPr>
            <w:tcW w:w="3833" w:type="dxa"/>
            <w:tcBorders>
              <w:top w:val="nil"/>
              <w:left w:val="nil"/>
              <w:bottom w:val="nil"/>
              <w:right w:val="nil"/>
            </w:tcBorders>
            <w:shd w:val="clear" w:color="000000" w:fill="FFD966"/>
            <w:noWrap/>
            <w:vAlign w:val="center"/>
            <w:hideMark/>
          </w:tcPr>
          <w:p w14:paraId="2C9BC94E" w14:textId="320718E1"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77.5</w:t>
            </w:r>
          </w:p>
        </w:tc>
      </w:tr>
      <w:tr w:rsidR="003726EA" w:rsidRPr="00237CD4" w14:paraId="41EB6824" w14:textId="77777777" w:rsidTr="005A35DF">
        <w:trPr>
          <w:trHeight w:val="20"/>
          <w:jc w:val="center"/>
        </w:trPr>
        <w:tc>
          <w:tcPr>
            <w:tcW w:w="2748" w:type="dxa"/>
            <w:tcBorders>
              <w:top w:val="nil"/>
              <w:left w:val="nil"/>
              <w:bottom w:val="nil"/>
              <w:right w:val="nil"/>
            </w:tcBorders>
            <w:shd w:val="clear" w:color="000000" w:fill="FFF2CC"/>
            <w:noWrap/>
            <w:vAlign w:val="center"/>
            <w:hideMark/>
          </w:tcPr>
          <w:p w14:paraId="1601DC1D"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2034*</w:t>
            </w:r>
          </w:p>
        </w:tc>
        <w:tc>
          <w:tcPr>
            <w:tcW w:w="3833" w:type="dxa"/>
            <w:tcBorders>
              <w:top w:val="nil"/>
              <w:left w:val="nil"/>
              <w:bottom w:val="nil"/>
              <w:right w:val="nil"/>
            </w:tcBorders>
            <w:shd w:val="clear" w:color="000000" w:fill="FFF2CC"/>
            <w:noWrap/>
            <w:vAlign w:val="center"/>
            <w:hideMark/>
          </w:tcPr>
          <w:p w14:paraId="6065F16A" w14:textId="4FC6B0FB"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77.9</w:t>
            </w:r>
          </w:p>
        </w:tc>
      </w:tr>
      <w:tr w:rsidR="003726EA" w:rsidRPr="00237CD4" w14:paraId="5CF2F5AD" w14:textId="77777777" w:rsidTr="005A35DF">
        <w:trPr>
          <w:trHeight w:val="20"/>
          <w:jc w:val="center"/>
        </w:trPr>
        <w:tc>
          <w:tcPr>
            <w:tcW w:w="2748" w:type="dxa"/>
            <w:tcBorders>
              <w:top w:val="nil"/>
              <w:left w:val="nil"/>
              <w:bottom w:val="nil"/>
              <w:right w:val="nil"/>
            </w:tcBorders>
            <w:shd w:val="clear" w:color="000000" w:fill="FFD966"/>
            <w:noWrap/>
            <w:vAlign w:val="center"/>
            <w:hideMark/>
          </w:tcPr>
          <w:p w14:paraId="7F0717D9" w14:textId="77777777"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sidRPr="00237CD4">
              <w:rPr>
                <w:rFonts w:ascii="Calibri" w:eastAsia="Times New Roman" w:hAnsi="Calibri" w:cs="Calibri"/>
                <w:b/>
                <w:bCs/>
                <w:kern w:val="0"/>
                <w:sz w:val="16"/>
                <w:szCs w:val="16"/>
                <w:lang w:eastAsia="es-PE"/>
                <w14:ligatures w14:val="none"/>
              </w:rPr>
              <w:t>2035*</w:t>
            </w:r>
          </w:p>
        </w:tc>
        <w:tc>
          <w:tcPr>
            <w:tcW w:w="3833" w:type="dxa"/>
            <w:tcBorders>
              <w:top w:val="nil"/>
              <w:left w:val="nil"/>
              <w:bottom w:val="nil"/>
              <w:right w:val="nil"/>
            </w:tcBorders>
            <w:shd w:val="clear" w:color="000000" w:fill="FFD966"/>
            <w:noWrap/>
            <w:vAlign w:val="center"/>
            <w:hideMark/>
          </w:tcPr>
          <w:p w14:paraId="4E2AD9D1" w14:textId="1F55E7D3" w:rsidR="003726EA" w:rsidRPr="00237CD4" w:rsidRDefault="003726EA" w:rsidP="003726EA">
            <w:pPr>
              <w:spacing w:after="0" w:line="240" w:lineRule="auto"/>
              <w:jc w:val="center"/>
              <w:rPr>
                <w:rFonts w:ascii="Calibri" w:eastAsia="Times New Roman" w:hAnsi="Calibri" w:cs="Calibri"/>
                <w:b/>
                <w:bCs/>
                <w:kern w:val="0"/>
                <w:sz w:val="16"/>
                <w:szCs w:val="16"/>
                <w:lang w:eastAsia="es-PE"/>
                <w14:ligatures w14:val="none"/>
              </w:rPr>
            </w:pPr>
            <w:r>
              <w:rPr>
                <w:rFonts w:ascii="Calibri" w:hAnsi="Calibri" w:cs="Calibri"/>
                <w:b/>
                <w:bCs/>
                <w:sz w:val="16"/>
                <w:szCs w:val="16"/>
              </w:rPr>
              <w:t>78.4</w:t>
            </w:r>
          </w:p>
        </w:tc>
      </w:tr>
    </w:tbl>
    <w:p w14:paraId="57A2BAF3" w14:textId="18EAD538" w:rsidR="002A3F57" w:rsidRPr="002A3F57" w:rsidRDefault="003726EA" w:rsidP="002A3F57">
      <w:pPr>
        <w:spacing w:after="0" w:line="288" w:lineRule="auto"/>
        <w:jc w:val="both"/>
        <w:rPr>
          <w:sz w:val="16"/>
          <w:szCs w:val="18"/>
        </w:rPr>
      </w:pPr>
      <w:r w:rsidRPr="002A3F57">
        <w:rPr>
          <w:sz w:val="16"/>
          <w:szCs w:val="18"/>
        </w:rPr>
        <w:t>Fuente: Elaboración propia</w:t>
      </w:r>
    </w:p>
    <w:p w14:paraId="6FC7C403" w14:textId="7C1BF569" w:rsidR="003726EA" w:rsidRPr="002A3F57" w:rsidRDefault="002A3F57" w:rsidP="002A3F57">
      <w:pPr>
        <w:spacing w:after="0" w:line="288" w:lineRule="auto"/>
        <w:jc w:val="both"/>
        <w:rPr>
          <w:sz w:val="16"/>
          <w:szCs w:val="18"/>
        </w:rPr>
      </w:pPr>
      <w:r w:rsidRPr="002A3F57">
        <w:rPr>
          <w:sz w:val="16"/>
          <w:szCs w:val="18"/>
        </w:rPr>
        <w:t xml:space="preserve">(*): Proyección                          </w:t>
      </w:r>
    </w:p>
    <w:p w14:paraId="2C17F6FC" w14:textId="7433B2B5" w:rsidR="00B55E8E" w:rsidRPr="00B55E8E" w:rsidRDefault="00B55E8E" w:rsidP="00B55E8E">
      <w:pPr>
        <w:spacing w:before="100" w:beforeAutospacing="1" w:after="100" w:afterAutospacing="1" w:line="288" w:lineRule="auto"/>
        <w:jc w:val="both"/>
        <w:rPr>
          <w:sz w:val="20"/>
        </w:rPr>
      </w:pPr>
      <w:r w:rsidRPr="00B55E8E">
        <w:rPr>
          <w:sz w:val="20"/>
        </w:rPr>
        <w:t xml:space="preserve">Esta aproximación matemática permite anticipar de manera más precisa el comportamiento del indicador en función de las condiciones macroeconómicas y demográficas esperadas. Al proyectar el indicador de </w:t>
      </w:r>
      <w:r w:rsidRPr="00B55E8E">
        <w:rPr>
          <w:sz w:val="20"/>
        </w:rPr>
        <w:lastRenderedPageBreak/>
        <w:t>esta manera, se busca establecer metas ambiciosas pero factibles, alineadas con el crecimiento económico proyectado y las aspiraciones de mejora en el ejercicio pleno de los derechos humanos.</w:t>
      </w:r>
    </w:p>
    <w:p w14:paraId="55D8ED50" w14:textId="028ED858" w:rsidR="00187D0A" w:rsidRPr="00187D0A" w:rsidRDefault="00187D0A" w:rsidP="00187D0A">
      <w:pPr>
        <w:spacing w:before="100" w:beforeAutospacing="1" w:after="100" w:afterAutospacing="1" w:line="288" w:lineRule="auto"/>
        <w:jc w:val="both"/>
        <w:rPr>
          <w:sz w:val="20"/>
        </w:rPr>
      </w:pPr>
      <w:r w:rsidRPr="00187D0A">
        <w:rPr>
          <w:sz w:val="20"/>
        </w:rPr>
        <w:t xml:space="preserve">Después de obtener el valor numérico proyectado del </w:t>
      </w:r>
      <w:r w:rsidR="00137CBD" w:rsidRPr="00137CBD">
        <w:rPr>
          <w:sz w:val="20"/>
        </w:rPr>
        <w:t xml:space="preserve">índice DDHH </w:t>
      </w:r>
      <w:r w:rsidRPr="00187D0A">
        <w:rPr>
          <w:sz w:val="20"/>
        </w:rPr>
        <w:t xml:space="preserve">a partir de las proyecciones del </w:t>
      </w:r>
      <w:r>
        <w:rPr>
          <w:sz w:val="20"/>
        </w:rPr>
        <w:t>i</w:t>
      </w:r>
      <w:r w:rsidRPr="00187D0A">
        <w:rPr>
          <w:sz w:val="20"/>
        </w:rPr>
        <w:t>ngreso, se lleva a cabo una revisión y ajuste</w:t>
      </w:r>
      <w:r w:rsidR="00FB541F">
        <w:rPr>
          <w:sz w:val="20"/>
        </w:rPr>
        <w:t xml:space="preserve"> para la obtención de</w:t>
      </w:r>
      <w:r w:rsidR="00FB541F" w:rsidRPr="00FB541F">
        <w:rPr>
          <w:sz w:val="20"/>
        </w:rPr>
        <w:t>l valor numérico deseado y factible</w:t>
      </w:r>
      <w:r w:rsidR="00F5528A">
        <w:rPr>
          <w:sz w:val="20"/>
        </w:rPr>
        <w:t xml:space="preserve"> y </w:t>
      </w:r>
      <w:r w:rsidR="00FB541F" w:rsidRPr="00FB541F">
        <w:rPr>
          <w:sz w:val="20"/>
        </w:rPr>
        <w:t>la aspiración</w:t>
      </w:r>
      <w:r w:rsidRPr="00187D0A">
        <w:rPr>
          <w:sz w:val="20"/>
        </w:rPr>
        <w:t xml:space="preserve">. Este proceso se realiza en consideración de las </w:t>
      </w:r>
      <w:r w:rsidR="00F5528A" w:rsidRPr="00187D0A">
        <w:rPr>
          <w:sz w:val="20"/>
        </w:rPr>
        <w:t>pretensiones</w:t>
      </w:r>
      <w:r w:rsidRPr="00187D0A">
        <w:rPr>
          <w:sz w:val="20"/>
        </w:rPr>
        <w:t xml:space="preserve"> de la </w:t>
      </w:r>
      <w:r w:rsidR="00FB541F" w:rsidRPr="00187D0A">
        <w:rPr>
          <w:sz w:val="20"/>
        </w:rPr>
        <w:t>población,</w:t>
      </w:r>
      <w:r w:rsidRPr="00187D0A">
        <w:rPr>
          <w:sz w:val="20"/>
        </w:rPr>
        <w:t xml:space="preserve"> </w:t>
      </w:r>
      <w:r w:rsidR="00FB541F">
        <w:rPr>
          <w:sz w:val="20"/>
        </w:rPr>
        <w:t xml:space="preserve">así como procesos de diálogo mediante talleres, </w:t>
      </w:r>
      <w:r w:rsidRPr="00187D0A">
        <w:rPr>
          <w:sz w:val="20"/>
        </w:rPr>
        <w:t>y en línea con el análisis de tendencias, riesgos, oportunidades y escenarios.</w:t>
      </w:r>
    </w:p>
    <w:p w14:paraId="14D12741" w14:textId="3D9F99E8" w:rsidR="00FB541F" w:rsidRPr="00187D0A" w:rsidRDefault="00FB541F" w:rsidP="00FB541F">
      <w:pPr>
        <w:spacing w:before="100" w:beforeAutospacing="1" w:after="100" w:afterAutospacing="1" w:line="288" w:lineRule="auto"/>
        <w:jc w:val="both"/>
        <w:rPr>
          <w:sz w:val="20"/>
        </w:rPr>
      </w:pPr>
      <w:r>
        <w:rPr>
          <w:sz w:val="20"/>
        </w:rPr>
        <w:t xml:space="preserve">Cabe mencionar que el </w:t>
      </w:r>
      <w:r w:rsidRPr="00187D0A">
        <w:rPr>
          <w:sz w:val="20"/>
        </w:rPr>
        <w:t xml:space="preserve">valor numérico </w:t>
      </w:r>
      <w:r>
        <w:rPr>
          <w:sz w:val="20"/>
        </w:rPr>
        <w:t xml:space="preserve">deseado </w:t>
      </w:r>
      <w:r w:rsidRPr="00187D0A">
        <w:rPr>
          <w:sz w:val="20"/>
        </w:rPr>
        <w:t>y factible</w:t>
      </w:r>
      <w:r>
        <w:rPr>
          <w:sz w:val="20"/>
        </w:rPr>
        <w:t xml:space="preserve">, así como la aspiración, vienen a ser </w:t>
      </w:r>
      <w:r w:rsidRPr="00187D0A">
        <w:rPr>
          <w:sz w:val="20"/>
        </w:rPr>
        <w:t xml:space="preserve">resultado de los procesos de diálogo </w:t>
      </w:r>
      <w:r>
        <w:rPr>
          <w:sz w:val="20"/>
        </w:rPr>
        <w:t>realizados en los talleres descentralizados prospectivos que se han diseñado para la elaboración del estudio prospectivo “El futuro de los Derechos Humanos en el Perú”, así como los diálogos con talleres desarrollados con el grupo de trabajo multisectorial y el sistema de Naciones Unidas, donde se consideraron como consenso avances entre 0.5% y 0.7% para cada caso, respectivamente como</w:t>
      </w:r>
      <w:r w:rsidRPr="00FB541F">
        <w:rPr>
          <w:sz w:val="20"/>
        </w:rPr>
        <w:t xml:space="preserve"> tasa de crecimiento anual compuesta</w:t>
      </w:r>
      <w:r>
        <w:rPr>
          <w:sz w:val="20"/>
        </w:rPr>
        <w:t xml:space="preserve"> </w:t>
      </w:r>
      <w:ins w:id="1413" w:author="GENE EDUARDO OLARTE MELCHOR" w:date="2023-12-18T00:38:00Z">
        <w:r w:rsidR="00FB03AA">
          <w:rPr>
            <w:sz w:val="20"/>
          </w:rPr>
          <w:t>(</w:t>
        </w:r>
      </w:ins>
      <w:commentRangeStart w:id="1414"/>
      <w:commentRangeStart w:id="1415"/>
      <w:r>
        <w:rPr>
          <w:sz w:val="20"/>
        </w:rPr>
        <w:t>CGAR</w:t>
      </w:r>
      <w:commentRangeEnd w:id="1414"/>
      <w:commentRangeEnd w:id="1415"/>
      <w:ins w:id="1416" w:author="Direccion General de Derechos Humanos 49" w:date="2023-12-19T12:17:00Z">
        <w:r w:rsidR="0086721E">
          <w:rPr>
            <w:sz w:val="20"/>
          </w:rPr>
          <w:t xml:space="preserve"> por sus siglas en i</w:t>
        </w:r>
      </w:ins>
      <w:ins w:id="1417" w:author="Direccion General de Derechos Humanos 49" w:date="2023-12-19T12:18:00Z">
        <w:r w:rsidR="0086721E">
          <w:rPr>
            <w:sz w:val="20"/>
          </w:rPr>
          <w:t>ngles</w:t>
        </w:r>
      </w:ins>
      <w:ins w:id="1418" w:author="GENE EDUARDO OLARTE MELCHOR" w:date="2023-12-18T00:38:00Z">
        <w:r w:rsidR="00FB03AA">
          <w:rPr>
            <w:sz w:val="20"/>
          </w:rPr>
          <w:t>)</w:t>
        </w:r>
      </w:ins>
      <w:r w:rsidR="00336FF5">
        <w:rPr>
          <w:rStyle w:val="Refdecomentario"/>
          <w:kern w:val="0"/>
          <w14:ligatures w14:val="none"/>
        </w:rPr>
        <w:commentReference w:id="1414"/>
      </w:r>
      <w:r w:rsidR="00722DDB">
        <w:rPr>
          <w:rStyle w:val="Refdecomentario"/>
          <w:kern w:val="0"/>
          <w14:ligatures w14:val="none"/>
        </w:rPr>
        <w:commentReference w:id="1415"/>
      </w:r>
      <w:r>
        <w:rPr>
          <w:sz w:val="20"/>
        </w:rPr>
        <w:t>.</w:t>
      </w:r>
    </w:p>
    <w:p w14:paraId="13BF0D1F" w14:textId="5FBCFC1E" w:rsidR="002A3F57" w:rsidRDefault="00187D0A" w:rsidP="00187D0A">
      <w:pPr>
        <w:spacing w:before="100" w:beforeAutospacing="1" w:after="100" w:afterAutospacing="1" w:line="288" w:lineRule="auto"/>
        <w:jc w:val="both"/>
        <w:rPr>
          <w:sz w:val="20"/>
        </w:rPr>
      </w:pPr>
      <w:r w:rsidRPr="00187D0A">
        <w:rPr>
          <w:sz w:val="20"/>
        </w:rPr>
        <w:t xml:space="preserve">Durante esta fase de ajuste, se busca obtener un valor numérico que refleje tanto las expectativas de la población como las metas establecidas por el análisis prospectivo. El ajuste se realiza </w:t>
      </w:r>
      <w:del w:id="1419" w:author="Direccion General de Derechos Humanos 49" w:date="2023-12-19T12:16:00Z">
        <w:r w:rsidRPr="00187D0A" w:rsidDel="0086721E">
          <w:rPr>
            <w:sz w:val="20"/>
          </w:rPr>
          <w:delText xml:space="preserve">cuidadosamente </w:delText>
        </w:r>
      </w:del>
      <w:r w:rsidRPr="00187D0A">
        <w:rPr>
          <w:sz w:val="20"/>
        </w:rPr>
        <w:t xml:space="preserve">para lograr un equilibrio entre la realidad del entorno socioeconómico y las metas ambiciosas de mejora en los indicadores de derechos humanos. </w:t>
      </w:r>
    </w:p>
    <w:p w14:paraId="54416FED" w14:textId="7346D273" w:rsidR="00B55E8E" w:rsidRDefault="003D0601" w:rsidP="00187D0A">
      <w:pPr>
        <w:spacing w:before="100" w:beforeAutospacing="1" w:after="100" w:afterAutospacing="1" w:line="288" w:lineRule="auto"/>
        <w:jc w:val="both"/>
        <w:rPr>
          <w:sz w:val="20"/>
        </w:rPr>
      </w:pPr>
      <w:r>
        <w:rPr>
          <w:noProof/>
        </w:rPr>
        <w:drawing>
          <wp:inline distT="0" distB="0" distL="0" distR="0" wp14:anchorId="22FBBDBF" wp14:editId="78160F14">
            <wp:extent cx="5400040" cy="3695700"/>
            <wp:effectExtent l="0" t="0" r="0" b="0"/>
            <wp:docPr id="54292391" name="Gráfico 1">
              <a:extLst xmlns:a="http://schemas.openxmlformats.org/drawingml/2006/main">
                <a:ext uri="{FF2B5EF4-FFF2-40B4-BE49-F238E27FC236}">
                  <a16:creationId xmlns:a16="http://schemas.microsoft.com/office/drawing/2014/main" id="{850CD6DB-B057-0BE7-CAD4-04E80F8C2F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9D4E6FC" w14:textId="60F44606" w:rsidR="002A3F57" w:rsidRDefault="002A3F57" w:rsidP="002A3F57">
      <w:pPr>
        <w:spacing w:after="0" w:line="240" w:lineRule="auto"/>
        <w:ind w:left="425"/>
        <w:jc w:val="both"/>
        <w:rPr>
          <w:b/>
          <w:bCs/>
          <w:sz w:val="20"/>
        </w:rPr>
      </w:pPr>
      <w:bookmarkStart w:id="1420" w:name="_Toc152615067"/>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13</w:t>
      </w:r>
      <w:r w:rsidRPr="008B1424">
        <w:rPr>
          <w:b/>
          <w:bCs/>
          <w:i/>
          <w:iCs/>
          <w:sz w:val="20"/>
        </w:rPr>
        <w:fldChar w:fldCharType="end"/>
      </w:r>
      <w:r w:rsidRPr="00454A7C">
        <w:rPr>
          <w:sz w:val="20"/>
        </w:rPr>
        <w:t>:</w:t>
      </w:r>
      <w:r>
        <w:rPr>
          <w:sz w:val="20"/>
        </w:rPr>
        <w:t xml:space="preserve"> </w:t>
      </w:r>
      <w:r w:rsidR="00A03FD5" w:rsidRPr="00A03FD5">
        <w:rPr>
          <w:sz w:val="20"/>
        </w:rPr>
        <w:t>Proyección del índice de igualdad y no discriminación en el ejercicio pleno de DDHH</w:t>
      </w:r>
      <w:r>
        <w:rPr>
          <w:sz w:val="20"/>
        </w:rPr>
        <w:t>.</w:t>
      </w:r>
      <w:bookmarkEnd w:id="1420"/>
    </w:p>
    <w:p w14:paraId="77AE5DBC" w14:textId="77777777" w:rsidR="002A3F57" w:rsidRPr="0087199C" w:rsidRDefault="002A3F57" w:rsidP="002A3F57">
      <w:pPr>
        <w:spacing w:after="0" w:line="240" w:lineRule="auto"/>
        <w:ind w:left="425"/>
        <w:rPr>
          <w:sz w:val="18"/>
          <w:szCs w:val="18"/>
        </w:rPr>
      </w:pPr>
      <w:r w:rsidRPr="00FA7FF4">
        <w:rPr>
          <w:sz w:val="16"/>
          <w:szCs w:val="18"/>
        </w:rPr>
        <w:t xml:space="preserve">Fuente: </w:t>
      </w:r>
      <w:r w:rsidRPr="00A85513">
        <w:rPr>
          <w:sz w:val="16"/>
          <w:szCs w:val="18"/>
        </w:rPr>
        <w:t>Política Nacional Multisectorial de Derechos Humanos</w:t>
      </w:r>
    </w:p>
    <w:p w14:paraId="0EC3184E" w14:textId="2FCAE63C" w:rsidR="00604DD5" w:rsidRPr="00B55E8E" w:rsidRDefault="00604DD5" w:rsidP="00187D0A">
      <w:pPr>
        <w:spacing w:before="100" w:beforeAutospacing="1" w:after="100" w:afterAutospacing="1" w:line="288" w:lineRule="auto"/>
        <w:jc w:val="both"/>
        <w:rPr>
          <w:sz w:val="20"/>
        </w:rPr>
      </w:pPr>
      <w:r w:rsidRPr="00604DD5">
        <w:rPr>
          <w:sz w:val="20"/>
        </w:rPr>
        <w:t xml:space="preserve">En los anexos del presente documento, se incluye la ficha técnica del </w:t>
      </w:r>
      <w:r w:rsidR="00137CBD" w:rsidRPr="00137CBD">
        <w:rPr>
          <w:sz w:val="20"/>
        </w:rPr>
        <w:t>índice DDHH</w:t>
      </w:r>
      <w:r w:rsidRPr="00604DD5">
        <w:rPr>
          <w:sz w:val="20"/>
        </w:rPr>
        <w:t>. Esta ficha técnica proporciona información detallada y estructurada sobre las características esenciales del indicador, permitiendo una comprensión clara de su diseño, metodología y variables asociadas.</w:t>
      </w:r>
    </w:p>
    <w:p w14:paraId="54E0EEEA" w14:textId="77777777" w:rsidR="00604DD5" w:rsidRDefault="00604DD5">
      <w:pPr>
        <w:rPr>
          <w:rFonts w:eastAsiaTheme="majorEastAsia" w:cstheme="minorHAnsi"/>
          <w:b/>
          <w:bCs/>
          <w:sz w:val="24"/>
          <w:szCs w:val="24"/>
        </w:rPr>
      </w:pPr>
      <w:r>
        <w:rPr>
          <w:rFonts w:cstheme="minorHAnsi"/>
          <w:b/>
          <w:bCs/>
          <w:sz w:val="24"/>
          <w:szCs w:val="24"/>
        </w:rPr>
        <w:lastRenderedPageBreak/>
        <w:br w:type="page"/>
      </w:r>
    </w:p>
    <w:p w14:paraId="730D7E20" w14:textId="032F9E84" w:rsidR="001314BF" w:rsidRPr="00604DD5" w:rsidRDefault="001314BF" w:rsidP="00754952">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1421" w:name="_Toc154739285"/>
      <w:r w:rsidRPr="00604DD5">
        <w:rPr>
          <w:rFonts w:asciiTheme="minorHAnsi" w:hAnsiTheme="minorHAnsi" w:cstheme="minorHAnsi"/>
          <w:b/>
          <w:bCs/>
          <w:color w:val="auto"/>
          <w:sz w:val="24"/>
          <w:szCs w:val="24"/>
        </w:rPr>
        <w:lastRenderedPageBreak/>
        <w:t>Narrativa del futuro deseado</w:t>
      </w:r>
      <w:bookmarkEnd w:id="1421"/>
    </w:p>
    <w:p w14:paraId="67AC7D5F" w14:textId="77777777" w:rsidR="001314BF" w:rsidRPr="00CD3A53" w:rsidRDefault="001314BF" w:rsidP="00604DD5">
      <w:pPr>
        <w:spacing w:before="100" w:beforeAutospacing="1" w:after="100" w:afterAutospacing="1" w:line="288" w:lineRule="auto"/>
        <w:jc w:val="both"/>
        <w:rPr>
          <w:b/>
          <w:bCs/>
          <w:sz w:val="20"/>
          <w:u w:val="single"/>
        </w:rPr>
      </w:pPr>
      <w:r w:rsidRPr="00CD3A53">
        <w:rPr>
          <w:b/>
          <w:bCs/>
          <w:sz w:val="20"/>
          <w:u w:val="single"/>
        </w:rPr>
        <w:t>Enunciado de la situación futura deseada</w:t>
      </w:r>
    </w:p>
    <w:p w14:paraId="7DF124DF" w14:textId="4C754336" w:rsidR="00103CB8" w:rsidDel="00B411F3" w:rsidRDefault="001314BF" w:rsidP="00BC443F">
      <w:pPr>
        <w:spacing w:before="100" w:beforeAutospacing="1" w:after="100" w:afterAutospacing="1" w:line="288" w:lineRule="auto"/>
        <w:jc w:val="both"/>
        <w:rPr>
          <w:del w:id="1422" w:author="Direccion General de Derechos Humanos 49" w:date="2023-12-19T16:03:00Z"/>
          <w:sz w:val="20"/>
        </w:rPr>
      </w:pPr>
      <w:bookmarkStart w:id="1423" w:name="_Hlk153894628"/>
      <w:commentRangeStart w:id="1424"/>
      <w:commentRangeStart w:id="1425"/>
      <w:r w:rsidRPr="00CD3A53">
        <w:rPr>
          <w:sz w:val="20"/>
        </w:rPr>
        <w:t>“</w:t>
      </w:r>
      <w:ins w:id="1426" w:author="Direccion General de Derechos Humanos 49" w:date="2023-12-19T16:27:00Z">
        <w:del w:id="1427" w:author="Direccion de Politicas y Gestion en Derechos Humanos 14" w:date="2023-12-28T18:54:00Z">
          <w:r w:rsidR="00B411F3" w:rsidRPr="00CD3A53" w:rsidDel="009C66F7">
            <w:rPr>
              <w:sz w:val="20"/>
            </w:rPr>
            <w:delText>“</w:delText>
          </w:r>
        </w:del>
        <w:r w:rsidR="00B411F3" w:rsidRPr="00CD3A53">
          <w:rPr>
            <w:sz w:val="20"/>
          </w:rPr>
          <w:t>Al año 2030, las personas en su diversidad, especialmente</w:t>
        </w:r>
        <w:r w:rsidR="00B411F3">
          <w:rPr>
            <w:sz w:val="20"/>
          </w:rPr>
          <w:t xml:space="preserve"> </w:t>
        </w:r>
        <w:r w:rsidR="00B411F3" w:rsidRPr="00CD3A53">
          <w:rPr>
            <w:sz w:val="20"/>
          </w:rPr>
          <w:t>los pertenecientes a grupos en situación de vulnerabilidad</w:t>
        </w:r>
      </w:ins>
      <w:ins w:id="1428" w:author="Direccion de Politicas y Gestion en Derechos Humanos 14" w:date="2023-12-28T18:55:00Z">
        <w:r w:rsidR="009C66F7">
          <w:rPr>
            <w:sz w:val="20"/>
          </w:rPr>
          <w:t xml:space="preserve"> y pobreza</w:t>
        </w:r>
      </w:ins>
      <w:ins w:id="1429" w:author="Direccion General de Derechos Humanos 49" w:date="2023-12-19T16:27:00Z">
        <w:r w:rsidR="00B411F3">
          <w:rPr>
            <w:sz w:val="20"/>
          </w:rPr>
          <w:t xml:space="preserve">, </w:t>
        </w:r>
        <w:r w:rsidR="00B411F3" w:rsidRPr="00CD3A53">
          <w:rPr>
            <w:sz w:val="20"/>
          </w:rPr>
          <w:t>ejercen</w:t>
        </w:r>
        <w:r w:rsidR="00B411F3">
          <w:rPr>
            <w:sz w:val="20"/>
          </w:rPr>
          <w:t xml:space="preserve"> sus derechos humanos en mejores condiciones de </w:t>
        </w:r>
        <w:r w:rsidR="00B411F3" w:rsidRPr="00CD3A53">
          <w:rPr>
            <w:sz w:val="20"/>
          </w:rPr>
          <w:t xml:space="preserve">igualdad y </w:t>
        </w:r>
        <w:r w:rsidR="00B411F3">
          <w:rPr>
            <w:sz w:val="20"/>
          </w:rPr>
          <w:t xml:space="preserve">no </w:t>
        </w:r>
        <w:r w:rsidR="00B411F3" w:rsidRPr="00CD3A53">
          <w:rPr>
            <w:sz w:val="20"/>
          </w:rPr>
          <w:t>discriminación estructural</w:t>
        </w:r>
        <w:r w:rsidR="00B411F3">
          <w:rPr>
            <w:sz w:val="20"/>
          </w:rPr>
          <w:t xml:space="preserve">. </w:t>
        </w:r>
        <w:r w:rsidR="00B411F3" w:rsidRPr="007611FD">
          <w:rPr>
            <w:sz w:val="20"/>
          </w:rPr>
          <w:t>El índice</w:t>
        </w:r>
        <w:r w:rsidR="00B411F3">
          <w:rPr>
            <w:sz w:val="20"/>
          </w:rPr>
          <w:t xml:space="preserve"> de igualdad y no discriminación en el ejercicio pleno de derechos humanos</w:t>
        </w:r>
        <w:r w:rsidR="00B411F3" w:rsidRPr="007611FD">
          <w:rPr>
            <w:sz w:val="20"/>
          </w:rPr>
          <w:t xml:space="preserve">, que se situaba en 74.2 en 2021, ha experimentado un ascenso significativo, alcanzando 77.7 en 2030. Este incremento de 3.5 puntos representa un avance del </w:t>
        </w:r>
        <w:r w:rsidR="00B411F3">
          <w:rPr>
            <w:sz w:val="20"/>
          </w:rPr>
          <w:t>4.7</w:t>
        </w:r>
        <w:r w:rsidR="00B411F3" w:rsidRPr="00CD3A53">
          <w:rPr>
            <w:sz w:val="20"/>
          </w:rPr>
          <w:t>%</w:t>
        </w:r>
        <w:commentRangeStart w:id="1430"/>
        <w:commentRangeStart w:id="1431"/>
        <w:commentRangeEnd w:id="1430"/>
        <w:r w:rsidR="00B411F3">
          <w:rPr>
            <w:rStyle w:val="Refdecomentario"/>
            <w:kern w:val="0"/>
            <w14:ligatures w14:val="none"/>
          </w:rPr>
          <w:commentReference w:id="1430"/>
        </w:r>
        <w:commentRangeEnd w:id="1431"/>
        <w:r w:rsidR="00B411F3">
          <w:rPr>
            <w:rStyle w:val="Refdecomentario"/>
            <w:kern w:val="0"/>
            <w14:ligatures w14:val="none"/>
          </w:rPr>
          <w:commentReference w:id="1431"/>
        </w:r>
        <w:r w:rsidR="00B411F3">
          <w:rPr>
            <w:sz w:val="20"/>
          </w:rPr>
          <w:t xml:space="preserve">, que indica </w:t>
        </w:r>
      </w:ins>
      <w:ins w:id="1432" w:author="Direccion General de Derechos Humanos 49" w:date="2023-12-19T16:30:00Z">
        <w:r w:rsidR="00B411F3">
          <w:rPr>
            <w:sz w:val="20"/>
          </w:rPr>
          <w:t xml:space="preserve">el progreso en </w:t>
        </w:r>
      </w:ins>
      <w:ins w:id="1433" w:author="Direccion General de Derechos Humanos 49" w:date="2023-12-19T16:27:00Z">
        <w:r w:rsidR="00B411F3">
          <w:rPr>
            <w:sz w:val="20"/>
          </w:rPr>
          <w:t xml:space="preserve">el ejercicio </w:t>
        </w:r>
      </w:ins>
      <w:ins w:id="1434" w:author="Direccion General de Derechos Humanos 49" w:date="2023-12-19T16:31:00Z">
        <w:r w:rsidR="00B411F3">
          <w:rPr>
            <w:sz w:val="20"/>
          </w:rPr>
          <w:t xml:space="preserve">pleno </w:t>
        </w:r>
      </w:ins>
      <w:ins w:id="1435" w:author="Direccion General de Derechos Humanos 49" w:date="2023-12-19T16:27:00Z">
        <w:r w:rsidR="00B411F3">
          <w:rPr>
            <w:sz w:val="20"/>
          </w:rPr>
          <w:t>de los derechos humanos”.</w:t>
        </w:r>
      </w:ins>
      <w:del w:id="1436" w:author="Direccion General de Derechos Humanos 49" w:date="2023-12-19T16:27:00Z">
        <w:r w:rsidRPr="00CD3A53" w:rsidDel="00B411F3">
          <w:rPr>
            <w:sz w:val="20"/>
          </w:rPr>
          <w:delText xml:space="preserve">Al año 2030, </w:delText>
        </w:r>
      </w:del>
      <w:del w:id="1437" w:author="Direccion General de Derechos Humanos 49" w:date="2023-12-19T16:09:00Z">
        <w:r w:rsidRPr="00CD3A53" w:rsidDel="006E65DA">
          <w:rPr>
            <w:sz w:val="20"/>
          </w:rPr>
          <w:delText>se</w:delText>
        </w:r>
      </w:del>
      <w:del w:id="1438" w:author="Direccion General de Derechos Humanos 49" w:date="2023-12-19T16:27:00Z">
        <w:r w:rsidRPr="00CD3A53" w:rsidDel="00B411F3">
          <w:rPr>
            <w:sz w:val="20"/>
          </w:rPr>
          <w:delText xml:space="preserve"> ha </w:delText>
        </w:r>
        <w:r w:rsidR="00BC443F" w:rsidDel="00B411F3">
          <w:rPr>
            <w:sz w:val="20"/>
          </w:rPr>
          <w:delText xml:space="preserve">incrementado </w:delText>
        </w:r>
      </w:del>
      <w:del w:id="1439" w:author="Direccion General de Derechos Humanos 49" w:date="2023-12-19T16:00:00Z">
        <w:r w:rsidR="00BC443F" w:rsidDel="00103CB8">
          <w:rPr>
            <w:sz w:val="20"/>
          </w:rPr>
          <w:delText xml:space="preserve">la </w:delText>
        </w:r>
      </w:del>
      <w:del w:id="1440" w:author="Direccion General de Derechos Humanos 49" w:date="2023-12-19T16:27:00Z">
        <w:r w:rsidRPr="00CD3A53" w:rsidDel="00B411F3">
          <w:rPr>
            <w:sz w:val="20"/>
          </w:rPr>
          <w:delText xml:space="preserve">igualdad y </w:delText>
        </w:r>
      </w:del>
      <w:del w:id="1441" w:author="Direccion General de Derechos Humanos 49" w:date="2023-12-19T16:00:00Z">
        <w:r w:rsidR="00BC443F" w:rsidDel="00103CB8">
          <w:rPr>
            <w:sz w:val="20"/>
          </w:rPr>
          <w:delText xml:space="preserve">la </w:delText>
        </w:r>
      </w:del>
      <w:del w:id="1442" w:author="Direccion General de Derechos Humanos 49" w:date="2023-12-19T16:27:00Z">
        <w:r w:rsidR="00BC443F" w:rsidDel="00B411F3">
          <w:rPr>
            <w:sz w:val="20"/>
          </w:rPr>
          <w:delText xml:space="preserve">no </w:delText>
        </w:r>
        <w:r w:rsidRPr="00CD3A53" w:rsidDel="00B411F3">
          <w:rPr>
            <w:sz w:val="20"/>
          </w:rPr>
          <w:delText xml:space="preserve">discriminación estructural </w:delText>
        </w:r>
        <w:r w:rsidR="00BC443F" w:rsidDel="00B411F3">
          <w:rPr>
            <w:sz w:val="20"/>
          </w:rPr>
          <w:delText>en el ejercicio pleno de los derechos humanos de</w:delText>
        </w:r>
      </w:del>
      <w:del w:id="1443" w:author="Direccion General de Derechos Humanos 49" w:date="2023-12-19T16:08:00Z">
        <w:r w:rsidR="00BC443F" w:rsidDel="006E65DA">
          <w:rPr>
            <w:sz w:val="20"/>
          </w:rPr>
          <w:delText xml:space="preserve"> </w:delText>
        </w:r>
        <w:r w:rsidRPr="00CD3A53" w:rsidDel="006E65DA">
          <w:rPr>
            <w:sz w:val="20"/>
          </w:rPr>
          <w:delText xml:space="preserve">las personas en su diversidad, especialmente </w:delText>
        </w:r>
        <w:r w:rsidR="00BC443F" w:rsidDel="006E65DA">
          <w:rPr>
            <w:sz w:val="20"/>
          </w:rPr>
          <w:delText xml:space="preserve">de </w:delText>
        </w:r>
        <w:r w:rsidRPr="00CD3A53" w:rsidDel="006E65DA">
          <w:rPr>
            <w:sz w:val="20"/>
          </w:rPr>
          <w:delText>los pertenecientes a grupos en situación de vulnerabilidad</w:delText>
        </w:r>
      </w:del>
      <w:ins w:id="1444" w:author="GENE EDUARDO OLARTE MELCHOR" w:date="2023-12-18T00:54:00Z">
        <w:del w:id="1445" w:author="Direccion General de Derechos Humanos 49" w:date="2023-12-19T16:27:00Z">
          <w:r w:rsidR="007611FD" w:rsidDel="00B411F3">
            <w:rPr>
              <w:sz w:val="20"/>
            </w:rPr>
            <w:delText xml:space="preserve">. </w:delText>
          </w:r>
          <w:r w:rsidR="007611FD" w:rsidRPr="007611FD" w:rsidDel="00B411F3">
            <w:rPr>
              <w:sz w:val="20"/>
            </w:rPr>
            <w:delText xml:space="preserve">El índice, que se situaba en 74.2 en 2021, ha experimentado un ascenso significativo, alcanzando 77.7 en 2030. Este incremento de 3.5 puntos representa un avance del </w:delText>
          </w:r>
          <w:r w:rsidR="007611FD" w:rsidDel="00B411F3">
            <w:rPr>
              <w:sz w:val="20"/>
            </w:rPr>
            <w:delText>4.7</w:delText>
          </w:r>
          <w:r w:rsidR="007611FD" w:rsidRPr="00CD3A53" w:rsidDel="00B411F3">
            <w:rPr>
              <w:sz w:val="20"/>
            </w:rPr>
            <w:delText>%</w:delText>
          </w:r>
          <w:commentRangeStart w:id="1446"/>
          <w:commentRangeStart w:id="1447"/>
          <w:commentRangeEnd w:id="1446"/>
          <w:r w:rsidR="007611FD" w:rsidDel="00B411F3">
            <w:rPr>
              <w:rStyle w:val="Refdecomentario"/>
              <w:kern w:val="0"/>
              <w14:ligatures w14:val="none"/>
            </w:rPr>
            <w:commentReference w:id="1446"/>
          </w:r>
        </w:del>
      </w:ins>
      <w:commentRangeEnd w:id="1447"/>
      <w:del w:id="1448" w:author="Direccion General de Derechos Humanos 49" w:date="2023-12-19T16:27:00Z">
        <w:r w:rsidR="00722DDB" w:rsidDel="00B411F3">
          <w:rPr>
            <w:rStyle w:val="Refdecomentario"/>
            <w:kern w:val="0"/>
            <w14:ligatures w14:val="none"/>
          </w:rPr>
          <w:commentReference w:id="1447"/>
        </w:r>
      </w:del>
      <w:ins w:id="1449" w:author="GENE EDUARDO OLARTE MELCHOR" w:date="2023-12-18T00:54:00Z">
        <w:del w:id="1450" w:author="Direccion General de Derechos Humanos 49" w:date="2023-12-19T16:27:00Z">
          <w:r w:rsidR="007611FD" w:rsidDel="00B411F3">
            <w:rPr>
              <w:sz w:val="20"/>
            </w:rPr>
            <w:delText>, que</w:delText>
          </w:r>
        </w:del>
      </w:ins>
      <w:ins w:id="1451" w:author="GENE EDUARDO OLARTE MELCHOR" w:date="2023-12-18T00:55:00Z">
        <w:del w:id="1452" w:author="Direccion General de Derechos Humanos 49" w:date="2023-12-19T16:27:00Z">
          <w:r w:rsidR="007611FD" w:rsidDel="00B411F3">
            <w:rPr>
              <w:sz w:val="20"/>
            </w:rPr>
            <w:delText xml:space="preserve"> </w:delText>
          </w:r>
        </w:del>
      </w:ins>
      <w:ins w:id="1453" w:author="GENE EDUARDO OLARTE MELCHOR" w:date="2023-12-18T00:56:00Z">
        <w:del w:id="1454" w:author="Direccion General de Derechos Humanos 49" w:date="2023-12-19T16:27:00Z">
          <w:r w:rsidR="007611FD" w:rsidDel="00B411F3">
            <w:rPr>
              <w:sz w:val="20"/>
            </w:rPr>
            <w:delText>indica</w:delText>
          </w:r>
        </w:del>
      </w:ins>
      <w:ins w:id="1455" w:author="GENE EDUARDO OLARTE MELCHOR" w:date="2023-12-18T00:55:00Z">
        <w:del w:id="1456" w:author="Direccion General de Derechos Humanos 49" w:date="2023-12-19T16:27:00Z">
          <w:r w:rsidR="007611FD" w:rsidDel="00B411F3">
            <w:rPr>
              <w:sz w:val="20"/>
            </w:rPr>
            <w:delText xml:space="preserve"> que más personas están logrando igualdad</w:delText>
          </w:r>
        </w:del>
      </w:ins>
      <w:ins w:id="1457" w:author="GENE EDUARDO OLARTE MELCHOR" w:date="2023-12-18T00:58:00Z">
        <w:del w:id="1458" w:author="Direccion General de Derechos Humanos 49" w:date="2023-12-19T16:27:00Z">
          <w:r w:rsidR="007611FD" w:rsidDel="00B411F3">
            <w:rPr>
              <w:sz w:val="20"/>
            </w:rPr>
            <w:delText>.</w:delText>
          </w:r>
        </w:del>
      </w:ins>
      <w:bookmarkEnd w:id="1423"/>
    </w:p>
    <w:p w14:paraId="5B83BD00" w14:textId="77777777" w:rsidR="00B411F3" w:rsidRDefault="00B411F3" w:rsidP="00604DD5">
      <w:pPr>
        <w:spacing w:before="100" w:beforeAutospacing="1" w:after="100" w:afterAutospacing="1" w:line="288" w:lineRule="auto"/>
        <w:jc w:val="both"/>
        <w:rPr>
          <w:ins w:id="1459" w:author="Direccion General de Derechos Humanos 49" w:date="2023-12-19T16:27:00Z"/>
          <w:sz w:val="20"/>
        </w:rPr>
      </w:pPr>
    </w:p>
    <w:p w14:paraId="60C78721" w14:textId="029A9D32" w:rsidR="00604DD5" w:rsidRPr="00CD3A53" w:rsidDel="007611FD" w:rsidRDefault="001314BF" w:rsidP="00604DD5">
      <w:pPr>
        <w:spacing w:before="100" w:beforeAutospacing="1" w:after="100" w:afterAutospacing="1" w:line="288" w:lineRule="auto"/>
        <w:jc w:val="both"/>
        <w:rPr>
          <w:del w:id="1460" w:author="GENE EDUARDO OLARTE MELCHOR" w:date="2023-12-18T00:55:00Z"/>
          <w:sz w:val="20"/>
        </w:rPr>
      </w:pPr>
      <w:del w:id="1461" w:author="Direccion General de Derechos Humanos 49" w:date="2023-12-19T16:03:00Z">
        <w:r w:rsidRPr="00CD3A53" w:rsidDel="006E65DA">
          <w:rPr>
            <w:sz w:val="20"/>
          </w:rPr>
          <w:delText xml:space="preserve"> </w:delText>
        </w:r>
      </w:del>
      <w:del w:id="1462" w:author="GENE EDUARDO OLARTE MELCHOR" w:date="2023-12-18T00:52:00Z">
        <w:r w:rsidRPr="00CD3A53" w:rsidDel="007611FD">
          <w:rPr>
            <w:sz w:val="20"/>
          </w:rPr>
          <w:delText xml:space="preserve">en un </w:delText>
        </w:r>
      </w:del>
      <w:del w:id="1463" w:author="GENE EDUARDO OLARTE MELCHOR" w:date="2023-12-18T00:51:00Z">
        <w:r w:rsidR="00604DD5" w:rsidDel="007611FD">
          <w:rPr>
            <w:sz w:val="20"/>
          </w:rPr>
          <w:delText>3.</w:delText>
        </w:r>
        <w:commentRangeStart w:id="1464"/>
        <w:commentRangeStart w:id="1465"/>
        <w:r w:rsidR="00604DD5" w:rsidDel="007611FD">
          <w:rPr>
            <w:sz w:val="20"/>
          </w:rPr>
          <w:delText>5</w:delText>
        </w:r>
      </w:del>
      <w:del w:id="1466" w:author="GENE EDUARDO OLARTE MELCHOR" w:date="2023-12-18T00:54:00Z">
        <w:r w:rsidRPr="00CD3A53" w:rsidDel="007611FD">
          <w:rPr>
            <w:sz w:val="20"/>
          </w:rPr>
          <w:delText>%</w:delText>
        </w:r>
        <w:commentRangeEnd w:id="1464"/>
        <w:r w:rsidR="00245B9C" w:rsidDel="007611FD">
          <w:rPr>
            <w:rStyle w:val="Refdecomentario"/>
            <w:kern w:val="0"/>
            <w14:ligatures w14:val="none"/>
          </w:rPr>
          <w:commentReference w:id="1464"/>
        </w:r>
        <w:commentRangeEnd w:id="1465"/>
        <w:r w:rsidR="00FB03AA" w:rsidDel="007611FD">
          <w:rPr>
            <w:rStyle w:val="Refdecomentario"/>
            <w:kern w:val="0"/>
            <w14:ligatures w14:val="none"/>
          </w:rPr>
          <w:commentReference w:id="1465"/>
        </w:r>
        <w:r w:rsidR="00BC443F" w:rsidDel="007611FD">
          <w:rPr>
            <w:sz w:val="20"/>
          </w:rPr>
          <w:delText xml:space="preserve">, </w:delText>
        </w:r>
      </w:del>
      <w:del w:id="1467" w:author="GENE EDUARDO OLARTE MELCHOR" w:date="2023-12-18T00:55:00Z">
        <w:r w:rsidRPr="00CD3A53" w:rsidDel="007611FD">
          <w:rPr>
            <w:sz w:val="20"/>
          </w:rPr>
          <w:delText xml:space="preserve">logrando el ejercicio pleno de los derechos humanos de alrededor de un </w:delText>
        </w:r>
        <w:r w:rsidR="00604DD5" w:rsidDel="007611FD">
          <w:rPr>
            <w:sz w:val="20"/>
          </w:rPr>
          <w:delText>77.7</w:delText>
        </w:r>
        <w:r w:rsidRPr="00CD3A53" w:rsidDel="007611FD">
          <w:rPr>
            <w:sz w:val="20"/>
          </w:rPr>
          <w:delText>% de personas”.</w:delText>
        </w:r>
        <w:commentRangeEnd w:id="1424"/>
        <w:r w:rsidR="00664317" w:rsidDel="007611FD">
          <w:rPr>
            <w:rStyle w:val="Refdecomentario"/>
            <w:kern w:val="0"/>
            <w14:ligatures w14:val="none"/>
          </w:rPr>
          <w:commentReference w:id="1424"/>
        </w:r>
      </w:del>
      <w:commentRangeEnd w:id="1425"/>
      <w:r w:rsidR="00722DDB">
        <w:rPr>
          <w:rStyle w:val="Refdecomentario"/>
          <w:kern w:val="0"/>
          <w14:ligatures w14:val="none"/>
        </w:rPr>
        <w:commentReference w:id="1425"/>
      </w:r>
    </w:p>
    <w:p w14:paraId="7C1763EA" w14:textId="77777777" w:rsidR="001314BF" w:rsidRPr="00CD3A53" w:rsidRDefault="001314BF" w:rsidP="00BC443F">
      <w:pPr>
        <w:spacing w:before="100" w:beforeAutospacing="1" w:after="100" w:afterAutospacing="1" w:line="288" w:lineRule="auto"/>
        <w:jc w:val="both"/>
        <w:rPr>
          <w:b/>
          <w:bCs/>
          <w:sz w:val="20"/>
          <w:u w:val="single"/>
        </w:rPr>
      </w:pPr>
      <w:r>
        <w:rPr>
          <w:b/>
          <w:bCs/>
          <w:sz w:val="20"/>
          <w:u w:val="single"/>
        </w:rPr>
        <w:t xml:space="preserve">El </w:t>
      </w:r>
      <w:r w:rsidRPr="00CD3A53">
        <w:rPr>
          <w:b/>
          <w:bCs/>
          <w:sz w:val="20"/>
          <w:u w:val="single"/>
        </w:rPr>
        <w:t>futur</w:t>
      </w:r>
      <w:r>
        <w:rPr>
          <w:b/>
          <w:bCs/>
          <w:sz w:val="20"/>
          <w:u w:val="single"/>
        </w:rPr>
        <w:t>o</w:t>
      </w:r>
      <w:r w:rsidRPr="00CD3A53">
        <w:rPr>
          <w:b/>
          <w:bCs/>
          <w:sz w:val="20"/>
          <w:u w:val="single"/>
        </w:rPr>
        <w:t xml:space="preserve"> desead</w:t>
      </w:r>
      <w:r>
        <w:rPr>
          <w:b/>
          <w:bCs/>
          <w:sz w:val="20"/>
          <w:u w:val="single"/>
        </w:rPr>
        <w:t>o de los Derechos Humanos</w:t>
      </w:r>
    </w:p>
    <w:p w14:paraId="2861012B" w14:textId="37051B10" w:rsidR="001314BF" w:rsidRPr="00CD3A53" w:rsidRDefault="001314BF" w:rsidP="00BC443F">
      <w:pPr>
        <w:spacing w:before="100" w:beforeAutospacing="1" w:after="100" w:afterAutospacing="1" w:line="288" w:lineRule="auto"/>
        <w:jc w:val="both"/>
        <w:rPr>
          <w:sz w:val="20"/>
        </w:rPr>
      </w:pPr>
      <w:r w:rsidRPr="00CD3A53">
        <w:rPr>
          <w:sz w:val="20"/>
        </w:rPr>
        <w:t xml:space="preserve">Al 2030, las personas en su diversidad, especialmente aquellas pertenecientes a grupos en situación de vulnerabilidad gozan del ejercicio pleno de los derechos humanos. Como resultado de campañas públicas permanentes realizadas en contra de la discriminación, erradicación y modificación de políticas y prácticas institucionales que discriminaban grupos en situación de especial vulnerabilidad. Del mismo modo, las plataformas de denuncias se han vuelto más activas, y existe </w:t>
      </w:r>
      <w:r w:rsidR="00BC443F" w:rsidRPr="00CD3A53">
        <w:rPr>
          <w:sz w:val="20"/>
        </w:rPr>
        <w:t>más información</w:t>
      </w:r>
      <w:r w:rsidRPr="00CD3A53">
        <w:rPr>
          <w:sz w:val="20"/>
        </w:rPr>
        <w:t xml:space="preserve"> pública sobre la diversidad de factores interseccionales y relacionales que convergen y agravan la situación de discriminación contra grupos poblacionales en situación de vulnerabilidad. </w:t>
      </w:r>
    </w:p>
    <w:p w14:paraId="2C769D86" w14:textId="77777777" w:rsidR="001314BF" w:rsidRPr="00CD3A53" w:rsidRDefault="001314BF" w:rsidP="00BC443F">
      <w:pPr>
        <w:spacing w:before="100" w:beforeAutospacing="1" w:after="100" w:afterAutospacing="1" w:line="288" w:lineRule="auto"/>
        <w:jc w:val="both"/>
        <w:rPr>
          <w:sz w:val="20"/>
        </w:rPr>
      </w:pPr>
      <w:r w:rsidRPr="00CD3A53">
        <w:rPr>
          <w:sz w:val="20"/>
        </w:rPr>
        <w:t>Por su parte, los medios de comunicación han adoptado medidas para restringir contenidos que fomentan estereotipos, prejuicios, estigmas y actitudes negativas, contra grupos poblacionales en situación de vulnerabilidad. Esto gracias a la orientación y capacitación brindada por parte de las entidades públicas para que los medios de comunicación incorporen mecanismos de debida diligencia (</w:t>
      </w:r>
      <w:proofErr w:type="spellStart"/>
      <w:r w:rsidRPr="00CD3A53">
        <w:rPr>
          <w:sz w:val="20"/>
        </w:rPr>
        <w:t>due</w:t>
      </w:r>
      <w:proofErr w:type="spellEnd"/>
      <w:r w:rsidRPr="00CD3A53">
        <w:rPr>
          <w:sz w:val="20"/>
        </w:rPr>
        <w:t xml:space="preserve"> </w:t>
      </w:r>
      <w:proofErr w:type="spellStart"/>
      <w:r w:rsidRPr="00CD3A53">
        <w:rPr>
          <w:sz w:val="20"/>
        </w:rPr>
        <w:t>diligence</w:t>
      </w:r>
      <w:proofErr w:type="spellEnd"/>
      <w:r w:rsidRPr="00CD3A53">
        <w:rPr>
          <w:sz w:val="20"/>
        </w:rPr>
        <w:t xml:space="preserve">) para autorregular sus contenidos, y como consecuencia de los controles más efectivos frente a la propagación de contenidos que injustificadamente fomenten la discriminación. En el caso de los servidores públicos, existe mayor conciencia sobre la necesidad de evitar actos discriminatorios en el ejercicio de sus funciones y al momento de interrelacionarse con poblaciones en situación de vulnerabilidad, gracias a las continuas campañas de capacitación y sensibilización (habilidades blandas) realizadas por parte de las entidades públicas. </w:t>
      </w:r>
    </w:p>
    <w:p w14:paraId="5D85DB6B" w14:textId="77777777" w:rsidR="001314BF" w:rsidRPr="00CD3A53" w:rsidRDefault="001314BF" w:rsidP="00BC443F">
      <w:pPr>
        <w:spacing w:before="100" w:beforeAutospacing="1" w:after="100" w:afterAutospacing="1" w:line="288" w:lineRule="auto"/>
        <w:jc w:val="both"/>
        <w:rPr>
          <w:sz w:val="20"/>
        </w:rPr>
      </w:pPr>
      <w:r w:rsidRPr="00CD3A53">
        <w:rPr>
          <w:sz w:val="20"/>
        </w:rPr>
        <w:t>Se mitigó y redujo la desigualdad de género, evidenciándose una ligera disminución de casos de violencia de género, especialmente los casos de violencia física y sexual, como resultado de algunas modificaciones en los patrones de género, a partir de campañas masivas de sensibilización sobre igualdad de género y eliminación de estereotipos a través de entidades como Ministerio de la Mujer y las Poblaciones Vulnerables,  Ministerio de Desarrollo e Inclusión Social, Ministerio de Cultura, el Ministerio de Trabajo y Promoción del Empleo, así como los medios de comunicación masivos. También se han incrementado la participación de la mujer en diversos niveles de representación política y ciudadana, en particular en los gobiernos locales y regionales y, también, en los procesos de diálogo y consulta previa realizados a poblaciones indígenas.</w:t>
      </w:r>
    </w:p>
    <w:p w14:paraId="733F8B7C"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Por otro lado, el fortalecimiento y modernización del Estado han contribuido significativamente a un abordaje más efectivo del problema público, al 2030 los procesos de provisión de bienes y servicios públicos esenciales se han vuelto céleres en la asignación de recursos, como resultado de la adopción de procesos que garantizan un conocimiento más certero e integral sobre la realidad y los problemas públicos que se buscan solucionar. Se alcanzó importantes avances en la institucionalización de espacios de coordinación y articulación de políticas entre el gobierno nacional y los gobiernos subnacionales, </w:t>
      </w:r>
      <w:r w:rsidRPr="00CD3A53">
        <w:rPr>
          <w:sz w:val="20"/>
        </w:rPr>
        <w:lastRenderedPageBreak/>
        <w:t xml:space="preserve">reduciéndose la visión </w:t>
      </w:r>
      <w:proofErr w:type="spellStart"/>
      <w:r w:rsidRPr="00CD3A53">
        <w:rPr>
          <w:sz w:val="20"/>
        </w:rPr>
        <w:t>compartimentalizada</w:t>
      </w:r>
      <w:proofErr w:type="spellEnd"/>
      <w:r w:rsidRPr="00CD3A53">
        <w:rPr>
          <w:sz w:val="20"/>
        </w:rPr>
        <w:t xml:space="preserve"> y desarticulada entre las entidades públicas de los tres niveles de gobierno. Esto como resultado de un trabajo coordinado e intersectorial con un enfoque territorial, y sobre la base del fortalecimiento de los mecanismos de diálogo intergubernamentales vigentes (Consejo de Coordinación Intergubernamental – CCI, y sus instancias operativas: GORE Ejecutivo, MUNI Ejecutivo, y otros encuentros descentralizados). Existe mayor claridad sobre las competencias, funciones y roles que tiene cada entidad en las intervenciones públicas, reduciéndose casos de duplicidad de funciones e intromisiones. </w:t>
      </w:r>
    </w:p>
    <w:p w14:paraId="67D6F84D"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Del mismo modo, en los tres niveles de gobierno, se cuenta con un sistema de información digital interconectado con las bases de datos suministradas por los sectores, que genera información útil para la toma de decisiones sobre proyectos de inversión pública y la promoción de inversiones privadas. Los mecanismos de monitoreo y evaluación de proyectos de inversión pública se han fortalecido, contándose con indicadores más confiables y certeros para verificar el correcto uso de los recursos públicos y que estos se den en plazos razonables. </w:t>
      </w:r>
    </w:p>
    <w:p w14:paraId="3D007D50" w14:textId="77777777" w:rsidR="001314BF" w:rsidRPr="00CD3A53" w:rsidRDefault="001314BF" w:rsidP="00BC443F">
      <w:pPr>
        <w:spacing w:before="100" w:beforeAutospacing="1" w:after="100" w:afterAutospacing="1" w:line="288" w:lineRule="auto"/>
        <w:jc w:val="both"/>
        <w:rPr>
          <w:sz w:val="20"/>
        </w:rPr>
      </w:pPr>
      <w:r w:rsidRPr="00CD3A53">
        <w:rPr>
          <w:sz w:val="20"/>
        </w:rPr>
        <w:t>Los conflictos sociales territoriales, o conflictos entre empresas y población, han disminuido, como resultado de la aplicación de políticas y normas más efectivas que amplían los mecanismos de participación ciudadana y consulta previa, y agilizan la ejecución de proyectos de inversión pública en zonas rurales.</w:t>
      </w:r>
    </w:p>
    <w:p w14:paraId="56D429A6"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Asimismo, se ha consolidado una cultura de gobierno abierto entre las entidades públicas, que promueve un acceso amplio a información de carácter público para la ciudadanía. Los mecanismos de participación ciudadana, consulta y transparencia se han ampliado, tornándose más efectivos para que poblaciones en situación de vulnerabilidad puedan informarse y ser tomados en cuentan en los procesos de toma de decisiones sobre cuestiones públicas o que afectan sus derechos. </w:t>
      </w:r>
    </w:p>
    <w:p w14:paraId="244E9900"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Se ha avanzado progresivamente en los procesos de selección de servidores públicos, fomentando la meritocracia en el ejercicio de la función pública, y estableciendo medidas para garantizar un respeto a la carrera pública. Para dichos fines, se ha potenciado a SERVIR en su rol de autoridad única encargada de certificar los procesos de selección y promoción de servidores públicos. Asimismo, se han fortalecido capacidades blandas entre los servidores públicos, para mejorar los niveles de atención a los ciudadanos y para incorporar un enfoque de derechos humanos en el ejercicio de sus funciones. </w:t>
      </w:r>
    </w:p>
    <w:p w14:paraId="76506AB7"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Así también, al 2030 se ha mitigado y reducido la persistencia de la corrupción, fortaleciendo los mecanismos de integridad, transparencia y rendición de cuentas al interior de las entidades públicas, incorporando mecanismos de prevención y sanción más eficaces para combatir actos de corrupción e inconductas funcionales de los servidores públicos. Se aprovechó la universalización del uso de Tecnologías de la Información y Comunicación (TIC) para fomentar la transparencia y rendición de cuentas en los procesos donde se utilizan bienes públicos, así como a sistematizar la información que ha permitido a los órganos de control mejorar sus estrategias para combatir a la corrupción. </w:t>
      </w:r>
    </w:p>
    <w:p w14:paraId="061AE6E5"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Estas medidas anticorrupción también han servido para evitar corrupción en el sistema de administración de justicia. Esto como resultado de la implementación de un sistema integrado para el tratamiento de información entre las entidades del sistema de justicia, el mejoramiento de los mecanismos de transparencia y acceso a información pública sobre procesos en el ámbito judicial, y el reforzamiento del sistema de denuncias a nivel administrativo y penal frente a la ocurrencia de actos de corrupción. A nivel educativo y de formación ciudadana, se han implementado campañas permanentes de sensibilización sobre los males que conlleva la corrupción entre la ciudadanía, reduciendo los niveles de tolerancia en la </w:t>
      </w:r>
      <w:r w:rsidRPr="00CD3A53">
        <w:rPr>
          <w:sz w:val="20"/>
        </w:rPr>
        <w:lastRenderedPageBreak/>
        <w:t>sociedad frente a las prácticas de corrupción, y generándose mayor número de denuncias por actos de corrupción. El daño patrimonial ocasionado al Estado como consecuencia de la corrupción se ha reducido, y se cuentan con mayores recursos para ampliar la provisión de bienes y servicios públicos a grupos en condición de vulnerabilidad y para la reducción de las brechas en infraestructura.</w:t>
      </w:r>
    </w:p>
    <w:p w14:paraId="51188EC5" w14:textId="754E690D" w:rsidR="001314BF" w:rsidRPr="00CD3A53" w:rsidRDefault="001314BF" w:rsidP="00BC443F">
      <w:pPr>
        <w:spacing w:before="100" w:beforeAutospacing="1" w:after="100" w:afterAutospacing="1" w:line="288" w:lineRule="auto"/>
        <w:jc w:val="both"/>
        <w:rPr>
          <w:sz w:val="20"/>
        </w:rPr>
      </w:pPr>
      <w:r w:rsidRPr="00CD3A53">
        <w:rPr>
          <w:sz w:val="20"/>
        </w:rPr>
        <w:t xml:space="preserve">Las medidas contra la corrupción en las entidades </w:t>
      </w:r>
      <w:r w:rsidR="00BC443F" w:rsidRPr="00CD3A53">
        <w:rPr>
          <w:sz w:val="20"/>
        </w:rPr>
        <w:t>públicas</w:t>
      </w:r>
      <w:r w:rsidRPr="00CD3A53">
        <w:rPr>
          <w:sz w:val="20"/>
        </w:rPr>
        <w:t xml:space="preserve"> se enmarcan, a su vez, en medidas más amplias que se han adoptado para reducir los índices de criminalidad en el país en sus diversas modalidades. Se han implementado programas públicos de prevención del delito con una mirada integral y multisectorial, que han contribuido a reducir los factores de riesgo que incrementan la posibilidad de que una persona se involucre en actos criminales. También se han fortalecido y ampliado los programas de reinserción social de las personas privadas de su libertad, incrementando el presupuesto de los programas, capacitando al personal que trabaja en los programas, y promoviendo un mayor involucramiento de la comunidad en el proceso de resocialización. Estos programas han sido concentrados en la Dirección de Política Penitenciaria del Ministerio de Justicia y Derechos Humanos, que ha logrado que un mayor número de reinserción de internos en circuitos económicos formales. De esta manera se evitó la exacerbación de la inseguridad ciudadana</w:t>
      </w:r>
    </w:p>
    <w:p w14:paraId="362A0285"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De igual manera, se ha incrementado la capacidad operativa de la Policía Nacional gestionado mejor el presupuesto para el incremento de recursos humanos, de equipamiento, infraestructura y tecnología. Se ha incrementado la confianza en la ciudadanía respecto al rol de la Policía Nacional, lo cual ha conllevado que mayor número de personas realice denuncias frente a actos de violencia en su contra. La mayor cantidad de denuncias ha contribuido a contar con información más amplia y detallada sobre las diversas modalidades de la delincuencia. Se ha incrementado la presencia policial en zonas rurales donde existe alta incidencia criminal dedicadas a la tala ilegal, narcotráfico, tráfico de especies entre otros delitos ambientales, mejorándose los niveles de protección de los defensores y defensoras ambientales. También se han implementado sistemas de información interconectados entre entidades del sistema de administración de justicia, lo cual facilita la coordinación entre la Policía Nacional, el Ministerio Público y el Poder Judicial. </w:t>
      </w:r>
    </w:p>
    <w:p w14:paraId="04AF71D3" w14:textId="77777777" w:rsidR="001314BF" w:rsidRPr="00CD3A53" w:rsidRDefault="001314BF" w:rsidP="00BC443F">
      <w:pPr>
        <w:spacing w:before="100" w:beforeAutospacing="1" w:after="100" w:afterAutospacing="1" w:line="288" w:lineRule="auto"/>
        <w:jc w:val="both"/>
        <w:rPr>
          <w:sz w:val="20"/>
        </w:rPr>
      </w:pPr>
      <w:r w:rsidRPr="00CD3A53">
        <w:rPr>
          <w:sz w:val="20"/>
        </w:rPr>
        <w:t>Al 2030, se han logrado avances en el destrabe de proyectos de inversión orientados a la reducción de brechas en infraestructura en el país, especialmente en infraestructura que garantiza derechos económicos, sociales y culturales como infraestructura educativa y sanitaria incrementándose de manera gradual cada año el número de infraestructura nueva y mantenimiento significativo de infraestructuras educativas y sanitarias.</w:t>
      </w:r>
    </w:p>
    <w:p w14:paraId="59AE6665" w14:textId="0106EF3F" w:rsidR="001314BF" w:rsidRPr="00CD3A53" w:rsidRDefault="001314BF" w:rsidP="00BC443F">
      <w:pPr>
        <w:spacing w:before="100" w:beforeAutospacing="1" w:after="100" w:afterAutospacing="1" w:line="288" w:lineRule="auto"/>
        <w:jc w:val="both"/>
        <w:rPr>
          <w:sz w:val="20"/>
        </w:rPr>
      </w:pPr>
      <w:r w:rsidRPr="00CD3A53">
        <w:rPr>
          <w:sz w:val="20"/>
        </w:rPr>
        <w:t xml:space="preserve">La reducción de brechas en infraestructura también ha tenido un particular impacto en el sector salud.  Se ha incrementado el número de establecimientos de salud de primer nivel de atención y hospitales con capacidad instalada adecuada. Un mayor porcentaje de la población de las regiones más pobres acceden a servicios preventivos y de atención a la salud. A ello se debe al incremento del personal de </w:t>
      </w:r>
      <w:del w:id="1468" w:author="GENE EDUARDO OLARTE MELCHOR" w:date="2023-12-18T00:58:00Z">
        <w:r w:rsidRPr="00CD3A53" w:rsidDel="007611FD">
          <w:rPr>
            <w:sz w:val="20"/>
          </w:rPr>
          <w:delText>salud ,</w:delText>
        </w:r>
      </w:del>
      <w:ins w:id="1469" w:author="GENE EDUARDO OLARTE MELCHOR" w:date="2023-12-18T00:58:00Z">
        <w:r w:rsidR="007611FD" w:rsidRPr="00CD3A53">
          <w:rPr>
            <w:sz w:val="20"/>
          </w:rPr>
          <w:t>salud,</w:t>
        </w:r>
      </w:ins>
      <w:r w:rsidRPr="00CD3A53">
        <w:rPr>
          <w:sz w:val="20"/>
        </w:rPr>
        <w:t xml:space="preserve"> acortándose las brechas de atención en salud en las regiones, gracias a una inversión sostenida de promoción y contratación por parte del Estado. El personal de salud ha mejorado sus capacidades para tratar a poblaciones en situación de vulnerabilidad (personas indígenas, mujeres, LGBTIQ, personas migrantes) que ahora pueden acceder a servicios de salud apropiados, con pertinencia intercultural, de género e interseccional. Las campañas de educación sexual en los colegios y la provisión de métodos anticonceptivos en los establecimientos de salud, han disminuido los índices de embarazo de las adolescentes en las regiones rurales de los Andes y la Amazonía. </w:t>
      </w:r>
    </w:p>
    <w:p w14:paraId="129B1A1E" w14:textId="77777777" w:rsidR="001314BF" w:rsidRPr="00CD3A53" w:rsidRDefault="001314BF" w:rsidP="00BC443F">
      <w:pPr>
        <w:spacing w:before="100" w:beforeAutospacing="1" w:after="100" w:afterAutospacing="1" w:line="288" w:lineRule="auto"/>
        <w:jc w:val="both"/>
        <w:rPr>
          <w:sz w:val="20"/>
        </w:rPr>
      </w:pPr>
      <w:r w:rsidRPr="00CD3A53">
        <w:rPr>
          <w:sz w:val="20"/>
        </w:rPr>
        <w:lastRenderedPageBreak/>
        <w:t xml:space="preserve">Del mismo modo, se ha mejorado la infraestructura vial (que conectan a las zonas más alejadas territorialmente del país), y ampliado de forma consecutiva la infraestructura de telecomunicaciones (masificación de la Red Dorsal Nacional de Fibra Óptica). Las brechas digitales se han reducido progresivamente, lo cual ha tenido repercusión principal en la innovación en el sector educativo que ha logrado remover significativamente barreras que impiden a los niños, las niñas y adolescentes, acceder a una educación sin discriminación por motivos geográficos o socioeconómicos. Un mayor porcentaje de los y las estudiantes peruanos de los ámbitos rurales cuenta con acceso a internet, con una computadora u otro dispositivo electrónico similar; y también cuentan con mayores competencias digitales, como resultado de los programas formativos realizados para que los estudiantes puedan insertarse en el uso de los TIC, reduciéndose las brechas con los estudiantes que habitan en zonas urbanas. Los y las estudiantes tienen mejores condiciones para insertarse en un mercado laboral con una cada vez mayor demanda de competencias digitales, facilitando la movilidad social en igualdad de condiciones. </w:t>
      </w:r>
    </w:p>
    <w:p w14:paraId="6345BA2D"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En el ámbito de la seguridad alimentaria, la reducción de brechas en infraestructura ha permitido que un mayor número de agricultores y agricultoras del estrato de la agricultura familiar, puedan insertar sus productos en los mercados de las áreas urbanas, reduciéndose las brechas territoriales entre las zonas de producción agrícola y los mercados de venta de estos productos. El nivel de desarrollo competitivo agrario se ha elevado, reduciéndose la proporción de productores y productoras agrarios en el nivel de subsistencia, y mejorándose los niveles de seguridad alimentaria y malnutrición. Asimismo, los objetivos de nutrición se han incorporado transversalmente en las políticas sectoriales, fortaleciendo los programas sociales relacionados, y adoptando medidas para fomentar una dieta saludable y regular el consumo de alimentos no saludables perjudiciales para la salud. Los índices de malnutrición e inseguridad alimentaria de grupos en situación de vulnerabilidad se han reducido, particularmente entre los niños, niñas y adolescentes, las mujeres y las personas adultas mayores. En el caso de los y las infantes, las tasas de anemia nacional y regional se han reducido. </w:t>
      </w:r>
    </w:p>
    <w:p w14:paraId="050442EB"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De igual manera, existe un mayor porcentaje de agricultores y agricultoras pequeños y medianos que han optado por dedicarse a la agricultura orgánica en vez de la agricultura convencional, gracias a una creciente demanda a nivel nacional e internacional de estos productos y a la implementación de programas de asistencia técnica y financiera por parte del Estado. El Perú ha reducido su dependencia de los insumos externos (fertilizantes, agroquímicos sintéticos) utilizados para la agricultura convencional, optimizando el uso del agua e incorporando variantes de semillas híbridas adaptadas a los contextos locales. La expansión de la agricultura orgánica también ha contribuido a revalorizar las prácticas tradicionales de las comunidades indígenas del país, que usan fertilizantes naturales y respetan los ciclos de los suelos (cultivos rotativos). </w:t>
      </w:r>
    </w:p>
    <w:p w14:paraId="0F87DA6F"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La masificación de la agricultura orgánica ha contribuido a detener la degradación de los suelos, así como también la pérdida de biodiversidad, contribuyendo a la reducción de los gases de efecto invernadero. Esto ha ido de la mano con la expansión del mercado de servicios ambientales que reconocen productos con sellos verdes y la captación de donaciones e inversiones que fomentan la protección de los bosques. La tasa de deforestación y degradación de bosques se ha reducido considerablemente, encontrándose un mayor equilibrio entre los objetivos ambientales relacionados con la conservación ambiental y la mejora de las condiciones de vida de la población. La gobernanza forestal y la valorización de los servicios ecosistémicos se han fortalecido, con una mayor participación de la sociedad civil en los procesos de toma de decisiones y sobre la base del fomento y promoción de planes de vida, proyectos y programas, que promueven actividades productivas sostenibles para las comunidades locales. Entre las comunidades locales, existen menos incentivos para migrar a otras actividades ilegales o informales (narcotráfico, minería artesanal, tala) que depredan los bosques o causan graves impactos ambientales. Además de ello, </w:t>
      </w:r>
      <w:r w:rsidRPr="00CD3A53">
        <w:rPr>
          <w:sz w:val="20"/>
        </w:rPr>
        <w:lastRenderedPageBreak/>
        <w:t>se han fortalecido las estrategias de intervención en seguridad para la reducción de actividades ilegales e informales que depredan los bosques, reduciendo los niveles de riesgo de los defensores y defensoras ambientales. A nivel regulatorio, se han efectuado ajustes en coordinación con los gobiernos subnacionales para viabilizar la titulación (saneamiento físico legal) de comunidades campesinas y nativas, dotándolas de mayores incentivos y mejores herramientas legales para proteger los bosques que se encuentran en sus territorios.</w:t>
      </w:r>
    </w:p>
    <w:p w14:paraId="69D39C7A"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La masificación de energías renovables no convencionales, constituye otra medida adoptada que ha permitido fomentar la conservación ambiental y, a la vez, el desarrollo socioeconómico de las zonas más empobrecidas del país. Se ha producido una diversificación de la matriz energética en el país, incorporándose fuentes de generación complementarias a las convencionales (energía hidroeléctrica, eólica, solar, geotérmica, entre otras). Un mayor número de hogares en el país pueden acceder a fuentes de energía renovables y combustibles limpios, reduciendo costos y dependencia frente a las fuentes de energía convencionales o respecto a otros medios de energía más contaminantes y que producen daños directos en la salud de las personas (madera o carbón). Asimismo, se han implementado proyectos de inversión pública en infraestructura de energía en las regiones del norte y sur del país, diversificación y descentralizando la ubicación geográfica de las fuentes de energía, reduciendo así los niveles de vulnerabilidad ante la escasez o interrupciones del suministro. Las medidas adoptadas han contribuido a alcanzar principios de justicia energética, al ampliar el acceso a fuentes de energía a regiones que tradicionalmente habían tenido un acceso o suministro limitado; garantizando un acceso equitativo y sostenible a los servicios energéticos necesarios para una vida digna, y para el ejercicio pleno de otros derechos básicos, como la salud, vivienda, educación y participación política. </w:t>
      </w:r>
    </w:p>
    <w:p w14:paraId="7626F173" w14:textId="77777777" w:rsidR="001314BF" w:rsidRPr="00CD3A53" w:rsidRDefault="001314BF" w:rsidP="00BC443F">
      <w:pPr>
        <w:spacing w:before="100" w:beforeAutospacing="1" w:after="100" w:afterAutospacing="1" w:line="288" w:lineRule="auto"/>
        <w:jc w:val="both"/>
        <w:rPr>
          <w:sz w:val="20"/>
        </w:rPr>
      </w:pPr>
      <w:r w:rsidRPr="00CD3A53">
        <w:rPr>
          <w:sz w:val="20"/>
        </w:rPr>
        <w:t xml:space="preserve">Al 2030, los niveles de vulnerabilidad de la población y sus medios de vida frente al riesgo de fenómenos meteorológicos extremos, se han reducido. El sistema de gestión de riesgo de desastres se ha fortalecido, incorporando en sus acciones a la sociedad civil y promoviendo de esa manera una mayor cultura de prevención y resiliencia entre la población ante la ocurrencia de desastres naturales. Se ha otorgado un mayor porcentaje de recursos públicos a las medidas de prevención de los desastres naturales, y también para la atención de la población afectada ante la ocurrencia de emergencias y desastres. Existe una reducción de pérdidas económicas directas atribuidas a desastres naturales, en relación con el producto bruto interno. Se han fortalecido las políticas de ordenamiento territorial en los tres niveles de gobierno, otorgando mayor peso y visibilidad a los instrumentos y planes de gestión del territorio, lo cual ha contribuido a mejorar las condiciones de ocupación y uso del territorio con un enfoque de gestión de riesgo de desastres. </w:t>
      </w:r>
    </w:p>
    <w:p w14:paraId="4F09AFA7" w14:textId="77777777" w:rsidR="001314BF" w:rsidRDefault="001314BF" w:rsidP="00BC443F">
      <w:pPr>
        <w:spacing w:before="100" w:beforeAutospacing="1" w:after="100" w:afterAutospacing="1" w:line="288" w:lineRule="auto"/>
        <w:jc w:val="both"/>
        <w:rPr>
          <w:sz w:val="20"/>
        </w:rPr>
      </w:pPr>
      <w:r w:rsidRPr="00CD3A53">
        <w:rPr>
          <w:sz w:val="20"/>
        </w:rPr>
        <w:t xml:space="preserve">Por su parte, se ha reducido la precariedad laboral y empleo informal en el país, como consecuencia de un aumento sostenido del Producto Bruto Interno (PBI), la simplificación de procedimientos administrativos, la diversificación de la estructura productiva, y el fortalecimiento de los mecanismos de supervisión y fiscalización laboral. La reducción del empleo informal ha permitido una mayor recaudación del fisco, y, en consecuencia, contar con mayor cantidad de recursos públicos para la provisión de servicios básicos a las poblaciones más vulnerables. La reducción del empleo informal y el desempleo ha tenido incidencia particular entre grupos poblacionales en situación de vulnerabilidad, como las y los jóvenes, las mujeres, las personas migrantes la población LGTBIQ, las personas con discapacidad, las personas indígenas, o las personas que reúnen más de una dimensión de vulnerabilidad, a partir de una amplia campaña de promoción de sus derechos entre la propia población y el sector empresarial para reducir los estereotipos y prejuicios que actúan como barreras para que los empleadores contraten a personas pertenecientes a estos grupos poblacionales en situación de vulnerabilidad. De igual manera, ha disminuido la tasa de desempleo nacional de las y los jóvenes, disminuyendo los índices Nini (jóvenes que </w:t>
      </w:r>
      <w:r w:rsidRPr="00CD3A53">
        <w:rPr>
          <w:sz w:val="20"/>
        </w:rPr>
        <w:lastRenderedPageBreak/>
        <w:t>ni estudian ni trabajan). Esto como resultado de la mejora en los niveles de calificación laboral de las y los jóvenes, alentados por el desarrollo de competencias digitales y el uso de TIC en los procesos educativos, que se han viabilizado gracias a la reducción de las brechas digitales. De igual manera, se ha incrementado la proporción de mujeres asalariadas en empleo formales, así como la proporción de mujeres trabajadoras afiliadas a algún sistema de pensiones.</w:t>
      </w:r>
    </w:p>
    <w:p w14:paraId="41A482A5" w14:textId="77777777" w:rsidR="001314BF" w:rsidRDefault="001314BF" w:rsidP="001314BF">
      <w:pPr>
        <w:spacing w:before="100" w:beforeAutospacing="1" w:after="100" w:afterAutospacing="1" w:line="288" w:lineRule="auto"/>
        <w:ind w:left="425"/>
        <w:jc w:val="both"/>
        <w:rPr>
          <w:sz w:val="20"/>
        </w:rPr>
      </w:pPr>
    </w:p>
    <w:p w14:paraId="5F34B9C6" w14:textId="77777777" w:rsidR="001314BF" w:rsidRDefault="001314BF" w:rsidP="001314BF">
      <w:pPr>
        <w:spacing w:before="100" w:beforeAutospacing="1" w:after="100" w:afterAutospacing="1" w:line="288" w:lineRule="auto"/>
        <w:ind w:left="425"/>
        <w:jc w:val="both"/>
        <w:rPr>
          <w:sz w:val="20"/>
        </w:rPr>
      </w:pPr>
    </w:p>
    <w:p w14:paraId="04C7C5DD" w14:textId="77777777" w:rsidR="001314BF" w:rsidRDefault="001314BF" w:rsidP="001314BF">
      <w:pPr>
        <w:spacing w:before="100" w:beforeAutospacing="1" w:after="100" w:afterAutospacing="1" w:line="288" w:lineRule="auto"/>
        <w:ind w:left="425"/>
        <w:jc w:val="both"/>
        <w:rPr>
          <w:sz w:val="20"/>
        </w:rPr>
      </w:pPr>
    </w:p>
    <w:p w14:paraId="7EFE5618" w14:textId="77777777" w:rsidR="001314BF" w:rsidRDefault="001314BF" w:rsidP="001314BF">
      <w:pPr>
        <w:spacing w:before="100" w:beforeAutospacing="1" w:after="100" w:afterAutospacing="1" w:line="288" w:lineRule="auto"/>
        <w:ind w:left="425"/>
        <w:jc w:val="both"/>
        <w:rPr>
          <w:sz w:val="20"/>
        </w:rPr>
      </w:pPr>
    </w:p>
    <w:p w14:paraId="7E39DA5D" w14:textId="77777777" w:rsidR="001314BF" w:rsidRDefault="001314BF" w:rsidP="001314BF">
      <w:pPr>
        <w:spacing w:before="100" w:beforeAutospacing="1" w:after="100" w:afterAutospacing="1" w:line="288" w:lineRule="auto"/>
        <w:ind w:left="425"/>
        <w:jc w:val="both"/>
        <w:rPr>
          <w:sz w:val="20"/>
        </w:rPr>
      </w:pPr>
    </w:p>
    <w:p w14:paraId="0C7B2789" w14:textId="77777777" w:rsidR="001314BF" w:rsidRDefault="001314BF" w:rsidP="001314BF">
      <w:pPr>
        <w:spacing w:before="100" w:beforeAutospacing="1" w:after="100" w:afterAutospacing="1" w:line="288" w:lineRule="auto"/>
        <w:ind w:left="425"/>
        <w:jc w:val="both"/>
        <w:rPr>
          <w:sz w:val="20"/>
        </w:rPr>
      </w:pPr>
    </w:p>
    <w:p w14:paraId="6BA86F16" w14:textId="77777777" w:rsidR="001314BF" w:rsidRDefault="001314BF" w:rsidP="001314BF">
      <w:pPr>
        <w:spacing w:before="100" w:beforeAutospacing="1" w:after="100" w:afterAutospacing="1" w:line="288" w:lineRule="auto"/>
        <w:ind w:left="425"/>
        <w:jc w:val="both"/>
        <w:rPr>
          <w:sz w:val="20"/>
        </w:rPr>
      </w:pPr>
    </w:p>
    <w:p w14:paraId="37BA814D" w14:textId="77777777" w:rsidR="001314BF" w:rsidRDefault="001314BF" w:rsidP="001314BF">
      <w:pPr>
        <w:spacing w:before="100" w:beforeAutospacing="1" w:after="100" w:afterAutospacing="1" w:line="288" w:lineRule="auto"/>
        <w:ind w:left="425"/>
        <w:jc w:val="both"/>
        <w:rPr>
          <w:sz w:val="20"/>
        </w:rPr>
      </w:pPr>
    </w:p>
    <w:p w14:paraId="08FF2671" w14:textId="77777777" w:rsidR="001314BF" w:rsidRDefault="001314BF" w:rsidP="001314BF">
      <w:pPr>
        <w:spacing w:before="100" w:beforeAutospacing="1" w:after="100" w:afterAutospacing="1" w:line="288" w:lineRule="auto"/>
        <w:ind w:left="425"/>
        <w:jc w:val="both"/>
        <w:rPr>
          <w:sz w:val="20"/>
        </w:rPr>
      </w:pPr>
    </w:p>
    <w:p w14:paraId="3F726AC2" w14:textId="77777777" w:rsidR="001314BF" w:rsidRDefault="001314BF" w:rsidP="001314BF">
      <w:pPr>
        <w:spacing w:before="100" w:beforeAutospacing="1" w:after="100" w:afterAutospacing="1" w:line="288" w:lineRule="auto"/>
        <w:ind w:left="425"/>
        <w:jc w:val="both"/>
        <w:rPr>
          <w:sz w:val="20"/>
        </w:rPr>
      </w:pPr>
    </w:p>
    <w:p w14:paraId="237666AD" w14:textId="77777777" w:rsidR="001314BF" w:rsidRDefault="001314BF" w:rsidP="001314BF">
      <w:pPr>
        <w:spacing w:before="100" w:beforeAutospacing="1" w:after="100" w:afterAutospacing="1" w:line="288" w:lineRule="auto"/>
        <w:ind w:left="425"/>
        <w:jc w:val="both"/>
        <w:rPr>
          <w:sz w:val="20"/>
        </w:rPr>
      </w:pPr>
    </w:p>
    <w:p w14:paraId="104DB84B" w14:textId="77777777" w:rsidR="001314BF" w:rsidRDefault="001314BF" w:rsidP="001314BF">
      <w:pPr>
        <w:spacing w:before="100" w:beforeAutospacing="1" w:after="100" w:afterAutospacing="1" w:line="288" w:lineRule="auto"/>
        <w:ind w:left="425"/>
        <w:jc w:val="both"/>
        <w:rPr>
          <w:sz w:val="20"/>
        </w:rPr>
      </w:pPr>
    </w:p>
    <w:p w14:paraId="10A3C6A1" w14:textId="77777777" w:rsidR="001314BF" w:rsidRDefault="001314BF" w:rsidP="001314BF">
      <w:pPr>
        <w:spacing w:before="100" w:beforeAutospacing="1" w:after="100" w:afterAutospacing="1" w:line="288" w:lineRule="auto"/>
        <w:ind w:left="425"/>
        <w:jc w:val="both"/>
        <w:rPr>
          <w:sz w:val="20"/>
        </w:rPr>
      </w:pPr>
    </w:p>
    <w:p w14:paraId="7607B67F" w14:textId="77777777" w:rsidR="001314BF" w:rsidRDefault="001314BF" w:rsidP="001314BF">
      <w:pPr>
        <w:spacing w:before="100" w:beforeAutospacing="1" w:after="100" w:afterAutospacing="1" w:line="288" w:lineRule="auto"/>
        <w:ind w:left="425"/>
        <w:jc w:val="both"/>
        <w:rPr>
          <w:sz w:val="20"/>
        </w:rPr>
      </w:pPr>
    </w:p>
    <w:p w14:paraId="20F12631" w14:textId="77777777" w:rsidR="001314BF" w:rsidRDefault="001314BF" w:rsidP="001314BF">
      <w:pPr>
        <w:spacing w:before="100" w:beforeAutospacing="1" w:after="100" w:afterAutospacing="1" w:line="288" w:lineRule="auto"/>
        <w:ind w:left="425"/>
        <w:jc w:val="both"/>
        <w:rPr>
          <w:sz w:val="20"/>
        </w:rPr>
      </w:pPr>
    </w:p>
    <w:p w14:paraId="5E52E99C" w14:textId="77777777" w:rsidR="001314BF" w:rsidRDefault="001314BF" w:rsidP="001314BF">
      <w:pPr>
        <w:spacing w:before="100" w:beforeAutospacing="1" w:after="100" w:afterAutospacing="1" w:line="288" w:lineRule="auto"/>
        <w:ind w:left="425"/>
        <w:jc w:val="both"/>
        <w:rPr>
          <w:sz w:val="20"/>
        </w:rPr>
      </w:pPr>
    </w:p>
    <w:p w14:paraId="2DD8EE46" w14:textId="77777777" w:rsidR="001314BF" w:rsidRDefault="001314BF" w:rsidP="001314BF">
      <w:pPr>
        <w:spacing w:before="100" w:beforeAutospacing="1" w:after="100" w:afterAutospacing="1" w:line="288" w:lineRule="auto"/>
        <w:ind w:left="425"/>
        <w:jc w:val="both"/>
        <w:rPr>
          <w:sz w:val="20"/>
        </w:rPr>
      </w:pPr>
    </w:p>
    <w:p w14:paraId="7639BCC8" w14:textId="77777777" w:rsidR="001314BF" w:rsidRDefault="001314BF" w:rsidP="001314BF">
      <w:pPr>
        <w:spacing w:before="100" w:beforeAutospacing="1" w:after="100" w:afterAutospacing="1" w:line="288" w:lineRule="auto"/>
        <w:ind w:left="425"/>
        <w:jc w:val="both"/>
        <w:rPr>
          <w:sz w:val="20"/>
        </w:rPr>
      </w:pPr>
    </w:p>
    <w:p w14:paraId="200C3E31" w14:textId="77777777" w:rsidR="001314BF" w:rsidRDefault="001314BF" w:rsidP="001314BF">
      <w:pPr>
        <w:spacing w:before="100" w:beforeAutospacing="1" w:after="100" w:afterAutospacing="1" w:line="288" w:lineRule="auto"/>
        <w:ind w:left="425"/>
        <w:jc w:val="both"/>
        <w:rPr>
          <w:sz w:val="20"/>
        </w:rPr>
      </w:pPr>
    </w:p>
    <w:p w14:paraId="04D77CDE" w14:textId="77777777" w:rsidR="00303C98" w:rsidRDefault="00303C98">
      <w:pPr>
        <w:rPr>
          <w:rFonts w:eastAsiaTheme="majorEastAsia" w:cstheme="minorHAnsi"/>
          <w:b/>
          <w:kern w:val="0"/>
          <w:sz w:val="28"/>
          <w:szCs w:val="28"/>
        </w:rPr>
      </w:pPr>
      <w:r>
        <w:br w:type="page"/>
      </w:r>
    </w:p>
    <w:p w14:paraId="10BAA942" w14:textId="18DD2594" w:rsidR="001314BF" w:rsidRPr="00983C91" w:rsidRDefault="00426D14" w:rsidP="00C37D8D">
      <w:pPr>
        <w:pStyle w:val="Ttulo1"/>
      </w:pPr>
      <w:bookmarkStart w:id="1470" w:name="_Toc154739286"/>
      <w:r w:rsidRPr="00426D14">
        <w:lastRenderedPageBreak/>
        <w:t>ALTERNATIVAS DE SOLUCIÓN PARA ABORDAR EL PROBLEMA PÚBLICO</w:t>
      </w:r>
      <w:bookmarkEnd w:id="1470"/>
    </w:p>
    <w:p w14:paraId="0A291A0B" w14:textId="4076B2AF" w:rsidR="00426D14" w:rsidRPr="00754952" w:rsidRDefault="00754952" w:rsidP="00754952">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1471" w:name="_Toc154739287"/>
      <w:r w:rsidRPr="00754952">
        <w:rPr>
          <w:rFonts w:asciiTheme="minorHAnsi" w:hAnsiTheme="minorHAnsi" w:cstheme="minorHAnsi"/>
          <w:b/>
          <w:bCs/>
          <w:color w:val="auto"/>
          <w:sz w:val="24"/>
          <w:szCs w:val="24"/>
        </w:rPr>
        <w:t>Identificación de las alternativas de solución</w:t>
      </w:r>
      <w:bookmarkEnd w:id="1471"/>
    </w:p>
    <w:p w14:paraId="692028DB" w14:textId="1D7FCD52" w:rsidR="005E5F0D" w:rsidRPr="005E5F0D" w:rsidRDefault="005E5F0D" w:rsidP="005E5F0D">
      <w:pPr>
        <w:spacing w:before="100" w:beforeAutospacing="1" w:after="100" w:afterAutospacing="1" w:line="288" w:lineRule="auto"/>
        <w:jc w:val="both"/>
        <w:rPr>
          <w:sz w:val="20"/>
        </w:rPr>
      </w:pPr>
      <w:r w:rsidRPr="005E5F0D">
        <w:rPr>
          <w:sz w:val="20"/>
        </w:rPr>
        <w:t>El proceso metodológico de identificación de alternativas de solución</w:t>
      </w:r>
      <w:ins w:id="1472" w:author="Direccion de Politicas y Gestion en Derechos Humanos 14" w:date="2023-12-18T11:51:00Z">
        <w:r w:rsidR="00722DDB">
          <w:rPr>
            <w:sz w:val="20"/>
          </w:rPr>
          <w:t>, tal como se evidencia en el Anexo 4 del presente documento,</w:t>
        </w:r>
      </w:ins>
      <w:r w:rsidRPr="005E5F0D">
        <w:rPr>
          <w:sz w:val="20"/>
        </w:rPr>
        <w:t xml:space="preserve"> surge en respuesta a la necesidad de abordar la persistente desigualdad y discriminación que afectan el pleno ejercicio de los derechos humanos de las personas en su diversidad. Este desafío estructural se ha posicionado como problema público de gran relevancia, requiriendo una respuesta integral y participativa </w:t>
      </w:r>
      <w:r>
        <w:rPr>
          <w:sz w:val="20"/>
        </w:rPr>
        <w:t>que abordaría la Política Nacional Multisectorial de Derechos Humanos</w:t>
      </w:r>
      <w:r w:rsidRPr="005E5F0D">
        <w:rPr>
          <w:sz w:val="20"/>
        </w:rPr>
        <w:t>.</w:t>
      </w:r>
    </w:p>
    <w:p w14:paraId="657D6CA1" w14:textId="2B32048A" w:rsidR="005E5F0D" w:rsidRPr="005E5F0D" w:rsidRDefault="005E5F0D" w:rsidP="005E5F0D">
      <w:pPr>
        <w:spacing w:before="100" w:beforeAutospacing="1" w:after="100" w:afterAutospacing="1" w:line="288" w:lineRule="auto"/>
        <w:jc w:val="both"/>
        <w:rPr>
          <w:sz w:val="20"/>
        </w:rPr>
      </w:pPr>
      <w:commentRangeStart w:id="1473"/>
      <w:commentRangeStart w:id="1474"/>
      <w:r w:rsidRPr="005E5F0D">
        <w:rPr>
          <w:sz w:val="20"/>
        </w:rPr>
        <w:t>La participación multisectorial ha sido un elemento distintivo en este proceso, involucrando a funcionarios públicos, representantes de la sociedad civil, expertos del Sistema Universal de Protección de Derechos Humanos de las Agencias de la ONU, y otros actores clave. Esta diversidad de participantes ha enriquecido la elaboración de soluciones al aprovechar distintas perspectivas y experiencias.</w:t>
      </w:r>
    </w:p>
    <w:p w14:paraId="519D7D64" w14:textId="77777777" w:rsidR="005E5F0D" w:rsidRPr="005E5F0D" w:rsidRDefault="005E5F0D" w:rsidP="005E5F0D">
      <w:pPr>
        <w:spacing w:before="100" w:beforeAutospacing="1" w:after="100" w:afterAutospacing="1" w:line="288" w:lineRule="auto"/>
        <w:jc w:val="both"/>
        <w:rPr>
          <w:sz w:val="20"/>
        </w:rPr>
      </w:pPr>
      <w:r w:rsidRPr="005E5F0D">
        <w:rPr>
          <w:sz w:val="20"/>
        </w:rPr>
        <w:t>Para facilitar la interacción dinámica entre los participantes y la generación efectiva de ideas y soluciones, se ha adoptado la metodología "Café Mundial". Esta elección ha favorecido un proceso participativo y colaborativo, crucial para enfrentar la complejidad de la problemática.</w:t>
      </w:r>
      <w:commentRangeEnd w:id="1473"/>
      <w:r w:rsidR="00FD2EF5">
        <w:rPr>
          <w:rStyle w:val="Refdecomentario"/>
          <w:kern w:val="0"/>
          <w14:ligatures w14:val="none"/>
        </w:rPr>
        <w:commentReference w:id="1473"/>
      </w:r>
      <w:commentRangeEnd w:id="1474"/>
      <w:r w:rsidR="00722DDB">
        <w:rPr>
          <w:rStyle w:val="Refdecomentario"/>
          <w:kern w:val="0"/>
          <w14:ligatures w14:val="none"/>
        </w:rPr>
        <w:commentReference w:id="1474"/>
      </w:r>
    </w:p>
    <w:p w14:paraId="36D23908" w14:textId="19C2C908" w:rsidR="005E5F0D" w:rsidRPr="005E5F0D" w:rsidRDefault="005E5F0D" w:rsidP="005E5F0D">
      <w:pPr>
        <w:spacing w:before="100" w:beforeAutospacing="1" w:after="100" w:afterAutospacing="1" w:line="288" w:lineRule="auto"/>
        <w:jc w:val="both"/>
        <w:rPr>
          <w:sz w:val="20"/>
        </w:rPr>
      </w:pPr>
      <w:r w:rsidRPr="005E5F0D">
        <w:rPr>
          <w:sz w:val="20"/>
        </w:rPr>
        <w:t xml:space="preserve">El proceso de identificación de alternativas de solución se ha estructurado de manera secuencial y sistemática. La atención se centra en un enfoque multidimensional que aborda cada </w:t>
      </w:r>
      <w:r w:rsidR="00B40416">
        <w:rPr>
          <w:sz w:val="20"/>
        </w:rPr>
        <w:t>causa directa</w:t>
      </w:r>
      <w:r w:rsidRPr="005E5F0D">
        <w:rPr>
          <w:sz w:val="20"/>
        </w:rPr>
        <w:t xml:space="preserve"> del problema público. La búsqueda de soluciones se apoya en la evidencia científica, estándares internacionales, buenas prácticas, innovación y lecciones aprendidas de políticas públicas anteriores.</w:t>
      </w:r>
    </w:p>
    <w:p w14:paraId="71F26B12" w14:textId="47AEB668" w:rsidR="005E5F0D" w:rsidRDefault="005E5F0D" w:rsidP="005E5F0D">
      <w:pPr>
        <w:spacing w:before="100" w:beforeAutospacing="1" w:after="100" w:afterAutospacing="1" w:line="288" w:lineRule="auto"/>
        <w:jc w:val="both"/>
        <w:rPr>
          <w:sz w:val="20"/>
        </w:rPr>
      </w:pPr>
      <w:r w:rsidRPr="005E5F0D">
        <w:rPr>
          <w:sz w:val="20"/>
        </w:rPr>
        <w:t>La inclusión de un análisis prospectivo, considerando tendencias, riesgos, oportunidades y escenarios futuros, añade una capa de robustez al proceso. Las alternativas de solución identificadas no solo responden al presente, sino que también están alineadas con la construcción de una situación futura deseada, mitigando impactos negativos y aprovechando los positivos.</w:t>
      </w:r>
    </w:p>
    <w:p w14:paraId="41BDC5AD" w14:textId="09FD2E1A" w:rsidR="00B40416" w:rsidRDefault="00B40416" w:rsidP="002A3F57">
      <w:pPr>
        <w:spacing w:before="100" w:beforeAutospacing="1" w:after="100" w:afterAutospacing="1" w:line="288" w:lineRule="auto"/>
        <w:jc w:val="both"/>
        <w:rPr>
          <w:sz w:val="20"/>
        </w:rPr>
      </w:pPr>
      <w:r w:rsidRPr="00B40416">
        <w:rPr>
          <w:sz w:val="20"/>
        </w:rPr>
        <w:t>En el proceso de identificación de alternativas de solución, se procede al análisis de cada</w:t>
      </w:r>
      <w:r w:rsidR="002A3F57">
        <w:rPr>
          <w:sz w:val="20"/>
        </w:rPr>
        <w:t xml:space="preserve"> causa directa</w:t>
      </w:r>
      <w:r w:rsidRPr="00B40416">
        <w:rPr>
          <w:sz w:val="20"/>
        </w:rPr>
        <w:t xml:space="preserve">. </w:t>
      </w:r>
      <w:r w:rsidR="002A3F57">
        <w:rPr>
          <w:sz w:val="20"/>
        </w:rPr>
        <w:t>É</w:t>
      </w:r>
      <w:r w:rsidRPr="00B40416">
        <w:rPr>
          <w:sz w:val="20"/>
        </w:rPr>
        <w:t>ste se realiza mediante una matriz de sistematización de alternativas de solución</w:t>
      </w:r>
      <w:r w:rsidR="002A3F57">
        <w:rPr>
          <w:sz w:val="20"/>
        </w:rPr>
        <w:t xml:space="preserve">. </w:t>
      </w:r>
      <w:r w:rsidRPr="00B40416">
        <w:rPr>
          <w:sz w:val="20"/>
        </w:rPr>
        <w:t>Posteriormente, se complementa este análisis con una revisión breve de la literatura especializada que respalda cada alternativa de solución. Se busca evidencia científica, estudios experimentales, cuasi experimentales, y otros enfoques con control de sesgo.</w:t>
      </w:r>
    </w:p>
    <w:p w14:paraId="7AE891E5" w14:textId="4008AF26" w:rsidR="00116486" w:rsidRPr="00754952" w:rsidRDefault="00116486" w:rsidP="00754952">
      <w:pPr>
        <w:pStyle w:val="Ttulo3"/>
        <w:numPr>
          <w:ilvl w:val="0"/>
          <w:numId w:val="36"/>
        </w:numPr>
        <w:spacing w:before="100" w:beforeAutospacing="1" w:after="100" w:afterAutospacing="1" w:line="240" w:lineRule="auto"/>
        <w:ind w:left="334" w:hanging="357"/>
        <w:rPr>
          <w:rFonts w:asciiTheme="minorHAnsi" w:hAnsiTheme="minorHAnsi" w:cstheme="minorHAnsi"/>
          <w:b/>
          <w:bCs/>
          <w:color w:val="auto"/>
          <w:sz w:val="22"/>
          <w:szCs w:val="22"/>
        </w:rPr>
      </w:pPr>
      <w:bookmarkStart w:id="1475" w:name="_Toc154739288"/>
      <w:r w:rsidRPr="00754952">
        <w:rPr>
          <w:rFonts w:asciiTheme="minorHAnsi" w:hAnsiTheme="minorHAnsi" w:cstheme="minorHAnsi"/>
          <w:b/>
          <w:bCs/>
          <w:color w:val="auto"/>
          <w:sz w:val="22"/>
          <w:szCs w:val="22"/>
        </w:rPr>
        <w:t>Alternativas de solución identificadas para la causa directa 1</w:t>
      </w:r>
      <w:bookmarkEnd w:id="1475"/>
    </w:p>
    <w:p w14:paraId="7AF26D4B" w14:textId="00AD58D2" w:rsidR="00A03FD5" w:rsidRPr="00A03FD5" w:rsidRDefault="00A03FD5" w:rsidP="00A03FD5">
      <w:pPr>
        <w:spacing w:before="100" w:beforeAutospacing="1" w:after="100" w:afterAutospacing="1" w:line="288" w:lineRule="auto"/>
        <w:jc w:val="both"/>
        <w:rPr>
          <w:sz w:val="20"/>
        </w:rPr>
      </w:pPr>
      <w:r w:rsidRPr="00A03FD5">
        <w:rPr>
          <w:sz w:val="20"/>
        </w:rPr>
        <w:t>En el marco de la identificación de alternativas de solución, se enfoca específicamente en la causa directa 1. Es relevante destacar que estas alternativas de solución se han clasificado en 4 informativas y 2 reguladoras, y se han caracterizado por la presencia de 5 alternativas de solución mejoradas y la incorporación de 1 propuesta nueva.</w:t>
      </w:r>
    </w:p>
    <w:p w14:paraId="6337DB2C" w14:textId="77777777" w:rsidR="00A03FD5" w:rsidRPr="00A03FD5" w:rsidRDefault="00A03FD5" w:rsidP="00A03FD5">
      <w:pPr>
        <w:spacing w:before="100" w:beforeAutospacing="1" w:after="100" w:afterAutospacing="1" w:line="288" w:lineRule="auto"/>
        <w:jc w:val="both"/>
        <w:rPr>
          <w:sz w:val="20"/>
        </w:rPr>
      </w:pPr>
      <w:r w:rsidRPr="00A03FD5">
        <w:rPr>
          <w:sz w:val="20"/>
        </w:rPr>
        <w:t>La clasificación por tipología refleja la diversidad de enfoques necesarios para abordar la complejidad de la causa directa 1. Las soluciones informativas buscan generar conciencia y difundir información relevante, mientras que las reguladoras apuntan a establecer marcos normativos y mecanismos de control que promuevan un cambio estructural.</w:t>
      </w:r>
    </w:p>
    <w:p w14:paraId="609FE161" w14:textId="77777777" w:rsidR="00A03FD5" w:rsidRPr="00A03FD5" w:rsidRDefault="00A03FD5" w:rsidP="00A03FD5">
      <w:pPr>
        <w:spacing w:before="100" w:beforeAutospacing="1" w:after="100" w:afterAutospacing="1" w:line="288" w:lineRule="auto"/>
        <w:jc w:val="both"/>
        <w:rPr>
          <w:sz w:val="20"/>
        </w:rPr>
      </w:pPr>
      <w:r w:rsidRPr="00A03FD5">
        <w:rPr>
          <w:sz w:val="20"/>
        </w:rPr>
        <w:lastRenderedPageBreak/>
        <w:t>Dentro de estas clasificaciones, se identifican cinco alternativas de solución mejoradas, indicando una revisión y optimización de estrategias existentes. Esta mejora se basa en la incorporación de evidencia científica, lecciones aprendidas de políticas anteriores y la adaptación a las características específicas de la causa directa 1.</w:t>
      </w:r>
    </w:p>
    <w:p w14:paraId="20C61A72" w14:textId="79E097E9" w:rsidR="00116486" w:rsidRPr="00A03FD5" w:rsidRDefault="00A03FD5" w:rsidP="00A03FD5">
      <w:pPr>
        <w:spacing w:before="100" w:beforeAutospacing="1" w:after="100" w:afterAutospacing="1" w:line="288" w:lineRule="auto"/>
        <w:jc w:val="both"/>
        <w:rPr>
          <w:sz w:val="20"/>
        </w:rPr>
      </w:pPr>
      <w:r w:rsidRPr="00A03FD5">
        <w:rPr>
          <w:sz w:val="20"/>
        </w:rPr>
        <w:t>Adicionalmente, se presenta una alternativa de solución nueva, que surge como respuesta innovadora y adaptada a las demandas y desafíos particulares asociados con la causa directa 1.</w:t>
      </w:r>
    </w:p>
    <w:p w14:paraId="04B98313" w14:textId="5EF9B5B5" w:rsidR="00A03FD5" w:rsidRDefault="00A03FD5" w:rsidP="00A03FD5">
      <w:pPr>
        <w:spacing w:before="100" w:beforeAutospacing="1" w:after="100" w:afterAutospacing="1" w:line="288" w:lineRule="auto"/>
        <w:ind w:left="425"/>
        <w:jc w:val="center"/>
        <w:rPr>
          <w:sz w:val="20"/>
        </w:rPr>
      </w:pPr>
      <w:bookmarkStart w:id="1476" w:name="_Toc152615098"/>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30</w:t>
      </w:r>
      <w:r w:rsidRPr="00C24B5F">
        <w:rPr>
          <w:b/>
          <w:bCs/>
          <w:sz w:val="20"/>
        </w:rPr>
        <w:fldChar w:fldCharType="end"/>
      </w:r>
      <w:r w:rsidRPr="00C24B5F">
        <w:rPr>
          <w:b/>
          <w:bCs/>
          <w:sz w:val="20"/>
        </w:rPr>
        <w:t>:</w:t>
      </w:r>
      <w:r w:rsidRPr="00113452">
        <w:rPr>
          <w:b/>
          <w:bCs/>
          <w:sz w:val="20"/>
        </w:rPr>
        <w:t xml:space="preserve"> </w:t>
      </w:r>
      <w:r w:rsidRPr="00A03FD5">
        <w:rPr>
          <w:sz w:val="20"/>
        </w:rPr>
        <w:t>Matriz de sistematización de alternativas de solución</w:t>
      </w:r>
      <w:r>
        <w:rPr>
          <w:sz w:val="20"/>
        </w:rPr>
        <w:t xml:space="preserve"> para la causa directa 1</w:t>
      </w:r>
      <w:bookmarkEnd w:id="1476"/>
    </w:p>
    <w:tbl>
      <w:tblPr>
        <w:tblW w:w="8572"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343"/>
        <w:gridCol w:w="4047"/>
        <w:gridCol w:w="992"/>
        <w:gridCol w:w="1183"/>
        <w:gridCol w:w="2007"/>
      </w:tblGrid>
      <w:tr w:rsidR="00276C6B" w:rsidRPr="002565D8" w14:paraId="13520D39" w14:textId="77777777" w:rsidTr="005E5F0D">
        <w:trPr>
          <w:trHeight w:val="564"/>
        </w:trPr>
        <w:tc>
          <w:tcPr>
            <w:tcW w:w="4390" w:type="dxa"/>
            <w:gridSpan w:val="2"/>
            <w:shd w:val="clear" w:color="000000" w:fill="002060"/>
            <w:vAlign w:val="center"/>
          </w:tcPr>
          <w:p w14:paraId="05CA8F42" w14:textId="7EEF5DCB" w:rsidR="00276C6B" w:rsidRPr="002565D8" w:rsidRDefault="00276C6B" w:rsidP="00276C6B">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Causa directa 1:</w:t>
            </w:r>
          </w:p>
        </w:tc>
        <w:tc>
          <w:tcPr>
            <w:tcW w:w="4182" w:type="dxa"/>
            <w:gridSpan w:val="3"/>
            <w:shd w:val="clear" w:color="000000" w:fill="D9E1F2"/>
            <w:vAlign w:val="center"/>
            <w:hideMark/>
          </w:tcPr>
          <w:p w14:paraId="46E67CE4" w14:textId="77777777" w:rsidR="00276C6B" w:rsidRPr="002565D8" w:rsidRDefault="00276C6B" w:rsidP="00C4536A">
            <w:pPr>
              <w:spacing w:after="0" w:line="240" w:lineRule="auto"/>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Insuficiente desarrollo de políticas interseccionales sobre los grupos en situación de especial protección</w:t>
            </w:r>
          </w:p>
        </w:tc>
      </w:tr>
      <w:tr w:rsidR="00276C6B" w:rsidRPr="002565D8" w14:paraId="6CC5A7DC" w14:textId="77777777" w:rsidTr="005E5F0D">
        <w:trPr>
          <w:trHeight w:val="884"/>
        </w:trPr>
        <w:tc>
          <w:tcPr>
            <w:tcW w:w="4390" w:type="dxa"/>
            <w:gridSpan w:val="2"/>
            <w:shd w:val="clear" w:color="000000" w:fill="002060"/>
            <w:vAlign w:val="center"/>
          </w:tcPr>
          <w:p w14:paraId="4DD207BE" w14:textId="2DEE3CFF" w:rsidR="00276C6B" w:rsidRPr="002565D8" w:rsidRDefault="00276C6B" w:rsidP="00276C6B">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Alternativa de solución</w:t>
            </w:r>
            <w:r>
              <w:rPr>
                <w:rFonts w:ascii="Calibri" w:eastAsia="Times New Roman" w:hAnsi="Calibri" w:cs="Calibri"/>
                <w:color w:val="FFFFFF"/>
                <w:kern w:val="0"/>
                <w:sz w:val="16"/>
                <w:szCs w:val="16"/>
                <w:lang w:eastAsia="es-PE"/>
                <w14:ligatures w14:val="none"/>
              </w:rPr>
              <w:t xml:space="preserve"> (AS)</w:t>
            </w:r>
          </w:p>
        </w:tc>
        <w:tc>
          <w:tcPr>
            <w:tcW w:w="992" w:type="dxa"/>
            <w:shd w:val="clear" w:color="000000" w:fill="002060"/>
            <w:vAlign w:val="center"/>
            <w:hideMark/>
          </w:tcPr>
          <w:p w14:paraId="7D07BD9C" w14:textId="263D88C4" w:rsidR="00276C6B" w:rsidRPr="00C2534C" w:rsidRDefault="00276C6B" w:rsidP="005E5F0D">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Tipología</w:t>
            </w:r>
          </w:p>
        </w:tc>
        <w:tc>
          <w:tcPr>
            <w:tcW w:w="1183" w:type="dxa"/>
            <w:shd w:val="clear" w:color="000000" w:fill="002060"/>
            <w:vAlign w:val="center"/>
            <w:hideMark/>
          </w:tcPr>
          <w:p w14:paraId="416CF1B1" w14:textId="25575C6E" w:rsidR="00276C6B" w:rsidRPr="00C2534C" w:rsidRDefault="00276C6B" w:rsidP="005E5F0D">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Característica</w:t>
            </w:r>
          </w:p>
        </w:tc>
        <w:tc>
          <w:tcPr>
            <w:tcW w:w="2007" w:type="dxa"/>
            <w:shd w:val="clear" w:color="000000" w:fill="002060"/>
            <w:vAlign w:val="center"/>
            <w:hideMark/>
          </w:tcPr>
          <w:p w14:paraId="0B80F1B7" w14:textId="77777777" w:rsidR="00276C6B" w:rsidRPr="002565D8" w:rsidRDefault="00276C6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Aspiración, tendencia, riesgo, oportunidad o escenario vinculado</w:t>
            </w:r>
          </w:p>
        </w:tc>
      </w:tr>
      <w:tr w:rsidR="00262A67" w:rsidRPr="002565D8" w14:paraId="389C447B" w14:textId="77777777" w:rsidTr="005E5F0D">
        <w:trPr>
          <w:trHeight w:val="227"/>
        </w:trPr>
        <w:tc>
          <w:tcPr>
            <w:tcW w:w="343" w:type="dxa"/>
            <w:shd w:val="clear" w:color="000000" w:fill="D9E1F2"/>
            <w:vAlign w:val="center"/>
          </w:tcPr>
          <w:p w14:paraId="3F8B2BA2" w14:textId="34B2609C"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1.1</w:t>
            </w:r>
          </w:p>
        </w:tc>
        <w:tc>
          <w:tcPr>
            <w:tcW w:w="4047" w:type="dxa"/>
            <w:shd w:val="clear" w:color="000000" w:fill="D9E1F2"/>
            <w:vAlign w:val="center"/>
            <w:hideMark/>
          </w:tcPr>
          <w:p w14:paraId="75C58D78" w14:textId="0B113042" w:rsidR="00262A67" w:rsidRPr="00276C6B"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Uniformizar los criterios e indicadores de valoración que utilizan los sectores del Poder Ejecutivo para identificar a grupos en situación de vulnerabilidad</w:t>
            </w:r>
          </w:p>
        </w:tc>
        <w:tc>
          <w:tcPr>
            <w:tcW w:w="992" w:type="dxa"/>
            <w:shd w:val="clear" w:color="000000" w:fill="D9E1F2"/>
            <w:vAlign w:val="center"/>
            <w:hideMark/>
          </w:tcPr>
          <w:p w14:paraId="36D119D3" w14:textId="77777777" w:rsidR="00262A67" w:rsidRPr="002565D8"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Informativo</w:t>
            </w:r>
          </w:p>
        </w:tc>
        <w:tc>
          <w:tcPr>
            <w:tcW w:w="1183" w:type="dxa"/>
            <w:shd w:val="clear" w:color="000000" w:fill="D9E1F2"/>
            <w:vAlign w:val="center"/>
            <w:hideMark/>
          </w:tcPr>
          <w:p w14:paraId="0ED8766B" w14:textId="77777777" w:rsidR="00262A67" w:rsidRPr="002565D8"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val="restart"/>
            <w:shd w:val="clear" w:color="000000" w:fill="D9E1F2"/>
            <w:vAlign w:val="center"/>
            <w:hideMark/>
          </w:tcPr>
          <w:p w14:paraId="70CD70EE" w14:textId="77777777" w:rsidR="00262A67" w:rsidRPr="002565D8" w:rsidRDefault="00262A67" w:rsidP="00C4536A">
            <w:pPr>
              <w:spacing w:after="0" w:line="240" w:lineRule="auto"/>
              <w:rPr>
                <w:rFonts w:ascii="Calibri" w:eastAsia="Times New Roman" w:hAnsi="Calibri" w:cs="Calibri"/>
                <w:color w:val="000000"/>
                <w:kern w:val="0"/>
                <w:sz w:val="16"/>
                <w:szCs w:val="16"/>
                <w:lang w:eastAsia="es-PE"/>
                <w14:ligatures w14:val="none"/>
              </w:rPr>
            </w:pPr>
            <w:r w:rsidRPr="00262A67">
              <w:rPr>
                <w:rFonts w:ascii="Calibri" w:eastAsia="Times New Roman" w:hAnsi="Calibri" w:cs="Calibri"/>
                <w:color w:val="000000"/>
                <w:kern w:val="0"/>
                <w:sz w:val="16"/>
                <w:szCs w:val="16"/>
                <w:lang w:eastAsia="es-PE"/>
                <w14:ligatures w14:val="none"/>
              </w:rPr>
              <w:t>Escenario futuro 1: Sociedad equitativa y sin discriminación, con justicia y sector público eficientes, libre de corrupción, promoviendo bienestar mediante servicios de salud y alimentación eficaces</w:t>
            </w:r>
          </w:p>
          <w:p w14:paraId="36CD1927" w14:textId="77777777" w:rsidR="00262A67" w:rsidRDefault="00262A67" w:rsidP="00276C6B">
            <w:pPr>
              <w:spacing w:after="0" w:line="240" w:lineRule="auto"/>
              <w:rPr>
                <w:rFonts w:ascii="Calibri" w:eastAsia="Times New Roman" w:hAnsi="Calibri" w:cs="Calibri"/>
                <w:color w:val="000000"/>
                <w:kern w:val="0"/>
                <w:sz w:val="16"/>
                <w:szCs w:val="16"/>
                <w:lang w:eastAsia="es-PE"/>
                <w14:ligatures w14:val="none"/>
              </w:rPr>
            </w:pPr>
          </w:p>
          <w:p w14:paraId="21439448" w14:textId="196AF1DB"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 xml:space="preserve">Oportunidad 5: </w:t>
            </w:r>
            <w:r w:rsidRPr="00262A67">
              <w:rPr>
                <w:rFonts w:ascii="Calibri" w:eastAsia="Times New Roman" w:hAnsi="Calibri" w:cs="Calibri"/>
                <w:color w:val="000000"/>
                <w:kern w:val="0"/>
                <w:sz w:val="16"/>
                <w:szCs w:val="16"/>
                <w:lang w:eastAsia="es-PE"/>
                <w14:ligatures w14:val="none"/>
              </w:rPr>
              <w:t>Fortalecimiento y modernización del Estado</w:t>
            </w:r>
          </w:p>
        </w:tc>
      </w:tr>
      <w:tr w:rsidR="00262A67" w:rsidRPr="002565D8" w14:paraId="12EA3837" w14:textId="77777777" w:rsidTr="005E5F0D">
        <w:trPr>
          <w:trHeight w:val="227"/>
        </w:trPr>
        <w:tc>
          <w:tcPr>
            <w:tcW w:w="343" w:type="dxa"/>
            <w:shd w:val="clear" w:color="auto" w:fill="auto"/>
            <w:vAlign w:val="center"/>
          </w:tcPr>
          <w:p w14:paraId="0CA6CDF6" w14:textId="05E9B88F"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1.2</w:t>
            </w:r>
          </w:p>
        </w:tc>
        <w:tc>
          <w:tcPr>
            <w:tcW w:w="4047" w:type="dxa"/>
            <w:shd w:val="clear" w:color="auto" w:fill="auto"/>
            <w:vAlign w:val="center"/>
          </w:tcPr>
          <w:p w14:paraId="76380CB0" w14:textId="33691EBC" w:rsidR="00262A67" w:rsidRPr="00276C6B"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cstheme="minorHAnsi"/>
                <w:color w:val="000000"/>
                <w:sz w:val="16"/>
                <w:szCs w:val="16"/>
              </w:rPr>
              <w:t>Implementar un órgano de línea en cada ministerio que tenga a su cargo la implementación del enfoque de derechos humanos, con una mirada interseccional, en las políticas públicas a cargo del sector.</w:t>
            </w:r>
          </w:p>
        </w:tc>
        <w:tc>
          <w:tcPr>
            <w:tcW w:w="992" w:type="dxa"/>
            <w:shd w:val="clear" w:color="auto" w:fill="auto"/>
            <w:vAlign w:val="center"/>
          </w:tcPr>
          <w:p w14:paraId="5F4BB03A" w14:textId="44BCD043"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Regulador</w:t>
            </w:r>
          </w:p>
        </w:tc>
        <w:tc>
          <w:tcPr>
            <w:tcW w:w="1183" w:type="dxa"/>
            <w:shd w:val="clear" w:color="auto" w:fill="auto"/>
            <w:vAlign w:val="center"/>
          </w:tcPr>
          <w:p w14:paraId="75B4774F" w14:textId="1A8E656C"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27521487" w14:textId="219BCB28"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30CDAB0E" w14:textId="77777777" w:rsidTr="005E5F0D">
        <w:trPr>
          <w:trHeight w:val="227"/>
        </w:trPr>
        <w:tc>
          <w:tcPr>
            <w:tcW w:w="343" w:type="dxa"/>
            <w:shd w:val="clear" w:color="000000" w:fill="D9E1F2"/>
            <w:vAlign w:val="center"/>
          </w:tcPr>
          <w:p w14:paraId="130012FA" w14:textId="158C72C4"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1.3</w:t>
            </w:r>
          </w:p>
        </w:tc>
        <w:tc>
          <w:tcPr>
            <w:tcW w:w="4047" w:type="dxa"/>
            <w:shd w:val="clear" w:color="000000" w:fill="D9E1F2"/>
            <w:vAlign w:val="center"/>
          </w:tcPr>
          <w:p w14:paraId="04E4B38D" w14:textId="72E07631" w:rsidR="00262A67" w:rsidRPr="00276C6B"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Incorporar el enfoque interseccional en la construcción e implementación de políticas públicas, basadas en evidencia, a nivel nacional, regional y local</w:t>
            </w:r>
          </w:p>
        </w:tc>
        <w:tc>
          <w:tcPr>
            <w:tcW w:w="992" w:type="dxa"/>
            <w:shd w:val="clear" w:color="000000" w:fill="D9E1F2"/>
            <w:vAlign w:val="center"/>
          </w:tcPr>
          <w:p w14:paraId="54C8DA93" w14:textId="3E7F786E"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000000" w:fill="D9E1F2"/>
            <w:vAlign w:val="center"/>
          </w:tcPr>
          <w:p w14:paraId="387615A4" w14:textId="3B3BF777"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000000" w:fill="D9E1F2"/>
            <w:vAlign w:val="center"/>
          </w:tcPr>
          <w:p w14:paraId="2528FF0F" w14:textId="49E8D651"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4EB3E7F2" w14:textId="77777777" w:rsidTr="005E5F0D">
        <w:trPr>
          <w:trHeight w:val="227"/>
        </w:trPr>
        <w:tc>
          <w:tcPr>
            <w:tcW w:w="343" w:type="dxa"/>
            <w:shd w:val="clear" w:color="auto" w:fill="auto"/>
            <w:vAlign w:val="center"/>
          </w:tcPr>
          <w:p w14:paraId="5D28124C" w14:textId="176C6502"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1.4</w:t>
            </w:r>
          </w:p>
        </w:tc>
        <w:tc>
          <w:tcPr>
            <w:tcW w:w="4047" w:type="dxa"/>
            <w:shd w:val="clear" w:color="auto" w:fill="auto"/>
            <w:vAlign w:val="center"/>
          </w:tcPr>
          <w:p w14:paraId="6552E21F" w14:textId="1278A20C" w:rsidR="00262A67" w:rsidRPr="00276C6B"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Fortalecimiento del observatorio de Derechos Humanos, mediante registro de indicadores en derechos humanos de diferentes políticas públicas, sistema que debe ser automatizado, dinámico y amigable.</w:t>
            </w:r>
          </w:p>
        </w:tc>
        <w:tc>
          <w:tcPr>
            <w:tcW w:w="992" w:type="dxa"/>
            <w:shd w:val="clear" w:color="auto" w:fill="auto"/>
            <w:vAlign w:val="center"/>
          </w:tcPr>
          <w:p w14:paraId="37B9AA69" w14:textId="7F8BD449"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68CB4E3E" w14:textId="325BF7F2"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5A858108" w14:textId="7E090192"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6707E4D2" w14:textId="77777777" w:rsidTr="005E5F0D">
        <w:trPr>
          <w:trHeight w:val="227"/>
        </w:trPr>
        <w:tc>
          <w:tcPr>
            <w:tcW w:w="343" w:type="dxa"/>
            <w:shd w:val="clear" w:color="auto" w:fill="D9E2F3" w:themeFill="accent1" w:themeFillTint="33"/>
            <w:vAlign w:val="center"/>
          </w:tcPr>
          <w:p w14:paraId="09535488" w14:textId="436569EA"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1.5</w:t>
            </w:r>
          </w:p>
        </w:tc>
        <w:tc>
          <w:tcPr>
            <w:tcW w:w="4047" w:type="dxa"/>
            <w:shd w:val="clear" w:color="auto" w:fill="D9E2F3" w:themeFill="accent1" w:themeFillTint="33"/>
            <w:vAlign w:val="center"/>
          </w:tcPr>
          <w:p w14:paraId="5CDE9DAD" w14:textId="5F78EE2D" w:rsidR="00262A67" w:rsidRPr="002565D8"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Creación de una base de datos única, que parta de la recolección y sistematización de información de carácter cualitativo y cuantitativo de grupos en situación de especial vulnerabilidad, que permita conocer de forma más amplia cómo se manifiesta la discriminación en la sociedad.</w:t>
            </w:r>
          </w:p>
        </w:tc>
        <w:tc>
          <w:tcPr>
            <w:tcW w:w="992" w:type="dxa"/>
            <w:shd w:val="clear" w:color="auto" w:fill="D9E2F3" w:themeFill="accent1" w:themeFillTint="33"/>
            <w:vAlign w:val="center"/>
          </w:tcPr>
          <w:p w14:paraId="6353DF7F" w14:textId="07AC6DF8" w:rsidR="00262A67" w:rsidRPr="002565D8"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Regulador</w:t>
            </w:r>
          </w:p>
        </w:tc>
        <w:tc>
          <w:tcPr>
            <w:tcW w:w="1183" w:type="dxa"/>
            <w:shd w:val="clear" w:color="auto" w:fill="D9E2F3" w:themeFill="accent1" w:themeFillTint="33"/>
            <w:vAlign w:val="center"/>
          </w:tcPr>
          <w:p w14:paraId="23B1E953" w14:textId="7D037A16"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Nuevo</w:t>
            </w:r>
          </w:p>
        </w:tc>
        <w:tc>
          <w:tcPr>
            <w:tcW w:w="2007" w:type="dxa"/>
            <w:vMerge/>
            <w:shd w:val="clear" w:color="auto" w:fill="D9E2F3" w:themeFill="accent1" w:themeFillTint="33"/>
            <w:vAlign w:val="center"/>
          </w:tcPr>
          <w:p w14:paraId="7B50D4FD" w14:textId="64EF506D"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287B08D5" w14:textId="77777777" w:rsidTr="005E5F0D">
        <w:trPr>
          <w:trHeight w:val="227"/>
        </w:trPr>
        <w:tc>
          <w:tcPr>
            <w:tcW w:w="343" w:type="dxa"/>
            <w:shd w:val="clear" w:color="auto" w:fill="auto"/>
            <w:vAlign w:val="center"/>
          </w:tcPr>
          <w:p w14:paraId="34E23052" w14:textId="6A673A39"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1.6</w:t>
            </w:r>
          </w:p>
        </w:tc>
        <w:tc>
          <w:tcPr>
            <w:tcW w:w="4047" w:type="dxa"/>
            <w:shd w:val="clear" w:color="auto" w:fill="auto"/>
            <w:vAlign w:val="center"/>
          </w:tcPr>
          <w:p w14:paraId="64648012" w14:textId="652DCB95" w:rsidR="00262A67" w:rsidRPr="002565D8"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Participación efectiva de grupos de especial protección en todas las etapas (diseño, elaboración e implementación) de políticas públicas en materia de derechos humanos.</w:t>
            </w:r>
          </w:p>
        </w:tc>
        <w:tc>
          <w:tcPr>
            <w:tcW w:w="992" w:type="dxa"/>
            <w:shd w:val="clear" w:color="auto" w:fill="auto"/>
            <w:vAlign w:val="center"/>
          </w:tcPr>
          <w:p w14:paraId="7E921AE9" w14:textId="751ADA3F" w:rsidR="00262A67" w:rsidRPr="002565D8"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461F5DD2" w14:textId="2233A26B" w:rsidR="00262A67" w:rsidRDefault="00262A67" w:rsidP="00276C6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3C5F20D3" w14:textId="77777777" w:rsidR="00262A67" w:rsidRPr="002565D8" w:rsidRDefault="00262A67" w:rsidP="00276C6B">
            <w:pPr>
              <w:spacing w:after="0" w:line="240" w:lineRule="auto"/>
              <w:rPr>
                <w:rFonts w:ascii="Calibri" w:eastAsia="Times New Roman" w:hAnsi="Calibri" w:cs="Calibri"/>
                <w:color w:val="000000"/>
                <w:kern w:val="0"/>
                <w:sz w:val="16"/>
                <w:szCs w:val="16"/>
                <w:lang w:eastAsia="es-PE"/>
                <w14:ligatures w14:val="none"/>
              </w:rPr>
            </w:pPr>
          </w:p>
        </w:tc>
      </w:tr>
    </w:tbl>
    <w:p w14:paraId="4638E890" w14:textId="77777777" w:rsidR="00A03FD5" w:rsidRDefault="00A03FD5" w:rsidP="00A03FD5">
      <w:pPr>
        <w:spacing w:after="100" w:afterAutospacing="1" w:line="288" w:lineRule="auto"/>
        <w:jc w:val="both"/>
        <w:rPr>
          <w:sz w:val="20"/>
        </w:rPr>
      </w:pPr>
      <w:r w:rsidRPr="00FA7FF4">
        <w:rPr>
          <w:sz w:val="16"/>
          <w:szCs w:val="18"/>
        </w:rPr>
        <w:t xml:space="preserve">Fuente: </w:t>
      </w:r>
      <w:r>
        <w:rPr>
          <w:sz w:val="16"/>
          <w:szCs w:val="18"/>
        </w:rPr>
        <w:t>Elaboración propia</w:t>
      </w:r>
    </w:p>
    <w:p w14:paraId="5DFBF09C" w14:textId="24663CB6" w:rsidR="008C5983" w:rsidRPr="00A03FD5" w:rsidRDefault="00A03FD5" w:rsidP="008C5983">
      <w:pPr>
        <w:jc w:val="both"/>
        <w:rPr>
          <w:rFonts w:ascii="Calibri" w:hAnsi="Calibri" w:cs="Calibri"/>
          <w:b/>
          <w:bCs/>
          <w:sz w:val="20"/>
          <w:szCs w:val="20"/>
          <w:u w:val="single"/>
        </w:rPr>
      </w:pPr>
      <w:r w:rsidRPr="00A03FD5">
        <w:rPr>
          <w:rFonts w:ascii="Calibri" w:hAnsi="Calibri" w:cs="Calibri"/>
          <w:b/>
          <w:bCs/>
          <w:sz w:val="20"/>
          <w:szCs w:val="20"/>
          <w:u w:val="single"/>
        </w:rPr>
        <w:t>Evidencia de la efectividad de la alternativa de solución sobre la causa del problema público</w:t>
      </w:r>
      <w:r>
        <w:rPr>
          <w:rFonts w:ascii="Calibri" w:hAnsi="Calibri" w:cs="Calibri"/>
          <w:b/>
          <w:bCs/>
          <w:sz w:val="20"/>
          <w:szCs w:val="20"/>
          <w:u w:val="single"/>
        </w:rPr>
        <w:t>:</w:t>
      </w:r>
    </w:p>
    <w:p w14:paraId="254A66EB" w14:textId="53DCBD05" w:rsidR="008C5983" w:rsidRPr="00143C43" w:rsidRDefault="00276C6B" w:rsidP="008C5983">
      <w:pPr>
        <w:jc w:val="both"/>
        <w:rPr>
          <w:rFonts w:ascii="Calibri" w:hAnsi="Calibri" w:cs="Calibri"/>
          <w:b/>
          <w:bCs/>
          <w:sz w:val="20"/>
          <w:szCs w:val="20"/>
        </w:rPr>
      </w:pPr>
      <w:r>
        <w:rPr>
          <w:rFonts w:ascii="Calibri" w:hAnsi="Calibri" w:cs="Calibri"/>
          <w:b/>
          <w:bCs/>
          <w:sz w:val="20"/>
          <w:szCs w:val="20"/>
        </w:rPr>
        <w:t xml:space="preserve">AS 1.1. </w:t>
      </w:r>
      <w:r w:rsidR="00E42CFB" w:rsidRPr="00E42CFB">
        <w:rPr>
          <w:rFonts w:ascii="Calibri" w:hAnsi="Calibri" w:cs="Calibri"/>
          <w:b/>
          <w:bCs/>
          <w:sz w:val="20"/>
          <w:szCs w:val="20"/>
        </w:rPr>
        <w:t>Uniformizar los criterios e indicadores de valoración que utilizan los sectores del Poder Ejecutivo para identificar a grupos en situación de vulnerabilidad</w:t>
      </w:r>
      <w:ins w:id="1477" w:author="Direccion General de Derechos Humanos 49" w:date="2023-12-19T18:11:00Z">
        <w:r w:rsidR="00533655">
          <w:rPr>
            <w:rFonts w:ascii="Calibri" w:hAnsi="Calibri" w:cs="Calibri"/>
            <w:b/>
            <w:bCs/>
            <w:sz w:val="20"/>
            <w:szCs w:val="20"/>
          </w:rPr>
          <w:t xml:space="preserve"> (estándar internacional)</w:t>
        </w:r>
      </w:ins>
      <w:r w:rsidRPr="00276C6B">
        <w:rPr>
          <w:rFonts w:ascii="Calibri" w:hAnsi="Calibri" w:cs="Calibri"/>
          <w:b/>
          <w:bCs/>
          <w:sz w:val="20"/>
          <w:szCs w:val="20"/>
        </w:rPr>
        <w:t>.</w:t>
      </w:r>
    </w:p>
    <w:p w14:paraId="325AFB78" w14:textId="5C42F2E1" w:rsidR="008C5983" w:rsidRPr="002565D8" w:rsidRDefault="008C5983" w:rsidP="008C5983">
      <w:pPr>
        <w:spacing w:before="100" w:beforeAutospacing="1" w:after="100" w:afterAutospacing="1" w:line="288" w:lineRule="auto"/>
        <w:jc w:val="both"/>
        <w:rPr>
          <w:sz w:val="20"/>
        </w:rPr>
      </w:pPr>
      <w:r>
        <w:rPr>
          <w:sz w:val="20"/>
        </w:rPr>
        <w:t>E</w:t>
      </w:r>
      <w:r w:rsidRPr="002565D8">
        <w:rPr>
          <w:sz w:val="20"/>
        </w:rPr>
        <w:t xml:space="preserve">l estudio de la OCDE “Territorial </w:t>
      </w:r>
      <w:proofErr w:type="spellStart"/>
      <w:r w:rsidRPr="002565D8">
        <w:rPr>
          <w:sz w:val="20"/>
        </w:rPr>
        <w:t>Reviews</w:t>
      </w:r>
      <w:proofErr w:type="spellEnd"/>
      <w:r w:rsidRPr="002565D8">
        <w:rPr>
          <w:sz w:val="20"/>
        </w:rPr>
        <w:t xml:space="preserve">: </w:t>
      </w:r>
      <w:del w:id="1478" w:author="Direccion General de Derechos Humanos 49" w:date="2023-12-19T17:28:00Z">
        <w:r w:rsidRPr="002565D8" w:rsidDel="004F2E1F">
          <w:rPr>
            <w:sz w:val="20"/>
          </w:rPr>
          <w:delText>Peru</w:delText>
        </w:r>
      </w:del>
      <w:ins w:id="1479" w:author="Direccion General de Derechos Humanos 49" w:date="2023-12-19T17:28:00Z">
        <w:r w:rsidR="004F2E1F" w:rsidRPr="002565D8">
          <w:rPr>
            <w:sz w:val="20"/>
          </w:rPr>
          <w:t>Perú</w:t>
        </w:r>
      </w:ins>
      <w:r w:rsidRPr="002565D8">
        <w:rPr>
          <w:sz w:val="20"/>
        </w:rPr>
        <w:t xml:space="preserve"> 2016”, resalta que los ministerios y organismos del gobierno nacional no vienen captando la amplia diversidad de las regiones del país al momento de diseñar e implementar políticas públicas. Los ministerios y organismos del gobierno nacional cuentan además con definiciones diferentes de las zonas urbanas y rurales, y no existen plataformas comunes para integrar los datos y su uso en la elaboración de políticas. La multiplicidad de funcionarios y funcionarias públicas involucrados en la producción de información y estadísticas sobre las diferentes regiones del país, da lugar a una diversidad de normas, conceptos y definiciones, y en muchos casos también a estadísticas que se contradicen entre sí. En esa medida, la OCDE recomienda elaborar información estadística armonizada a nivel de los ministerios y organismos del gobierno nacional, que incluya la elaboración de definiciones regionales (que podría ser a través de un inventario) que tomen en cuenta factores tales como, la geografía física del país, la densidad o tamaño de la población, su accesibilidad o lejanía de los centros urbanos, entre otros. En esa línea, la OCDE también recomienda ampliar el sistema de estadísticas territoriales, a </w:t>
      </w:r>
      <w:r w:rsidRPr="002565D8">
        <w:rPr>
          <w:sz w:val="20"/>
        </w:rPr>
        <w:lastRenderedPageBreak/>
        <w:t xml:space="preserve">través del desarrollo de un conjunto de indicadores que permitan medir el bienestar multidimensional a nivel regional y que se alinee con los indicadores de bienestar definidos por la OCDE; también recomienda que se incorpore la medición del Producto Bruto Interno (PIB) a escala regional. </w:t>
      </w:r>
    </w:p>
    <w:p w14:paraId="45107411" w14:textId="2253E6B4" w:rsidR="008C5983" w:rsidRDefault="00276C6B" w:rsidP="008C5983">
      <w:pPr>
        <w:jc w:val="both"/>
        <w:rPr>
          <w:rFonts w:ascii="Calibri" w:hAnsi="Calibri" w:cs="Calibri"/>
          <w:b/>
          <w:bCs/>
          <w:sz w:val="20"/>
          <w:szCs w:val="20"/>
        </w:rPr>
      </w:pPr>
      <w:r>
        <w:rPr>
          <w:rFonts w:ascii="Calibri" w:hAnsi="Calibri" w:cs="Calibri"/>
          <w:b/>
          <w:bCs/>
          <w:sz w:val="20"/>
          <w:szCs w:val="20"/>
        </w:rPr>
        <w:t xml:space="preserve">AS 1.2. </w:t>
      </w:r>
      <w:r w:rsidR="00E42CFB" w:rsidRPr="00E42CFB">
        <w:rPr>
          <w:rFonts w:ascii="Calibri" w:hAnsi="Calibri" w:cs="Calibri"/>
          <w:b/>
          <w:bCs/>
          <w:sz w:val="20"/>
          <w:szCs w:val="20"/>
        </w:rPr>
        <w:t>Implementar un órgano de línea en cada ministerio que tenga a su cargo la implementación del enfoque de derechos humanos, con una mirada interseccional, en las políticas públicas a cargo del sector</w:t>
      </w:r>
      <w:ins w:id="1480" w:author="Direccion General de Derechos Humanos 49" w:date="2023-12-19T18:11:00Z">
        <w:r w:rsidR="00533655">
          <w:rPr>
            <w:rFonts w:ascii="Calibri" w:hAnsi="Calibri" w:cs="Calibri"/>
            <w:b/>
            <w:bCs/>
            <w:sz w:val="20"/>
            <w:szCs w:val="20"/>
          </w:rPr>
          <w:t xml:space="preserve"> (buenas prácticas)</w:t>
        </w:r>
      </w:ins>
      <w:r w:rsidR="00E42CFB" w:rsidRPr="00E42CFB">
        <w:rPr>
          <w:rFonts w:ascii="Calibri" w:hAnsi="Calibri" w:cs="Calibri"/>
          <w:b/>
          <w:bCs/>
          <w:sz w:val="20"/>
          <w:szCs w:val="20"/>
        </w:rPr>
        <w:t>.</w:t>
      </w:r>
    </w:p>
    <w:p w14:paraId="22E89DAE"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En el Informe “Políticas públicas con enfoque de derechos humanos” de la Comisión Interamericana de Derechos Humanos (CIDH), señala que los principios de indivisibilidad, universalidad e interdependencia de los derechos humanos parten de la base de que la realización plena de los derechos sólo puede lograrse si el Estado adopta medidas de carácter integral. Esta integralidad del abordaje de las situaciones de múltiple discriminación que sufren determinadas personas y grupos sociales, “debe reflejarse en el esquema institucional que funcione como marco de la política pública desde el momento inicial de identificación de los derechos que deben ser protegidos pasando por las etapas de formulación, implementación, monitoreo y evaluación”. Además de ello, la CIDH señala que el enfoque de derechos humanos no se debe limitar a la existencia de una institución específica (como podría ser un ministerio de derechos humanos, o un consejo o comisión nacional), sino que “apunta a permear todo el aparato estatal y la actuación de los distintos sectores, niveles y poderes del Estado” (…) el enfoque en derechos humanos requiere que más allá de la división institucional, los derechos humanos se atiendan desde una perspectiva transversal e intersectorial”. La intersectorialidad involucra una coordinación tanto horizontal como vertical, con la finalidad de evitar la duplicidad de funciones y hacer más eficientes y eficaces el uso de los recursos públicos. </w:t>
      </w:r>
    </w:p>
    <w:p w14:paraId="1CD90338" w14:textId="32BE7E26" w:rsidR="00276C6B" w:rsidRPr="00DF144D" w:rsidRDefault="00276C6B" w:rsidP="00276C6B">
      <w:pPr>
        <w:jc w:val="both"/>
        <w:rPr>
          <w:rFonts w:ascii="Calibri" w:hAnsi="Calibri" w:cs="Calibri"/>
          <w:b/>
          <w:bCs/>
          <w:sz w:val="20"/>
          <w:szCs w:val="20"/>
        </w:rPr>
      </w:pPr>
      <w:r w:rsidRPr="00DF144D">
        <w:rPr>
          <w:rFonts w:ascii="Calibri" w:hAnsi="Calibri" w:cs="Calibri"/>
          <w:b/>
          <w:bCs/>
          <w:sz w:val="20"/>
          <w:szCs w:val="20"/>
        </w:rPr>
        <w:t xml:space="preserve">AS 1.3. </w:t>
      </w:r>
      <w:r w:rsidR="00E42CFB" w:rsidRPr="00DF144D">
        <w:rPr>
          <w:rFonts w:ascii="Calibri" w:hAnsi="Calibri" w:cs="Calibri"/>
          <w:b/>
          <w:bCs/>
          <w:sz w:val="20"/>
          <w:szCs w:val="20"/>
        </w:rPr>
        <w:t xml:space="preserve">Incorporar el enfoque interseccional en la construcción e implementación de políticas públicas, basadas en evidencia, a nivel nacional, regional y </w:t>
      </w:r>
      <w:proofErr w:type="gramStart"/>
      <w:r w:rsidR="00E42CFB" w:rsidRPr="00DF144D">
        <w:rPr>
          <w:rFonts w:ascii="Calibri" w:hAnsi="Calibri" w:cs="Calibri"/>
          <w:b/>
          <w:bCs/>
          <w:sz w:val="20"/>
          <w:szCs w:val="20"/>
        </w:rPr>
        <w:t>local</w:t>
      </w:r>
      <w:ins w:id="1481" w:author="Direccion General de Derechos Humanos 49" w:date="2023-12-19T18:11:00Z">
        <w:r w:rsidR="00533655">
          <w:rPr>
            <w:rFonts w:ascii="Calibri" w:hAnsi="Calibri" w:cs="Calibri"/>
            <w:b/>
            <w:bCs/>
            <w:sz w:val="20"/>
            <w:szCs w:val="20"/>
          </w:rPr>
          <w:t xml:space="preserve">  (</w:t>
        </w:r>
        <w:proofErr w:type="gramEnd"/>
        <w:r w:rsidR="00533655">
          <w:rPr>
            <w:rFonts w:ascii="Calibri" w:hAnsi="Calibri" w:cs="Calibri"/>
            <w:b/>
            <w:bCs/>
            <w:sz w:val="20"/>
            <w:szCs w:val="20"/>
          </w:rPr>
          <w:t>estándar internacional).</w:t>
        </w:r>
      </w:ins>
    </w:p>
    <w:p w14:paraId="65218C5D" w14:textId="27F32CB3" w:rsidR="00DF144D" w:rsidRPr="00DF144D" w:rsidRDefault="00DF144D" w:rsidP="00DF144D">
      <w:pPr>
        <w:spacing w:before="100" w:beforeAutospacing="1" w:after="100" w:afterAutospacing="1" w:line="288" w:lineRule="auto"/>
        <w:jc w:val="both"/>
        <w:rPr>
          <w:sz w:val="20"/>
        </w:rPr>
      </w:pPr>
      <w:r w:rsidRPr="00DF144D">
        <w:rPr>
          <w:sz w:val="20"/>
        </w:rPr>
        <w:t>La integración de la interseccionalidad en la formulación de políticas públicas constituye un elemento clave para fortalecer el compromiso con la justicia social</w:t>
      </w:r>
      <w:r w:rsidRPr="00DF144D">
        <w:t xml:space="preserve"> </w:t>
      </w:r>
      <w:r>
        <w:t xml:space="preserve">de acuerdo con la </w:t>
      </w:r>
      <w:r w:rsidRPr="00DF144D">
        <w:rPr>
          <w:sz w:val="20"/>
        </w:rPr>
        <w:t>Comisión Interamericana de Derechos Humanos (CIDH). Este enfoque no solo impulsa la equidad, sino que también asegura que las soluciones propuestas reconozcan y respeten la diversidad inherente a las experiencias de las mujeres indígenas. La interseccionalidad, como marco teórico, ha emergido como una herramienta valiosa para abordar las complejidades de las desigualdades, considerando simultáneamente factores como género, etnia, clase social y otros aspectos de la identidad.</w:t>
      </w:r>
    </w:p>
    <w:p w14:paraId="15BDFB4C" w14:textId="51C4D3EC" w:rsidR="00DF144D" w:rsidRDefault="00DF144D" w:rsidP="00DF144D">
      <w:pPr>
        <w:spacing w:before="100" w:beforeAutospacing="1" w:after="100" w:afterAutospacing="1" w:line="288" w:lineRule="auto"/>
        <w:jc w:val="both"/>
        <w:rPr>
          <w:sz w:val="20"/>
        </w:rPr>
      </w:pPr>
      <w:r w:rsidRPr="00DF144D">
        <w:rPr>
          <w:sz w:val="20"/>
        </w:rPr>
        <w:t xml:space="preserve">En el contexto de la elaboración de políticas públicas, la interseccionalidad proporciona una perspectiva más </w:t>
      </w:r>
      <w:r>
        <w:rPr>
          <w:sz w:val="20"/>
        </w:rPr>
        <w:t>integral</w:t>
      </w:r>
      <w:r w:rsidRPr="00DF144D">
        <w:rPr>
          <w:sz w:val="20"/>
        </w:rPr>
        <w:t xml:space="preserve">, trascendiendo las limitaciones de enfoques unidimensionales. La visión amplia de esta metodología permite identificar y abordar de manera más efectiva las barreras y desafíos específicos que enfrentan las mujeres indígenas, </w:t>
      </w:r>
      <w:r>
        <w:rPr>
          <w:sz w:val="20"/>
        </w:rPr>
        <w:t xml:space="preserve">por ejemplo, </w:t>
      </w:r>
      <w:r w:rsidRPr="00DF144D">
        <w:rPr>
          <w:sz w:val="20"/>
        </w:rPr>
        <w:t>reconociendo que su realidad está moldeada por una interacción compleja de factores</w:t>
      </w:r>
      <w:r>
        <w:rPr>
          <w:sz w:val="20"/>
        </w:rPr>
        <w:t xml:space="preserve"> de también los ubica con otras condiciones de vulnerabilidad</w:t>
      </w:r>
      <w:r w:rsidRPr="00DF144D">
        <w:rPr>
          <w:sz w:val="20"/>
        </w:rPr>
        <w:t>. Al adoptar esta perspectiva, se promueve la construcción de una sociedad inclusiva.</w:t>
      </w:r>
    </w:p>
    <w:p w14:paraId="358450F8" w14:textId="18A7EE4A" w:rsidR="00DF144D" w:rsidRDefault="00DF144D" w:rsidP="00DF144D">
      <w:pPr>
        <w:spacing w:before="100" w:beforeAutospacing="1" w:after="100" w:afterAutospacing="1" w:line="288" w:lineRule="auto"/>
        <w:jc w:val="both"/>
        <w:rPr>
          <w:sz w:val="20"/>
          <w:highlight w:val="yellow"/>
        </w:rPr>
      </w:pPr>
      <w:r w:rsidRPr="00DF144D">
        <w:rPr>
          <w:sz w:val="20"/>
        </w:rPr>
        <w:t xml:space="preserve">Este enfoque se alinea con la comprensión contemporánea de los derechos humanos, donde la dignidad y la no discriminación son principios fundamentales. La Declaración Universal de Derechos Humanos, así como otros instrumentos internacionales, subrayan la igualdad inherente a todos los seres humanos, independientemente de su identidad. La aplicación de la interseccionalidad en la formulación de políticas públicas es coherente con estos principios, asegurando que las respuestas gubernamentales no solo </w:t>
      </w:r>
      <w:r w:rsidRPr="00DF144D">
        <w:rPr>
          <w:sz w:val="20"/>
        </w:rPr>
        <w:lastRenderedPageBreak/>
        <w:t>aborden los problemas de manera general, sino que también consideren las disparidades específicas que afectan a grupos marginados.</w:t>
      </w:r>
    </w:p>
    <w:p w14:paraId="633633D8" w14:textId="15C44037" w:rsidR="00276C6B" w:rsidRDefault="00276C6B" w:rsidP="00276C6B">
      <w:pPr>
        <w:jc w:val="both"/>
        <w:rPr>
          <w:rFonts w:ascii="Calibri" w:hAnsi="Calibri" w:cs="Calibri"/>
          <w:b/>
          <w:bCs/>
          <w:sz w:val="20"/>
          <w:szCs w:val="20"/>
        </w:rPr>
      </w:pPr>
      <w:r>
        <w:rPr>
          <w:rFonts w:ascii="Calibri" w:hAnsi="Calibri" w:cs="Calibri"/>
          <w:b/>
          <w:bCs/>
          <w:sz w:val="20"/>
          <w:szCs w:val="20"/>
        </w:rPr>
        <w:t xml:space="preserve">AS 1.4. </w:t>
      </w:r>
      <w:r w:rsidRPr="00276C6B">
        <w:rPr>
          <w:rFonts w:ascii="Calibri" w:hAnsi="Calibri" w:cs="Calibri"/>
          <w:b/>
          <w:bCs/>
          <w:sz w:val="20"/>
          <w:szCs w:val="20"/>
        </w:rPr>
        <w:t>Fortalecer el Observatorio de Derechos Humanos con un registro automatizado, dinámico y amigable de indicadores de diferentes políticas públicas</w:t>
      </w:r>
      <w:ins w:id="1482" w:author="Direccion General de Derechos Humanos 49" w:date="2023-12-19T18:12:00Z">
        <w:r w:rsidR="00533655">
          <w:rPr>
            <w:rFonts w:ascii="Calibri" w:hAnsi="Calibri" w:cs="Calibri"/>
            <w:b/>
            <w:bCs/>
            <w:sz w:val="20"/>
            <w:szCs w:val="20"/>
          </w:rPr>
          <w:t xml:space="preserve"> (estándar internacional)</w:t>
        </w:r>
      </w:ins>
      <w:r w:rsidRPr="00276C6B">
        <w:rPr>
          <w:rFonts w:ascii="Calibri" w:hAnsi="Calibri" w:cs="Calibri"/>
          <w:b/>
          <w:bCs/>
          <w:sz w:val="20"/>
          <w:szCs w:val="20"/>
        </w:rPr>
        <w:t>.</w:t>
      </w:r>
    </w:p>
    <w:p w14:paraId="07213118" w14:textId="77777777" w:rsidR="008C5983" w:rsidRPr="00116486" w:rsidRDefault="008C5983" w:rsidP="00116486">
      <w:pPr>
        <w:spacing w:before="100" w:beforeAutospacing="1" w:after="100" w:afterAutospacing="1" w:line="288" w:lineRule="auto"/>
        <w:jc w:val="both"/>
        <w:rPr>
          <w:sz w:val="20"/>
        </w:rPr>
      </w:pPr>
      <w:r w:rsidRPr="00116486">
        <w:rPr>
          <w:sz w:val="20"/>
        </w:rPr>
        <w:t>Las Naciones Unidas, a través de su Guía para la medición y aplicación de los indicadores de derechos humanos, destaca la importancia de construir indicadores cuantitativos y cualitativos para evaluar y formular políticas en derechos humanos. Asimismo, su informe sobre el Enfoque de Datos Basados en Derechos Humanos subraya la necesidad de considerar aspectos como la participación de la población, el desglose de datos y la rendición de cuentas en los enfoques estadísticos.</w:t>
      </w:r>
    </w:p>
    <w:p w14:paraId="1F651C0B" w14:textId="77777777" w:rsidR="008C5983" w:rsidRPr="00116486" w:rsidRDefault="008C5983" w:rsidP="00116486">
      <w:pPr>
        <w:spacing w:before="100" w:beforeAutospacing="1" w:after="100" w:afterAutospacing="1" w:line="288" w:lineRule="auto"/>
        <w:jc w:val="both"/>
        <w:rPr>
          <w:sz w:val="20"/>
        </w:rPr>
      </w:pPr>
      <w:r w:rsidRPr="00116486">
        <w:rPr>
          <w:sz w:val="20"/>
        </w:rPr>
        <w:t>La Comisión Interamericana de Derechos Humanos aboga por la construcción de indicadores específicos para evaluar la efectividad de políticas públicas con enfoque de derechos humanos a nivel intersectorial. La Guía para la planificación local desde la perspectiva de los derechos humanos del Programa de las Naciones Unidas para el Desarrollo enfatiza la necesidad de revisar diversas fuentes de información desagregada para comprender la discriminación en sus múltiples niveles.</w:t>
      </w:r>
    </w:p>
    <w:p w14:paraId="04F19FED" w14:textId="77777777" w:rsidR="008C5983" w:rsidRPr="00116486" w:rsidRDefault="008C5983" w:rsidP="00116486">
      <w:pPr>
        <w:spacing w:before="100" w:beforeAutospacing="1" w:after="100" w:afterAutospacing="1" w:line="288" w:lineRule="auto"/>
        <w:jc w:val="both"/>
        <w:rPr>
          <w:sz w:val="20"/>
        </w:rPr>
      </w:pPr>
      <w:r w:rsidRPr="00116486">
        <w:rPr>
          <w:sz w:val="20"/>
        </w:rPr>
        <w:t>La experiencia de observatorios de derechos humanos internacionales, como el de Colombia y México, destaca la importancia de construir indicadores y sistemas de seguimiento participativos para evaluar y ajustar políticas públicas. Estos observatorios, con enfoque territorial, contribuyen a monitorear la situación de derechos humanos, incluyendo el cumplimiento de compromisos nacionales e internacionales.</w:t>
      </w:r>
    </w:p>
    <w:p w14:paraId="7EDC917E" w14:textId="2725607C" w:rsidR="00276C6B" w:rsidRDefault="00276C6B" w:rsidP="00276C6B">
      <w:pPr>
        <w:jc w:val="both"/>
        <w:rPr>
          <w:rFonts w:ascii="Calibri" w:hAnsi="Calibri" w:cs="Calibri"/>
          <w:b/>
          <w:bCs/>
          <w:sz w:val="20"/>
          <w:szCs w:val="20"/>
        </w:rPr>
      </w:pPr>
      <w:r>
        <w:rPr>
          <w:rFonts w:ascii="Calibri" w:hAnsi="Calibri" w:cs="Calibri"/>
          <w:b/>
          <w:bCs/>
          <w:sz w:val="20"/>
          <w:szCs w:val="20"/>
        </w:rPr>
        <w:t xml:space="preserve">AS 1.5. </w:t>
      </w:r>
      <w:r w:rsidRPr="00276C6B">
        <w:rPr>
          <w:rFonts w:ascii="Calibri" w:hAnsi="Calibri" w:cs="Calibri"/>
          <w:b/>
          <w:bCs/>
          <w:sz w:val="20"/>
          <w:szCs w:val="20"/>
        </w:rPr>
        <w:t>Crear una base de datos única que recoja información cualitativa y cuantitativa de grupos vulnerables, para comprender mejor la manifestación de la discriminación</w:t>
      </w:r>
      <w:ins w:id="1483" w:author="Direccion General de Derechos Humanos 49" w:date="2023-12-19T18:12:00Z">
        <w:r w:rsidR="00533655">
          <w:rPr>
            <w:rFonts w:ascii="Calibri" w:hAnsi="Calibri" w:cs="Calibri"/>
            <w:b/>
            <w:bCs/>
            <w:sz w:val="20"/>
            <w:szCs w:val="20"/>
          </w:rPr>
          <w:t xml:space="preserve"> (</w:t>
        </w:r>
      </w:ins>
      <w:ins w:id="1484" w:author="Direccion General de Derechos Humanos 49" w:date="2023-12-19T18:17:00Z">
        <w:r w:rsidR="00533655">
          <w:rPr>
            <w:rFonts w:ascii="Calibri" w:hAnsi="Calibri" w:cs="Calibri"/>
            <w:b/>
            <w:bCs/>
            <w:sz w:val="20"/>
            <w:szCs w:val="20"/>
          </w:rPr>
          <w:t>innovadora</w:t>
        </w:r>
      </w:ins>
      <w:ins w:id="1485" w:author="Direccion General de Derechos Humanos 49" w:date="2023-12-19T18:12:00Z">
        <w:r w:rsidR="00533655">
          <w:rPr>
            <w:rFonts w:ascii="Calibri" w:hAnsi="Calibri" w:cs="Calibri"/>
            <w:b/>
            <w:bCs/>
            <w:sz w:val="20"/>
            <w:szCs w:val="20"/>
          </w:rPr>
          <w:t>)</w:t>
        </w:r>
      </w:ins>
      <w:r w:rsidRPr="00276C6B">
        <w:rPr>
          <w:rFonts w:ascii="Calibri" w:hAnsi="Calibri" w:cs="Calibri"/>
          <w:b/>
          <w:bCs/>
          <w:sz w:val="20"/>
          <w:szCs w:val="20"/>
        </w:rPr>
        <w:t>.</w:t>
      </w:r>
    </w:p>
    <w:p w14:paraId="4490F6FA" w14:textId="77777777" w:rsidR="008C5983" w:rsidRPr="00C1748B" w:rsidRDefault="008C5983" w:rsidP="008C5983">
      <w:pPr>
        <w:pBdr>
          <w:bottom w:val="single" w:sz="6" w:space="1" w:color="auto"/>
        </w:pBdr>
        <w:spacing w:after="0" w:line="240" w:lineRule="auto"/>
        <w:jc w:val="center"/>
        <w:rPr>
          <w:rFonts w:ascii="Arial" w:eastAsia="Times New Roman" w:hAnsi="Arial" w:cs="Arial"/>
          <w:vanish/>
          <w:kern w:val="0"/>
          <w:sz w:val="16"/>
          <w:szCs w:val="16"/>
          <w:lang w:eastAsia="es-PE"/>
          <w14:ligatures w14:val="none"/>
        </w:rPr>
      </w:pPr>
      <w:r w:rsidRPr="00C1748B">
        <w:rPr>
          <w:rFonts w:ascii="Arial" w:eastAsia="Times New Roman" w:hAnsi="Arial" w:cs="Arial"/>
          <w:vanish/>
          <w:kern w:val="0"/>
          <w:sz w:val="16"/>
          <w:szCs w:val="16"/>
          <w:lang w:eastAsia="es-PE"/>
          <w14:ligatures w14:val="none"/>
        </w:rPr>
        <w:t>Principio del formulario</w:t>
      </w:r>
    </w:p>
    <w:p w14:paraId="76027456"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La CIDH en el Informe “Políticas públicas con enfoque de derechos humanos” señala que los Estados deben garantizar que las perspectivas de género y diversidad sean recogidas en los sistemas oficiales de información y bases de datos existentes. Los datos recogidos y sistematizados deben poder ser desagregados por sexo y otros elementos de diversidad, como la edad, etnia, discapacidad, situación socioeconómica. Por su parte otro informe señala que los procedimientos de recolección de datos son indispensables para mejorar los niveles de prevención de violaciones a los derechos humanos contra población LGTBI. El análisis detallado de los datos y estadísticas disponibles, proporciona a las entidades públicas información relevante para diseñar y aplicar políticas públicas que procuren la reducción de actos de violencia. La información puede revelar patrones de violencia y determinar si ciertos grupos sociales requieren mayores niveles de protección que otros, focalizando de mejor manera las acciones preventivas. </w:t>
      </w:r>
    </w:p>
    <w:p w14:paraId="5735F277"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De igual manera, en el documento “A Human </w:t>
      </w:r>
      <w:proofErr w:type="spellStart"/>
      <w:r w:rsidRPr="00116486">
        <w:rPr>
          <w:sz w:val="20"/>
        </w:rPr>
        <w:t>Rights-Based</w:t>
      </w:r>
      <w:proofErr w:type="spellEnd"/>
      <w:r w:rsidRPr="00116486">
        <w:rPr>
          <w:sz w:val="20"/>
        </w:rPr>
        <w:t xml:space="preserve"> </w:t>
      </w:r>
      <w:proofErr w:type="spellStart"/>
      <w:r w:rsidRPr="00116486">
        <w:rPr>
          <w:sz w:val="20"/>
        </w:rPr>
        <w:t>approach</w:t>
      </w:r>
      <w:proofErr w:type="spellEnd"/>
      <w:r w:rsidRPr="00116486">
        <w:rPr>
          <w:sz w:val="20"/>
        </w:rPr>
        <w:t xml:space="preserve"> </w:t>
      </w:r>
      <w:proofErr w:type="spellStart"/>
      <w:r w:rsidRPr="00116486">
        <w:rPr>
          <w:sz w:val="20"/>
        </w:rPr>
        <w:t>to</w:t>
      </w:r>
      <w:proofErr w:type="spellEnd"/>
      <w:r w:rsidRPr="00116486">
        <w:rPr>
          <w:sz w:val="20"/>
        </w:rPr>
        <w:t xml:space="preserve"> data” elaborado por la Oficina del Alto Comisionado de las Naciones Unidas para los Derechos Humanos, sostiene que el uso de la data con un enfoque de derechos humanos, implica que la información pública recogida debe incorporar datos que permitan identificar las disparidades y desigualdades existentes entre grupos poblacionales, y que generan discriminación contra ellos. La información debe recoger datos desglosados que permitan medir variables como sexo, edad, origen étnico, situación migratoria o de desplazamiento, discapacidad, orientación sexual, identidad de género, entre otros. Además de ello, de acuerdo a este documento, la información recopilada debe permitir identificar y analizar desigualdades múltiples y entrecruzadas en determinadas personas o grupos sociales (por ejemplo, género y origen étnico). </w:t>
      </w:r>
    </w:p>
    <w:p w14:paraId="7AE50039" w14:textId="287A4BB1" w:rsidR="00276C6B" w:rsidRDefault="00276C6B" w:rsidP="00276C6B">
      <w:pPr>
        <w:jc w:val="both"/>
        <w:rPr>
          <w:rFonts w:ascii="Calibri" w:hAnsi="Calibri" w:cs="Calibri"/>
          <w:b/>
          <w:bCs/>
          <w:sz w:val="20"/>
          <w:szCs w:val="20"/>
        </w:rPr>
      </w:pPr>
      <w:r>
        <w:rPr>
          <w:rFonts w:ascii="Calibri" w:hAnsi="Calibri" w:cs="Calibri"/>
          <w:b/>
          <w:bCs/>
          <w:sz w:val="20"/>
          <w:szCs w:val="20"/>
        </w:rPr>
        <w:lastRenderedPageBreak/>
        <w:t xml:space="preserve">AS 1.6. </w:t>
      </w:r>
      <w:r w:rsidRPr="00276C6B">
        <w:rPr>
          <w:rFonts w:ascii="Calibri" w:hAnsi="Calibri" w:cs="Calibri"/>
          <w:b/>
          <w:bCs/>
          <w:sz w:val="20"/>
          <w:szCs w:val="20"/>
        </w:rPr>
        <w:t>Asegurar la participación plena de grupos vulnerables en todas las etapas de políticas de derechos humanos</w:t>
      </w:r>
      <w:ins w:id="1486" w:author="Direccion General de Derechos Humanos 49" w:date="2023-12-19T18:12:00Z">
        <w:r w:rsidR="00533655">
          <w:rPr>
            <w:rFonts w:ascii="Calibri" w:hAnsi="Calibri" w:cs="Calibri"/>
            <w:b/>
            <w:bCs/>
            <w:sz w:val="20"/>
            <w:szCs w:val="20"/>
          </w:rPr>
          <w:t xml:space="preserve"> (buenas prácticas)</w:t>
        </w:r>
      </w:ins>
      <w:r w:rsidRPr="00276C6B">
        <w:rPr>
          <w:rFonts w:ascii="Calibri" w:hAnsi="Calibri" w:cs="Calibri"/>
          <w:b/>
          <w:bCs/>
          <w:sz w:val="20"/>
          <w:szCs w:val="20"/>
        </w:rPr>
        <w:t>.</w:t>
      </w:r>
    </w:p>
    <w:p w14:paraId="48F8A1C6" w14:textId="77777777" w:rsidR="008C5983" w:rsidRPr="00116486" w:rsidRDefault="008C5983" w:rsidP="00116486">
      <w:pPr>
        <w:spacing w:before="100" w:beforeAutospacing="1" w:after="100" w:afterAutospacing="1" w:line="288" w:lineRule="auto"/>
        <w:jc w:val="both"/>
        <w:rPr>
          <w:sz w:val="20"/>
        </w:rPr>
      </w:pPr>
      <w:r w:rsidRPr="00116486">
        <w:rPr>
          <w:sz w:val="20"/>
        </w:rPr>
        <w:t>Las Observaciones finales sobre el sexto informe periódico sobre el Perú, el Comité de Derechos Humanos recomienda al Estado peruano que adopte medidas para aumentar la participación de las mujeres en la vida política y pública, así como su representación en los sectores público y privado, especialmente en cargos directivos y de alto nivel. Por su parte, en sus Observaciones finales sobre los informes periódicos 22º y 23º combinados del Perú, el Comité para la Eliminación de la Discriminación Racial recomendó al Estado peruano que promueva una mayor participación de la población afrodescendiente, indígena y romaní en todos los niveles y entidades del sector público. También recomienda promover una mayor sensibilización de los miembros de pueblos indígenas y afroperuanos respecto de la importancia de su participación activa en la vida pública y política.</w:t>
      </w:r>
    </w:p>
    <w:p w14:paraId="0562F3B6" w14:textId="77777777" w:rsidR="008C5983" w:rsidRPr="00116486" w:rsidRDefault="008C5983" w:rsidP="00116486">
      <w:pPr>
        <w:spacing w:before="100" w:beforeAutospacing="1" w:after="100" w:afterAutospacing="1" w:line="288" w:lineRule="auto"/>
        <w:jc w:val="both"/>
        <w:rPr>
          <w:sz w:val="20"/>
        </w:rPr>
      </w:pPr>
      <w:r w:rsidRPr="00116486">
        <w:rPr>
          <w:sz w:val="20"/>
        </w:rPr>
        <w:t>Igualmente, en el informe de la Comisión Interamericana de Derechos Humanos sobre las protestas ocurridas en diciembre de 2022 y enero de 2023, recomienda al Estado peruano “Adoptar medidas dirigidas a mejorar y garantizar la participación política representativa de pueblos indígenas y comunidades campesinas de las distintas regiones del Perú” (2023, pág. 105).</w:t>
      </w:r>
    </w:p>
    <w:p w14:paraId="12132B37" w14:textId="7CC40DB8" w:rsidR="00116486" w:rsidRPr="00754952" w:rsidRDefault="00116486" w:rsidP="00754952">
      <w:pPr>
        <w:pStyle w:val="Ttulo3"/>
        <w:numPr>
          <w:ilvl w:val="0"/>
          <w:numId w:val="36"/>
        </w:numPr>
        <w:spacing w:before="100" w:beforeAutospacing="1" w:after="100" w:afterAutospacing="1" w:line="240" w:lineRule="auto"/>
        <w:ind w:left="334" w:hanging="357"/>
        <w:rPr>
          <w:rFonts w:asciiTheme="minorHAnsi" w:hAnsiTheme="minorHAnsi" w:cstheme="minorHAnsi"/>
          <w:b/>
          <w:bCs/>
          <w:color w:val="auto"/>
          <w:sz w:val="22"/>
          <w:szCs w:val="22"/>
        </w:rPr>
      </w:pPr>
      <w:bookmarkStart w:id="1487" w:name="_Toc154739289"/>
      <w:r w:rsidRPr="00754952">
        <w:rPr>
          <w:rFonts w:asciiTheme="minorHAnsi" w:hAnsiTheme="minorHAnsi" w:cstheme="minorHAnsi"/>
          <w:b/>
          <w:bCs/>
          <w:color w:val="auto"/>
          <w:sz w:val="22"/>
          <w:szCs w:val="22"/>
        </w:rPr>
        <w:t>Alternativas de solución identificadas para la causa directa 2</w:t>
      </w:r>
      <w:bookmarkEnd w:id="1487"/>
    </w:p>
    <w:p w14:paraId="0DF63610" w14:textId="77777777" w:rsidR="00373DDC" w:rsidRPr="00373DDC" w:rsidRDefault="00373DDC" w:rsidP="00373DDC">
      <w:pPr>
        <w:spacing w:before="100" w:beforeAutospacing="1" w:after="100" w:afterAutospacing="1" w:line="288" w:lineRule="auto"/>
        <w:jc w:val="both"/>
        <w:rPr>
          <w:sz w:val="20"/>
        </w:rPr>
      </w:pPr>
      <w:r w:rsidRPr="00373DDC">
        <w:rPr>
          <w:sz w:val="20"/>
        </w:rPr>
        <w:t>En el transcurso del proceso de identificación de alternativas de solución asociadas a la causa directa 2, se han identificado un total de 3 propuestas. Estas alternativas se caracterizan por ser exclusivamente reguladoras, lo que sugiere un enfoque centrado en establecer normativas y mecanismos de control para abordar la raíz de la problemática vinculada a esta causa específica.</w:t>
      </w:r>
    </w:p>
    <w:p w14:paraId="0BA7D270" w14:textId="31985927" w:rsidR="00E42CFB" w:rsidRDefault="00373DDC" w:rsidP="00373DDC">
      <w:pPr>
        <w:spacing w:before="100" w:beforeAutospacing="1" w:after="100" w:afterAutospacing="1" w:line="288" w:lineRule="auto"/>
        <w:jc w:val="both"/>
        <w:rPr>
          <w:sz w:val="20"/>
        </w:rPr>
      </w:pPr>
      <w:r w:rsidRPr="00373DDC">
        <w:rPr>
          <w:sz w:val="20"/>
        </w:rPr>
        <w:t>En términos de sus características, se observa una combinación de 2 alternativas mejoradas y 1 propuesta completamente nueva.</w:t>
      </w:r>
    </w:p>
    <w:p w14:paraId="63B6D072" w14:textId="001DAB56" w:rsidR="00373DDC" w:rsidRDefault="00373DDC" w:rsidP="00373DDC">
      <w:pPr>
        <w:spacing w:before="100" w:beforeAutospacing="1" w:after="100" w:afterAutospacing="1" w:line="288" w:lineRule="auto"/>
        <w:ind w:left="425"/>
        <w:jc w:val="center"/>
        <w:rPr>
          <w:sz w:val="20"/>
        </w:rPr>
      </w:pPr>
      <w:bookmarkStart w:id="1488" w:name="_Toc152615099"/>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31</w:t>
      </w:r>
      <w:r w:rsidRPr="00C24B5F">
        <w:rPr>
          <w:b/>
          <w:bCs/>
          <w:sz w:val="20"/>
        </w:rPr>
        <w:fldChar w:fldCharType="end"/>
      </w:r>
      <w:r w:rsidRPr="00C24B5F">
        <w:rPr>
          <w:b/>
          <w:bCs/>
          <w:sz w:val="20"/>
        </w:rPr>
        <w:t>:</w:t>
      </w:r>
      <w:r w:rsidRPr="00113452">
        <w:rPr>
          <w:b/>
          <w:bCs/>
          <w:sz w:val="20"/>
        </w:rPr>
        <w:t xml:space="preserve"> </w:t>
      </w:r>
      <w:r w:rsidRPr="00A03FD5">
        <w:rPr>
          <w:sz w:val="20"/>
        </w:rPr>
        <w:t>Matriz de sistematización de alternativas de solución</w:t>
      </w:r>
      <w:r>
        <w:rPr>
          <w:sz w:val="20"/>
        </w:rPr>
        <w:t xml:space="preserve"> para la causa directa 2</w:t>
      </w:r>
      <w:bookmarkEnd w:id="1488"/>
    </w:p>
    <w:tbl>
      <w:tblPr>
        <w:tblW w:w="8572"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343"/>
        <w:gridCol w:w="4047"/>
        <w:gridCol w:w="992"/>
        <w:gridCol w:w="1183"/>
        <w:gridCol w:w="2007"/>
      </w:tblGrid>
      <w:tr w:rsidR="00E42CFB" w:rsidRPr="002565D8" w14:paraId="6EBA65EB" w14:textId="77777777" w:rsidTr="00C4536A">
        <w:trPr>
          <w:trHeight w:val="564"/>
        </w:trPr>
        <w:tc>
          <w:tcPr>
            <w:tcW w:w="4390" w:type="dxa"/>
            <w:gridSpan w:val="2"/>
            <w:shd w:val="clear" w:color="000000" w:fill="002060"/>
            <w:vAlign w:val="center"/>
          </w:tcPr>
          <w:p w14:paraId="713A6484" w14:textId="00401D21" w:rsidR="00E42CFB" w:rsidRPr="002565D8" w:rsidRDefault="00E42CF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 xml:space="preserve">Causa directa </w:t>
            </w:r>
            <w:r w:rsidR="00373DDC">
              <w:rPr>
                <w:rFonts w:ascii="Calibri" w:eastAsia="Times New Roman" w:hAnsi="Calibri" w:cs="Calibri"/>
                <w:color w:val="FFFFFF"/>
                <w:kern w:val="0"/>
                <w:sz w:val="16"/>
                <w:szCs w:val="16"/>
                <w:lang w:eastAsia="es-PE"/>
                <w14:ligatures w14:val="none"/>
              </w:rPr>
              <w:t>2</w:t>
            </w:r>
            <w:r w:rsidRPr="002565D8">
              <w:rPr>
                <w:rFonts w:ascii="Calibri" w:eastAsia="Times New Roman" w:hAnsi="Calibri" w:cs="Calibri"/>
                <w:color w:val="FFFFFF"/>
                <w:kern w:val="0"/>
                <w:sz w:val="16"/>
                <w:szCs w:val="16"/>
                <w:lang w:eastAsia="es-PE"/>
                <w14:ligatures w14:val="none"/>
              </w:rPr>
              <w:t>:</w:t>
            </w:r>
          </w:p>
        </w:tc>
        <w:tc>
          <w:tcPr>
            <w:tcW w:w="4182" w:type="dxa"/>
            <w:gridSpan w:val="3"/>
            <w:shd w:val="clear" w:color="000000" w:fill="D9E1F2"/>
            <w:vAlign w:val="center"/>
            <w:hideMark/>
          </w:tcPr>
          <w:p w14:paraId="682F0407" w14:textId="4B019D33" w:rsidR="00E42CFB" w:rsidRPr="002565D8" w:rsidRDefault="00373DDC" w:rsidP="00C4536A">
            <w:pPr>
              <w:spacing w:after="0" w:line="240" w:lineRule="auto"/>
              <w:rPr>
                <w:rFonts w:ascii="Calibri" w:eastAsia="Times New Roman" w:hAnsi="Calibri" w:cs="Calibri"/>
                <w:color w:val="000000"/>
                <w:kern w:val="0"/>
                <w:sz w:val="16"/>
                <w:szCs w:val="16"/>
                <w:lang w:eastAsia="es-PE"/>
                <w14:ligatures w14:val="none"/>
              </w:rPr>
            </w:pPr>
            <w:r w:rsidRPr="00373DDC">
              <w:rPr>
                <w:rFonts w:ascii="Calibri" w:eastAsia="Times New Roman" w:hAnsi="Calibri" w:cs="Calibri"/>
                <w:color w:val="000000"/>
                <w:kern w:val="0"/>
                <w:sz w:val="16"/>
                <w:szCs w:val="16"/>
                <w:lang w:eastAsia="es-PE"/>
                <w14:ligatures w14:val="none"/>
              </w:rPr>
              <w:t>Escasa incidencia de actores públicos y privados a nivel regional y local en el diseño e implementación de iniciativas en materia de derechos humanos.</w:t>
            </w:r>
          </w:p>
        </w:tc>
      </w:tr>
      <w:tr w:rsidR="00E42CFB" w:rsidRPr="002565D8" w14:paraId="06A84338" w14:textId="77777777" w:rsidTr="00C4536A">
        <w:trPr>
          <w:trHeight w:val="884"/>
        </w:trPr>
        <w:tc>
          <w:tcPr>
            <w:tcW w:w="4390" w:type="dxa"/>
            <w:gridSpan w:val="2"/>
            <w:shd w:val="clear" w:color="000000" w:fill="002060"/>
            <w:vAlign w:val="center"/>
          </w:tcPr>
          <w:p w14:paraId="7FE4DF5B" w14:textId="77777777" w:rsidR="00E42CFB" w:rsidRPr="002565D8" w:rsidRDefault="00E42CF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Alternativa de solución</w:t>
            </w:r>
            <w:r>
              <w:rPr>
                <w:rFonts w:ascii="Calibri" w:eastAsia="Times New Roman" w:hAnsi="Calibri" w:cs="Calibri"/>
                <w:color w:val="FFFFFF"/>
                <w:kern w:val="0"/>
                <w:sz w:val="16"/>
                <w:szCs w:val="16"/>
                <w:lang w:eastAsia="es-PE"/>
                <w14:ligatures w14:val="none"/>
              </w:rPr>
              <w:t xml:space="preserve"> (AS)</w:t>
            </w:r>
          </w:p>
        </w:tc>
        <w:tc>
          <w:tcPr>
            <w:tcW w:w="992" w:type="dxa"/>
            <w:shd w:val="clear" w:color="000000" w:fill="002060"/>
            <w:vAlign w:val="center"/>
            <w:hideMark/>
          </w:tcPr>
          <w:p w14:paraId="0A5990FC" w14:textId="77777777" w:rsidR="00E42CFB" w:rsidRPr="00C2534C" w:rsidRDefault="00E42CF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Tipología</w:t>
            </w:r>
          </w:p>
        </w:tc>
        <w:tc>
          <w:tcPr>
            <w:tcW w:w="1183" w:type="dxa"/>
            <w:shd w:val="clear" w:color="000000" w:fill="002060"/>
            <w:vAlign w:val="center"/>
            <w:hideMark/>
          </w:tcPr>
          <w:p w14:paraId="291BCED1" w14:textId="77777777" w:rsidR="00E42CFB" w:rsidRPr="00C2534C" w:rsidRDefault="00E42CF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Característica</w:t>
            </w:r>
          </w:p>
        </w:tc>
        <w:tc>
          <w:tcPr>
            <w:tcW w:w="2007" w:type="dxa"/>
            <w:shd w:val="clear" w:color="000000" w:fill="002060"/>
            <w:vAlign w:val="center"/>
            <w:hideMark/>
          </w:tcPr>
          <w:p w14:paraId="2AD9F567" w14:textId="77777777" w:rsidR="00E42CFB" w:rsidRPr="002565D8" w:rsidRDefault="00E42CFB"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Aspiración, tendencia, riesgo, oportunidad o escenario vinculado</w:t>
            </w:r>
          </w:p>
        </w:tc>
      </w:tr>
      <w:tr w:rsidR="00262A67" w:rsidRPr="002565D8" w14:paraId="2CD7DBAB" w14:textId="77777777" w:rsidTr="00C4536A">
        <w:trPr>
          <w:trHeight w:val="227"/>
        </w:trPr>
        <w:tc>
          <w:tcPr>
            <w:tcW w:w="343" w:type="dxa"/>
            <w:shd w:val="clear" w:color="000000" w:fill="D9E1F2"/>
            <w:vAlign w:val="center"/>
          </w:tcPr>
          <w:p w14:paraId="002763CF" w14:textId="79EC394F" w:rsidR="00262A67"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2.1</w:t>
            </w:r>
          </w:p>
        </w:tc>
        <w:tc>
          <w:tcPr>
            <w:tcW w:w="4047" w:type="dxa"/>
            <w:shd w:val="clear" w:color="000000" w:fill="D9E1F2"/>
            <w:vAlign w:val="center"/>
            <w:hideMark/>
          </w:tcPr>
          <w:p w14:paraId="022CB2FA" w14:textId="11B8BBC7" w:rsidR="00262A67" w:rsidRPr="00276C6B"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Establecer una institucionalidad a nivel territorial, desde el nivel provincial, que permita al MINJUSDH y a los sectores del Poder Ejecutivo, la implementación de políticas públicas en materia de derechos humanos</w:t>
            </w:r>
          </w:p>
        </w:tc>
        <w:tc>
          <w:tcPr>
            <w:tcW w:w="992" w:type="dxa"/>
            <w:shd w:val="clear" w:color="000000" w:fill="D9E1F2"/>
            <w:vAlign w:val="center"/>
            <w:hideMark/>
          </w:tcPr>
          <w:p w14:paraId="07DACBD6" w14:textId="3484F1C9" w:rsidR="00262A67" w:rsidRPr="002565D8"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Regulador</w:t>
            </w:r>
          </w:p>
        </w:tc>
        <w:tc>
          <w:tcPr>
            <w:tcW w:w="1183" w:type="dxa"/>
            <w:shd w:val="clear" w:color="000000" w:fill="D9E1F2"/>
            <w:vAlign w:val="center"/>
            <w:hideMark/>
          </w:tcPr>
          <w:p w14:paraId="6FCA7644" w14:textId="0DEEEE25" w:rsidR="00262A67" w:rsidRPr="002565D8" w:rsidRDefault="00262A67" w:rsidP="00C4536A">
            <w:pPr>
              <w:spacing w:after="0" w:line="240" w:lineRule="auto"/>
              <w:jc w:val="center"/>
              <w:rPr>
                <w:rFonts w:ascii="Calibri" w:eastAsia="Times New Roman" w:hAnsi="Calibri" w:cs="Calibri"/>
                <w:color w:val="000000"/>
                <w:kern w:val="0"/>
                <w:sz w:val="16"/>
                <w:szCs w:val="16"/>
                <w:lang w:eastAsia="es-PE"/>
                <w14:ligatures w14:val="none"/>
              </w:rPr>
            </w:pPr>
            <w:r w:rsidRPr="00E42CFB">
              <w:rPr>
                <w:rFonts w:ascii="Calibri" w:eastAsia="Times New Roman" w:hAnsi="Calibri" w:cs="Calibri"/>
                <w:color w:val="000000"/>
                <w:kern w:val="0"/>
                <w:sz w:val="16"/>
                <w:szCs w:val="16"/>
                <w:lang w:eastAsia="es-PE"/>
                <w14:ligatures w14:val="none"/>
              </w:rPr>
              <w:t>Nuevo</w:t>
            </w:r>
          </w:p>
        </w:tc>
        <w:tc>
          <w:tcPr>
            <w:tcW w:w="2007" w:type="dxa"/>
            <w:vMerge w:val="restart"/>
            <w:shd w:val="clear" w:color="000000" w:fill="D9E1F2"/>
            <w:vAlign w:val="center"/>
            <w:hideMark/>
          </w:tcPr>
          <w:p w14:paraId="45280F18" w14:textId="301BAD16" w:rsidR="00262A67" w:rsidRPr="002565D8" w:rsidRDefault="00262A67" w:rsidP="00C4536A">
            <w:pPr>
              <w:spacing w:after="0" w:line="240" w:lineRule="auto"/>
              <w:rPr>
                <w:rFonts w:ascii="Calibri" w:eastAsia="Times New Roman" w:hAnsi="Calibri" w:cs="Calibri"/>
                <w:color w:val="000000"/>
                <w:kern w:val="0"/>
                <w:sz w:val="16"/>
                <w:szCs w:val="16"/>
                <w:lang w:eastAsia="es-PE"/>
                <w14:ligatures w14:val="none"/>
              </w:rPr>
            </w:pPr>
            <w:r w:rsidRPr="00262A67">
              <w:rPr>
                <w:rFonts w:ascii="Calibri" w:eastAsia="Times New Roman" w:hAnsi="Calibri" w:cs="Calibri"/>
                <w:color w:val="000000"/>
                <w:kern w:val="0"/>
                <w:sz w:val="16"/>
                <w:szCs w:val="16"/>
                <w:lang w:eastAsia="es-PE"/>
                <w14:ligatures w14:val="none"/>
              </w:rPr>
              <w:t>Escenario futuro 1: Sociedad equitativa y sin discriminación, con justicia y sector público eficientes, libre de corrupción, promoviendo bienestar mediante servicios de salud y alimentación eficaces</w:t>
            </w:r>
          </w:p>
        </w:tc>
      </w:tr>
      <w:tr w:rsidR="00262A67" w:rsidRPr="002565D8" w14:paraId="3B50DF07" w14:textId="77777777" w:rsidTr="00C4536A">
        <w:trPr>
          <w:trHeight w:val="227"/>
        </w:trPr>
        <w:tc>
          <w:tcPr>
            <w:tcW w:w="343" w:type="dxa"/>
            <w:shd w:val="clear" w:color="auto" w:fill="auto"/>
            <w:vAlign w:val="center"/>
          </w:tcPr>
          <w:p w14:paraId="701301B1" w14:textId="47A70FC6"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2.2</w:t>
            </w:r>
          </w:p>
        </w:tc>
        <w:tc>
          <w:tcPr>
            <w:tcW w:w="4047" w:type="dxa"/>
            <w:shd w:val="clear" w:color="auto" w:fill="auto"/>
            <w:vAlign w:val="center"/>
          </w:tcPr>
          <w:p w14:paraId="2434C396" w14:textId="31E41805" w:rsidR="00262A67" w:rsidRPr="00276C6B" w:rsidRDefault="00262A67" w:rsidP="00373DDC">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Promover una mayor representatividad de los grupos de especial protección, mediante el impulso a la creación y/o fortalecimiento de asociaciones y el fortalecimiento de sus capacidades (empoderamiento).</w:t>
            </w:r>
          </w:p>
        </w:tc>
        <w:tc>
          <w:tcPr>
            <w:tcW w:w="992" w:type="dxa"/>
            <w:shd w:val="clear" w:color="auto" w:fill="auto"/>
            <w:vAlign w:val="center"/>
          </w:tcPr>
          <w:p w14:paraId="174014B5" w14:textId="60E33716"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 xml:space="preserve"> Regulador</w:t>
            </w:r>
          </w:p>
        </w:tc>
        <w:tc>
          <w:tcPr>
            <w:tcW w:w="1183" w:type="dxa"/>
            <w:shd w:val="clear" w:color="auto" w:fill="auto"/>
            <w:vAlign w:val="center"/>
          </w:tcPr>
          <w:p w14:paraId="1067149C" w14:textId="2583D322"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5D8E68A1" w14:textId="77777777" w:rsidR="00262A67" w:rsidRPr="002565D8" w:rsidRDefault="00262A67" w:rsidP="00E42CFB">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1E49BD9C" w14:textId="77777777" w:rsidTr="00C4536A">
        <w:trPr>
          <w:trHeight w:val="227"/>
        </w:trPr>
        <w:tc>
          <w:tcPr>
            <w:tcW w:w="343" w:type="dxa"/>
            <w:shd w:val="clear" w:color="000000" w:fill="D9E1F2"/>
            <w:vAlign w:val="center"/>
          </w:tcPr>
          <w:p w14:paraId="2888D0A8" w14:textId="10B584F8"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2.3</w:t>
            </w:r>
          </w:p>
        </w:tc>
        <w:tc>
          <w:tcPr>
            <w:tcW w:w="4047" w:type="dxa"/>
            <w:shd w:val="clear" w:color="000000" w:fill="D9E1F2"/>
            <w:vAlign w:val="center"/>
          </w:tcPr>
          <w:p w14:paraId="23B990F4" w14:textId="43CF264D" w:rsidR="00262A67" w:rsidRPr="00276C6B"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Transversalizar el enfoque de derechos humanos en la gestión de los gobiernos regionales y locales</w:t>
            </w:r>
            <w:r w:rsidRPr="006F2199">
              <w:rPr>
                <w:rFonts w:ascii="Calibri" w:eastAsia="Times New Roman" w:hAnsi="Calibri" w:cs="Calibri"/>
                <w:color w:val="000000"/>
                <w:kern w:val="0"/>
                <w:sz w:val="14"/>
                <w:szCs w:val="14"/>
                <w:lang w:eastAsia="es-PE"/>
                <w14:ligatures w14:val="none"/>
              </w:rPr>
              <w:t xml:space="preserve"> </w:t>
            </w:r>
          </w:p>
        </w:tc>
        <w:tc>
          <w:tcPr>
            <w:tcW w:w="992" w:type="dxa"/>
            <w:shd w:val="clear" w:color="000000" w:fill="D9E1F2"/>
            <w:vAlign w:val="center"/>
          </w:tcPr>
          <w:p w14:paraId="20FAA4E7" w14:textId="149F8E17"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Regulador</w:t>
            </w:r>
          </w:p>
        </w:tc>
        <w:tc>
          <w:tcPr>
            <w:tcW w:w="1183" w:type="dxa"/>
            <w:shd w:val="clear" w:color="000000" w:fill="D9E1F2"/>
            <w:vAlign w:val="center"/>
          </w:tcPr>
          <w:p w14:paraId="4A94F79A" w14:textId="15C668C2" w:rsidR="00262A67" w:rsidRDefault="00262A67" w:rsidP="00E42CFB">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Mejorado</w:t>
            </w:r>
          </w:p>
        </w:tc>
        <w:tc>
          <w:tcPr>
            <w:tcW w:w="2007" w:type="dxa"/>
            <w:vMerge/>
            <w:shd w:val="clear" w:color="000000" w:fill="D9E1F2"/>
            <w:vAlign w:val="center"/>
          </w:tcPr>
          <w:p w14:paraId="4FEBA5F0" w14:textId="77777777" w:rsidR="00262A67" w:rsidRPr="002565D8" w:rsidRDefault="00262A67" w:rsidP="00E42CFB">
            <w:pPr>
              <w:spacing w:after="0" w:line="240" w:lineRule="auto"/>
              <w:rPr>
                <w:rFonts w:ascii="Calibri" w:eastAsia="Times New Roman" w:hAnsi="Calibri" w:cs="Calibri"/>
                <w:color w:val="000000"/>
                <w:kern w:val="0"/>
                <w:sz w:val="16"/>
                <w:szCs w:val="16"/>
                <w:lang w:eastAsia="es-PE"/>
                <w14:ligatures w14:val="none"/>
              </w:rPr>
            </w:pPr>
          </w:p>
        </w:tc>
      </w:tr>
    </w:tbl>
    <w:p w14:paraId="2BB0AB84" w14:textId="77777777" w:rsidR="00373DDC" w:rsidRDefault="00373DDC" w:rsidP="00373DDC">
      <w:pPr>
        <w:spacing w:after="100" w:afterAutospacing="1" w:line="288" w:lineRule="auto"/>
        <w:jc w:val="both"/>
        <w:rPr>
          <w:sz w:val="20"/>
        </w:rPr>
      </w:pPr>
      <w:r w:rsidRPr="00FA7FF4">
        <w:rPr>
          <w:sz w:val="16"/>
          <w:szCs w:val="18"/>
        </w:rPr>
        <w:t xml:space="preserve">Fuente: </w:t>
      </w:r>
      <w:r>
        <w:rPr>
          <w:sz w:val="16"/>
          <w:szCs w:val="18"/>
        </w:rPr>
        <w:t>Elaboración propia</w:t>
      </w:r>
    </w:p>
    <w:p w14:paraId="6E8D2270" w14:textId="77777777" w:rsidR="00654ABD" w:rsidRPr="00A03FD5" w:rsidRDefault="00654ABD" w:rsidP="00654ABD">
      <w:pPr>
        <w:jc w:val="both"/>
        <w:rPr>
          <w:rFonts w:ascii="Calibri" w:hAnsi="Calibri" w:cs="Calibri"/>
          <w:b/>
          <w:bCs/>
          <w:sz w:val="20"/>
          <w:szCs w:val="20"/>
          <w:u w:val="single"/>
        </w:rPr>
      </w:pPr>
      <w:r w:rsidRPr="00A03FD5">
        <w:rPr>
          <w:rFonts w:ascii="Calibri" w:hAnsi="Calibri" w:cs="Calibri"/>
          <w:b/>
          <w:bCs/>
          <w:sz w:val="20"/>
          <w:szCs w:val="20"/>
          <w:u w:val="single"/>
        </w:rPr>
        <w:t>Evidencia de la efectividad de la alternativa de solución sobre la causa del problema público</w:t>
      </w:r>
      <w:r>
        <w:rPr>
          <w:rFonts w:ascii="Calibri" w:hAnsi="Calibri" w:cs="Calibri"/>
          <w:b/>
          <w:bCs/>
          <w:sz w:val="20"/>
          <w:szCs w:val="20"/>
          <w:u w:val="single"/>
        </w:rPr>
        <w:t>:</w:t>
      </w:r>
    </w:p>
    <w:p w14:paraId="5C7C16BD" w14:textId="680DC9B7" w:rsidR="00E42CFB" w:rsidRDefault="00E42CFB" w:rsidP="00E42CFB">
      <w:pPr>
        <w:jc w:val="both"/>
        <w:rPr>
          <w:rFonts w:ascii="Calibri" w:hAnsi="Calibri" w:cs="Calibri"/>
          <w:b/>
          <w:bCs/>
          <w:sz w:val="20"/>
          <w:szCs w:val="20"/>
        </w:rPr>
      </w:pPr>
      <w:r>
        <w:rPr>
          <w:rFonts w:ascii="Calibri" w:hAnsi="Calibri" w:cs="Calibri"/>
          <w:b/>
          <w:bCs/>
          <w:sz w:val="20"/>
          <w:szCs w:val="20"/>
        </w:rPr>
        <w:t xml:space="preserve">AS 2.1. </w:t>
      </w:r>
      <w:r w:rsidRPr="00E42CFB">
        <w:rPr>
          <w:rFonts w:ascii="Calibri" w:hAnsi="Calibri" w:cs="Calibri"/>
          <w:b/>
          <w:bCs/>
          <w:sz w:val="20"/>
          <w:szCs w:val="20"/>
        </w:rPr>
        <w:t>Establecer una institucionalidad a nivel territorial, desde el nivel provincial, que permita al MINJUSDH y a los sectores del Poder Ejecutivo, la implementación de políticas públicas en materia de derechos humanos</w:t>
      </w:r>
      <w:ins w:id="1489" w:author="Direccion General de Derechos Humanos 49" w:date="2023-12-19T18:12:00Z">
        <w:r w:rsidR="00533655">
          <w:rPr>
            <w:rFonts w:ascii="Calibri" w:hAnsi="Calibri" w:cs="Calibri"/>
            <w:b/>
            <w:bCs/>
            <w:sz w:val="20"/>
            <w:szCs w:val="20"/>
          </w:rPr>
          <w:t xml:space="preserve"> (</w:t>
        </w:r>
      </w:ins>
      <w:ins w:id="1490" w:author="Direccion General de Derechos Humanos 49" w:date="2023-12-19T18:17:00Z">
        <w:r w:rsidR="00533655">
          <w:rPr>
            <w:rFonts w:ascii="Calibri" w:hAnsi="Calibri" w:cs="Calibri"/>
            <w:b/>
            <w:bCs/>
            <w:sz w:val="20"/>
            <w:szCs w:val="20"/>
          </w:rPr>
          <w:t>innovadora</w:t>
        </w:r>
      </w:ins>
      <w:ins w:id="1491" w:author="Direccion General de Derechos Humanos 49" w:date="2023-12-19T18:12:00Z">
        <w:r w:rsidR="00533655">
          <w:rPr>
            <w:rFonts w:ascii="Calibri" w:hAnsi="Calibri" w:cs="Calibri"/>
            <w:b/>
            <w:bCs/>
            <w:sz w:val="20"/>
            <w:szCs w:val="20"/>
          </w:rPr>
          <w:t>)</w:t>
        </w:r>
      </w:ins>
      <w:r w:rsidRPr="00276C6B">
        <w:rPr>
          <w:rFonts w:ascii="Calibri" w:hAnsi="Calibri" w:cs="Calibri"/>
          <w:b/>
          <w:bCs/>
          <w:sz w:val="20"/>
          <w:szCs w:val="20"/>
        </w:rPr>
        <w:t>.</w:t>
      </w:r>
    </w:p>
    <w:p w14:paraId="559A6BA2" w14:textId="5C1BBCF3" w:rsidR="008C5983" w:rsidRPr="00116486" w:rsidRDefault="008C5983" w:rsidP="00116486">
      <w:pPr>
        <w:spacing w:before="100" w:beforeAutospacing="1" w:after="100" w:afterAutospacing="1" w:line="288" w:lineRule="auto"/>
        <w:jc w:val="both"/>
        <w:rPr>
          <w:sz w:val="20"/>
        </w:rPr>
      </w:pPr>
      <w:r w:rsidRPr="00116486">
        <w:rPr>
          <w:sz w:val="20"/>
        </w:rPr>
        <w:lastRenderedPageBreak/>
        <w:t>La Organización para la Cooperación y el Desarrollo Económicos (OCDE) recomendó al Estado peruano fortalecer la coordinación a nivel nacional, regional y local mediante la creación de agencias de desarrollo regional. Estas agencias, conformadas por funcionarios de gobierno nacional y regional, buscan facilitar un enfoque asociativo para el desarrollo regional y mejorar la coordinación entre las regiones y el gobierno central. Se destaca la necesidad de superar limitaciones en recursos humanos, coordinación intergubernamental, desarticulación administrativa y falta de autonomía financiera en las regiones.</w:t>
      </w:r>
    </w:p>
    <w:p w14:paraId="20200B28" w14:textId="77777777" w:rsidR="008C5983" w:rsidRPr="00116486" w:rsidRDefault="008C5983" w:rsidP="00116486">
      <w:pPr>
        <w:spacing w:before="100" w:beforeAutospacing="1" w:after="100" w:afterAutospacing="1" w:line="288" w:lineRule="auto"/>
        <w:jc w:val="both"/>
        <w:rPr>
          <w:sz w:val="20"/>
        </w:rPr>
      </w:pPr>
      <w:r w:rsidRPr="00116486">
        <w:rPr>
          <w:sz w:val="20"/>
        </w:rPr>
        <w:t>En otro informe de la OCDE, se enfatiza la importancia de adaptar políticas e intervenciones públicas a los territorios específicos. Se reconoce la insuficiencia de la coordinación vertical u horizontal, especialmente en el marco fiscal, y se recomienda el establecimiento de capacidades de apoyo institucional eficaces para un enfoque de desarrollo regional basado en la asociación entre departamentos y el gobierno nacional. Además, se subraya la necesidad de desarrollar las aptitudes técnicas de los gobiernos regionales.</w:t>
      </w:r>
    </w:p>
    <w:p w14:paraId="7BE37B2E" w14:textId="03B27E77" w:rsidR="00E42CFB" w:rsidRDefault="00E42CFB" w:rsidP="00E42CFB">
      <w:pPr>
        <w:jc w:val="both"/>
        <w:rPr>
          <w:rFonts w:ascii="Calibri" w:hAnsi="Calibri" w:cs="Calibri"/>
          <w:b/>
          <w:bCs/>
          <w:sz w:val="20"/>
          <w:szCs w:val="20"/>
        </w:rPr>
      </w:pPr>
      <w:r>
        <w:rPr>
          <w:rFonts w:ascii="Calibri" w:hAnsi="Calibri" w:cs="Calibri"/>
          <w:b/>
          <w:bCs/>
          <w:sz w:val="20"/>
          <w:szCs w:val="20"/>
        </w:rPr>
        <w:t xml:space="preserve">AS 2.2. </w:t>
      </w:r>
      <w:r w:rsidRPr="00E42CFB">
        <w:rPr>
          <w:rFonts w:ascii="Calibri" w:hAnsi="Calibri" w:cs="Calibri"/>
          <w:b/>
          <w:bCs/>
          <w:sz w:val="20"/>
          <w:szCs w:val="20"/>
        </w:rPr>
        <w:t xml:space="preserve">Promover una mayor representatividad de los grupos de especial protección, mediante el impulso a la creación y/o fortalecimiento de asociaciones y el fortalecimiento de sus capacidades </w:t>
      </w:r>
      <w:del w:id="1492" w:author="Direccion General de Derechos Humanos 49" w:date="2023-12-19T18:13:00Z">
        <w:r w:rsidRPr="00E42CFB" w:rsidDel="00533655">
          <w:rPr>
            <w:rFonts w:ascii="Calibri" w:hAnsi="Calibri" w:cs="Calibri"/>
            <w:b/>
            <w:bCs/>
            <w:sz w:val="20"/>
            <w:szCs w:val="20"/>
          </w:rPr>
          <w:delText>(</w:delText>
        </w:r>
      </w:del>
      <w:del w:id="1493" w:author="Direccion General de Derechos Humanos 49" w:date="2023-12-19T18:12:00Z">
        <w:r w:rsidRPr="00E42CFB" w:rsidDel="00533655">
          <w:rPr>
            <w:rFonts w:ascii="Calibri" w:hAnsi="Calibri" w:cs="Calibri"/>
            <w:b/>
            <w:bCs/>
            <w:sz w:val="20"/>
            <w:szCs w:val="20"/>
          </w:rPr>
          <w:delText>empoderamiento)</w:delText>
        </w:r>
      </w:del>
      <w:ins w:id="1494" w:author="Direccion General de Derechos Humanos 49" w:date="2023-12-19T18:12:00Z">
        <w:r w:rsidR="00533655">
          <w:rPr>
            <w:rFonts w:ascii="Calibri" w:hAnsi="Calibri" w:cs="Calibri"/>
            <w:b/>
            <w:bCs/>
            <w:sz w:val="20"/>
            <w:szCs w:val="20"/>
          </w:rPr>
          <w:t xml:space="preserve"> (estándar internacional)</w:t>
        </w:r>
      </w:ins>
      <w:r w:rsidRPr="00E42CFB">
        <w:rPr>
          <w:rFonts w:ascii="Calibri" w:hAnsi="Calibri" w:cs="Calibri"/>
          <w:b/>
          <w:bCs/>
          <w:sz w:val="20"/>
          <w:szCs w:val="20"/>
        </w:rPr>
        <w:t>.</w:t>
      </w:r>
    </w:p>
    <w:p w14:paraId="6AC9AA75"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La Organización Internacional del Trabajo (OIT) recomienda a los Estados apoyar la creación y el funcionamiento de organizaciones y redes de mujeres indígenas, como medio para promover un mayor empoderamiento de las mujeres y mayores niveles de participación en cuestiones de interés público. Además del fortalecimiento organizacional, también se incluye como acción a seguir facilitar el intercambio de experiencias entre organizaciones de mujeres, incluso proporcionando espacios de intercambio adecuados para sus reuniones y servicios de apoyo según sea necesario. Mediante estas acciones de intercambio, se pueden visualizar experiencias de redes mundiales y regionales exitosas, que incentiven a las mujeres a seguir organizándose y avanzar en sus derechos de participación. </w:t>
      </w:r>
    </w:p>
    <w:p w14:paraId="559D3F2B" w14:textId="77777777" w:rsidR="008C5983" w:rsidRPr="00116486" w:rsidRDefault="008C5983" w:rsidP="00116486">
      <w:pPr>
        <w:spacing w:before="100" w:beforeAutospacing="1" w:after="100" w:afterAutospacing="1" w:line="288" w:lineRule="auto"/>
        <w:jc w:val="both"/>
        <w:rPr>
          <w:sz w:val="20"/>
        </w:rPr>
      </w:pPr>
      <w:r w:rsidRPr="00116486">
        <w:rPr>
          <w:sz w:val="20"/>
        </w:rPr>
        <w:t>Guatemala y Camerún son experiencias exitosas de acciones de empoderamiento de las mujeres indígenas y de promoción para que puedan alcanzar un mayor número de cargos directivos a nivel local o comunal.  Por otro lado, la Observación general núm. 7 (2018) del Comité sobre los Derechos de las Personas con Discapacidad subraya la importancia de crear un entorno propicio para las organizaciones de personas con discapacidad, garantizando independencia y autonomía, acceso a financiamiento adecuado y ofreciendo apoyo para fortalecer capacidades y principios de gobernanza democrática.</w:t>
      </w:r>
    </w:p>
    <w:p w14:paraId="0C8D276C" w14:textId="77777777" w:rsidR="008C5983" w:rsidRPr="00116486" w:rsidRDefault="008C5983" w:rsidP="00116486">
      <w:pPr>
        <w:spacing w:before="100" w:beforeAutospacing="1" w:after="100" w:afterAutospacing="1" w:line="288" w:lineRule="auto"/>
        <w:jc w:val="both"/>
        <w:rPr>
          <w:sz w:val="20"/>
        </w:rPr>
      </w:pPr>
      <w:r w:rsidRPr="00116486">
        <w:rPr>
          <w:sz w:val="20"/>
        </w:rPr>
        <w:t>Finalmente, el Consenso de Montevideo destaca el empoderamiento de las personas mayores como clave para el pleno respeto de sus derechos humanos y enfatiza la participación plena y equitativa en políticas, planes y programas que les conciernen, atendiendo a sus necesidades y contemplando la diversidad de situaciones.</w:t>
      </w:r>
    </w:p>
    <w:p w14:paraId="4CC755C0" w14:textId="69D5F809" w:rsidR="00E42CFB" w:rsidRDefault="00E42CFB" w:rsidP="00E42CFB">
      <w:pPr>
        <w:jc w:val="both"/>
        <w:rPr>
          <w:rFonts w:ascii="Calibri" w:hAnsi="Calibri" w:cs="Calibri"/>
          <w:b/>
          <w:bCs/>
          <w:sz w:val="20"/>
          <w:szCs w:val="20"/>
        </w:rPr>
      </w:pPr>
      <w:r>
        <w:rPr>
          <w:rFonts w:ascii="Calibri" w:hAnsi="Calibri" w:cs="Calibri"/>
          <w:b/>
          <w:bCs/>
          <w:sz w:val="20"/>
          <w:szCs w:val="20"/>
        </w:rPr>
        <w:t xml:space="preserve">AS 2.3. </w:t>
      </w:r>
      <w:r w:rsidRPr="00E42CFB">
        <w:rPr>
          <w:rFonts w:ascii="Calibri" w:hAnsi="Calibri" w:cs="Calibri"/>
          <w:b/>
          <w:bCs/>
          <w:sz w:val="20"/>
          <w:szCs w:val="20"/>
        </w:rPr>
        <w:t>Transversalizar el enfoque de derechos humanos en la gestión de los gobiernos regionales y locales</w:t>
      </w:r>
      <w:ins w:id="1495" w:author="Direccion General de Derechos Humanos 49" w:date="2023-12-19T18:13:00Z">
        <w:r w:rsidR="00533655">
          <w:rPr>
            <w:rFonts w:ascii="Calibri" w:hAnsi="Calibri" w:cs="Calibri"/>
            <w:b/>
            <w:bCs/>
            <w:sz w:val="20"/>
            <w:szCs w:val="20"/>
          </w:rPr>
          <w:t xml:space="preserve"> (estándar internacional)</w:t>
        </w:r>
      </w:ins>
      <w:r>
        <w:rPr>
          <w:rFonts w:ascii="Calibri" w:hAnsi="Calibri" w:cs="Calibri"/>
          <w:b/>
          <w:bCs/>
          <w:sz w:val="20"/>
          <w:szCs w:val="20"/>
        </w:rPr>
        <w:t>.</w:t>
      </w:r>
    </w:p>
    <w:p w14:paraId="137460A7"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El informe "Gobierno abierto y ciudadanía" de la CEPAL destaca la necesidad de incorporar un enfoque de derechos humanos a nivel territorial y local para abordar desigualdades y fomentar la equidad. Este enfoque implica la integración de sistemas y estructuras en la política pública, requiriendo el desarrollo de capacidades administrativas y la implementación de mecanismos transparentes. La transversalización propone un modelo integral donde el Estado consulta y delega intervenciones a la participación ciudadana, sin perder su responsabilidad en la protección de derechos. La participación ciudadana facilita </w:t>
      </w:r>
      <w:r w:rsidRPr="00116486">
        <w:rPr>
          <w:sz w:val="20"/>
        </w:rPr>
        <w:lastRenderedPageBreak/>
        <w:t>la influencia en políticas, procesos de toma de decisiones y actividades relacionadas con el desarrollo económico, social y político.</w:t>
      </w:r>
    </w:p>
    <w:p w14:paraId="72ACADB2" w14:textId="77777777" w:rsidR="008C5983" w:rsidRPr="00116486" w:rsidRDefault="008C5983" w:rsidP="00116486">
      <w:pPr>
        <w:spacing w:before="100" w:beforeAutospacing="1" w:after="100" w:afterAutospacing="1" w:line="288" w:lineRule="auto"/>
        <w:jc w:val="both"/>
        <w:rPr>
          <w:sz w:val="20"/>
        </w:rPr>
      </w:pPr>
      <w:r w:rsidRPr="00116486">
        <w:rPr>
          <w:sz w:val="20"/>
        </w:rPr>
        <w:t>Igualmente, conforme a la Guía para la planificación local desde la perspectiva de los derechos humanos, elaborada por el Programa de las Naciones Unidas para el Desarrollo (PNUD), existen varios niveles de aplicación de la planificación pública a un nivel territorial con un enfoque de derechos humanos. En primer lugar, de forma transversal, conlleva aceptar y reconocer los principios y estándares de derechos humanos en todas las etapas del proceso. A nivel operativo, tiene un componente de difusión y participación, para lo cual deberá diseñarse un plan de comunicación para que los y las titulares de derechos se encuentren informados. Igualmente, en el proceso de definición de objetivos, implica una identificación de los derechos humanos como objetivos de políticas públicas. Estos cambios no inciden particularmente en el “qué se hace”, sino en el “cómo” y “por qué” se hace. Ello se expresa en adoptar procesos inclusivos y que también incidan tanto en los procesos (y de qué manera se involucra a la población de los territorios en el diseño, implementación y evaluación de las políticas públicas) como en los resultados a alcanzar.</w:t>
      </w:r>
    </w:p>
    <w:p w14:paraId="65B15147" w14:textId="2399887A" w:rsidR="00116486" w:rsidRPr="00754952" w:rsidRDefault="00116486" w:rsidP="00754952">
      <w:pPr>
        <w:pStyle w:val="Ttulo3"/>
        <w:numPr>
          <w:ilvl w:val="0"/>
          <w:numId w:val="36"/>
        </w:numPr>
        <w:spacing w:before="100" w:beforeAutospacing="1" w:after="100" w:afterAutospacing="1" w:line="240" w:lineRule="auto"/>
        <w:ind w:left="334" w:hanging="357"/>
        <w:rPr>
          <w:rFonts w:asciiTheme="minorHAnsi" w:hAnsiTheme="minorHAnsi" w:cstheme="minorHAnsi"/>
          <w:b/>
          <w:bCs/>
          <w:color w:val="auto"/>
          <w:sz w:val="22"/>
          <w:szCs w:val="22"/>
        </w:rPr>
      </w:pPr>
      <w:bookmarkStart w:id="1496" w:name="_Toc154739290"/>
      <w:r w:rsidRPr="00754952">
        <w:rPr>
          <w:rFonts w:asciiTheme="minorHAnsi" w:hAnsiTheme="minorHAnsi" w:cstheme="minorHAnsi"/>
          <w:b/>
          <w:bCs/>
          <w:color w:val="auto"/>
          <w:sz w:val="22"/>
          <w:szCs w:val="22"/>
        </w:rPr>
        <w:t>Alternativas de solución identificadas para la causa directa 3</w:t>
      </w:r>
      <w:bookmarkEnd w:id="1496"/>
    </w:p>
    <w:p w14:paraId="59F87B8A" w14:textId="77777777" w:rsidR="00205F34" w:rsidRDefault="00205F34" w:rsidP="00205F34">
      <w:pPr>
        <w:spacing w:before="100" w:beforeAutospacing="1" w:after="100" w:afterAutospacing="1" w:line="288" w:lineRule="auto"/>
        <w:jc w:val="both"/>
        <w:rPr>
          <w:sz w:val="20"/>
        </w:rPr>
      </w:pPr>
      <w:r w:rsidRPr="00205F34">
        <w:rPr>
          <w:sz w:val="20"/>
        </w:rPr>
        <w:t xml:space="preserve">En el análisis de la causa directa </w:t>
      </w:r>
      <w:r>
        <w:rPr>
          <w:sz w:val="20"/>
        </w:rPr>
        <w:t>3</w:t>
      </w:r>
      <w:r w:rsidRPr="00205F34">
        <w:rPr>
          <w:sz w:val="20"/>
        </w:rPr>
        <w:t xml:space="preserve">, se han identificado un total de 4 alternativas de solución, cada una de las cuales aporta enfoques distintos para abordar la problemática asociada. </w:t>
      </w:r>
    </w:p>
    <w:p w14:paraId="2C45795E" w14:textId="01245706" w:rsidR="00205F34" w:rsidRPr="00205F34" w:rsidRDefault="00205F34" w:rsidP="00205F34">
      <w:pPr>
        <w:spacing w:before="100" w:beforeAutospacing="1" w:after="100" w:afterAutospacing="1" w:line="288" w:lineRule="auto"/>
        <w:jc w:val="both"/>
        <w:rPr>
          <w:sz w:val="20"/>
        </w:rPr>
      </w:pPr>
      <w:r w:rsidRPr="00205F34">
        <w:rPr>
          <w:sz w:val="20"/>
        </w:rPr>
        <w:t xml:space="preserve">En términos de tipología, se observa una diversidad de enfoques. Dos de las alternativas se clasifican como informativas, resaltando la importancia de difundir conocimiento y conciencia sobre la causa directa </w:t>
      </w:r>
      <w:r>
        <w:rPr>
          <w:sz w:val="20"/>
        </w:rPr>
        <w:t>3</w:t>
      </w:r>
      <w:r w:rsidRPr="00205F34">
        <w:rPr>
          <w:sz w:val="20"/>
        </w:rPr>
        <w:t>. Además, se identifica una alternativa reguladora, sugiriendo la implementación de marcos normativos y mecanismos de control. Por último, se destaca una alternativa de índole económica, indicando una estrategia centrada en intervenciones económicas para mitigar la problemática.</w:t>
      </w:r>
    </w:p>
    <w:p w14:paraId="1E0C46FE" w14:textId="15B5D565" w:rsidR="00373DDC" w:rsidRPr="00205F34" w:rsidRDefault="00205F34" w:rsidP="00205F34">
      <w:pPr>
        <w:spacing w:before="100" w:beforeAutospacing="1" w:after="100" w:afterAutospacing="1" w:line="288" w:lineRule="auto"/>
        <w:jc w:val="both"/>
        <w:rPr>
          <w:sz w:val="20"/>
        </w:rPr>
      </w:pPr>
      <w:r w:rsidRPr="00205F34">
        <w:rPr>
          <w:sz w:val="20"/>
        </w:rPr>
        <w:t>En cuanto a sus características, tres de las alternativas se catalogan como mejoradas, lo que sugiere que se han revisado y optimizado enfoques previos. Además, se ha identificado una alternativa nueva, subrayando la exploración de enfoques innovadores para abordar la problemática identificada.</w:t>
      </w:r>
    </w:p>
    <w:p w14:paraId="634B5AB0" w14:textId="0D904A0A" w:rsidR="00373DDC" w:rsidRDefault="00373DDC" w:rsidP="00373DDC">
      <w:pPr>
        <w:spacing w:before="100" w:beforeAutospacing="1" w:after="100" w:afterAutospacing="1" w:line="288" w:lineRule="auto"/>
        <w:ind w:left="425"/>
        <w:jc w:val="center"/>
        <w:rPr>
          <w:sz w:val="20"/>
        </w:rPr>
      </w:pPr>
      <w:bookmarkStart w:id="1497" w:name="_Toc152615100"/>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32</w:t>
      </w:r>
      <w:r w:rsidRPr="00C24B5F">
        <w:rPr>
          <w:b/>
          <w:bCs/>
          <w:sz w:val="20"/>
        </w:rPr>
        <w:fldChar w:fldCharType="end"/>
      </w:r>
      <w:r w:rsidRPr="00C24B5F">
        <w:rPr>
          <w:b/>
          <w:bCs/>
          <w:sz w:val="20"/>
        </w:rPr>
        <w:t>:</w:t>
      </w:r>
      <w:r w:rsidRPr="00113452">
        <w:rPr>
          <w:b/>
          <w:bCs/>
          <w:sz w:val="20"/>
        </w:rPr>
        <w:t xml:space="preserve"> </w:t>
      </w:r>
      <w:r w:rsidRPr="00A03FD5">
        <w:rPr>
          <w:sz w:val="20"/>
        </w:rPr>
        <w:t>Matriz de sistematización de alternativas de solución</w:t>
      </w:r>
      <w:r>
        <w:rPr>
          <w:sz w:val="20"/>
        </w:rPr>
        <w:t xml:space="preserve"> para la causa directa 3</w:t>
      </w:r>
      <w:bookmarkEnd w:id="1497"/>
    </w:p>
    <w:tbl>
      <w:tblPr>
        <w:tblW w:w="8572"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343"/>
        <w:gridCol w:w="4047"/>
        <w:gridCol w:w="992"/>
        <w:gridCol w:w="1183"/>
        <w:gridCol w:w="2007"/>
      </w:tblGrid>
      <w:tr w:rsidR="00373DDC" w:rsidRPr="002565D8" w14:paraId="4BB15847" w14:textId="77777777" w:rsidTr="00C4536A">
        <w:trPr>
          <w:trHeight w:val="564"/>
        </w:trPr>
        <w:tc>
          <w:tcPr>
            <w:tcW w:w="4390" w:type="dxa"/>
            <w:gridSpan w:val="2"/>
            <w:shd w:val="clear" w:color="000000" w:fill="002060"/>
            <w:vAlign w:val="center"/>
          </w:tcPr>
          <w:p w14:paraId="5CE2EDB9" w14:textId="49624045" w:rsidR="00373DDC" w:rsidRPr="002565D8" w:rsidRDefault="00373DDC"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 xml:space="preserve">Causa directa </w:t>
            </w:r>
            <w:r>
              <w:rPr>
                <w:rFonts w:ascii="Calibri" w:eastAsia="Times New Roman" w:hAnsi="Calibri" w:cs="Calibri"/>
                <w:color w:val="FFFFFF"/>
                <w:kern w:val="0"/>
                <w:sz w:val="16"/>
                <w:szCs w:val="16"/>
                <w:lang w:eastAsia="es-PE"/>
                <w14:ligatures w14:val="none"/>
              </w:rPr>
              <w:t>3</w:t>
            </w:r>
            <w:r w:rsidRPr="002565D8">
              <w:rPr>
                <w:rFonts w:ascii="Calibri" w:eastAsia="Times New Roman" w:hAnsi="Calibri" w:cs="Calibri"/>
                <w:color w:val="FFFFFF"/>
                <w:kern w:val="0"/>
                <w:sz w:val="16"/>
                <w:szCs w:val="16"/>
                <w:lang w:eastAsia="es-PE"/>
                <w14:ligatures w14:val="none"/>
              </w:rPr>
              <w:t>:</w:t>
            </w:r>
          </w:p>
        </w:tc>
        <w:tc>
          <w:tcPr>
            <w:tcW w:w="4182" w:type="dxa"/>
            <w:gridSpan w:val="3"/>
            <w:shd w:val="clear" w:color="000000" w:fill="D9E1F2"/>
            <w:vAlign w:val="center"/>
            <w:hideMark/>
          </w:tcPr>
          <w:p w14:paraId="08C6BF9B" w14:textId="3C10AFA5" w:rsidR="00373DDC" w:rsidRPr="002565D8" w:rsidRDefault="00373DDC" w:rsidP="00C4536A">
            <w:pPr>
              <w:spacing w:after="0" w:line="240" w:lineRule="auto"/>
              <w:rPr>
                <w:rFonts w:ascii="Calibri" w:eastAsia="Times New Roman" w:hAnsi="Calibri" w:cs="Calibri"/>
                <w:color w:val="000000"/>
                <w:kern w:val="0"/>
                <w:sz w:val="16"/>
                <w:szCs w:val="16"/>
                <w:lang w:eastAsia="es-PE"/>
                <w14:ligatures w14:val="none"/>
              </w:rPr>
            </w:pPr>
            <w:r w:rsidRPr="00373DDC">
              <w:rPr>
                <w:rFonts w:ascii="Calibri" w:eastAsia="Times New Roman" w:hAnsi="Calibri" w:cs="Calibri"/>
                <w:color w:val="000000"/>
                <w:kern w:val="0"/>
                <w:sz w:val="16"/>
                <w:szCs w:val="16"/>
                <w:lang w:eastAsia="es-PE"/>
                <w14:ligatures w14:val="none"/>
              </w:rPr>
              <w:t>Persistencia de estereotipos, prejuicios, estigmas y actitudes negativas</w:t>
            </w:r>
          </w:p>
        </w:tc>
      </w:tr>
      <w:tr w:rsidR="00262A67" w:rsidRPr="002565D8" w14:paraId="4FB0C77E" w14:textId="77777777" w:rsidTr="00C4536A">
        <w:trPr>
          <w:trHeight w:val="884"/>
        </w:trPr>
        <w:tc>
          <w:tcPr>
            <w:tcW w:w="4390" w:type="dxa"/>
            <w:gridSpan w:val="2"/>
            <w:shd w:val="clear" w:color="000000" w:fill="002060"/>
            <w:vAlign w:val="center"/>
          </w:tcPr>
          <w:p w14:paraId="6D9473C2" w14:textId="77777777" w:rsidR="00373DDC" w:rsidRPr="002565D8" w:rsidRDefault="00373DDC"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Alternativa de solución</w:t>
            </w:r>
            <w:r>
              <w:rPr>
                <w:rFonts w:ascii="Calibri" w:eastAsia="Times New Roman" w:hAnsi="Calibri" w:cs="Calibri"/>
                <w:color w:val="FFFFFF"/>
                <w:kern w:val="0"/>
                <w:sz w:val="16"/>
                <w:szCs w:val="16"/>
                <w:lang w:eastAsia="es-PE"/>
                <w14:ligatures w14:val="none"/>
              </w:rPr>
              <w:t xml:space="preserve"> (AS)</w:t>
            </w:r>
          </w:p>
        </w:tc>
        <w:tc>
          <w:tcPr>
            <w:tcW w:w="992" w:type="dxa"/>
            <w:shd w:val="clear" w:color="000000" w:fill="002060"/>
            <w:vAlign w:val="center"/>
            <w:hideMark/>
          </w:tcPr>
          <w:p w14:paraId="7329BCC1" w14:textId="77777777" w:rsidR="00373DDC" w:rsidRPr="00C2534C" w:rsidRDefault="00373DDC"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Tipología</w:t>
            </w:r>
          </w:p>
        </w:tc>
        <w:tc>
          <w:tcPr>
            <w:tcW w:w="1183" w:type="dxa"/>
            <w:shd w:val="clear" w:color="000000" w:fill="002060"/>
            <w:vAlign w:val="center"/>
            <w:hideMark/>
          </w:tcPr>
          <w:p w14:paraId="233B2BE1" w14:textId="77777777" w:rsidR="00373DDC" w:rsidRPr="00C2534C" w:rsidRDefault="00373DDC"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Característica</w:t>
            </w:r>
          </w:p>
        </w:tc>
        <w:tc>
          <w:tcPr>
            <w:tcW w:w="2007" w:type="dxa"/>
            <w:shd w:val="clear" w:color="000000" w:fill="002060"/>
            <w:vAlign w:val="center"/>
            <w:hideMark/>
          </w:tcPr>
          <w:p w14:paraId="300F22A4" w14:textId="77777777" w:rsidR="00373DDC" w:rsidRPr="002565D8" w:rsidRDefault="00373DDC"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Aspiración, tendencia, riesgo, oportunidad o escenario vinculado</w:t>
            </w:r>
          </w:p>
        </w:tc>
      </w:tr>
      <w:tr w:rsidR="00373DDC" w:rsidRPr="002565D8" w14:paraId="6FC931D9" w14:textId="77777777" w:rsidTr="00373DDC">
        <w:trPr>
          <w:trHeight w:val="227"/>
        </w:trPr>
        <w:tc>
          <w:tcPr>
            <w:tcW w:w="343" w:type="dxa"/>
            <w:shd w:val="clear" w:color="000000" w:fill="D9E1F2"/>
            <w:vAlign w:val="center"/>
          </w:tcPr>
          <w:p w14:paraId="4BE2056A" w14:textId="0822C9A9" w:rsidR="00373DDC" w:rsidRDefault="00373DDC" w:rsidP="00373DDC">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3.1</w:t>
            </w:r>
          </w:p>
        </w:tc>
        <w:tc>
          <w:tcPr>
            <w:tcW w:w="4047" w:type="dxa"/>
            <w:shd w:val="clear" w:color="000000" w:fill="D9E1F2"/>
            <w:vAlign w:val="center"/>
          </w:tcPr>
          <w:p w14:paraId="38F688C7" w14:textId="76553EBF" w:rsidR="00373DDC" w:rsidRPr="00276C6B" w:rsidRDefault="00373DDC" w:rsidP="00373DDC">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Transversalizar los enfoques interseccionales en el currículo nacional del sistema educativo de educación básica.</w:t>
            </w:r>
          </w:p>
        </w:tc>
        <w:tc>
          <w:tcPr>
            <w:tcW w:w="992" w:type="dxa"/>
            <w:shd w:val="clear" w:color="000000" w:fill="D9E1F2"/>
            <w:vAlign w:val="center"/>
          </w:tcPr>
          <w:p w14:paraId="64EA08E4" w14:textId="3F5521FE" w:rsidR="00373DDC" w:rsidRPr="002565D8" w:rsidRDefault="00373DDC" w:rsidP="00373DDC">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000000" w:fill="D9E1F2"/>
            <w:vAlign w:val="center"/>
          </w:tcPr>
          <w:p w14:paraId="0164016D" w14:textId="4005E9CF" w:rsidR="00373DDC" w:rsidRPr="002565D8" w:rsidRDefault="00373DDC" w:rsidP="00373DDC">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Mejorado</w:t>
            </w:r>
          </w:p>
        </w:tc>
        <w:tc>
          <w:tcPr>
            <w:tcW w:w="2007" w:type="dxa"/>
            <w:shd w:val="clear" w:color="000000" w:fill="D9E1F2"/>
            <w:vAlign w:val="center"/>
            <w:hideMark/>
          </w:tcPr>
          <w:p w14:paraId="749769F7" w14:textId="1444D468" w:rsidR="00373DDC" w:rsidRPr="002565D8" w:rsidRDefault="00373DDC" w:rsidP="00373DDC">
            <w:pPr>
              <w:spacing w:after="0" w:line="240" w:lineRule="auto"/>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sidR="00262A67">
              <w:rPr>
                <w:rFonts w:ascii="Calibri" w:eastAsia="Times New Roman" w:hAnsi="Calibri" w:cs="Calibri"/>
                <w:color w:val="000000"/>
                <w:kern w:val="0"/>
                <w:sz w:val="16"/>
                <w:szCs w:val="16"/>
                <w:lang w:eastAsia="es-PE"/>
                <w14:ligatures w14:val="none"/>
              </w:rPr>
              <w:t xml:space="preserve">Oportunidad 4: </w:t>
            </w:r>
            <w:r w:rsidR="00262A67" w:rsidRPr="00262A67">
              <w:rPr>
                <w:rFonts w:ascii="Calibri" w:eastAsia="Times New Roman" w:hAnsi="Calibri" w:cs="Calibri"/>
                <w:color w:val="000000"/>
                <w:kern w:val="0"/>
                <w:sz w:val="16"/>
                <w:szCs w:val="16"/>
                <w:lang w:eastAsia="es-PE"/>
                <w14:ligatures w14:val="none"/>
              </w:rPr>
              <w:t>Universalización del uso de tecnología e innovación en educación</w:t>
            </w:r>
          </w:p>
        </w:tc>
      </w:tr>
      <w:tr w:rsidR="00262A67" w:rsidRPr="002565D8" w14:paraId="7D03F071" w14:textId="77777777" w:rsidTr="00C4536A">
        <w:trPr>
          <w:trHeight w:val="227"/>
        </w:trPr>
        <w:tc>
          <w:tcPr>
            <w:tcW w:w="343" w:type="dxa"/>
            <w:shd w:val="clear" w:color="auto" w:fill="auto"/>
            <w:vAlign w:val="center"/>
          </w:tcPr>
          <w:p w14:paraId="148A46A6" w14:textId="24B14608" w:rsidR="00262A67" w:rsidRDefault="00262A67" w:rsidP="00373DDC">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3.2</w:t>
            </w:r>
          </w:p>
        </w:tc>
        <w:tc>
          <w:tcPr>
            <w:tcW w:w="4047" w:type="dxa"/>
            <w:shd w:val="clear" w:color="auto" w:fill="auto"/>
            <w:vAlign w:val="center"/>
          </w:tcPr>
          <w:p w14:paraId="7CEA9B6D" w14:textId="7CA71BD8" w:rsidR="00262A67" w:rsidRPr="00276C6B" w:rsidRDefault="00262A67" w:rsidP="00373DDC">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Fortalecer, visibilizar y ampliar la cobertura de las entidades encargadas de combatir la discriminación (CONACOD, Alerta Contra el Racismo, etc.), garantizando que todas las víctimas de discriminación tengan acceso a mecanismos efectivos que protejan sus derechos.</w:t>
            </w:r>
          </w:p>
        </w:tc>
        <w:tc>
          <w:tcPr>
            <w:tcW w:w="992" w:type="dxa"/>
            <w:shd w:val="clear" w:color="auto" w:fill="auto"/>
            <w:vAlign w:val="center"/>
          </w:tcPr>
          <w:p w14:paraId="4F59A8D8" w14:textId="534CB8C1" w:rsidR="00262A67" w:rsidRDefault="00262A67" w:rsidP="00373DDC">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Regulador</w:t>
            </w:r>
          </w:p>
        </w:tc>
        <w:tc>
          <w:tcPr>
            <w:tcW w:w="1183" w:type="dxa"/>
            <w:shd w:val="clear" w:color="auto" w:fill="auto"/>
            <w:vAlign w:val="center"/>
          </w:tcPr>
          <w:p w14:paraId="3DAF573C" w14:textId="03E17DE3" w:rsidR="00262A67" w:rsidRDefault="00262A67" w:rsidP="00373DDC">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Mejorado</w:t>
            </w:r>
          </w:p>
        </w:tc>
        <w:tc>
          <w:tcPr>
            <w:tcW w:w="2007" w:type="dxa"/>
            <w:vMerge w:val="restart"/>
            <w:shd w:val="clear" w:color="auto" w:fill="auto"/>
            <w:vAlign w:val="center"/>
          </w:tcPr>
          <w:p w14:paraId="0AB280CD" w14:textId="7AA0137A" w:rsidR="00262A67" w:rsidRPr="002565D8" w:rsidRDefault="00262A67" w:rsidP="00373DDC">
            <w:pPr>
              <w:spacing w:after="0" w:line="240" w:lineRule="auto"/>
              <w:rPr>
                <w:rFonts w:ascii="Calibri" w:eastAsia="Times New Roman" w:hAnsi="Calibri" w:cs="Calibri"/>
                <w:color w:val="000000"/>
                <w:kern w:val="0"/>
                <w:sz w:val="16"/>
                <w:szCs w:val="16"/>
                <w:lang w:eastAsia="es-PE"/>
                <w14:ligatures w14:val="none"/>
              </w:rPr>
            </w:pPr>
            <w:r w:rsidRPr="00262A67">
              <w:rPr>
                <w:rFonts w:ascii="Calibri" w:eastAsia="Times New Roman" w:hAnsi="Calibri" w:cs="Calibri"/>
                <w:color w:val="000000"/>
                <w:kern w:val="0"/>
                <w:sz w:val="16"/>
                <w:szCs w:val="16"/>
                <w:lang w:eastAsia="es-PE"/>
                <w14:ligatures w14:val="none"/>
              </w:rPr>
              <w:t>Escenario futuro 1: Sociedad equitativa y sin discriminación, con justicia y sector público eficientes, libre de corrupción, promoviendo bienestar mediante servicios de salud y alimentación eficaces</w:t>
            </w:r>
          </w:p>
        </w:tc>
      </w:tr>
      <w:tr w:rsidR="00262A67" w:rsidRPr="002565D8" w14:paraId="304B1AEE" w14:textId="77777777" w:rsidTr="00C4536A">
        <w:trPr>
          <w:trHeight w:val="227"/>
        </w:trPr>
        <w:tc>
          <w:tcPr>
            <w:tcW w:w="343" w:type="dxa"/>
            <w:shd w:val="clear" w:color="000000" w:fill="D9E1F2"/>
            <w:vAlign w:val="center"/>
          </w:tcPr>
          <w:p w14:paraId="1B2C1331" w14:textId="6C829EBB"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3.3</w:t>
            </w:r>
          </w:p>
        </w:tc>
        <w:tc>
          <w:tcPr>
            <w:tcW w:w="4047" w:type="dxa"/>
            <w:shd w:val="clear" w:color="000000" w:fill="D9E1F2"/>
            <w:vAlign w:val="center"/>
          </w:tcPr>
          <w:p w14:paraId="04E90743" w14:textId="39C7DBB2" w:rsidR="00262A67" w:rsidRPr="00276C6B"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Generar un marco de incentivos para las personas jurídicas con la finalidad de que incorporen los principios rectores de empresas y derechos humanos en sus actividades</w:t>
            </w:r>
            <w:r w:rsidRPr="006F2199">
              <w:rPr>
                <w:rFonts w:ascii="Calibri" w:eastAsia="Times New Roman" w:hAnsi="Calibri" w:cs="Calibri"/>
                <w:color w:val="000000"/>
                <w:kern w:val="0"/>
                <w:sz w:val="18"/>
                <w:szCs w:val="18"/>
                <w:lang w:eastAsia="es-PE"/>
                <w14:ligatures w14:val="none"/>
              </w:rPr>
              <w:t xml:space="preserve"> </w:t>
            </w:r>
          </w:p>
        </w:tc>
        <w:tc>
          <w:tcPr>
            <w:tcW w:w="992" w:type="dxa"/>
            <w:shd w:val="clear" w:color="000000" w:fill="D9E1F2"/>
            <w:vAlign w:val="center"/>
          </w:tcPr>
          <w:p w14:paraId="7AC83B40" w14:textId="43441FEB"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Económico</w:t>
            </w:r>
          </w:p>
        </w:tc>
        <w:tc>
          <w:tcPr>
            <w:tcW w:w="1183" w:type="dxa"/>
            <w:shd w:val="clear" w:color="000000" w:fill="D9E1F2"/>
            <w:vAlign w:val="center"/>
          </w:tcPr>
          <w:p w14:paraId="6E960301" w14:textId="27895590"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Nuevo</w:t>
            </w:r>
          </w:p>
        </w:tc>
        <w:tc>
          <w:tcPr>
            <w:tcW w:w="2007" w:type="dxa"/>
            <w:vMerge/>
            <w:shd w:val="clear" w:color="000000" w:fill="D9E1F2"/>
            <w:vAlign w:val="center"/>
          </w:tcPr>
          <w:p w14:paraId="0BFE27D7"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6D2A150D" w14:textId="77777777" w:rsidTr="00654ABD">
        <w:trPr>
          <w:trHeight w:val="227"/>
        </w:trPr>
        <w:tc>
          <w:tcPr>
            <w:tcW w:w="343" w:type="dxa"/>
            <w:shd w:val="clear" w:color="auto" w:fill="auto"/>
            <w:vAlign w:val="center"/>
          </w:tcPr>
          <w:p w14:paraId="0C2BA44D" w14:textId="74541413"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3.4</w:t>
            </w:r>
          </w:p>
        </w:tc>
        <w:tc>
          <w:tcPr>
            <w:tcW w:w="4047" w:type="dxa"/>
            <w:shd w:val="clear" w:color="auto" w:fill="auto"/>
            <w:vAlign w:val="center"/>
          </w:tcPr>
          <w:p w14:paraId="014AE875" w14:textId="5D230B34" w:rsidR="00262A67" w:rsidRPr="00116486"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Promover entre actores públicos y privados el cumplimiento de las normas que prohíben la discriminación</w:t>
            </w:r>
          </w:p>
        </w:tc>
        <w:tc>
          <w:tcPr>
            <w:tcW w:w="992" w:type="dxa"/>
            <w:shd w:val="clear" w:color="auto" w:fill="auto"/>
            <w:vAlign w:val="center"/>
          </w:tcPr>
          <w:p w14:paraId="31C472BF" w14:textId="2471ACDF"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5872E39A" w14:textId="3801BED4"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4A926499"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bl>
    <w:p w14:paraId="6681688F" w14:textId="4C54DC4D" w:rsidR="00373DDC" w:rsidRDefault="00373DDC" w:rsidP="008C5983">
      <w:pPr>
        <w:rPr>
          <w:kern w:val="0"/>
          <w14:ligatures w14:val="none"/>
        </w:rPr>
      </w:pPr>
      <w:r w:rsidRPr="00FA7FF4">
        <w:rPr>
          <w:sz w:val="16"/>
          <w:szCs w:val="18"/>
        </w:rPr>
        <w:t xml:space="preserve">Fuente: </w:t>
      </w:r>
      <w:r>
        <w:rPr>
          <w:sz w:val="16"/>
          <w:szCs w:val="18"/>
        </w:rPr>
        <w:t>Elaboración propia</w:t>
      </w:r>
    </w:p>
    <w:p w14:paraId="634F7BE9" w14:textId="77777777" w:rsidR="00654ABD" w:rsidRPr="00A03FD5" w:rsidRDefault="00654ABD" w:rsidP="00654ABD">
      <w:pPr>
        <w:jc w:val="both"/>
        <w:rPr>
          <w:rFonts w:ascii="Calibri" w:hAnsi="Calibri" w:cs="Calibri"/>
          <w:b/>
          <w:bCs/>
          <w:sz w:val="20"/>
          <w:szCs w:val="20"/>
          <w:u w:val="single"/>
        </w:rPr>
      </w:pPr>
      <w:r w:rsidRPr="00A03FD5">
        <w:rPr>
          <w:rFonts w:ascii="Calibri" w:hAnsi="Calibri" w:cs="Calibri"/>
          <w:b/>
          <w:bCs/>
          <w:sz w:val="20"/>
          <w:szCs w:val="20"/>
          <w:u w:val="single"/>
        </w:rPr>
        <w:lastRenderedPageBreak/>
        <w:t>Evidencia de la efectividad de la alternativa de solución sobre la causa del problema público</w:t>
      </w:r>
      <w:r>
        <w:rPr>
          <w:rFonts w:ascii="Calibri" w:hAnsi="Calibri" w:cs="Calibri"/>
          <w:b/>
          <w:bCs/>
          <w:sz w:val="20"/>
          <w:szCs w:val="20"/>
          <w:u w:val="single"/>
        </w:rPr>
        <w:t>:</w:t>
      </w:r>
    </w:p>
    <w:p w14:paraId="1454E49F" w14:textId="7E88F8D1" w:rsidR="00373DDC" w:rsidRDefault="00373DDC" w:rsidP="00373DDC">
      <w:pPr>
        <w:jc w:val="both"/>
        <w:rPr>
          <w:rFonts w:ascii="Calibri" w:hAnsi="Calibri" w:cs="Calibri"/>
          <w:b/>
          <w:bCs/>
          <w:sz w:val="20"/>
          <w:szCs w:val="20"/>
        </w:rPr>
      </w:pPr>
      <w:r>
        <w:rPr>
          <w:rFonts w:ascii="Calibri" w:hAnsi="Calibri" w:cs="Calibri"/>
          <w:b/>
          <w:bCs/>
          <w:sz w:val="20"/>
          <w:szCs w:val="20"/>
        </w:rPr>
        <w:t xml:space="preserve">AS 3.1. </w:t>
      </w:r>
      <w:r w:rsidRPr="00373DDC">
        <w:rPr>
          <w:rFonts w:ascii="Calibri" w:hAnsi="Calibri" w:cs="Calibri"/>
          <w:b/>
          <w:bCs/>
          <w:sz w:val="20"/>
          <w:szCs w:val="20"/>
        </w:rPr>
        <w:t>Transversalizar los enfoques interseccionales en el currículo nacional del sistema educativo de educación básica</w:t>
      </w:r>
      <w:ins w:id="1498" w:author="Direccion General de Derechos Humanos 49" w:date="2023-12-19T18:13:00Z">
        <w:r w:rsidR="00533655">
          <w:rPr>
            <w:rFonts w:ascii="Calibri" w:hAnsi="Calibri" w:cs="Calibri"/>
            <w:b/>
            <w:bCs/>
            <w:sz w:val="20"/>
            <w:szCs w:val="20"/>
          </w:rPr>
          <w:t xml:space="preserve"> (estándar internacional)</w:t>
        </w:r>
      </w:ins>
      <w:r w:rsidRPr="00373DDC">
        <w:rPr>
          <w:rFonts w:ascii="Calibri" w:hAnsi="Calibri" w:cs="Calibri"/>
          <w:b/>
          <w:bCs/>
          <w:sz w:val="20"/>
          <w:szCs w:val="20"/>
        </w:rPr>
        <w:t>.</w:t>
      </w:r>
    </w:p>
    <w:p w14:paraId="16524AAF" w14:textId="58E6A6BF" w:rsidR="008C5983" w:rsidRPr="00116486" w:rsidRDefault="008C5983" w:rsidP="00116486">
      <w:pPr>
        <w:spacing w:before="100" w:beforeAutospacing="1" w:after="100" w:afterAutospacing="1" w:line="288" w:lineRule="auto"/>
        <w:jc w:val="both"/>
        <w:rPr>
          <w:sz w:val="20"/>
        </w:rPr>
      </w:pPr>
      <w:r w:rsidRPr="00116486">
        <w:rPr>
          <w:sz w:val="20"/>
        </w:rPr>
        <w:t>El Comité de los Derechos del Niño en sus Observaciones finales sobre los informes periódicos cuarto y quinto combinados del Perú, solicitó al Estado peruano que diseñe y aplique una estrategia completa, incluyendo programas de sensibilización y campañas educativas, para eliminar las actitudes patriarcales y los estereotipos de género que discriminan a las niñas y, además, para prevenir y eliminar todas las formas de discriminación contra niños y niñas. Parte de esta tarea consiste en garantizar que los profesionales que se ocupan de los niños y niñas (se entiende, los profesores), medios de comunicación y la opinión pública, se concienticen sobre los efectos negativos de estereotipos y actitudes discriminatorias que afectan derechos de niños y niñas.</w:t>
      </w:r>
    </w:p>
    <w:p w14:paraId="6E07C8E8" w14:textId="77777777" w:rsidR="008C5983" w:rsidRPr="00116486" w:rsidRDefault="008C5983" w:rsidP="00116486">
      <w:pPr>
        <w:spacing w:before="100" w:beforeAutospacing="1" w:after="100" w:afterAutospacing="1" w:line="288" w:lineRule="auto"/>
        <w:jc w:val="both"/>
        <w:rPr>
          <w:sz w:val="20"/>
        </w:rPr>
      </w:pPr>
      <w:r w:rsidRPr="00116486">
        <w:rPr>
          <w:sz w:val="20"/>
        </w:rPr>
        <w:t>Por su parte, el Comité de los Derechos del Niño y el Comité para la Eliminación de la Discriminación contra la Mujer instan al Estado peruano a erradicar estereotipos y actitudes discriminatorias en la educación. Se destaca la necesidad de sensibilizar a profesionales, medios de comunicación y la opinión pública sobre la discriminación de género y la importancia de la educación en derechos. Los Objetivos de Desarrollo Sostenible de la ONU subrayan la igualdad de género en la educación para el 2030, mientras que informes de la UNESCO abogan por la educación inclusiva y la eliminación de discursos de odio. Además, se enfatiza la importancia de la educación intercultural bilingüe y se menciona una sentencia de la Corte Interamericana de Derechos Humanos sobre la inclusión de personas con VIH en el ámbito educativo.</w:t>
      </w:r>
    </w:p>
    <w:p w14:paraId="352A46A4" w14:textId="4BBE653D" w:rsidR="00373DDC" w:rsidRDefault="00373DDC" w:rsidP="00373DDC">
      <w:pPr>
        <w:jc w:val="both"/>
        <w:rPr>
          <w:rFonts w:ascii="Calibri" w:hAnsi="Calibri" w:cs="Calibri"/>
          <w:b/>
          <w:bCs/>
          <w:sz w:val="20"/>
          <w:szCs w:val="20"/>
        </w:rPr>
      </w:pPr>
      <w:r>
        <w:rPr>
          <w:rFonts w:ascii="Calibri" w:hAnsi="Calibri" w:cs="Calibri"/>
          <w:b/>
          <w:bCs/>
          <w:sz w:val="20"/>
          <w:szCs w:val="20"/>
        </w:rPr>
        <w:t xml:space="preserve">AS 3.2. </w:t>
      </w:r>
      <w:r w:rsidRPr="00373DDC">
        <w:rPr>
          <w:rFonts w:ascii="Calibri" w:hAnsi="Calibri" w:cs="Calibri"/>
          <w:b/>
          <w:bCs/>
          <w:sz w:val="20"/>
          <w:szCs w:val="20"/>
        </w:rPr>
        <w:t>Fortalecer, visibilizar y ampliar la cobertura de las entidades encargadas de combatir la discriminación (CONACOD, Alerta Contra el Racismo, etc.), garantizando que todas las víctimas de discriminación tengan acceso a mecanismos efectivos que protejan sus derechos</w:t>
      </w:r>
      <w:ins w:id="1499" w:author="Direccion General de Derechos Humanos 49" w:date="2023-12-19T18:13:00Z">
        <w:r w:rsidR="00533655">
          <w:rPr>
            <w:rFonts w:ascii="Calibri" w:hAnsi="Calibri" w:cs="Calibri"/>
            <w:b/>
            <w:bCs/>
            <w:sz w:val="20"/>
            <w:szCs w:val="20"/>
          </w:rPr>
          <w:t xml:space="preserve"> (buenas prácticas)</w:t>
        </w:r>
      </w:ins>
      <w:r w:rsidRPr="00373DDC">
        <w:rPr>
          <w:rFonts w:ascii="Calibri" w:hAnsi="Calibri" w:cs="Calibri"/>
          <w:b/>
          <w:bCs/>
          <w:sz w:val="20"/>
          <w:szCs w:val="20"/>
        </w:rPr>
        <w:t>.</w:t>
      </w:r>
    </w:p>
    <w:p w14:paraId="12802A3A" w14:textId="5DE0F1A8" w:rsidR="008C5983" w:rsidRPr="00116486" w:rsidRDefault="008C5983" w:rsidP="00116486">
      <w:pPr>
        <w:spacing w:before="100" w:beforeAutospacing="1" w:after="100" w:afterAutospacing="1" w:line="288" w:lineRule="auto"/>
        <w:jc w:val="both"/>
        <w:rPr>
          <w:sz w:val="20"/>
        </w:rPr>
      </w:pPr>
      <w:r w:rsidRPr="00116486">
        <w:rPr>
          <w:sz w:val="20"/>
        </w:rPr>
        <w:t xml:space="preserve">En sus Observaciones finales sobre el sexto informe periódico sobre el Perú, el Comité de Derechos Humanos, reitera su pedido al Estado peruano para que intensifique sus esfuerzos para prevenir y erradicar cualquier forma de discriminación. Para dicho fin, el Estado peruano debe asignar recursos suficientes para la implementación de sus planes y políticas contra la discriminación; también debe tomar medidas para prevenir cualquier incidente de discriminación, discurso de odio o cualquier discurso que promueva prejuicios y estereotipos negativos contra grupos poblacionales determinados, incluso si estos se propagan mediante medios de comunicación o la internet; y, asimismo, tomar acciones para investigar y sancionar cualquier delito motivados por prejuicios y estereotipos, imponiendo sanciones a los autores y proporcionando reparaciones adecuadas a las víctimas. Este mismo Comité de Derechos Humanos en sus Observaciones finales sobre el quinto informe periódico del Perú, recomienda al Estado peruano tomar acciones para asegurar que los actos de discriminación (particularmente contra las personas indígenas y afrodescendientes) se investiguen y las víctimas obtengan reparación. El Estado peruano debe garantizar la aplicación efectiva de las normas que hacen realidad el principio de no discriminación. </w:t>
      </w:r>
    </w:p>
    <w:p w14:paraId="59E0A08D"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Igualmente, el Comité para la Eliminación de la Discriminación Racial, en su Informe de Observaciones finales sobre los informes periódicos 22º y 23º combinados del Perú, instó al Estado peruano a adoptar medidas efectivas que permitan y garanticen que todas las víctimas de discriminación racial cuenten con fácil acceso a recursos rápidos y eficaces, así como a una indemnización. En el mismo Informe, el Comité manifiesta su preocupación por la falta de efectividad de la Comisión Nacional contra la Discriminación (CONACOD) y de la Plataforma Alerta contra el Racismo en la lucha contra la discriminación racial, lo cual se debe en parte a la falta de asignación de recursos adecuados. A partir de ahí, el Comité reitera su anterior recomendación (CERD/C/PER/CO/18-21, párr. 12) y exhorta al Estado peruano a asegurar el </w:t>
      </w:r>
      <w:r w:rsidRPr="00116486">
        <w:rPr>
          <w:sz w:val="20"/>
        </w:rPr>
        <w:lastRenderedPageBreak/>
        <w:t xml:space="preserve">funcionamiento efectivo de la CONACOD y la Plataforma Alerta contra el Racismo en cuanto a la lucha contra la discriminación racial, entre otros mediante la asignación suficiente de recursos humanos, técnicos y financieros y a que cuenten con una adecuada representación intersectorial. </w:t>
      </w:r>
    </w:p>
    <w:p w14:paraId="316A5E82" w14:textId="6D5160DB" w:rsidR="00654ABD" w:rsidRDefault="00654ABD" w:rsidP="00654ABD">
      <w:pPr>
        <w:jc w:val="both"/>
        <w:rPr>
          <w:rFonts w:ascii="Calibri" w:hAnsi="Calibri" w:cs="Calibri"/>
          <w:b/>
          <w:bCs/>
          <w:sz w:val="20"/>
          <w:szCs w:val="20"/>
        </w:rPr>
      </w:pPr>
      <w:r>
        <w:rPr>
          <w:rFonts w:ascii="Calibri" w:hAnsi="Calibri" w:cs="Calibri"/>
          <w:b/>
          <w:bCs/>
          <w:sz w:val="20"/>
          <w:szCs w:val="20"/>
        </w:rPr>
        <w:t xml:space="preserve">AS 3.3. </w:t>
      </w:r>
      <w:r w:rsidRPr="00654ABD">
        <w:rPr>
          <w:rFonts w:ascii="Calibri" w:hAnsi="Calibri" w:cs="Calibri"/>
          <w:b/>
          <w:bCs/>
          <w:sz w:val="20"/>
          <w:szCs w:val="20"/>
        </w:rPr>
        <w:t>Generar un marco de incentivos para las personas jurídicas con la finalidad de que incorporen los principios rectores de empresas y derechos humanos en sus actividades</w:t>
      </w:r>
      <w:ins w:id="1500" w:author="Direccion General de Derechos Humanos 49" w:date="2023-12-19T18:13:00Z">
        <w:r w:rsidR="00533655">
          <w:rPr>
            <w:rFonts w:ascii="Calibri" w:hAnsi="Calibri" w:cs="Calibri"/>
            <w:b/>
            <w:bCs/>
            <w:sz w:val="20"/>
            <w:szCs w:val="20"/>
          </w:rPr>
          <w:t xml:space="preserve"> (</w:t>
        </w:r>
      </w:ins>
      <w:ins w:id="1501" w:author="Direccion General de Derechos Humanos 49" w:date="2023-12-19T18:16:00Z">
        <w:r w:rsidR="00533655">
          <w:rPr>
            <w:rFonts w:ascii="Calibri" w:hAnsi="Calibri" w:cs="Calibri"/>
            <w:b/>
            <w:bCs/>
            <w:sz w:val="20"/>
            <w:szCs w:val="20"/>
          </w:rPr>
          <w:t>innovadora</w:t>
        </w:r>
      </w:ins>
      <w:ins w:id="1502" w:author="Direccion General de Derechos Humanos 49" w:date="2023-12-19T18:14:00Z">
        <w:r w:rsidR="00533655">
          <w:rPr>
            <w:rFonts w:ascii="Calibri" w:hAnsi="Calibri" w:cs="Calibri"/>
            <w:b/>
            <w:bCs/>
            <w:sz w:val="20"/>
            <w:szCs w:val="20"/>
          </w:rPr>
          <w:t>)</w:t>
        </w:r>
      </w:ins>
    </w:p>
    <w:p w14:paraId="1EB7388A"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El informe sobre estándares americanos en materia de empresas y derechos humanos, elaborado por la Comisión Interamericana de Derechos Humanos, se señala que todos los Estados requieren adoptar todas las acciones de control necesarias para que las empresas asuman sus responsabilidades por los impactos negativos que producen (esto particularmente referido a los impactos ambientales que pueden producir). Parte de esta responsabilidad de los Estados incluye evitar el otorgamiento de cualquier clase de incentivo financiero o fiscal a aquellas empresas -públicas o privadas- cuyas actividades no se enmarquen dentro de los lineamientos de conducta empresarial responsable y respetuosa de los derechos humanos. </w:t>
      </w:r>
    </w:p>
    <w:p w14:paraId="7600CE96" w14:textId="77777777" w:rsidR="008C5983" w:rsidRPr="00116486" w:rsidRDefault="008C5983" w:rsidP="00116486">
      <w:pPr>
        <w:spacing w:before="100" w:beforeAutospacing="1" w:after="100" w:afterAutospacing="1" w:line="288" w:lineRule="auto"/>
        <w:jc w:val="both"/>
        <w:rPr>
          <w:sz w:val="20"/>
        </w:rPr>
      </w:pPr>
      <w:r w:rsidRPr="00116486">
        <w:rPr>
          <w:sz w:val="20"/>
        </w:rPr>
        <w:t>Igualmente, en un estudio de la OCDE sobre políticas públicas de conducta empresarial responsable para el Perú, se menciona como una de las recomendaciones al país que se impulse e incentive la conducta empresarial responsable; para conseguir tales, parte de la tarea consiste en evaluar periódicamente de qué manera las políticas públicas vigentes y en proceso de ejecución, contribuyen a facilitar la adopción de comportamientos responsables por parte de las empresas.</w:t>
      </w:r>
    </w:p>
    <w:p w14:paraId="1ACB54DB" w14:textId="5E9AAC35" w:rsidR="00654ABD" w:rsidRDefault="00654ABD" w:rsidP="00654ABD">
      <w:pPr>
        <w:jc w:val="both"/>
        <w:rPr>
          <w:rFonts w:ascii="Calibri" w:hAnsi="Calibri" w:cs="Calibri"/>
          <w:b/>
          <w:bCs/>
          <w:sz w:val="20"/>
          <w:szCs w:val="20"/>
        </w:rPr>
      </w:pPr>
      <w:r>
        <w:rPr>
          <w:rFonts w:ascii="Calibri" w:hAnsi="Calibri" w:cs="Calibri"/>
          <w:b/>
          <w:bCs/>
          <w:sz w:val="20"/>
          <w:szCs w:val="20"/>
        </w:rPr>
        <w:t xml:space="preserve">AS 3.4. </w:t>
      </w:r>
      <w:r w:rsidRPr="00654ABD">
        <w:rPr>
          <w:rFonts w:ascii="Calibri" w:hAnsi="Calibri" w:cs="Calibri"/>
          <w:b/>
          <w:bCs/>
          <w:sz w:val="20"/>
          <w:szCs w:val="20"/>
        </w:rPr>
        <w:t>Promover entre actores públicos y privados el cumplimiento de las normas que prohíben la discriminación</w:t>
      </w:r>
      <w:ins w:id="1503" w:author="Direccion General de Derechos Humanos 49" w:date="2023-12-19T18:14:00Z">
        <w:r w:rsidR="00533655">
          <w:rPr>
            <w:rFonts w:ascii="Calibri" w:hAnsi="Calibri" w:cs="Calibri"/>
            <w:b/>
            <w:bCs/>
            <w:sz w:val="20"/>
            <w:szCs w:val="20"/>
          </w:rPr>
          <w:t xml:space="preserve"> (estándar internacional).</w:t>
        </w:r>
      </w:ins>
    </w:p>
    <w:p w14:paraId="4A624CDA" w14:textId="77777777" w:rsidR="008C5983" w:rsidRPr="00116486" w:rsidRDefault="008C5983" w:rsidP="00116486">
      <w:pPr>
        <w:spacing w:before="100" w:beforeAutospacing="1" w:after="100" w:afterAutospacing="1" w:line="288" w:lineRule="auto"/>
        <w:jc w:val="both"/>
        <w:rPr>
          <w:sz w:val="20"/>
        </w:rPr>
      </w:pPr>
      <w:r w:rsidRPr="00116486">
        <w:rPr>
          <w:sz w:val="20"/>
        </w:rPr>
        <w:t>Los comités de derechos del niño y de la mujer instan al Estado peruano a eliminar estereotipos y actitudes discriminatorias en la educación, resaltando la importancia de la sensibilización a profesionales y medios de comunicación. Paralelamente, los Objetivos de Desarrollo Sostenible de la ONU y la UNESCO promueven la igualdad de género en la educación, la inclusión de personas con VIH y la eliminación de discursos de odio, abogando por un enfoque inclusivo y respetuoso de la diversidad cultural.</w:t>
      </w:r>
    </w:p>
    <w:p w14:paraId="64450DD7" w14:textId="143F6812" w:rsidR="00116486" w:rsidRPr="00754952" w:rsidRDefault="00116486" w:rsidP="00754952">
      <w:pPr>
        <w:pStyle w:val="Ttulo3"/>
        <w:numPr>
          <w:ilvl w:val="0"/>
          <w:numId w:val="36"/>
        </w:numPr>
        <w:spacing w:before="100" w:beforeAutospacing="1" w:after="100" w:afterAutospacing="1" w:line="240" w:lineRule="auto"/>
        <w:ind w:left="334" w:hanging="357"/>
        <w:rPr>
          <w:rFonts w:asciiTheme="minorHAnsi" w:hAnsiTheme="minorHAnsi" w:cstheme="minorHAnsi"/>
          <w:b/>
          <w:bCs/>
          <w:color w:val="auto"/>
          <w:sz w:val="22"/>
          <w:szCs w:val="22"/>
        </w:rPr>
      </w:pPr>
      <w:bookmarkStart w:id="1504" w:name="_Toc154739291"/>
      <w:r w:rsidRPr="00754952">
        <w:rPr>
          <w:rFonts w:asciiTheme="minorHAnsi" w:hAnsiTheme="minorHAnsi" w:cstheme="minorHAnsi"/>
          <w:b/>
          <w:bCs/>
          <w:color w:val="auto"/>
          <w:sz w:val="22"/>
          <w:szCs w:val="22"/>
        </w:rPr>
        <w:t>Alternativas de solución identificadas para la causa directa 4</w:t>
      </w:r>
      <w:bookmarkEnd w:id="1504"/>
    </w:p>
    <w:p w14:paraId="403249C6" w14:textId="74BB0AEB" w:rsidR="00116486" w:rsidRPr="00426D14" w:rsidRDefault="00426D14" w:rsidP="00426D14">
      <w:pPr>
        <w:spacing w:before="100" w:beforeAutospacing="1" w:after="100" w:afterAutospacing="1" w:line="288" w:lineRule="auto"/>
        <w:jc w:val="both"/>
        <w:rPr>
          <w:sz w:val="20"/>
        </w:rPr>
      </w:pPr>
      <w:r w:rsidRPr="00426D14">
        <w:rPr>
          <w:sz w:val="20"/>
        </w:rPr>
        <w:t>En el análisis específico de la causa directa 4, se ha logrado identificar un total de 6 alternativas de solución</w:t>
      </w:r>
      <w:r>
        <w:rPr>
          <w:sz w:val="20"/>
        </w:rPr>
        <w:t xml:space="preserve">. </w:t>
      </w:r>
      <w:r w:rsidRPr="00426D14">
        <w:rPr>
          <w:sz w:val="20"/>
        </w:rPr>
        <w:t>En términos de tipología, 4 se clasifican como informativas</w:t>
      </w:r>
      <w:r>
        <w:rPr>
          <w:sz w:val="20"/>
        </w:rPr>
        <w:t xml:space="preserve">, </w:t>
      </w:r>
      <w:r w:rsidRPr="00426D14">
        <w:rPr>
          <w:sz w:val="20"/>
        </w:rPr>
        <w:t>una alternativa reguladora, y otra de índole económica.</w:t>
      </w:r>
      <w:r>
        <w:rPr>
          <w:sz w:val="20"/>
        </w:rPr>
        <w:t xml:space="preserve"> Asimismo, respecto </w:t>
      </w:r>
      <w:r w:rsidRPr="00426D14">
        <w:rPr>
          <w:sz w:val="20"/>
        </w:rPr>
        <w:t xml:space="preserve">a sus características, todas las alternativas se catalogan como mejoradas. </w:t>
      </w:r>
    </w:p>
    <w:p w14:paraId="36D885B1" w14:textId="5C520CEC" w:rsidR="00654ABD" w:rsidRDefault="00654ABD" w:rsidP="00654ABD">
      <w:pPr>
        <w:spacing w:before="100" w:beforeAutospacing="1" w:after="100" w:afterAutospacing="1" w:line="288" w:lineRule="auto"/>
        <w:ind w:left="425"/>
        <w:jc w:val="center"/>
        <w:rPr>
          <w:sz w:val="20"/>
        </w:rPr>
      </w:pPr>
      <w:bookmarkStart w:id="1505" w:name="_Toc152615101"/>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33</w:t>
      </w:r>
      <w:r w:rsidRPr="00C24B5F">
        <w:rPr>
          <w:b/>
          <w:bCs/>
          <w:sz w:val="20"/>
        </w:rPr>
        <w:fldChar w:fldCharType="end"/>
      </w:r>
      <w:r w:rsidRPr="00C24B5F">
        <w:rPr>
          <w:b/>
          <w:bCs/>
          <w:sz w:val="20"/>
        </w:rPr>
        <w:t>:</w:t>
      </w:r>
      <w:r w:rsidRPr="00113452">
        <w:rPr>
          <w:b/>
          <w:bCs/>
          <w:sz w:val="20"/>
        </w:rPr>
        <w:t xml:space="preserve"> </w:t>
      </w:r>
      <w:r w:rsidRPr="00A03FD5">
        <w:rPr>
          <w:sz w:val="20"/>
        </w:rPr>
        <w:t>Matriz de sistematización de alternativas de solución</w:t>
      </w:r>
      <w:r>
        <w:rPr>
          <w:sz w:val="20"/>
        </w:rPr>
        <w:t xml:space="preserve"> para la causa directa 4</w:t>
      </w:r>
      <w:bookmarkEnd w:id="1505"/>
    </w:p>
    <w:tbl>
      <w:tblPr>
        <w:tblW w:w="8572"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left w:w="70" w:type="dxa"/>
          <w:right w:w="70" w:type="dxa"/>
        </w:tblCellMar>
        <w:tblLook w:val="04A0" w:firstRow="1" w:lastRow="0" w:firstColumn="1" w:lastColumn="0" w:noHBand="0" w:noVBand="1"/>
      </w:tblPr>
      <w:tblGrid>
        <w:gridCol w:w="343"/>
        <w:gridCol w:w="4047"/>
        <w:gridCol w:w="992"/>
        <w:gridCol w:w="1183"/>
        <w:gridCol w:w="2007"/>
      </w:tblGrid>
      <w:tr w:rsidR="00654ABD" w:rsidRPr="002565D8" w14:paraId="56E7B3E1" w14:textId="77777777" w:rsidTr="00C4536A">
        <w:trPr>
          <w:trHeight w:val="564"/>
        </w:trPr>
        <w:tc>
          <w:tcPr>
            <w:tcW w:w="4390" w:type="dxa"/>
            <w:gridSpan w:val="2"/>
            <w:shd w:val="clear" w:color="000000" w:fill="002060"/>
            <w:vAlign w:val="center"/>
          </w:tcPr>
          <w:p w14:paraId="2B8D9CC3" w14:textId="52FA47A8" w:rsidR="00654ABD" w:rsidRPr="002565D8" w:rsidRDefault="00654ABD"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 xml:space="preserve">Causa directa </w:t>
            </w:r>
            <w:r>
              <w:rPr>
                <w:rFonts w:ascii="Calibri" w:eastAsia="Times New Roman" w:hAnsi="Calibri" w:cs="Calibri"/>
                <w:color w:val="FFFFFF"/>
                <w:kern w:val="0"/>
                <w:sz w:val="16"/>
                <w:szCs w:val="16"/>
                <w:lang w:eastAsia="es-PE"/>
                <w14:ligatures w14:val="none"/>
              </w:rPr>
              <w:t>4</w:t>
            </w:r>
            <w:r w:rsidRPr="002565D8">
              <w:rPr>
                <w:rFonts w:ascii="Calibri" w:eastAsia="Times New Roman" w:hAnsi="Calibri" w:cs="Calibri"/>
                <w:color w:val="FFFFFF"/>
                <w:kern w:val="0"/>
                <w:sz w:val="16"/>
                <w:szCs w:val="16"/>
                <w:lang w:eastAsia="es-PE"/>
                <w14:ligatures w14:val="none"/>
              </w:rPr>
              <w:t>:</w:t>
            </w:r>
          </w:p>
        </w:tc>
        <w:tc>
          <w:tcPr>
            <w:tcW w:w="4182" w:type="dxa"/>
            <w:gridSpan w:val="3"/>
            <w:shd w:val="clear" w:color="000000" w:fill="D9E1F2"/>
            <w:vAlign w:val="center"/>
            <w:hideMark/>
          </w:tcPr>
          <w:p w14:paraId="72C3A6EC" w14:textId="6B8EC1B8" w:rsidR="00654ABD" w:rsidRPr="002565D8" w:rsidRDefault="00654ABD" w:rsidP="00C4536A">
            <w:pPr>
              <w:spacing w:after="0" w:line="240" w:lineRule="auto"/>
              <w:rPr>
                <w:rFonts w:ascii="Calibri" w:eastAsia="Times New Roman" w:hAnsi="Calibri" w:cs="Calibri"/>
                <w:color w:val="000000"/>
                <w:kern w:val="0"/>
                <w:sz w:val="16"/>
                <w:szCs w:val="16"/>
                <w:lang w:eastAsia="es-PE"/>
                <w14:ligatures w14:val="none"/>
              </w:rPr>
            </w:pPr>
            <w:r w:rsidRPr="00654ABD">
              <w:rPr>
                <w:rFonts w:ascii="Calibri" w:eastAsia="Times New Roman" w:hAnsi="Calibri" w:cs="Calibri"/>
                <w:color w:val="000000"/>
                <w:kern w:val="0"/>
                <w:sz w:val="16"/>
                <w:szCs w:val="16"/>
                <w:lang w:eastAsia="es-PE"/>
                <w14:ligatures w14:val="none"/>
              </w:rPr>
              <w:t>Presencia de barreras institucionales, sistemáticas y estructurales de discriminación</w:t>
            </w:r>
          </w:p>
        </w:tc>
      </w:tr>
      <w:tr w:rsidR="00654ABD" w:rsidRPr="002565D8" w14:paraId="4232EDA5" w14:textId="77777777" w:rsidTr="00C4536A">
        <w:trPr>
          <w:trHeight w:val="884"/>
        </w:trPr>
        <w:tc>
          <w:tcPr>
            <w:tcW w:w="4390" w:type="dxa"/>
            <w:gridSpan w:val="2"/>
            <w:shd w:val="clear" w:color="000000" w:fill="002060"/>
            <w:vAlign w:val="center"/>
          </w:tcPr>
          <w:p w14:paraId="11EC9A3B" w14:textId="77777777" w:rsidR="00654ABD" w:rsidRPr="002565D8" w:rsidRDefault="00654ABD"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Alternativa de solución</w:t>
            </w:r>
            <w:r>
              <w:rPr>
                <w:rFonts w:ascii="Calibri" w:eastAsia="Times New Roman" w:hAnsi="Calibri" w:cs="Calibri"/>
                <w:color w:val="FFFFFF"/>
                <w:kern w:val="0"/>
                <w:sz w:val="16"/>
                <w:szCs w:val="16"/>
                <w:lang w:eastAsia="es-PE"/>
                <w14:ligatures w14:val="none"/>
              </w:rPr>
              <w:t xml:space="preserve"> (AS)</w:t>
            </w:r>
          </w:p>
        </w:tc>
        <w:tc>
          <w:tcPr>
            <w:tcW w:w="992" w:type="dxa"/>
            <w:shd w:val="clear" w:color="000000" w:fill="002060"/>
            <w:vAlign w:val="center"/>
            <w:hideMark/>
          </w:tcPr>
          <w:p w14:paraId="3CE57498" w14:textId="77777777" w:rsidR="00654ABD" w:rsidRPr="00C2534C" w:rsidRDefault="00654ABD"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Tipología</w:t>
            </w:r>
          </w:p>
        </w:tc>
        <w:tc>
          <w:tcPr>
            <w:tcW w:w="1183" w:type="dxa"/>
            <w:shd w:val="clear" w:color="000000" w:fill="002060"/>
            <w:vAlign w:val="center"/>
            <w:hideMark/>
          </w:tcPr>
          <w:p w14:paraId="49B6B6AC" w14:textId="77777777" w:rsidR="00654ABD" w:rsidRPr="00C2534C" w:rsidRDefault="00654ABD"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Característica</w:t>
            </w:r>
          </w:p>
        </w:tc>
        <w:tc>
          <w:tcPr>
            <w:tcW w:w="2007" w:type="dxa"/>
            <w:shd w:val="clear" w:color="000000" w:fill="002060"/>
            <w:vAlign w:val="center"/>
            <w:hideMark/>
          </w:tcPr>
          <w:p w14:paraId="018ABAF5" w14:textId="77777777" w:rsidR="00654ABD" w:rsidRPr="002565D8" w:rsidRDefault="00654ABD" w:rsidP="00C4536A">
            <w:pPr>
              <w:spacing w:after="0" w:line="240" w:lineRule="auto"/>
              <w:jc w:val="center"/>
              <w:rPr>
                <w:rFonts w:ascii="Calibri" w:eastAsia="Times New Roman" w:hAnsi="Calibri" w:cs="Calibri"/>
                <w:color w:val="FFFFFF"/>
                <w:kern w:val="0"/>
                <w:sz w:val="16"/>
                <w:szCs w:val="16"/>
                <w:lang w:eastAsia="es-PE"/>
                <w14:ligatures w14:val="none"/>
              </w:rPr>
            </w:pPr>
            <w:r w:rsidRPr="002565D8">
              <w:rPr>
                <w:rFonts w:ascii="Calibri" w:eastAsia="Times New Roman" w:hAnsi="Calibri" w:cs="Calibri"/>
                <w:color w:val="FFFFFF"/>
                <w:kern w:val="0"/>
                <w:sz w:val="16"/>
                <w:szCs w:val="16"/>
                <w:lang w:eastAsia="es-PE"/>
                <w14:ligatures w14:val="none"/>
              </w:rPr>
              <w:t>Aspiración, tendencia, riesgo, oportunidad o escenario vinculado</w:t>
            </w:r>
          </w:p>
        </w:tc>
      </w:tr>
      <w:tr w:rsidR="00262A67" w:rsidRPr="002565D8" w14:paraId="72332305" w14:textId="77777777" w:rsidTr="00C4536A">
        <w:trPr>
          <w:trHeight w:val="227"/>
        </w:trPr>
        <w:tc>
          <w:tcPr>
            <w:tcW w:w="343" w:type="dxa"/>
            <w:shd w:val="clear" w:color="000000" w:fill="D9E1F2"/>
            <w:vAlign w:val="center"/>
          </w:tcPr>
          <w:p w14:paraId="36D3A5F7" w14:textId="05C327AD"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4.1</w:t>
            </w:r>
          </w:p>
        </w:tc>
        <w:tc>
          <w:tcPr>
            <w:tcW w:w="4047" w:type="dxa"/>
            <w:shd w:val="clear" w:color="000000" w:fill="D9E1F2"/>
            <w:vAlign w:val="center"/>
          </w:tcPr>
          <w:p w14:paraId="7092BD8F" w14:textId="2BD21DE0" w:rsidR="00262A67" w:rsidRPr="00276C6B"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Campañas estratégicas y descentralizadas que permita a la población conocer sobre sus derechos, mecanismos y/o servicios disponibles para su protección</w:t>
            </w:r>
          </w:p>
        </w:tc>
        <w:tc>
          <w:tcPr>
            <w:tcW w:w="992" w:type="dxa"/>
            <w:shd w:val="clear" w:color="000000" w:fill="D9E1F2"/>
            <w:vAlign w:val="center"/>
          </w:tcPr>
          <w:p w14:paraId="487F0611" w14:textId="3E2B91ED"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000000" w:fill="D9E1F2"/>
            <w:vAlign w:val="center"/>
          </w:tcPr>
          <w:p w14:paraId="4C18A267" w14:textId="50AA83B0"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val="restart"/>
            <w:shd w:val="clear" w:color="000000" w:fill="D9E1F2"/>
            <w:vAlign w:val="center"/>
            <w:hideMark/>
          </w:tcPr>
          <w:p w14:paraId="681B164B" w14:textId="277EB7BB"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sidRPr="00262A67">
              <w:rPr>
                <w:rFonts w:ascii="Calibri" w:eastAsia="Times New Roman" w:hAnsi="Calibri" w:cs="Calibri"/>
                <w:color w:val="000000"/>
                <w:kern w:val="0"/>
                <w:sz w:val="16"/>
                <w:szCs w:val="16"/>
                <w:lang w:eastAsia="es-PE"/>
                <w14:ligatures w14:val="none"/>
              </w:rPr>
              <w:t xml:space="preserve">Escenario futuro 1: Sociedad equitativa y sin discriminación, con justicia y sector público eficientes, libre de corrupción, promoviendo bienestar </w:t>
            </w:r>
            <w:r w:rsidRPr="00262A67">
              <w:rPr>
                <w:rFonts w:ascii="Calibri" w:eastAsia="Times New Roman" w:hAnsi="Calibri" w:cs="Calibri"/>
                <w:color w:val="000000"/>
                <w:kern w:val="0"/>
                <w:sz w:val="16"/>
                <w:szCs w:val="16"/>
                <w:lang w:eastAsia="es-PE"/>
                <w14:ligatures w14:val="none"/>
              </w:rPr>
              <w:lastRenderedPageBreak/>
              <w:t>mediante servicios de salud y alimentación eficaces</w:t>
            </w:r>
          </w:p>
        </w:tc>
      </w:tr>
      <w:tr w:rsidR="00262A67" w:rsidRPr="002565D8" w14:paraId="1A00680F" w14:textId="77777777" w:rsidTr="00C4536A">
        <w:trPr>
          <w:trHeight w:val="227"/>
        </w:trPr>
        <w:tc>
          <w:tcPr>
            <w:tcW w:w="343" w:type="dxa"/>
            <w:shd w:val="clear" w:color="auto" w:fill="auto"/>
            <w:vAlign w:val="center"/>
          </w:tcPr>
          <w:p w14:paraId="2ED3669C" w14:textId="6561F248"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4.2</w:t>
            </w:r>
          </w:p>
        </w:tc>
        <w:tc>
          <w:tcPr>
            <w:tcW w:w="4047" w:type="dxa"/>
            <w:shd w:val="clear" w:color="auto" w:fill="auto"/>
            <w:vAlign w:val="center"/>
          </w:tcPr>
          <w:p w14:paraId="7F1448CF" w14:textId="3FA76B1D" w:rsidR="00262A67" w:rsidRPr="00276C6B"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Fortalecer capacidades de servidores y funcionarios públicos, así como operadores de administrar justicia, en materia de Derechos Humanos con medición de criterios de desempeño</w:t>
            </w:r>
            <w:r w:rsidRPr="002565D8">
              <w:rPr>
                <w:rFonts w:ascii="Calibri" w:eastAsia="Times New Roman" w:hAnsi="Calibri" w:cs="Calibri"/>
                <w:color w:val="000000"/>
                <w:kern w:val="0"/>
                <w:sz w:val="16"/>
                <w:szCs w:val="16"/>
                <w:lang w:eastAsia="es-PE"/>
                <w14:ligatures w14:val="none"/>
              </w:rPr>
              <w:t xml:space="preserve"> </w:t>
            </w:r>
          </w:p>
        </w:tc>
        <w:tc>
          <w:tcPr>
            <w:tcW w:w="992" w:type="dxa"/>
            <w:shd w:val="clear" w:color="auto" w:fill="auto"/>
            <w:vAlign w:val="center"/>
          </w:tcPr>
          <w:p w14:paraId="483A1ABF" w14:textId="14C50D2E"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7820DA70" w14:textId="669768C9"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1F68FEB7"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334211A6" w14:textId="77777777" w:rsidTr="00C4536A">
        <w:trPr>
          <w:trHeight w:val="227"/>
        </w:trPr>
        <w:tc>
          <w:tcPr>
            <w:tcW w:w="343" w:type="dxa"/>
            <w:shd w:val="clear" w:color="000000" w:fill="D9E1F2"/>
            <w:vAlign w:val="center"/>
          </w:tcPr>
          <w:p w14:paraId="1CA4B60F" w14:textId="6F5DC0D8"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lastRenderedPageBreak/>
              <w:t>4.3</w:t>
            </w:r>
          </w:p>
        </w:tc>
        <w:tc>
          <w:tcPr>
            <w:tcW w:w="4047" w:type="dxa"/>
            <w:shd w:val="clear" w:color="000000" w:fill="D9E1F2"/>
            <w:vAlign w:val="center"/>
          </w:tcPr>
          <w:p w14:paraId="75E9102C" w14:textId="102FDCD9" w:rsidR="00262A67" w:rsidRPr="00276C6B"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Erradicar o modificar las políticas y las directrices y prácticas institucionales administrativas y reglamentarias que discriminen directa o indirectamente a grupos en situación de especial vulnerabilidad.</w:t>
            </w:r>
          </w:p>
        </w:tc>
        <w:tc>
          <w:tcPr>
            <w:tcW w:w="992" w:type="dxa"/>
            <w:shd w:val="clear" w:color="000000" w:fill="D9E1F2"/>
            <w:vAlign w:val="center"/>
          </w:tcPr>
          <w:p w14:paraId="091E6711" w14:textId="17382FED"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Regulador o normativo</w:t>
            </w:r>
          </w:p>
        </w:tc>
        <w:tc>
          <w:tcPr>
            <w:tcW w:w="1183" w:type="dxa"/>
            <w:shd w:val="clear" w:color="000000" w:fill="D9E1F2"/>
            <w:vAlign w:val="center"/>
          </w:tcPr>
          <w:p w14:paraId="6E64AD0C" w14:textId="61934853"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000000" w:fill="D9E1F2"/>
            <w:vAlign w:val="center"/>
          </w:tcPr>
          <w:p w14:paraId="274F9634"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5A2F193C" w14:textId="77777777" w:rsidTr="00C4536A">
        <w:trPr>
          <w:trHeight w:val="227"/>
        </w:trPr>
        <w:tc>
          <w:tcPr>
            <w:tcW w:w="343" w:type="dxa"/>
            <w:shd w:val="clear" w:color="auto" w:fill="auto"/>
            <w:vAlign w:val="center"/>
          </w:tcPr>
          <w:p w14:paraId="08ABCF18" w14:textId="1E19BC6C"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4.4</w:t>
            </w:r>
          </w:p>
        </w:tc>
        <w:tc>
          <w:tcPr>
            <w:tcW w:w="4047" w:type="dxa"/>
            <w:shd w:val="clear" w:color="auto" w:fill="auto"/>
            <w:vAlign w:val="center"/>
          </w:tcPr>
          <w:p w14:paraId="423491A1" w14:textId="42EB748A" w:rsidR="00262A67" w:rsidRPr="00116486"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Promover la digitalización de expedientes y trámites en los gobiernos regionales y locales, capacitando al personal en el uso de tecnologías de información y comunicación.</w:t>
            </w:r>
          </w:p>
        </w:tc>
        <w:tc>
          <w:tcPr>
            <w:tcW w:w="992" w:type="dxa"/>
            <w:shd w:val="clear" w:color="auto" w:fill="auto"/>
            <w:vAlign w:val="center"/>
          </w:tcPr>
          <w:p w14:paraId="75C39305" w14:textId="5DE2B32A"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6AEC163C" w14:textId="5D0034B6"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7E1DD987"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44B15446" w14:textId="77777777" w:rsidTr="00654ABD">
        <w:trPr>
          <w:trHeight w:val="227"/>
        </w:trPr>
        <w:tc>
          <w:tcPr>
            <w:tcW w:w="343" w:type="dxa"/>
            <w:shd w:val="clear" w:color="auto" w:fill="D9E2F3" w:themeFill="accent1" w:themeFillTint="33"/>
            <w:vAlign w:val="center"/>
          </w:tcPr>
          <w:p w14:paraId="03FAF874" w14:textId="0166595C"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4.5</w:t>
            </w:r>
          </w:p>
        </w:tc>
        <w:tc>
          <w:tcPr>
            <w:tcW w:w="4047" w:type="dxa"/>
            <w:shd w:val="clear" w:color="auto" w:fill="D9E2F3" w:themeFill="accent1" w:themeFillTint="33"/>
            <w:vAlign w:val="center"/>
          </w:tcPr>
          <w:p w14:paraId="4E1A3C27" w14:textId="1363F8B2" w:rsidR="00262A67" w:rsidRPr="00116486"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commentRangeStart w:id="1506"/>
            <w:commentRangeStart w:id="1507"/>
            <w:r w:rsidRPr="00116486">
              <w:rPr>
                <w:rFonts w:ascii="Calibri" w:eastAsia="Times New Roman" w:hAnsi="Calibri" w:cs="Calibri"/>
                <w:color w:val="000000"/>
                <w:kern w:val="0"/>
                <w:sz w:val="16"/>
                <w:szCs w:val="16"/>
                <w:lang w:eastAsia="es-PE"/>
                <w14:ligatures w14:val="none"/>
              </w:rPr>
              <w:t>Fortalecer a las Direcciones Distritales de Defensa Pública y Acceso a la Justicia</w:t>
            </w:r>
            <w:commentRangeEnd w:id="1506"/>
            <w:r w:rsidR="00036521">
              <w:rPr>
                <w:rStyle w:val="Refdecomentario"/>
                <w:kern w:val="0"/>
                <w14:ligatures w14:val="none"/>
              </w:rPr>
              <w:commentReference w:id="1506"/>
            </w:r>
            <w:commentRangeEnd w:id="1507"/>
            <w:r w:rsidR="00722DDB">
              <w:rPr>
                <w:rStyle w:val="Refdecomentario"/>
                <w:kern w:val="0"/>
                <w14:ligatures w14:val="none"/>
              </w:rPr>
              <w:commentReference w:id="1507"/>
            </w:r>
            <w:r w:rsidRPr="00116486">
              <w:rPr>
                <w:rFonts w:ascii="Calibri" w:eastAsia="Times New Roman" w:hAnsi="Calibri" w:cs="Calibri"/>
                <w:color w:val="000000"/>
                <w:kern w:val="0"/>
                <w:sz w:val="16"/>
                <w:szCs w:val="16"/>
                <w:lang w:eastAsia="es-PE"/>
                <w14:ligatures w14:val="none"/>
              </w:rPr>
              <w:t>, con mayor presupuesto y recursos humanos, que permita ampliar la cobertura de los defensores públicos dedicados a la asistencia legal y defensa de víctimas a nivel regional y local.</w:t>
            </w:r>
          </w:p>
        </w:tc>
        <w:tc>
          <w:tcPr>
            <w:tcW w:w="992" w:type="dxa"/>
            <w:shd w:val="clear" w:color="auto" w:fill="D9E2F3" w:themeFill="accent1" w:themeFillTint="33"/>
            <w:vAlign w:val="center"/>
          </w:tcPr>
          <w:p w14:paraId="5F827EFB" w14:textId="7D486E8C"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Económico</w:t>
            </w:r>
          </w:p>
        </w:tc>
        <w:tc>
          <w:tcPr>
            <w:tcW w:w="1183" w:type="dxa"/>
            <w:shd w:val="clear" w:color="auto" w:fill="D9E2F3" w:themeFill="accent1" w:themeFillTint="33"/>
            <w:vAlign w:val="center"/>
          </w:tcPr>
          <w:p w14:paraId="2C4E42B8" w14:textId="5EC5DF4D"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D9E2F3" w:themeFill="accent1" w:themeFillTint="33"/>
            <w:vAlign w:val="center"/>
          </w:tcPr>
          <w:p w14:paraId="51625706"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r w:rsidR="00262A67" w:rsidRPr="002565D8" w14:paraId="57F3419D" w14:textId="77777777" w:rsidTr="00C4536A">
        <w:trPr>
          <w:trHeight w:val="227"/>
        </w:trPr>
        <w:tc>
          <w:tcPr>
            <w:tcW w:w="343" w:type="dxa"/>
            <w:shd w:val="clear" w:color="auto" w:fill="auto"/>
            <w:vAlign w:val="center"/>
          </w:tcPr>
          <w:p w14:paraId="61FAEC20" w14:textId="679FD5C1"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4.6</w:t>
            </w:r>
          </w:p>
        </w:tc>
        <w:tc>
          <w:tcPr>
            <w:tcW w:w="4047" w:type="dxa"/>
            <w:shd w:val="clear" w:color="auto" w:fill="auto"/>
            <w:vAlign w:val="center"/>
          </w:tcPr>
          <w:p w14:paraId="72417AA3" w14:textId="17B66201" w:rsidR="00262A67" w:rsidRPr="00116486"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116486">
              <w:rPr>
                <w:rFonts w:ascii="Calibri" w:eastAsia="Times New Roman" w:hAnsi="Calibri" w:cs="Calibri"/>
                <w:color w:val="000000"/>
                <w:kern w:val="0"/>
                <w:sz w:val="16"/>
                <w:szCs w:val="16"/>
                <w:lang w:eastAsia="es-PE"/>
                <w14:ligatures w14:val="none"/>
              </w:rPr>
              <w:t>Sensibilizar en temas de derechos humanos y con un enfoque interseccional a actores públicos</w:t>
            </w:r>
          </w:p>
        </w:tc>
        <w:tc>
          <w:tcPr>
            <w:tcW w:w="992" w:type="dxa"/>
            <w:shd w:val="clear" w:color="auto" w:fill="auto"/>
            <w:vAlign w:val="center"/>
          </w:tcPr>
          <w:p w14:paraId="550AB873" w14:textId="4ADA7ABB" w:rsidR="00262A67" w:rsidRPr="002565D8"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sidRPr="002565D8">
              <w:rPr>
                <w:rFonts w:ascii="Calibri" w:eastAsia="Times New Roman" w:hAnsi="Calibri" w:cs="Calibri"/>
                <w:color w:val="000000"/>
                <w:kern w:val="0"/>
                <w:sz w:val="16"/>
                <w:szCs w:val="16"/>
                <w:lang w:eastAsia="es-PE"/>
                <w14:ligatures w14:val="none"/>
              </w:rPr>
              <w:t> </w:t>
            </w:r>
            <w:r>
              <w:rPr>
                <w:rFonts w:ascii="Calibri" w:eastAsia="Times New Roman" w:hAnsi="Calibri" w:cs="Calibri"/>
                <w:color w:val="000000"/>
                <w:kern w:val="0"/>
                <w:sz w:val="16"/>
                <w:szCs w:val="16"/>
                <w:lang w:eastAsia="es-PE"/>
                <w14:ligatures w14:val="none"/>
              </w:rPr>
              <w:t>Informativo</w:t>
            </w:r>
          </w:p>
        </w:tc>
        <w:tc>
          <w:tcPr>
            <w:tcW w:w="1183" w:type="dxa"/>
            <w:shd w:val="clear" w:color="auto" w:fill="auto"/>
            <w:vAlign w:val="center"/>
          </w:tcPr>
          <w:p w14:paraId="1752E9B9" w14:textId="3AA344E1" w:rsidR="00262A67" w:rsidRDefault="00262A67" w:rsidP="00654ABD">
            <w:pPr>
              <w:spacing w:after="0" w:line="240" w:lineRule="auto"/>
              <w:jc w:val="center"/>
              <w:rPr>
                <w:rFonts w:ascii="Calibri" w:eastAsia="Times New Roman" w:hAnsi="Calibri" w:cs="Calibri"/>
                <w:color w:val="000000"/>
                <w:kern w:val="0"/>
                <w:sz w:val="16"/>
                <w:szCs w:val="16"/>
                <w:lang w:eastAsia="es-PE"/>
                <w14:ligatures w14:val="none"/>
              </w:rPr>
            </w:pPr>
            <w:r>
              <w:rPr>
                <w:rFonts w:ascii="Calibri" w:eastAsia="Times New Roman" w:hAnsi="Calibri" w:cs="Calibri"/>
                <w:color w:val="000000"/>
                <w:kern w:val="0"/>
                <w:sz w:val="16"/>
                <w:szCs w:val="16"/>
                <w:lang w:eastAsia="es-PE"/>
                <w14:ligatures w14:val="none"/>
              </w:rPr>
              <w:t>Mejorada</w:t>
            </w:r>
          </w:p>
        </w:tc>
        <w:tc>
          <w:tcPr>
            <w:tcW w:w="2007" w:type="dxa"/>
            <w:vMerge/>
            <w:shd w:val="clear" w:color="auto" w:fill="auto"/>
            <w:vAlign w:val="center"/>
          </w:tcPr>
          <w:p w14:paraId="62DD1ECB" w14:textId="77777777" w:rsidR="00262A67" w:rsidRPr="002565D8" w:rsidRDefault="00262A67" w:rsidP="00654ABD">
            <w:pPr>
              <w:spacing w:after="0" w:line="240" w:lineRule="auto"/>
              <w:rPr>
                <w:rFonts w:ascii="Calibri" w:eastAsia="Times New Roman" w:hAnsi="Calibri" w:cs="Calibri"/>
                <w:color w:val="000000"/>
                <w:kern w:val="0"/>
                <w:sz w:val="16"/>
                <w:szCs w:val="16"/>
                <w:lang w:eastAsia="es-PE"/>
                <w14:ligatures w14:val="none"/>
              </w:rPr>
            </w:pPr>
          </w:p>
        </w:tc>
      </w:tr>
    </w:tbl>
    <w:p w14:paraId="5BE8031D" w14:textId="77777777" w:rsidR="00654ABD" w:rsidRDefault="00654ABD" w:rsidP="00654ABD">
      <w:pPr>
        <w:rPr>
          <w:kern w:val="0"/>
          <w14:ligatures w14:val="none"/>
        </w:rPr>
      </w:pPr>
      <w:r w:rsidRPr="00FA7FF4">
        <w:rPr>
          <w:sz w:val="16"/>
          <w:szCs w:val="18"/>
        </w:rPr>
        <w:t xml:space="preserve">Fuente: </w:t>
      </w:r>
      <w:r>
        <w:rPr>
          <w:sz w:val="16"/>
          <w:szCs w:val="18"/>
        </w:rPr>
        <w:t>Elaboración propia</w:t>
      </w:r>
    </w:p>
    <w:p w14:paraId="7BD85F9A" w14:textId="77777777" w:rsidR="00654ABD" w:rsidRDefault="00654ABD" w:rsidP="008C5983">
      <w:pPr>
        <w:jc w:val="both"/>
        <w:rPr>
          <w:rFonts w:cstheme="minorHAnsi"/>
        </w:rPr>
      </w:pPr>
    </w:p>
    <w:p w14:paraId="7C282721" w14:textId="77777777" w:rsidR="00654ABD" w:rsidRPr="00A03FD5" w:rsidRDefault="00654ABD" w:rsidP="00654ABD">
      <w:pPr>
        <w:jc w:val="both"/>
        <w:rPr>
          <w:rFonts w:ascii="Calibri" w:hAnsi="Calibri" w:cs="Calibri"/>
          <w:b/>
          <w:bCs/>
          <w:sz w:val="20"/>
          <w:szCs w:val="20"/>
          <w:u w:val="single"/>
        </w:rPr>
      </w:pPr>
      <w:r w:rsidRPr="00A03FD5">
        <w:rPr>
          <w:rFonts w:ascii="Calibri" w:hAnsi="Calibri" w:cs="Calibri"/>
          <w:b/>
          <w:bCs/>
          <w:sz w:val="20"/>
          <w:szCs w:val="20"/>
          <w:u w:val="single"/>
        </w:rPr>
        <w:t>Evidencia de la efectividad de la alternativa de solución sobre la causa del problema público</w:t>
      </w:r>
      <w:r>
        <w:rPr>
          <w:rFonts w:ascii="Calibri" w:hAnsi="Calibri" w:cs="Calibri"/>
          <w:b/>
          <w:bCs/>
          <w:sz w:val="20"/>
          <w:szCs w:val="20"/>
          <w:u w:val="single"/>
        </w:rPr>
        <w:t>:</w:t>
      </w:r>
    </w:p>
    <w:p w14:paraId="070E10F9" w14:textId="5ADCF5DE"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4.1. </w:t>
      </w:r>
      <w:r w:rsidRPr="00654ABD">
        <w:rPr>
          <w:rFonts w:ascii="Calibri" w:hAnsi="Calibri" w:cs="Calibri"/>
          <w:b/>
          <w:bCs/>
          <w:sz w:val="20"/>
          <w:szCs w:val="20"/>
        </w:rPr>
        <w:t>Campañas estratégicas y descentralizadas que permita a la población conocer sobre sus derechos, mecanismos y/o servicios disponibles para su protección</w:t>
      </w:r>
      <w:ins w:id="1508" w:author="Direccion General de Derechos Humanos 49" w:date="2023-12-19T18:14:00Z">
        <w:r w:rsidR="00533655">
          <w:rPr>
            <w:rFonts w:ascii="Calibri" w:hAnsi="Calibri" w:cs="Calibri"/>
            <w:b/>
            <w:bCs/>
            <w:sz w:val="20"/>
            <w:szCs w:val="20"/>
          </w:rPr>
          <w:t xml:space="preserve"> (estándar internacional).</w:t>
        </w:r>
      </w:ins>
    </w:p>
    <w:p w14:paraId="04361869" w14:textId="77777777" w:rsidR="008C5983" w:rsidRPr="00116486" w:rsidRDefault="008C5983" w:rsidP="00116486">
      <w:pPr>
        <w:spacing w:before="100" w:beforeAutospacing="1" w:after="100" w:afterAutospacing="1" w:line="288" w:lineRule="auto"/>
        <w:jc w:val="both"/>
        <w:rPr>
          <w:sz w:val="20"/>
        </w:rPr>
      </w:pPr>
      <w:r w:rsidRPr="00116486">
        <w:rPr>
          <w:sz w:val="20"/>
        </w:rPr>
        <w:t>De acuerdo a la Guía para la planificación local desde la perspectiva de los derechos humanos, elaborada por el Programa de las Naciones Unidas para el Desarrollo (PNUD), el principio de rendición de cuentas (</w:t>
      </w:r>
      <w:proofErr w:type="spellStart"/>
      <w:r w:rsidRPr="00116486">
        <w:rPr>
          <w:sz w:val="20"/>
        </w:rPr>
        <w:t>accountability</w:t>
      </w:r>
      <w:proofErr w:type="spellEnd"/>
      <w:r w:rsidRPr="00116486">
        <w:rPr>
          <w:sz w:val="20"/>
        </w:rPr>
        <w:t xml:space="preserve">) es fundamental para garantizar un ambiente favorable al ejercicio de los derechos humanos. Los derechos no solo conllevan reconocer a las personas como titulares de derechos, sino también reconocer los deberes y obligaciones de aquellos responsables de garantizar su vigencia. Sin embargo, para que la rendición de cuentas funcione adecuadamente, se deben analizar las capacidades de los titulares de derechos para demandar y reivindicar sus derechos. De esa manera, el enfoque de derechos humanos tiene como uno de sus componentes el empoderamiento de los titulares de derechos, particularmente de aquellos pertenecientes a los grupos más excluidos o marginalizados. El enfoque de derechos humanos conlleva incluir a estos grupos en la formulación de políticas y que estos puedan interpelar a quiénes tienen la obligación de hacer cumplir sus derechos. </w:t>
      </w:r>
    </w:p>
    <w:p w14:paraId="2A5328D2" w14:textId="77777777" w:rsidR="008C5983" w:rsidRPr="00116486" w:rsidRDefault="008C5983" w:rsidP="00116486">
      <w:pPr>
        <w:spacing w:before="100" w:beforeAutospacing="1" w:after="100" w:afterAutospacing="1" w:line="288" w:lineRule="auto"/>
        <w:jc w:val="both"/>
        <w:rPr>
          <w:sz w:val="20"/>
        </w:rPr>
      </w:pPr>
      <w:r w:rsidRPr="00116486">
        <w:rPr>
          <w:sz w:val="20"/>
        </w:rPr>
        <w:t>Asimismo, la Comisión Interamericana de Derechos Humanos, en su Informe sobre la situación de derechos humanos en Perú en el contexto de las protestas sociales ocurridas a fines de 2022 e inicios de 2023, recomendó al Estado peruano “Elaborar campañas pedagógicas de alcance nacional para que la ciudadanía conozca sus derechos y alternativas de protección y crear misiones interinstitucionales para que, en el marco de protestas y manifestaciones, observen y, de ser el caso, presten apoyo a las personas que requieren algún tipo de asistencia o protección” (2023, pág. 106).</w:t>
      </w:r>
    </w:p>
    <w:p w14:paraId="16887C08" w14:textId="5760DA6C"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4.2. </w:t>
      </w:r>
      <w:r w:rsidRPr="00654ABD">
        <w:rPr>
          <w:rFonts w:ascii="Calibri" w:hAnsi="Calibri" w:cs="Calibri"/>
          <w:b/>
          <w:bCs/>
          <w:sz w:val="20"/>
          <w:szCs w:val="20"/>
        </w:rPr>
        <w:t>Fortalecer capacidades de servidores y funcionarios públicos, así como operadores de administrar justicia, en materia de Derechos Humanos con medición de criterios de desempeño</w:t>
      </w:r>
      <w:ins w:id="1509" w:author="Direccion General de Derechos Humanos 49" w:date="2023-12-19T18:14:00Z">
        <w:r w:rsidR="00533655">
          <w:rPr>
            <w:rFonts w:ascii="Calibri" w:hAnsi="Calibri" w:cs="Calibri"/>
            <w:b/>
            <w:bCs/>
            <w:sz w:val="20"/>
            <w:szCs w:val="20"/>
          </w:rPr>
          <w:t xml:space="preserve"> (buenas prácticas)</w:t>
        </w:r>
      </w:ins>
    </w:p>
    <w:p w14:paraId="4E3F6356"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La </w:t>
      </w:r>
      <w:proofErr w:type="gramStart"/>
      <w:r w:rsidRPr="00116486">
        <w:rPr>
          <w:sz w:val="20"/>
        </w:rPr>
        <w:t>CIDH  recomienda</w:t>
      </w:r>
      <w:proofErr w:type="gramEnd"/>
      <w:r w:rsidRPr="00116486">
        <w:rPr>
          <w:sz w:val="20"/>
        </w:rPr>
        <w:t xml:space="preserve"> a los Estados ejecutar  programas de capacitación al personal policial para atender de forma eficaz a personas que integran grupos vulnerables de la sociedad (como niños, niñas y adolescentes; mujeres; población indígena y afrodescendiente y migrantes). También se recomienda adecuar la doctrina institucional de las fuerzas de seguridad y orden, a los estándares y principios internacionales sobre derechos humanos en su relación con la seguridad ciudadana. </w:t>
      </w:r>
    </w:p>
    <w:p w14:paraId="70D2C683"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De otro lado, en sus Observaciones finales sobre el sexto informe periódico sobre el Perú, el Comité de Derechos Humanos, recomienda al Estado peruano “Incrementar sus esfuerzos, en particular mediante la </w:t>
      </w:r>
      <w:r w:rsidRPr="00116486">
        <w:rPr>
          <w:sz w:val="20"/>
        </w:rPr>
        <w:lastRenderedPageBreak/>
        <w:t xml:space="preserve">capacitación y la supervisión, para prevenir las violaciones de los derechos humanos en las operaciones militares y policiales” (numeral 13, literal d, pág. 4). Estas acciones de capacitación dirigidas a los agentes del orden (personal policial y militar) debe contribuir a que estos sean conscientes de la necesidad de adoptar una línea de actuación que evite la represión desproporcionada de las protestas protagonizadas por personas indígenas. El Estado peruano debe seguir adoptando medidas para prevenir y eliminar de manera efectiva el uso excesivo de la fuerza por los agentes de las fuerzas de seguridad, particularmente en el contexto de protestas sociales. </w:t>
      </w:r>
    </w:p>
    <w:p w14:paraId="61167B7C"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Igualmente, en sus Observaciones finales sobre el séptimo informe periódico del Perú, el Comité contra la Tortura de Naciones Unidas (órgano encargado de supervisar la implementación de la Convención de las Naciones Unidas contra la Tortura), recomienda al Estado peruano que continué la elaboración e implementación de programas de formación obligatoria dirigida a todos los servidores públicos relacionados con el tratamiento de personas sometidas a cualquier tipo de arresto o detención (incluyendo los miembros de las fuerzas de seguridad, Policía Nacional y Fuerza Armadas), con la finalidad de que estos puedan conocer las disposiciones de la Convención contra la Tortura y aplicarlas en el ejercicio de sus funciones. </w:t>
      </w:r>
    </w:p>
    <w:p w14:paraId="4D08071F" w14:textId="3369A899"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4.3. </w:t>
      </w:r>
      <w:r w:rsidRPr="00654ABD">
        <w:rPr>
          <w:rFonts w:ascii="Calibri" w:hAnsi="Calibri" w:cs="Calibri"/>
          <w:b/>
          <w:bCs/>
          <w:sz w:val="20"/>
          <w:szCs w:val="20"/>
        </w:rPr>
        <w:t>Erradicar o modificar las políticas y las directrices y prácticas institucionales administrativas y reglamentarias que discriminen directa o indirectamente a grupos en situación de especial vulnerabilidad</w:t>
      </w:r>
      <w:ins w:id="1510" w:author="Direccion General de Derechos Humanos 49" w:date="2023-12-19T18:14:00Z">
        <w:r w:rsidR="00533655">
          <w:rPr>
            <w:rFonts w:ascii="Calibri" w:hAnsi="Calibri" w:cs="Calibri"/>
            <w:b/>
            <w:bCs/>
            <w:sz w:val="20"/>
            <w:szCs w:val="20"/>
          </w:rPr>
          <w:t xml:space="preserve"> (estándar internacional)</w:t>
        </w:r>
      </w:ins>
      <w:r w:rsidRPr="00654ABD">
        <w:rPr>
          <w:rFonts w:ascii="Calibri" w:hAnsi="Calibri" w:cs="Calibri"/>
          <w:b/>
          <w:bCs/>
          <w:sz w:val="20"/>
          <w:szCs w:val="20"/>
        </w:rPr>
        <w:t>.</w:t>
      </w:r>
    </w:p>
    <w:p w14:paraId="6299009C"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En sus Observaciones finales sobre los informes periódicos séptimo y octavo combinados del Perú, el Comité para la Eliminación de la Discriminación contra la Mujer (CEDAW), recomienda al Estado peruano que “asigne recursos humanos y financieros suficientes para la aplicación y la supervisión de las leyes y políticas públicas destinadas a combatir la discriminación en el acceso a la educación e incluir el uso de medidas especiales de carácter temporal para promover la educación de las mujeres y las niñas, en particular en las zonas rurales y las comunidades indígenas, y entre las niñas con discapacidad”.  Por su parte, en la sentencia de la Corte Interamericana contra Perú, en el caso Azul Rojas Marín Vs. Perú, se indica en el numeral 238 (pág. 65), que la Comisión Interamericana de Derechos Humanos solicitó al Estado peruano adoptar, como garantías de no repetición, “medidas legislativas, administrativas o de otra índole para garantizar el acceso a la justicia en casos de violencia contra personas LGBTI”. Ello incluye implementar protocolos de investigación, servicios periciales y de justicia, para combatir la violencia por prejuicio contra las personas LGBTI. </w:t>
      </w:r>
    </w:p>
    <w:p w14:paraId="22B949E0" w14:textId="77777777" w:rsidR="008C5983" w:rsidRPr="00116486" w:rsidRDefault="008C5983" w:rsidP="00116486">
      <w:pPr>
        <w:spacing w:before="100" w:beforeAutospacing="1" w:after="100" w:afterAutospacing="1" w:line="288" w:lineRule="auto"/>
        <w:jc w:val="both"/>
        <w:rPr>
          <w:sz w:val="20"/>
        </w:rPr>
      </w:pPr>
      <w:proofErr w:type="gramStart"/>
      <w:r w:rsidRPr="00116486">
        <w:rPr>
          <w:sz w:val="20"/>
        </w:rPr>
        <w:t>Finalmente</w:t>
      </w:r>
      <w:proofErr w:type="gramEnd"/>
      <w:r w:rsidRPr="00116486">
        <w:rPr>
          <w:sz w:val="20"/>
        </w:rPr>
        <w:t xml:space="preserve"> la OCDE sobre políticas públicas de conducta empresarial responsable para el Perú, se recomienda al Estado peruano garantizar que se eliminen todas las barreras en los recursos judiciales que se originen por violaciones de los derechos humanos ocasionadas por empresas, particularmente en regiones remotas del país y que involucren a poblaciones vulnerables. Como parte de estas acciones, el Estado peruano debe garantizar que existan suficientes recursos disponibles para un funcionamiento eficaz del sistema judicial.</w:t>
      </w:r>
    </w:p>
    <w:p w14:paraId="48882263" w14:textId="2CE6BAB5"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4.4. </w:t>
      </w:r>
      <w:r w:rsidRPr="00654ABD">
        <w:rPr>
          <w:rFonts w:ascii="Calibri" w:hAnsi="Calibri" w:cs="Calibri"/>
          <w:b/>
          <w:bCs/>
          <w:sz w:val="20"/>
          <w:szCs w:val="20"/>
        </w:rPr>
        <w:t>Promover la digitalización de expedientes y trámites en los gobiernos regionales y locales, capacitando al personal en el uso de tecnologías de información y comunicación</w:t>
      </w:r>
      <w:ins w:id="1511" w:author="Direccion General de Derechos Humanos 49" w:date="2023-12-19T18:15:00Z">
        <w:r w:rsidR="00533655">
          <w:rPr>
            <w:rFonts w:ascii="Calibri" w:hAnsi="Calibri" w:cs="Calibri"/>
            <w:b/>
            <w:bCs/>
            <w:sz w:val="20"/>
            <w:szCs w:val="20"/>
          </w:rPr>
          <w:t xml:space="preserve"> (buenas prácticas)</w:t>
        </w:r>
      </w:ins>
      <w:r w:rsidRPr="00654ABD">
        <w:rPr>
          <w:rFonts w:ascii="Calibri" w:hAnsi="Calibri" w:cs="Calibri"/>
          <w:b/>
          <w:bCs/>
          <w:sz w:val="20"/>
          <w:szCs w:val="20"/>
        </w:rPr>
        <w:t>.</w:t>
      </w:r>
    </w:p>
    <w:p w14:paraId="004CFE64"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En los Informes “Gobernanza digital e interoperabilidad gubernamental” del CEPAL, y “El ABC de la interoperabilidad de los servicios sociales” del Banco Mundial, se resalta la necesidad de que en todas las entidades estatales (de un nivel nacional, regional o local), exista una unidad, organismo o responsable de implementar tecnologías de información y las comunicaciones (TIC). con la misión de garantizar la </w:t>
      </w:r>
      <w:r w:rsidRPr="00116486">
        <w:rPr>
          <w:sz w:val="20"/>
        </w:rPr>
        <w:lastRenderedPageBreak/>
        <w:t xml:space="preserve">interoperabilidad para el intercambio de datos, así como facilitar sinergias y la coherencia estratégica entre diversos sectores y entre los diferentes niveles de gobierno. La interoperabilidad resulta beneficiosa para la ciudadanía, porque agiliza y mejora la calidad de los servicios públicos (gracias a la automatización). Además, otro beneficio es que permite a los ciudadanos acceder a información pública en todo momento y por múltiples canales. En esa medida, la digitalización promueve la transparencia, dado que la documentación pública puede ser publicada en los sitios Web de las instituciones estatales. Igualmente, a partir de sistemas interoperables resulta posible generar información agregada y generar cruces de datos entre entidades; y, a partir de ahí, hacer monitoreo y evaluación periódica, y detectando situaciones anómalas en términos de rendición de cuentas. </w:t>
      </w:r>
    </w:p>
    <w:p w14:paraId="24C7EE50"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Finalmente, de acuerdo al informe “Digital </w:t>
      </w:r>
      <w:proofErr w:type="spellStart"/>
      <w:r w:rsidRPr="00116486">
        <w:rPr>
          <w:sz w:val="20"/>
        </w:rPr>
        <w:t>Government</w:t>
      </w:r>
      <w:proofErr w:type="spellEnd"/>
      <w:r w:rsidRPr="00116486">
        <w:rPr>
          <w:sz w:val="20"/>
        </w:rPr>
        <w:t xml:space="preserve"> in </w:t>
      </w:r>
      <w:proofErr w:type="spellStart"/>
      <w:r w:rsidRPr="00116486">
        <w:rPr>
          <w:sz w:val="20"/>
        </w:rPr>
        <w:t>Peru</w:t>
      </w:r>
      <w:proofErr w:type="spellEnd"/>
      <w:r w:rsidRPr="00116486">
        <w:rPr>
          <w:sz w:val="20"/>
        </w:rPr>
        <w:t xml:space="preserve">” elaborado por la OCDE, las instituciones estatales del Perú enfrentan bajos niveles de confianza de la ciudadanía. A partir de esta situación, la efectiva implementación de la gobernanza digital podría contribuir al gobierno peruano a fomentar una mayor transparencia, una mayor participación pública de la ciudadanía, y una mayor satisfacción con los servicios públicos; todo lo cual podría fortalecer la confianza en las instituciones. </w:t>
      </w:r>
    </w:p>
    <w:p w14:paraId="41954F24" w14:textId="71BF4BC8"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4.5. </w:t>
      </w:r>
      <w:r w:rsidRPr="00654ABD">
        <w:rPr>
          <w:rFonts w:ascii="Calibri" w:hAnsi="Calibri" w:cs="Calibri"/>
          <w:b/>
          <w:bCs/>
          <w:sz w:val="20"/>
          <w:szCs w:val="20"/>
        </w:rPr>
        <w:t>Fortalecer a las Direcciones Distritales de Defensa Pública y Acceso a la Justicia, con mayor presupuesto y recursos humanos, que permita ampliar la cobertura de los defensores públicos dedicados a la asistencia legal y defensa de víctimas a nivel regional y local</w:t>
      </w:r>
      <w:ins w:id="1512" w:author="Direccion General de Derechos Humanos 49" w:date="2023-12-19T18:15:00Z">
        <w:r w:rsidR="00533655">
          <w:rPr>
            <w:rFonts w:ascii="Calibri" w:hAnsi="Calibri" w:cs="Calibri"/>
            <w:b/>
            <w:bCs/>
            <w:sz w:val="20"/>
            <w:szCs w:val="20"/>
          </w:rPr>
          <w:t xml:space="preserve"> (buenas prácticas)</w:t>
        </w:r>
      </w:ins>
      <w:r w:rsidRPr="00654ABD">
        <w:rPr>
          <w:rFonts w:ascii="Calibri" w:hAnsi="Calibri" w:cs="Calibri"/>
          <w:b/>
          <w:bCs/>
          <w:sz w:val="20"/>
          <w:szCs w:val="20"/>
        </w:rPr>
        <w:t>.</w:t>
      </w:r>
    </w:p>
    <w:p w14:paraId="082F9ADC" w14:textId="78D33CD6" w:rsidR="008C5983" w:rsidRPr="00116486" w:rsidRDefault="008C5983" w:rsidP="00116486">
      <w:pPr>
        <w:spacing w:before="100" w:beforeAutospacing="1" w:after="100" w:afterAutospacing="1" w:line="288" w:lineRule="auto"/>
        <w:jc w:val="both"/>
        <w:rPr>
          <w:sz w:val="20"/>
        </w:rPr>
      </w:pPr>
      <w:r w:rsidRPr="00116486">
        <w:rPr>
          <w:sz w:val="20"/>
        </w:rPr>
        <w:t xml:space="preserve">El informe de la Comisión Interamericana de Derechos Humanos sobre acceso a la justicia como garantía de los DESC, considera que, si una persona no puede acceder a la protección que le brinda la ley para salvaguardar sus derechos, entonces esta persona es víctima de discriminación por su condición socioeconómica y es colocada en una condición de desigualdad ante la ley. A partir de ahí, la CIDH plantea que los Estados tienen el deber de proveer servicios de asistencia jurídica gratuita y defensa legal a personas que no cuentan con los recursos suficientes para hacerlo por su propia cuenta. Omitir este deber por parte del Estado, constituye una vulneración del debido proceso y del derecho a la protección judicial efectiva </w:t>
      </w:r>
    </w:p>
    <w:p w14:paraId="2554A15F"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Por su parte, en el Informe del Grupo de Trabajo sobre la cuestión de los derechos humanos y las empresas transnacionales y otras empresas acerca de su misión al Perú, se establece como una de las recomendaciones al Estado peruano (numeral x) eliminar los obstáculos existentes para acceder a recursos judiciales efectivos, y prestar asistencia a los grupos vulnerables a fin de que estos puedan acceder a los mecanismos judiciales de adecuada, oportuna y no discriminatoria. </w:t>
      </w:r>
    </w:p>
    <w:p w14:paraId="75FD5A16" w14:textId="36C0910F" w:rsidR="00654ABD" w:rsidRDefault="00654ABD" w:rsidP="00654ABD">
      <w:pPr>
        <w:jc w:val="both"/>
        <w:rPr>
          <w:rFonts w:ascii="Calibri" w:hAnsi="Calibri" w:cs="Calibri"/>
          <w:b/>
          <w:bCs/>
          <w:sz w:val="20"/>
          <w:szCs w:val="20"/>
        </w:rPr>
      </w:pPr>
      <w:r>
        <w:rPr>
          <w:rFonts w:ascii="Calibri" w:hAnsi="Calibri" w:cs="Calibri"/>
          <w:b/>
          <w:bCs/>
          <w:sz w:val="20"/>
          <w:szCs w:val="20"/>
        </w:rPr>
        <w:t xml:space="preserve">AS 4.6. </w:t>
      </w:r>
      <w:r w:rsidRPr="00654ABD">
        <w:rPr>
          <w:rFonts w:ascii="Calibri" w:hAnsi="Calibri" w:cs="Calibri"/>
          <w:b/>
          <w:bCs/>
          <w:sz w:val="20"/>
          <w:szCs w:val="20"/>
        </w:rPr>
        <w:t>Sensibilizar en temas de derechos humanos y con un enfoque interseccional a actores públicos</w:t>
      </w:r>
      <w:ins w:id="1513" w:author="Direccion General de Derechos Humanos 49" w:date="2023-12-19T18:15:00Z">
        <w:r w:rsidR="00533655">
          <w:rPr>
            <w:rFonts w:ascii="Calibri" w:hAnsi="Calibri" w:cs="Calibri"/>
            <w:b/>
            <w:bCs/>
            <w:sz w:val="20"/>
            <w:szCs w:val="20"/>
          </w:rPr>
          <w:t xml:space="preserve"> (estándar internacional)</w:t>
        </w:r>
      </w:ins>
    </w:p>
    <w:p w14:paraId="7D1C6B4F"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De acuerdo a un informe de la Comisión Interamericana de Derechos Humanos (CIDH) sobre garantías para la independencia de las y los operadores de justicia, la CIDH recomienda a los Estados implementar medidas para capacitar a las y los operadores de justicia (jueces, fiscales, defensoras y defensores públicos) en materia de derechos humanos. Estas capacitaciones deben permitir que los y las funcionarios públicos involucrados en el procesamiento de casos puedan aplicar de forma adecuada estándares nacionales e internacionales de derechos humanos. Además de ello, las capacitaciones deben priorizar los derechos de grupos en situación de vulnerabilidad, como son los pueblos indígenas, niños, niñas y adolescentes. Ello con la finalidad de que los y las operadores de justicia cuenten con una formación especializada que les permita respetar la dignidad de estas personas o grupos vulnerables cuando sus derechos hayan sido vulnerados, garantizando una participación adecuada y un pleno acceso a la justicia. </w:t>
      </w:r>
    </w:p>
    <w:p w14:paraId="464DC3B0" w14:textId="77777777" w:rsidR="008C5983" w:rsidRPr="00116486" w:rsidRDefault="008C5983" w:rsidP="00116486">
      <w:pPr>
        <w:spacing w:before="100" w:beforeAutospacing="1" w:after="100" w:afterAutospacing="1" w:line="288" w:lineRule="auto"/>
        <w:jc w:val="both"/>
        <w:rPr>
          <w:sz w:val="20"/>
        </w:rPr>
      </w:pPr>
      <w:r w:rsidRPr="00116486">
        <w:rPr>
          <w:sz w:val="20"/>
        </w:rPr>
        <w:lastRenderedPageBreak/>
        <w:t>Por su parte, el Comité para la Eliminación de la Discriminación Racial, en su Informe de Observaciones finales sobre los informes periódicos 22º y 23º combinados del Perú, recomienda al Estado peruano -dentro de las medidas a tomar para prevenir la discriminación racial en la administración y el funcionamiento de la justicia- que imparta capacitaciones a agentes de la policía, jueces, fiscales, abogados, profesionales del sistema de justicia, y defensores y defensoras públicos, con la finalidad de aumentar la conciencia de estos operadores sobre los efectos negativos de la discriminación racial y que se aplique de forma efectiva la Convención Internacional sobre la Eliminación de todas las Formas de Discriminación Racial.</w:t>
      </w:r>
    </w:p>
    <w:p w14:paraId="305918DF" w14:textId="77777777" w:rsidR="008C5983" w:rsidRPr="00116486" w:rsidRDefault="008C5983" w:rsidP="00116486">
      <w:pPr>
        <w:spacing w:before="100" w:beforeAutospacing="1" w:after="100" w:afterAutospacing="1" w:line="288" w:lineRule="auto"/>
        <w:jc w:val="both"/>
        <w:rPr>
          <w:sz w:val="20"/>
        </w:rPr>
      </w:pPr>
      <w:r w:rsidRPr="00116486">
        <w:rPr>
          <w:sz w:val="20"/>
        </w:rPr>
        <w:t>Igualmente, el Comité para la Eliminación de la Discriminación contra la Mujer, en su Informe de Observaciones finales sobre los informes periódicos séptimo y octavo combinados del Perú, alienta al Estado peruano a que prosiga con los programas de desarrollo de capacidades para abogados, jueces, fiscales y agentes de policía relacionados con los derechos de la mujer y la igualdad entre los géneros, y que tengan vinculación con los temas que regula la Convención sobre la Eliminación de Todas las Formas de Discriminación contra la Mujer.</w:t>
      </w:r>
    </w:p>
    <w:p w14:paraId="651BE5FF" w14:textId="77777777" w:rsidR="008C5983" w:rsidRPr="00116486" w:rsidRDefault="008C5983" w:rsidP="00116486">
      <w:pPr>
        <w:spacing w:before="100" w:beforeAutospacing="1" w:after="100" w:afterAutospacing="1" w:line="288" w:lineRule="auto"/>
        <w:jc w:val="both"/>
        <w:rPr>
          <w:sz w:val="20"/>
        </w:rPr>
      </w:pPr>
      <w:r w:rsidRPr="00116486">
        <w:rPr>
          <w:sz w:val="20"/>
        </w:rPr>
        <w:t xml:space="preserve">Asimismo, en el Informe “Realidades de las mujeres indígenas”, elaborado por el Grupo Internacional de Trabajo sobre Asuntos Indígenas (IWGIA) y la Organización Internacional del Trabajo (OIT), se recomienda a los Estados que albergan pueblos indígenas u originarios, que puedan promover acciones de capacitación y formación en determinadas entidades estatales que hacen cumplir la ley (como los organismos del sistema de justicia) o que prestan servicios a las mujeres. Estas acciones de capacitación tendrían como finalidad poner fin a las actitudes discriminatorias y los estereotipos, así como el acoso y la violencia por motivos relacionados con la procedencia étnica de las personas o su género; sensibilizando a los funcionarios estatales sobre la necesidad de respetar los derechos de las mujeres indígenas considerando los niveles de discriminación interseccional.  </w:t>
      </w:r>
    </w:p>
    <w:p w14:paraId="7A53504F" w14:textId="77777777" w:rsidR="008C5983" w:rsidRPr="00116486" w:rsidRDefault="008C5983" w:rsidP="00116486">
      <w:pPr>
        <w:spacing w:before="100" w:beforeAutospacing="1" w:after="100" w:afterAutospacing="1" w:line="288" w:lineRule="auto"/>
        <w:jc w:val="both"/>
        <w:rPr>
          <w:sz w:val="20"/>
        </w:rPr>
      </w:pPr>
      <w:r w:rsidRPr="00116486">
        <w:rPr>
          <w:sz w:val="20"/>
        </w:rPr>
        <w:t>La Comisión Interamericana de Derechos Humanos, en su Informe sobre la situación de derechos humanos en Perú en el contexto de las protestas sociales ocurridas a fines de 2022 e inicios de 2023, recomendó al Estado peruano que instruya a los funcionarios públicos para que se abstengan de realizar declaraciones que estigmaticen o inciten la violencia contra las personas que participan de las protestas. A partir de ahí, la CIDH recomienda al Estado peruano adoptar medidas pedagógicas y de sensibilización que permitan socializar con las autoridades estatales su deber de abstenerse de realizar este tipo de declaraciones.</w:t>
      </w:r>
    </w:p>
    <w:p w14:paraId="1F4FAEDE" w14:textId="2F711CC5" w:rsidR="00C3651C" w:rsidRPr="00754952" w:rsidRDefault="00C3651C" w:rsidP="00C3651C">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1514" w:name="_Toc154739292"/>
      <w:r>
        <w:rPr>
          <w:rFonts w:asciiTheme="minorHAnsi" w:hAnsiTheme="minorHAnsi" w:cstheme="minorHAnsi"/>
          <w:b/>
          <w:bCs/>
          <w:color w:val="auto"/>
          <w:sz w:val="24"/>
          <w:szCs w:val="24"/>
        </w:rPr>
        <w:t>Evaluación</w:t>
      </w:r>
      <w:r w:rsidRPr="00754952">
        <w:rPr>
          <w:rFonts w:asciiTheme="minorHAnsi" w:hAnsiTheme="minorHAnsi" w:cstheme="minorHAnsi"/>
          <w:b/>
          <w:bCs/>
          <w:color w:val="auto"/>
          <w:sz w:val="24"/>
          <w:szCs w:val="24"/>
        </w:rPr>
        <w:t xml:space="preserve"> de las alternativas de solución</w:t>
      </w:r>
      <w:bookmarkEnd w:id="1514"/>
    </w:p>
    <w:p w14:paraId="6F87C4B1" w14:textId="2356A462" w:rsidR="00EB4302" w:rsidRPr="00EB4302" w:rsidRDefault="00EB4302" w:rsidP="00EB4302">
      <w:pPr>
        <w:spacing w:before="100" w:beforeAutospacing="1" w:after="100" w:afterAutospacing="1" w:line="288" w:lineRule="auto"/>
        <w:jc w:val="both"/>
        <w:rPr>
          <w:sz w:val="20"/>
        </w:rPr>
      </w:pPr>
      <w:commentRangeStart w:id="1515"/>
      <w:commentRangeStart w:id="1516"/>
      <w:r w:rsidRPr="00EB4302">
        <w:rPr>
          <w:sz w:val="20"/>
        </w:rPr>
        <w:t xml:space="preserve">En el marco de la </w:t>
      </w:r>
      <w:r>
        <w:rPr>
          <w:sz w:val="20"/>
        </w:rPr>
        <w:t>e</w:t>
      </w:r>
      <w:r w:rsidRPr="00EB4302">
        <w:rPr>
          <w:sz w:val="20"/>
        </w:rPr>
        <w:t xml:space="preserve">valuación de las alternativas de solución, </w:t>
      </w:r>
      <w:ins w:id="1517" w:author="Direccion de Politicas y Gestion en Derechos Humanos 14" w:date="2023-12-18T11:52:00Z">
        <w:r w:rsidR="00722DDB">
          <w:rPr>
            <w:sz w:val="20"/>
          </w:rPr>
          <w:t xml:space="preserve">como se detalla en el anexo 4 del presente documento, </w:t>
        </w:r>
      </w:ins>
      <w:r w:rsidRPr="00EB4302">
        <w:rPr>
          <w:sz w:val="20"/>
        </w:rPr>
        <w:t>se llevaron a cabo talleres descentralizados</w:t>
      </w:r>
      <w:r w:rsidR="00137CBD">
        <w:rPr>
          <w:sz w:val="20"/>
        </w:rPr>
        <w:t xml:space="preserve"> en Arequipa y Trujillo</w:t>
      </w:r>
      <w:r w:rsidRPr="00EB4302">
        <w:rPr>
          <w:sz w:val="20"/>
        </w:rPr>
        <w:t>, así como una sesión conjunta con el Sistema Universal de Naciones Unidas</w:t>
      </w:r>
      <w:r w:rsidR="00137CBD">
        <w:rPr>
          <w:sz w:val="20"/>
        </w:rPr>
        <w:t xml:space="preserve">, </w:t>
      </w:r>
      <w:r w:rsidRPr="00EB4302">
        <w:rPr>
          <w:sz w:val="20"/>
        </w:rPr>
        <w:t>la Coordinadora Nacional de Derechos Humanos</w:t>
      </w:r>
      <w:r w:rsidR="00137CBD">
        <w:rPr>
          <w:sz w:val="20"/>
        </w:rPr>
        <w:t xml:space="preserve"> y los representantes de las instituciones pertenecientes al Grupo de Trabajo Multisectorial</w:t>
      </w:r>
      <w:r w:rsidRPr="00EB4302">
        <w:rPr>
          <w:sz w:val="20"/>
        </w:rPr>
        <w:t>. Estas instancias proporcionaron un análisis integral de diversas alternativas de solución, considerando criterios fundamentales que permitieron la selección objetiva y ponderada de las propuestas.</w:t>
      </w:r>
      <w:commentRangeEnd w:id="1515"/>
      <w:r w:rsidR="00DF341D">
        <w:rPr>
          <w:rStyle w:val="Refdecomentario"/>
          <w:kern w:val="0"/>
          <w14:ligatures w14:val="none"/>
        </w:rPr>
        <w:commentReference w:id="1515"/>
      </w:r>
      <w:commentRangeEnd w:id="1516"/>
      <w:r w:rsidR="00722DDB">
        <w:rPr>
          <w:rStyle w:val="Refdecomentario"/>
          <w:kern w:val="0"/>
          <w14:ligatures w14:val="none"/>
        </w:rPr>
        <w:commentReference w:id="1516"/>
      </w:r>
    </w:p>
    <w:p w14:paraId="5B7F68B8" w14:textId="48FD9465" w:rsidR="00EB4302" w:rsidRPr="00EB4302" w:rsidRDefault="00EB4302" w:rsidP="00EB4302">
      <w:pPr>
        <w:spacing w:before="100" w:beforeAutospacing="1" w:after="100" w:afterAutospacing="1" w:line="288" w:lineRule="auto"/>
        <w:jc w:val="both"/>
        <w:rPr>
          <w:sz w:val="20"/>
        </w:rPr>
      </w:pPr>
      <w:r w:rsidRPr="00EB4302">
        <w:rPr>
          <w:sz w:val="20"/>
        </w:rPr>
        <w:t xml:space="preserve">La evaluación de las alternativas se basó en criterios específicos, siendo la viabilidad política el primero en considerarse. Este criterio permitió evaluar la aceptación política de cada propuesta, asegurando la conformidad de los actores gubernamentales involucrados en la formulación e implementación de las soluciones propuestas. Seguidamente, se analizó la viabilidad social, evaluando la aceptación por parte de la población afectada, destacando la importancia de su participación activa en la implementación de las </w:t>
      </w:r>
      <w:r w:rsidRPr="00EB4302">
        <w:rPr>
          <w:sz w:val="20"/>
        </w:rPr>
        <w:lastRenderedPageBreak/>
        <w:t xml:space="preserve">alternativas. </w:t>
      </w:r>
      <w:r>
        <w:rPr>
          <w:sz w:val="20"/>
        </w:rPr>
        <w:t>Posteriormente</w:t>
      </w:r>
      <w:r w:rsidRPr="00EB4302">
        <w:rPr>
          <w:sz w:val="20"/>
        </w:rPr>
        <w:t>, se abordó la</w:t>
      </w:r>
      <w:r>
        <w:rPr>
          <w:sz w:val="20"/>
        </w:rPr>
        <w:t xml:space="preserve"> </w:t>
      </w:r>
      <w:r w:rsidRPr="00EB4302">
        <w:rPr>
          <w:sz w:val="20"/>
        </w:rPr>
        <w:t>viabilidad administrativa, enfocada en la capacidad institucional de los sectores relevantes para llevar a cabo las soluciones identificadas.</w:t>
      </w:r>
    </w:p>
    <w:p w14:paraId="786F8694" w14:textId="4B2A531B" w:rsidR="00EB4302" w:rsidRPr="00EB4302" w:rsidRDefault="00EB4302" w:rsidP="00EB4302">
      <w:pPr>
        <w:spacing w:before="100" w:beforeAutospacing="1" w:after="100" w:afterAutospacing="1" w:line="288" w:lineRule="auto"/>
        <w:jc w:val="both"/>
        <w:rPr>
          <w:sz w:val="20"/>
        </w:rPr>
      </w:pPr>
      <w:r>
        <w:rPr>
          <w:sz w:val="20"/>
        </w:rPr>
        <w:t>Asimismo, l</w:t>
      </w:r>
      <w:r w:rsidRPr="00EB4302">
        <w:rPr>
          <w:sz w:val="20"/>
        </w:rPr>
        <w:t>a efectividad, como criterio</w:t>
      </w:r>
      <w:r>
        <w:rPr>
          <w:sz w:val="20"/>
        </w:rPr>
        <w:t xml:space="preserve"> importante del análisis</w:t>
      </w:r>
      <w:r w:rsidRPr="00EB4302">
        <w:rPr>
          <w:sz w:val="20"/>
        </w:rPr>
        <w:t>, se centró en la existencia de evidencias que respaldaran la capacidad de cada alternativa para mitigar las causas del problema público. Este enfoque basado en resultados favorables contribuyó a la toma de decisiones y orientada hacia soluciones efectivas y sostenibles.</w:t>
      </w:r>
    </w:p>
    <w:p w14:paraId="0DF1F89B" w14:textId="77777777" w:rsidR="00EB4302" w:rsidRPr="00EB4302" w:rsidRDefault="00EB4302" w:rsidP="00EB4302">
      <w:pPr>
        <w:spacing w:before="100" w:beforeAutospacing="1" w:after="100" w:afterAutospacing="1" w:line="288" w:lineRule="auto"/>
        <w:jc w:val="both"/>
        <w:rPr>
          <w:sz w:val="20"/>
        </w:rPr>
      </w:pPr>
      <w:r w:rsidRPr="00EB4302">
        <w:rPr>
          <w:sz w:val="20"/>
        </w:rPr>
        <w:t>Posteriormente, se aplicó la Ley de Pareto para la selección final de las alternativas, estableciendo un puntaje mínimo de aprobación del 20%, equivalente a 10.4 puntos. Este puntaje se derivó de la ponderación de los criterios, asignando puntajes máximos de 4 puntos para Viabilidad política, 3 puntos para Viabilidad administrativa y Viabilidad social respectivamente, y 3 puntos para efectividad.</w:t>
      </w:r>
    </w:p>
    <w:p w14:paraId="07385E13" w14:textId="262FED63" w:rsidR="002565D8" w:rsidRPr="00EB4302" w:rsidRDefault="00EB4302" w:rsidP="00EB4302">
      <w:pPr>
        <w:spacing w:before="100" w:beforeAutospacing="1" w:after="100" w:afterAutospacing="1" w:line="288" w:lineRule="auto"/>
        <w:jc w:val="both"/>
        <w:rPr>
          <w:sz w:val="20"/>
        </w:rPr>
      </w:pPr>
      <w:r w:rsidRPr="00EB4302">
        <w:rPr>
          <w:sz w:val="20"/>
        </w:rPr>
        <w:t>Como resultado de este proceso de evaluación, se seleccionaron dos alternativas de solución para cada una de las causas directas 1, 2 y 3, mientras que para la causa directa 4 se optó por tres alternativas de solución. Este enfoque ha conducido a un total de nueve alternativas de solución, detalladas en la matriz de selección correspondiente, la cual refleja de manera transparente la elección fundamentada y objetiva de las propuestas más viables y efectivas para abordar la problemática identificada.</w:t>
      </w:r>
    </w:p>
    <w:p w14:paraId="46E5F53B" w14:textId="11E4172A" w:rsidR="008A4C95" w:rsidRPr="00EB4302" w:rsidRDefault="00EB4302" w:rsidP="00EB4302">
      <w:pPr>
        <w:spacing w:before="100" w:beforeAutospacing="1" w:after="100" w:afterAutospacing="1" w:line="288" w:lineRule="auto"/>
        <w:ind w:left="425"/>
        <w:jc w:val="center"/>
        <w:rPr>
          <w:sz w:val="20"/>
        </w:rPr>
      </w:pPr>
      <w:bookmarkStart w:id="1518" w:name="_Toc152615102"/>
      <w:r w:rsidRPr="00C24B5F">
        <w:rPr>
          <w:b/>
          <w:bCs/>
          <w:sz w:val="20"/>
        </w:rPr>
        <w:t xml:space="preserve">Tabla </w:t>
      </w:r>
      <w:r w:rsidRPr="00C24B5F">
        <w:rPr>
          <w:b/>
          <w:bCs/>
          <w:sz w:val="20"/>
        </w:rPr>
        <w:fldChar w:fldCharType="begin"/>
      </w:r>
      <w:r w:rsidRPr="00C24B5F">
        <w:rPr>
          <w:b/>
          <w:bCs/>
          <w:sz w:val="20"/>
        </w:rPr>
        <w:instrText xml:space="preserve"> SEQ Tabla \* ARABIC </w:instrText>
      </w:r>
      <w:r w:rsidRPr="00C24B5F">
        <w:rPr>
          <w:b/>
          <w:bCs/>
          <w:sz w:val="20"/>
        </w:rPr>
        <w:fldChar w:fldCharType="separate"/>
      </w:r>
      <w:r w:rsidR="002D5FAB">
        <w:rPr>
          <w:b/>
          <w:bCs/>
          <w:noProof/>
          <w:sz w:val="20"/>
        </w:rPr>
        <w:t>34</w:t>
      </w:r>
      <w:r w:rsidRPr="00C24B5F">
        <w:rPr>
          <w:b/>
          <w:bCs/>
          <w:sz w:val="20"/>
        </w:rPr>
        <w:fldChar w:fldCharType="end"/>
      </w:r>
      <w:r w:rsidRPr="00C24B5F">
        <w:rPr>
          <w:b/>
          <w:bCs/>
          <w:sz w:val="20"/>
        </w:rPr>
        <w:t>:</w:t>
      </w:r>
      <w:r w:rsidRPr="00113452">
        <w:rPr>
          <w:b/>
          <w:bCs/>
          <w:sz w:val="20"/>
        </w:rPr>
        <w:t xml:space="preserve"> </w:t>
      </w:r>
      <w:r w:rsidRPr="00EB4302">
        <w:rPr>
          <w:sz w:val="20"/>
        </w:rPr>
        <w:t>Matriz de selección de alternativas de solución</w:t>
      </w:r>
      <w:bookmarkEnd w:id="1518"/>
    </w:p>
    <w:tbl>
      <w:tblPr>
        <w:tblW w:w="10103"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left w:w="70" w:type="dxa"/>
          <w:right w:w="70" w:type="dxa"/>
        </w:tblCellMar>
        <w:tblLook w:val="04A0" w:firstRow="1" w:lastRow="0" w:firstColumn="1" w:lastColumn="0" w:noHBand="0" w:noVBand="1"/>
      </w:tblPr>
      <w:tblGrid>
        <w:gridCol w:w="2679"/>
        <w:gridCol w:w="620"/>
        <w:gridCol w:w="3539"/>
        <w:gridCol w:w="557"/>
        <w:gridCol w:w="460"/>
        <w:gridCol w:w="534"/>
        <w:gridCol w:w="463"/>
        <w:gridCol w:w="577"/>
        <w:gridCol w:w="674"/>
      </w:tblGrid>
      <w:tr w:rsidR="008A4C95" w:rsidRPr="008A4C95" w14:paraId="079B3A7A" w14:textId="77777777" w:rsidTr="005A1519">
        <w:trPr>
          <w:trHeight w:val="225"/>
        </w:trPr>
        <w:tc>
          <w:tcPr>
            <w:tcW w:w="2679" w:type="dxa"/>
            <w:vMerge w:val="restart"/>
            <w:shd w:val="clear" w:color="000000" w:fill="002060"/>
            <w:noWrap/>
            <w:vAlign w:val="center"/>
            <w:hideMark/>
          </w:tcPr>
          <w:p w14:paraId="006369F2" w14:textId="77777777"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r w:rsidRPr="008A4C95">
              <w:rPr>
                <w:rFonts w:ascii="Calibri" w:eastAsia="Times New Roman" w:hAnsi="Calibri" w:cs="Calibri"/>
                <w:color w:val="FFFFFF"/>
                <w:kern w:val="0"/>
                <w:sz w:val="14"/>
                <w:szCs w:val="14"/>
                <w:lang w:eastAsia="es-PE"/>
                <w14:ligatures w14:val="none"/>
              </w:rPr>
              <w:t>Causa directa</w:t>
            </w:r>
          </w:p>
        </w:tc>
        <w:tc>
          <w:tcPr>
            <w:tcW w:w="4159" w:type="dxa"/>
            <w:gridSpan w:val="2"/>
            <w:vMerge w:val="restart"/>
            <w:shd w:val="clear" w:color="000000" w:fill="002060"/>
            <w:noWrap/>
            <w:vAlign w:val="center"/>
            <w:hideMark/>
          </w:tcPr>
          <w:p w14:paraId="00E419EC" w14:textId="77777777"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r w:rsidRPr="008A4C95">
              <w:rPr>
                <w:rFonts w:ascii="Calibri" w:eastAsia="Times New Roman" w:hAnsi="Calibri" w:cs="Calibri"/>
                <w:color w:val="FFFFFF"/>
                <w:kern w:val="0"/>
                <w:sz w:val="14"/>
                <w:szCs w:val="14"/>
                <w:lang w:eastAsia="es-PE"/>
                <w14:ligatures w14:val="none"/>
              </w:rPr>
              <w:t>Alternativa de solución</w:t>
            </w:r>
          </w:p>
        </w:tc>
        <w:tc>
          <w:tcPr>
            <w:tcW w:w="2014" w:type="dxa"/>
            <w:gridSpan w:val="4"/>
            <w:shd w:val="clear" w:color="000000" w:fill="002060"/>
            <w:vAlign w:val="center"/>
            <w:hideMark/>
          </w:tcPr>
          <w:p w14:paraId="49C31E45" w14:textId="77777777"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r w:rsidRPr="008A4C95">
              <w:rPr>
                <w:rFonts w:ascii="Calibri" w:eastAsia="Times New Roman" w:hAnsi="Calibri" w:cs="Calibri"/>
                <w:color w:val="FFFFFF"/>
                <w:kern w:val="0"/>
                <w:sz w:val="14"/>
                <w:szCs w:val="14"/>
                <w:lang w:eastAsia="es-PE"/>
                <w14:ligatures w14:val="none"/>
              </w:rPr>
              <w:t>Criterios a evaluar (promedio)</w:t>
            </w:r>
          </w:p>
        </w:tc>
        <w:tc>
          <w:tcPr>
            <w:tcW w:w="577" w:type="dxa"/>
            <w:vMerge w:val="restart"/>
            <w:shd w:val="clear" w:color="000000" w:fill="002060"/>
            <w:vAlign w:val="center"/>
            <w:hideMark/>
          </w:tcPr>
          <w:p w14:paraId="5D6D135F" w14:textId="77777777"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r w:rsidRPr="008A4C95">
              <w:rPr>
                <w:rFonts w:ascii="Calibri" w:eastAsia="Times New Roman" w:hAnsi="Calibri" w:cs="Calibri"/>
                <w:color w:val="FFFFFF"/>
                <w:kern w:val="0"/>
                <w:sz w:val="14"/>
                <w:szCs w:val="14"/>
                <w:lang w:eastAsia="es-PE"/>
                <w14:ligatures w14:val="none"/>
              </w:rPr>
              <w:t>Puntaje total</w:t>
            </w:r>
          </w:p>
        </w:tc>
        <w:tc>
          <w:tcPr>
            <w:tcW w:w="674" w:type="dxa"/>
            <w:vMerge w:val="restart"/>
            <w:shd w:val="clear" w:color="000000" w:fill="002060"/>
            <w:vAlign w:val="center"/>
            <w:hideMark/>
          </w:tcPr>
          <w:p w14:paraId="3C8CFB8E" w14:textId="08A70B70"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r w:rsidRPr="008A4C95">
              <w:rPr>
                <w:rFonts w:ascii="Calibri" w:eastAsia="Times New Roman" w:hAnsi="Calibri" w:cs="Calibri"/>
                <w:color w:val="FFFFFF"/>
                <w:kern w:val="0"/>
                <w:sz w:val="14"/>
                <w:szCs w:val="14"/>
                <w:lang w:eastAsia="es-PE"/>
                <w14:ligatures w14:val="none"/>
              </w:rPr>
              <w:t xml:space="preserve">Selección </w:t>
            </w:r>
          </w:p>
        </w:tc>
      </w:tr>
      <w:tr w:rsidR="008A4C95" w:rsidRPr="008A4C95" w14:paraId="0761CD20" w14:textId="77777777" w:rsidTr="005A1519">
        <w:trPr>
          <w:trHeight w:val="451"/>
        </w:trPr>
        <w:tc>
          <w:tcPr>
            <w:tcW w:w="2679" w:type="dxa"/>
            <w:vMerge/>
            <w:vAlign w:val="center"/>
            <w:hideMark/>
          </w:tcPr>
          <w:p w14:paraId="691EFD29" w14:textId="77777777" w:rsidR="008A4C95" w:rsidRPr="008A4C95" w:rsidRDefault="008A4C95" w:rsidP="008A4C95">
            <w:pPr>
              <w:spacing w:after="0" w:line="240" w:lineRule="auto"/>
              <w:rPr>
                <w:rFonts w:ascii="Calibri" w:eastAsia="Times New Roman" w:hAnsi="Calibri" w:cs="Calibri"/>
                <w:color w:val="FFFFFF"/>
                <w:kern w:val="0"/>
                <w:sz w:val="14"/>
                <w:szCs w:val="14"/>
                <w:lang w:eastAsia="es-PE"/>
                <w14:ligatures w14:val="none"/>
              </w:rPr>
            </w:pPr>
          </w:p>
        </w:tc>
        <w:tc>
          <w:tcPr>
            <w:tcW w:w="4159" w:type="dxa"/>
            <w:gridSpan w:val="2"/>
            <w:vMerge/>
            <w:vAlign w:val="center"/>
            <w:hideMark/>
          </w:tcPr>
          <w:p w14:paraId="64E2F97D" w14:textId="77777777" w:rsidR="008A4C95" w:rsidRPr="008A4C95" w:rsidRDefault="008A4C95" w:rsidP="008A4C95">
            <w:pPr>
              <w:spacing w:after="0" w:line="240" w:lineRule="auto"/>
              <w:rPr>
                <w:rFonts w:ascii="Calibri" w:eastAsia="Times New Roman" w:hAnsi="Calibri" w:cs="Calibri"/>
                <w:color w:val="FFFFFF"/>
                <w:kern w:val="0"/>
                <w:sz w:val="14"/>
                <w:szCs w:val="14"/>
                <w:lang w:eastAsia="es-PE"/>
                <w14:ligatures w14:val="none"/>
              </w:rPr>
            </w:pPr>
          </w:p>
        </w:tc>
        <w:tc>
          <w:tcPr>
            <w:tcW w:w="557" w:type="dxa"/>
            <w:shd w:val="clear" w:color="000000" w:fill="002060"/>
            <w:vAlign w:val="center"/>
            <w:hideMark/>
          </w:tcPr>
          <w:p w14:paraId="728A2A51" w14:textId="5F683649"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proofErr w:type="spellStart"/>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política</w:t>
            </w:r>
          </w:p>
        </w:tc>
        <w:tc>
          <w:tcPr>
            <w:tcW w:w="460" w:type="dxa"/>
            <w:shd w:val="clear" w:color="000000" w:fill="002060"/>
            <w:vAlign w:val="center"/>
            <w:hideMark/>
          </w:tcPr>
          <w:p w14:paraId="39865392" w14:textId="1E611D37"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proofErr w:type="spellStart"/>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social</w:t>
            </w:r>
          </w:p>
        </w:tc>
        <w:tc>
          <w:tcPr>
            <w:tcW w:w="534" w:type="dxa"/>
            <w:shd w:val="clear" w:color="000000" w:fill="002060"/>
            <w:vAlign w:val="center"/>
            <w:hideMark/>
          </w:tcPr>
          <w:p w14:paraId="7140E27A" w14:textId="1EE314F0"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proofErr w:type="spellStart"/>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w:t>
            </w:r>
            <w:proofErr w:type="spellStart"/>
            <w:r w:rsidRPr="008A4C95">
              <w:rPr>
                <w:rFonts w:ascii="Calibri" w:eastAsia="Times New Roman" w:hAnsi="Calibri" w:cs="Calibri"/>
                <w:color w:val="FFFFFF"/>
                <w:kern w:val="0"/>
                <w:sz w:val="14"/>
                <w:szCs w:val="14"/>
                <w:lang w:eastAsia="es-PE"/>
                <w14:ligatures w14:val="none"/>
              </w:rPr>
              <w:t>admin</w:t>
            </w:r>
            <w:proofErr w:type="spellEnd"/>
            <w:r w:rsidRPr="008A4C95">
              <w:rPr>
                <w:rFonts w:ascii="Calibri" w:eastAsia="Times New Roman" w:hAnsi="Calibri" w:cs="Calibri"/>
                <w:color w:val="FFFFFF"/>
                <w:kern w:val="0"/>
                <w:sz w:val="14"/>
                <w:szCs w:val="14"/>
                <w:lang w:eastAsia="es-PE"/>
                <w14:ligatures w14:val="none"/>
              </w:rPr>
              <w:t>.</w:t>
            </w:r>
          </w:p>
        </w:tc>
        <w:tc>
          <w:tcPr>
            <w:tcW w:w="463" w:type="dxa"/>
            <w:shd w:val="clear" w:color="000000" w:fill="002060"/>
            <w:vAlign w:val="center"/>
            <w:hideMark/>
          </w:tcPr>
          <w:p w14:paraId="613D4560" w14:textId="416CFB08" w:rsidR="008A4C95" w:rsidRPr="008A4C95" w:rsidRDefault="008A4C95" w:rsidP="008A4C95">
            <w:pPr>
              <w:spacing w:after="0" w:line="240" w:lineRule="auto"/>
              <w:jc w:val="center"/>
              <w:rPr>
                <w:rFonts w:ascii="Calibri" w:eastAsia="Times New Roman" w:hAnsi="Calibri" w:cs="Calibri"/>
                <w:color w:val="FFFFFF"/>
                <w:kern w:val="0"/>
                <w:sz w:val="14"/>
                <w:szCs w:val="14"/>
                <w:lang w:eastAsia="es-PE"/>
                <w14:ligatures w14:val="none"/>
              </w:rPr>
            </w:pPr>
            <w:proofErr w:type="spellStart"/>
            <w:r w:rsidRPr="008A4C95">
              <w:rPr>
                <w:rFonts w:ascii="Calibri" w:eastAsia="Times New Roman" w:hAnsi="Calibri" w:cs="Calibri"/>
                <w:color w:val="FFFFFF"/>
                <w:kern w:val="0"/>
                <w:sz w:val="14"/>
                <w:szCs w:val="14"/>
                <w:lang w:eastAsia="es-PE"/>
                <w14:ligatures w14:val="none"/>
              </w:rPr>
              <w:t>Efect</w:t>
            </w:r>
            <w:proofErr w:type="spellEnd"/>
            <w:r>
              <w:rPr>
                <w:rFonts w:ascii="Calibri" w:eastAsia="Times New Roman" w:hAnsi="Calibri" w:cs="Calibri"/>
                <w:color w:val="FFFFFF"/>
                <w:kern w:val="0"/>
                <w:sz w:val="14"/>
                <w:szCs w:val="14"/>
                <w:lang w:eastAsia="es-PE"/>
                <w14:ligatures w14:val="none"/>
              </w:rPr>
              <w:t>.</w:t>
            </w:r>
          </w:p>
        </w:tc>
        <w:tc>
          <w:tcPr>
            <w:tcW w:w="577" w:type="dxa"/>
            <w:vMerge/>
            <w:vAlign w:val="center"/>
            <w:hideMark/>
          </w:tcPr>
          <w:p w14:paraId="069B52D0" w14:textId="77777777" w:rsidR="008A4C95" w:rsidRPr="008A4C95" w:rsidRDefault="008A4C95" w:rsidP="008A4C95">
            <w:pPr>
              <w:spacing w:after="0" w:line="240" w:lineRule="auto"/>
              <w:rPr>
                <w:rFonts w:ascii="Calibri" w:eastAsia="Times New Roman" w:hAnsi="Calibri" w:cs="Calibri"/>
                <w:color w:val="FFFFFF"/>
                <w:kern w:val="0"/>
                <w:sz w:val="14"/>
                <w:szCs w:val="14"/>
                <w:lang w:eastAsia="es-PE"/>
                <w14:ligatures w14:val="none"/>
              </w:rPr>
            </w:pPr>
          </w:p>
        </w:tc>
        <w:tc>
          <w:tcPr>
            <w:tcW w:w="674" w:type="dxa"/>
            <w:vMerge/>
            <w:vAlign w:val="center"/>
            <w:hideMark/>
          </w:tcPr>
          <w:p w14:paraId="0FC4AE5D" w14:textId="77777777" w:rsidR="008A4C95" w:rsidRPr="008A4C95" w:rsidRDefault="008A4C95" w:rsidP="008A4C95">
            <w:pPr>
              <w:spacing w:after="0" w:line="240" w:lineRule="auto"/>
              <w:rPr>
                <w:rFonts w:ascii="Calibri" w:eastAsia="Times New Roman" w:hAnsi="Calibri" w:cs="Calibri"/>
                <w:color w:val="FFFFFF"/>
                <w:kern w:val="0"/>
                <w:sz w:val="14"/>
                <w:szCs w:val="14"/>
                <w:lang w:eastAsia="es-PE"/>
                <w14:ligatures w14:val="none"/>
              </w:rPr>
            </w:pPr>
          </w:p>
        </w:tc>
      </w:tr>
      <w:tr w:rsidR="00203BE5" w:rsidRPr="008A4C95" w14:paraId="54BF7DD5" w14:textId="77777777" w:rsidTr="000520E1">
        <w:trPr>
          <w:trHeight w:val="113"/>
        </w:trPr>
        <w:tc>
          <w:tcPr>
            <w:tcW w:w="2679" w:type="dxa"/>
            <w:vMerge w:val="restart"/>
            <w:shd w:val="clear" w:color="000000" w:fill="D9E1F2"/>
            <w:vAlign w:val="center"/>
            <w:hideMark/>
          </w:tcPr>
          <w:p w14:paraId="4E0705F6" w14:textId="7242A0AE"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commentRangeStart w:id="1519"/>
            <w:commentRangeStart w:id="1520"/>
            <w:r>
              <w:rPr>
                <w:rFonts w:ascii="Calibri" w:eastAsia="Times New Roman" w:hAnsi="Calibri" w:cs="Calibri"/>
                <w:color w:val="000000"/>
                <w:kern w:val="0"/>
                <w:sz w:val="14"/>
                <w:szCs w:val="14"/>
                <w:lang w:eastAsia="es-PE"/>
                <w14:ligatures w14:val="none"/>
              </w:rPr>
              <w:t xml:space="preserve">CD1. </w:t>
            </w:r>
            <w:r w:rsidRPr="008A4C95">
              <w:rPr>
                <w:rFonts w:ascii="Calibri" w:eastAsia="Times New Roman" w:hAnsi="Calibri" w:cs="Calibri"/>
                <w:color w:val="000000"/>
                <w:kern w:val="0"/>
                <w:sz w:val="14"/>
                <w:szCs w:val="14"/>
                <w:lang w:eastAsia="es-PE"/>
                <w14:ligatures w14:val="none"/>
              </w:rPr>
              <w:t>Insuficiente desarrollo de políticas interseccionales sobre los grupos en situación de especial protección</w:t>
            </w:r>
            <w:commentRangeEnd w:id="1519"/>
            <w:r>
              <w:rPr>
                <w:rStyle w:val="Refdecomentario"/>
                <w:kern w:val="0"/>
                <w14:ligatures w14:val="none"/>
              </w:rPr>
              <w:commentReference w:id="1519"/>
            </w:r>
            <w:commentRangeEnd w:id="1520"/>
            <w:r>
              <w:rPr>
                <w:rStyle w:val="Refdecomentario"/>
                <w:kern w:val="0"/>
                <w14:ligatures w14:val="none"/>
              </w:rPr>
              <w:commentReference w:id="1520"/>
            </w:r>
          </w:p>
        </w:tc>
        <w:tc>
          <w:tcPr>
            <w:tcW w:w="620" w:type="dxa"/>
            <w:shd w:val="clear" w:color="000000" w:fill="D9E1F2"/>
            <w:vAlign w:val="center"/>
            <w:hideMark/>
          </w:tcPr>
          <w:p w14:paraId="7E7C9730"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1.1</w:t>
            </w:r>
          </w:p>
        </w:tc>
        <w:tc>
          <w:tcPr>
            <w:tcW w:w="3539" w:type="dxa"/>
            <w:shd w:val="clear" w:color="000000" w:fill="D9E1F2"/>
            <w:vAlign w:val="center"/>
            <w:hideMark/>
          </w:tcPr>
          <w:p w14:paraId="0CC11110"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Uniformizar los criterios e indicadores de valoración que utilizan los sectores del Poder Ejecutivo para identificar a grupos en situación de vulnerabilidad</w:t>
            </w:r>
          </w:p>
        </w:tc>
        <w:tc>
          <w:tcPr>
            <w:tcW w:w="557" w:type="dxa"/>
            <w:shd w:val="clear" w:color="000000" w:fill="D9E1F2"/>
            <w:vAlign w:val="center"/>
            <w:hideMark/>
          </w:tcPr>
          <w:p w14:paraId="65B859C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460" w:type="dxa"/>
            <w:shd w:val="clear" w:color="000000" w:fill="D9E1F2"/>
            <w:vAlign w:val="center"/>
            <w:hideMark/>
          </w:tcPr>
          <w:p w14:paraId="6C58B4E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534" w:type="dxa"/>
            <w:shd w:val="clear" w:color="000000" w:fill="D9E1F2"/>
            <w:vAlign w:val="center"/>
            <w:hideMark/>
          </w:tcPr>
          <w:p w14:paraId="2221EA8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000000" w:fill="D9E1F2"/>
            <w:vAlign w:val="center"/>
          </w:tcPr>
          <w:p w14:paraId="0A2FDFD8" w14:textId="7264F6B8"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000000" w:fill="D9E1F2"/>
            <w:vAlign w:val="center"/>
          </w:tcPr>
          <w:p w14:paraId="69AB12EB" w14:textId="286A3F7B"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9.9</w:t>
            </w:r>
          </w:p>
        </w:tc>
        <w:tc>
          <w:tcPr>
            <w:tcW w:w="674" w:type="dxa"/>
            <w:shd w:val="clear" w:color="000000" w:fill="D9E1F2"/>
            <w:vAlign w:val="center"/>
            <w:hideMark/>
          </w:tcPr>
          <w:p w14:paraId="6301BD13"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3A487790" w14:textId="77777777" w:rsidTr="000520E1">
        <w:trPr>
          <w:trHeight w:val="113"/>
        </w:trPr>
        <w:tc>
          <w:tcPr>
            <w:tcW w:w="2679" w:type="dxa"/>
            <w:vMerge/>
            <w:vAlign w:val="center"/>
            <w:hideMark/>
          </w:tcPr>
          <w:p w14:paraId="514B3EDA"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4EB70F4E"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1.2</w:t>
            </w:r>
          </w:p>
        </w:tc>
        <w:tc>
          <w:tcPr>
            <w:tcW w:w="3539" w:type="dxa"/>
            <w:shd w:val="clear" w:color="000000" w:fill="D9E1F2"/>
            <w:vAlign w:val="center"/>
            <w:hideMark/>
          </w:tcPr>
          <w:p w14:paraId="5FD30291"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theme="minorHAnsi"/>
                <w:color w:val="000000"/>
                <w:kern w:val="0"/>
                <w:sz w:val="14"/>
                <w:szCs w:val="14"/>
                <w:lang w:eastAsia="es-PE"/>
                <w14:ligatures w14:val="none"/>
              </w:rPr>
              <w:t>Implementar un órgano de línea en cada ministerio que tenga a su cargo la implementación del enfoque de derechos humanos, con una mirada interseccional, en las políticas públicas a cargo del sector.</w:t>
            </w:r>
          </w:p>
        </w:tc>
        <w:tc>
          <w:tcPr>
            <w:tcW w:w="557" w:type="dxa"/>
            <w:shd w:val="clear" w:color="000000" w:fill="D9E1F2"/>
            <w:vAlign w:val="center"/>
            <w:hideMark/>
          </w:tcPr>
          <w:p w14:paraId="3D166FB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0" w:type="dxa"/>
            <w:shd w:val="clear" w:color="000000" w:fill="D9E1F2"/>
            <w:vAlign w:val="center"/>
            <w:hideMark/>
          </w:tcPr>
          <w:p w14:paraId="20C85656"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534" w:type="dxa"/>
            <w:shd w:val="clear" w:color="000000" w:fill="D9E1F2"/>
            <w:vAlign w:val="center"/>
            <w:hideMark/>
          </w:tcPr>
          <w:p w14:paraId="40A4E414"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3" w:type="dxa"/>
            <w:shd w:val="clear" w:color="000000" w:fill="D9E1F2"/>
            <w:vAlign w:val="center"/>
          </w:tcPr>
          <w:p w14:paraId="10CEAE02" w14:textId="2659DF37"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3.0</w:t>
            </w:r>
          </w:p>
        </w:tc>
        <w:tc>
          <w:tcPr>
            <w:tcW w:w="577" w:type="dxa"/>
            <w:shd w:val="clear" w:color="000000" w:fill="D9E1F2"/>
            <w:vAlign w:val="center"/>
          </w:tcPr>
          <w:p w14:paraId="63F634ED" w14:textId="0F121772"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10.0</w:t>
            </w:r>
          </w:p>
        </w:tc>
        <w:tc>
          <w:tcPr>
            <w:tcW w:w="674" w:type="dxa"/>
            <w:shd w:val="clear" w:color="000000" w:fill="D9E1F2"/>
            <w:vAlign w:val="center"/>
            <w:hideMark/>
          </w:tcPr>
          <w:p w14:paraId="77595CC2"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28790307" w14:textId="77777777" w:rsidTr="000520E1">
        <w:trPr>
          <w:trHeight w:val="113"/>
        </w:trPr>
        <w:tc>
          <w:tcPr>
            <w:tcW w:w="2679" w:type="dxa"/>
            <w:vMerge/>
            <w:vAlign w:val="center"/>
            <w:hideMark/>
          </w:tcPr>
          <w:p w14:paraId="091F972C"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1BF72DE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1.3</w:t>
            </w:r>
          </w:p>
        </w:tc>
        <w:tc>
          <w:tcPr>
            <w:tcW w:w="3539" w:type="dxa"/>
            <w:shd w:val="clear" w:color="000000" w:fill="D9E1F2"/>
            <w:vAlign w:val="center"/>
            <w:hideMark/>
          </w:tcPr>
          <w:p w14:paraId="74A7E1BC"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Incorporar el enfoque interseccional en la construcción e implementación de políticas públicas, basadas en evidencia, a nivel nacional, regional y local</w:t>
            </w:r>
          </w:p>
        </w:tc>
        <w:tc>
          <w:tcPr>
            <w:tcW w:w="557" w:type="dxa"/>
            <w:shd w:val="clear" w:color="000000" w:fill="D9E1F2"/>
            <w:vAlign w:val="center"/>
            <w:hideMark/>
          </w:tcPr>
          <w:p w14:paraId="678BD0B2"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460" w:type="dxa"/>
            <w:shd w:val="clear" w:color="000000" w:fill="D9E1F2"/>
            <w:vAlign w:val="center"/>
            <w:hideMark/>
          </w:tcPr>
          <w:p w14:paraId="79D22FF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534" w:type="dxa"/>
            <w:shd w:val="clear" w:color="000000" w:fill="D9E1F2"/>
            <w:vAlign w:val="center"/>
            <w:hideMark/>
          </w:tcPr>
          <w:p w14:paraId="0F87789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3" w:type="dxa"/>
            <w:shd w:val="clear" w:color="000000" w:fill="D9E1F2"/>
            <w:vAlign w:val="center"/>
          </w:tcPr>
          <w:p w14:paraId="5B291822" w14:textId="60D509E2"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528FB8CD" w14:textId="441A2803"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9.7</w:t>
            </w:r>
          </w:p>
        </w:tc>
        <w:tc>
          <w:tcPr>
            <w:tcW w:w="674" w:type="dxa"/>
            <w:shd w:val="clear" w:color="000000" w:fill="D9E1F2"/>
            <w:vAlign w:val="center"/>
            <w:hideMark/>
          </w:tcPr>
          <w:p w14:paraId="6EB17240"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52BC4C8B" w14:textId="77777777" w:rsidTr="000520E1">
        <w:trPr>
          <w:trHeight w:val="113"/>
        </w:trPr>
        <w:tc>
          <w:tcPr>
            <w:tcW w:w="2679" w:type="dxa"/>
            <w:vMerge/>
            <w:vAlign w:val="center"/>
            <w:hideMark/>
          </w:tcPr>
          <w:p w14:paraId="4575EE19"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583C04A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1.4</w:t>
            </w:r>
          </w:p>
        </w:tc>
        <w:tc>
          <w:tcPr>
            <w:tcW w:w="3539" w:type="dxa"/>
            <w:shd w:val="clear" w:color="000000" w:fill="D9E1F2"/>
            <w:vAlign w:val="center"/>
            <w:hideMark/>
          </w:tcPr>
          <w:p w14:paraId="118B7721"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Fortalecimiento del observatorio de Derechos Humanos, mediante registro de indicadores en derechos humanos de diferentes políticas públicas, sistema que debe ser automatizado, dinámico y amigable.</w:t>
            </w:r>
          </w:p>
        </w:tc>
        <w:tc>
          <w:tcPr>
            <w:tcW w:w="557" w:type="dxa"/>
            <w:shd w:val="clear" w:color="000000" w:fill="D9E1F2"/>
            <w:vAlign w:val="center"/>
            <w:hideMark/>
          </w:tcPr>
          <w:p w14:paraId="2E65D527"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3.0</w:t>
            </w:r>
          </w:p>
        </w:tc>
        <w:tc>
          <w:tcPr>
            <w:tcW w:w="460" w:type="dxa"/>
            <w:shd w:val="clear" w:color="000000" w:fill="D9E1F2"/>
            <w:vAlign w:val="center"/>
            <w:hideMark/>
          </w:tcPr>
          <w:p w14:paraId="13AEFA6F"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3.0</w:t>
            </w:r>
          </w:p>
        </w:tc>
        <w:tc>
          <w:tcPr>
            <w:tcW w:w="534" w:type="dxa"/>
            <w:shd w:val="clear" w:color="000000" w:fill="D9E1F2"/>
            <w:vAlign w:val="center"/>
            <w:hideMark/>
          </w:tcPr>
          <w:p w14:paraId="3ACA2FD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2.7</w:t>
            </w:r>
          </w:p>
        </w:tc>
        <w:tc>
          <w:tcPr>
            <w:tcW w:w="463" w:type="dxa"/>
            <w:shd w:val="clear" w:color="000000" w:fill="D9E1F2"/>
            <w:vAlign w:val="center"/>
          </w:tcPr>
          <w:p w14:paraId="7999474E" w14:textId="67E91930"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08516823" w14:textId="3A7DCC63"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11.1</w:t>
            </w:r>
          </w:p>
        </w:tc>
        <w:tc>
          <w:tcPr>
            <w:tcW w:w="674" w:type="dxa"/>
            <w:shd w:val="clear" w:color="000000" w:fill="D9E1F2"/>
            <w:vAlign w:val="center"/>
            <w:hideMark/>
          </w:tcPr>
          <w:p w14:paraId="3614B04D"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16C1CB99" w14:textId="77777777" w:rsidTr="000520E1">
        <w:trPr>
          <w:trHeight w:val="113"/>
        </w:trPr>
        <w:tc>
          <w:tcPr>
            <w:tcW w:w="2679" w:type="dxa"/>
            <w:vMerge/>
            <w:vAlign w:val="center"/>
            <w:hideMark/>
          </w:tcPr>
          <w:p w14:paraId="1CD150C8"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2514CBCB"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1.5</w:t>
            </w:r>
          </w:p>
        </w:tc>
        <w:tc>
          <w:tcPr>
            <w:tcW w:w="3539" w:type="dxa"/>
            <w:shd w:val="clear" w:color="000000" w:fill="D9E1F2"/>
            <w:vAlign w:val="center"/>
            <w:hideMark/>
          </w:tcPr>
          <w:p w14:paraId="29DAFAFF"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Creación de una base de datos única, que parta de la recolección y sistematización de información de carácter cualitativo y cuantitativo de grupos en situación de especial vulnerabilidad, que permita conocer de forma más amplia cómo se manifiesta la discriminación en la sociedad.</w:t>
            </w:r>
          </w:p>
        </w:tc>
        <w:tc>
          <w:tcPr>
            <w:tcW w:w="557" w:type="dxa"/>
            <w:shd w:val="clear" w:color="000000" w:fill="D9E1F2"/>
            <w:vAlign w:val="center"/>
            <w:hideMark/>
          </w:tcPr>
          <w:p w14:paraId="50DBD0B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3.3</w:t>
            </w:r>
          </w:p>
        </w:tc>
        <w:tc>
          <w:tcPr>
            <w:tcW w:w="460" w:type="dxa"/>
            <w:shd w:val="clear" w:color="000000" w:fill="D9E1F2"/>
            <w:vAlign w:val="center"/>
            <w:hideMark/>
          </w:tcPr>
          <w:p w14:paraId="1BE2F2A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534" w:type="dxa"/>
            <w:shd w:val="clear" w:color="000000" w:fill="D9E1F2"/>
            <w:vAlign w:val="center"/>
            <w:hideMark/>
          </w:tcPr>
          <w:p w14:paraId="6C836893"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000000" w:fill="D9E1F2"/>
            <w:vAlign w:val="center"/>
          </w:tcPr>
          <w:p w14:paraId="084FB7EE" w14:textId="74782A77"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754FE7EB" w14:textId="0716CEE1"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10.9</w:t>
            </w:r>
          </w:p>
        </w:tc>
        <w:tc>
          <w:tcPr>
            <w:tcW w:w="674" w:type="dxa"/>
            <w:shd w:val="clear" w:color="000000" w:fill="D9E1F2"/>
            <w:vAlign w:val="center"/>
            <w:hideMark/>
          </w:tcPr>
          <w:p w14:paraId="158126FF"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703C9B45" w14:textId="77777777" w:rsidTr="000520E1">
        <w:trPr>
          <w:trHeight w:val="113"/>
        </w:trPr>
        <w:tc>
          <w:tcPr>
            <w:tcW w:w="2679" w:type="dxa"/>
            <w:vMerge/>
            <w:vAlign w:val="center"/>
            <w:hideMark/>
          </w:tcPr>
          <w:p w14:paraId="23AC6096"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2702103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1.6</w:t>
            </w:r>
          </w:p>
        </w:tc>
        <w:tc>
          <w:tcPr>
            <w:tcW w:w="3539" w:type="dxa"/>
            <w:shd w:val="clear" w:color="000000" w:fill="D9E1F2"/>
            <w:vAlign w:val="center"/>
            <w:hideMark/>
          </w:tcPr>
          <w:p w14:paraId="1534F0E4"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Participación efectiva de grupos de especial protección en todas las etapas (diseño, elaboración e implementación) de políticas públicas en materia de derechos humanos.</w:t>
            </w:r>
          </w:p>
        </w:tc>
        <w:tc>
          <w:tcPr>
            <w:tcW w:w="557" w:type="dxa"/>
            <w:shd w:val="clear" w:color="000000" w:fill="D9E1F2"/>
            <w:vAlign w:val="center"/>
            <w:hideMark/>
          </w:tcPr>
          <w:p w14:paraId="2B0A0550"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3.0</w:t>
            </w:r>
          </w:p>
        </w:tc>
        <w:tc>
          <w:tcPr>
            <w:tcW w:w="460" w:type="dxa"/>
            <w:shd w:val="clear" w:color="000000" w:fill="D9E1F2"/>
            <w:vAlign w:val="center"/>
            <w:hideMark/>
          </w:tcPr>
          <w:p w14:paraId="3A7AA787"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534" w:type="dxa"/>
            <w:shd w:val="clear" w:color="000000" w:fill="D9E1F2"/>
            <w:vAlign w:val="center"/>
            <w:hideMark/>
          </w:tcPr>
          <w:p w14:paraId="0E79BB3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2.0</w:t>
            </w:r>
          </w:p>
        </w:tc>
        <w:tc>
          <w:tcPr>
            <w:tcW w:w="463" w:type="dxa"/>
            <w:shd w:val="clear" w:color="000000" w:fill="D9E1F2"/>
            <w:vAlign w:val="center"/>
          </w:tcPr>
          <w:p w14:paraId="6F10DACA" w14:textId="410203E0"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2.1</w:t>
            </w:r>
          </w:p>
        </w:tc>
        <w:tc>
          <w:tcPr>
            <w:tcW w:w="577" w:type="dxa"/>
            <w:shd w:val="clear" w:color="000000" w:fill="D9E1F2"/>
            <w:vAlign w:val="center"/>
          </w:tcPr>
          <w:p w14:paraId="74A66A18" w14:textId="110B4A35"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000000" w:fill="D9E1F2"/>
            <w:vAlign w:val="center"/>
            <w:hideMark/>
          </w:tcPr>
          <w:p w14:paraId="2F411E85"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0EF13F79" w14:textId="77777777" w:rsidTr="000520E1">
        <w:trPr>
          <w:trHeight w:val="113"/>
        </w:trPr>
        <w:tc>
          <w:tcPr>
            <w:tcW w:w="2679" w:type="dxa"/>
            <w:vMerge w:val="restart"/>
            <w:shd w:val="clear" w:color="auto" w:fill="auto"/>
            <w:vAlign w:val="center"/>
            <w:hideMark/>
          </w:tcPr>
          <w:p w14:paraId="601DA6CB" w14:textId="231526B4"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Pr>
                <w:rFonts w:ascii="Calibri" w:eastAsia="Times New Roman" w:hAnsi="Calibri" w:cs="Calibri"/>
                <w:color w:val="000000"/>
                <w:kern w:val="0"/>
                <w:sz w:val="14"/>
                <w:szCs w:val="14"/>
                <w:lang w:eastAsia="es-PE"/>
                <w14:ligatures w14:val="none"/>
              </w:rPr>
              <w:t>CD2.</w:t>
            </w:r>
            <w:r w:rsidRPr="008A4C95">
              <w:rPr>
                <w:rFonts w:ascii="Calibri" w:eastAsia="Times New Roman" w:hAnsi="Calibri" w:cs="Calibri"/>
                <w:color w:val="000000"/>
                <w:kern w:val="0"/>
                <w:sz w:val="14"/>
                <w:szCs w:val="14"/>
                <w:lang w:eastAsia="es-PE"/>
                <w14:ligatures w14:val="none"/>
              </w:rPr>
              <w:t>Escasa incidencia de actores públicos y privados a nivel regional y local en el diseño e implementación de iniciativas en materia de derechos humanos.</w:t>
            </w:r>
          </w:p>
        </w:tc>
        <w:tc>
          <w:tcPr>
            <w:tcW w:w="620" w:type="dxa"/>
            <w:shd w:val="clear" w:color="auto" w:fill="auto"/>
            <w:vAlign w:val="center"/>
            <w:hideMark/>
          </w:tcPr>
          <w:p w14:paraId="6C9495FB"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2.1</w:t>
            </w:r>
          </w:p>
        </w:tc>
        <w:tc>
          <w:tcPr>
            <w:tcW w:w="3539" w:type="dxa"/>
            <w:shd w:val="clear" w:color="auto" w:fill="auto"/>
            <w:vAlign w:val="center"/>
            <w:hideMark/>
          </w:tcPr>
          <w:p w14:paraId="1B4AAF07"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Establecer una institucionalidad a nivel territorial, desde el nivel provincial, que permita al MINJUSDH y a los sectores del Poder Ejecutivo, la implementación de políticas públicas en materia de derechos humanos</w:t>
            </w:r>
          </w:p>
        </w:tc>
        <w:tc>
          <w:tcPr>
            <w:tcW w:w="557" w:type="dxa"/>
            <w:shd w:val="clear" w:color="auto" w:fill="auto"/>
            <w:vAlign w:val="center"/>
            <w:hideMark/>
          </w:tcPr>
          <w:p w14:paraId="1B29684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2.7</w:t>
            </w:r>
          </w:p>
        </w:tc>
        <w:tc>
          <w:tcPr>
            <w:tcW w:w="460" w:type="dxa"/>
            <w:shd w:val="clear" w:color="auto" w:fill="auto"/>
            <w:vAlign w:val="center"/>
            <w:hideMark/>
          </w:tcPr>
          <w:p w14:paraId="1E9313C3"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534" w:type="dxa"/>
            <w:shd w:val="clear" w:color="auto" w:fill="auto"/>
            <w:vAlign w:val="center"/>
            <w:hideMark/>
          </w:tcPr>
          <w:p w14:paraId="0B69E5C0"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2.4</w:t>
            </w:r>
          </w:p>
        </w:tc>
        <w:tc>
          <w:tcPr>
            <w:tcW w:w="463" w:type="dxa"/>
            <w:shd w:val="clear" w:color="auto" w:fill="auto"/>
            <w:vAlign w:val="center"/>
          </w:tcPr>
          <w:p w14:paraId="789FBC48" w14:textId="055B90E7"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2.7</w:t>
            </w:r>
          </w:p>
        </w:tc>
        <w:tc>
          <w:tcPr>
            <w:tcW w:w="577" w:type="dxa"/>
            <w:shd w:val="clear" w:color="auto" w:fill="auto"/>
            <w:vAlign w:val="center"/>
          </w:tcPr>
          <w:p w14:paraId="23070594" w14:textId="792A9D21"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5F6DB623"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138F948E" w14:textId="77777777" w:rsidTr="000520E1">
        <w:trPr>
          <w:trHeight w:val="113"/>
        </w:trPr>
        <w:tc>
          <w:tcPr>
            <w:tcW w:w="2679" w:type="dxa"/>
            <w:vMerge/>
            <w:vAlign w:val="center"/>
            <w:hideMark/>
          </w:tcPr>
          <w:p w14:paraId="581CC7DE"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632C715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2.2</w:t>
            </w:r>
          </w:p>
        </w:tc>
        <w:tc>
          <w:tcPr>
            <w:tcW w:w="3539" w:type="dxa"/>
            <w:shd w:val="clear" w:color="auto" w:fill="auto"/>
            <w:vAlign w:val="center"/>
            <w:hideMark/>
          </w:tcPr>
          <w:p w14:paraId="3B058481"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Promover una mayor representatividad de los grupos de especial protección, mediante el impulso a la creación y/o fortalecimiento de asociaciones y el fortalecimiento de sus capacidades (empoderamiento).</w:t>
            </w:r>
          </w:p>
        </w:tc>
        <w:tc>
          <w:tcPr>
            <w:tcW w:w="557" w:type="dxa"/>
            <w:shd w:val="clear" w:color="auto" w:fill="auto"/>
            <w:vAlign w:val="center"/>
            <w:hideMark/>
          </w:tcPr>
          <w:p w14:paraId="5DB91789"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460" w:type="dxa"/>
            <w:shd w:val="clear" w:color="auto" w:fill="auto"/>
            <w:vAlign w:val="center"/>
            <w:hideMark/>
          </w:tcPr>
          <w:p w14:paraId="20C8D856"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3.0</w:t>
            </w:r>
          </w:p>
        </w:tc>
        <w:tc>
          <w:tcPr>
            <w:tcW w:w="534" w:type="dxa"/>
            <w:shd w:val="clear" w:color="auto" w:fill="auto"/>
            <w:vAlign w:val="center"/>
            <w:hideMark/>
          </w:tcPr>
          <w:p w14:paraId="54200E7E"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463" w:type="dxa"/>
            <w:shd w:val="clear" w:color="auto" w:fill="auto"/>
            <w:vAlign w:val="center"/>
          </w:tcPr>
          <w:p w14:paraId="6CD8DAE7" w14:textId="24D2B04E"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2.9</w:t>
            </w:r>
          </w:p>
        </w:tc>
        <w:tc>
          <w:tcPr>
            <w:tcW w:w="577" w:type="dxa"/>
            <w:shd w:val="clear" w:color="auto" w:fill="auto"/>
            <w:vAlign w:val="center"/>
          </w:tcPr>
          <w:p w14:paraId="5652B5AB" w14:textId="72DAFEEF"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11.6</w:t>
            </w:r>
          </w:p>
        </w:tc>
        <w:tc>
          <w:tcPr>
            <w:tcW w:w="674" w:type="dxa"/>
            <w:shd w:val="clear" w:color="auto" w:fill="auto"/>
            <w:vAlign w:val="center"/>
            <w:hideMark/>
          </w:tcPr>
          <w:p w14:paraId="3E1054BC"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754B800B" w14:textId="77777777" w:rsidTr="000520E1">
        <w:trPr>
          <w:trHeight w:val="113"/>
        </w:trPr>
        <w:tc>
          <w:tcPr>
            <w:tcW w:w="2679" w:type="dxa"/>
            <w:vMerge/>
            <w:vAlign w:val="center"/>
            <w:hideMark/>
          </w:tcPr>
          <w:p w14:paraId="0642C06A"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49DC582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2.3</w:t>
            </w:r>
          </w:p>
        </w:tc>
        <w:tc>
          <w:tcPr>
            <w:tcW w:w="3539" w:type="dxa"/>
            <w:shd w:val="clear" w:color="auto" w:fill="auto"/>
            <w:vAlign w:val="center"/>
            <w:hideMark/>
          </w:tcPr>
          <w:p w14:paraId="252ED278"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 xml:space="preserve">Transversalizar el enfoque de derechos humanos en la gestión de los gobiernos regionales y locales </w:t>
            </w:r>
          </w:p>
        </w:tc>
        <w:tc>
          <w:tcPr>
            <w:tcW w:w="557" w:type="dxa"/>
            <w:shd w:val="clear" w:color="auto" w:fill="auto"/>
            <w:vAlign w:val="center"/>
            <w:hideMark/>
          </w:tcPr>
          <w:p w14:paraId="104D1A9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0" w:type="dxa"/>
            <w:shd w:val="clear" w:color="auto" w:fill="auto"/>
            <w:vAlign w:val="center"/>
            <w:hideMark/>
          </w:tcPr>
          <w:p w14:paraId="7900DF66"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534" w:type="dxa"/>
            <w:shd w:val="clear" w:color="auto" w:fill="auto"/>
            <w:vAlign w:val="center"/>
            <w:hideMark/>
          </w:tcPr>
          <w:p w14:paraId="31874B22"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1.9</w:t>
            </w:r>
          </w:p>
        </w:tc>
        <w:tc>
          <w:tcPr>
            <w:tcW w:w="463" w:type="dxa"/>
            <w:shd w:val="clear" w:color="auto" w:fill="auto"/>
            <w:vAlign w:val="center"/>
          </w:tcPr>
          <w:p w14:paraId="2E5A3397" w14:textId="41C277A1"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1.9</w:t>
            </w:r>
          </w:p>
        </w:tc>
        <w:tc>
          <w:tcPr>
            <w:tcW w:w="577" w:type="dxa"/>
            <w:shd w:val="clear" w:color="auto" w:fill="auto"/>
            <w:vAlign w:val="center"/>
          </w:tcPr>
          <w:p w14:paraId="5579F255" w14:textId="56731215"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8.0</w:t>
            </w:r>
          </w:p>
        </w:tc>
        <w:tc>
          <w:tcPr>
            <w:tcW w:w="674" w:type="dxa"/>
            <w:shd w:val="clear" w:color="auto" w:fill="auto"/>
            <w:vAlign w:val="center"/>
            <w:hideMark/>
          </w:tcPr>
          <w:p w14:paraId="425295D9"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4FD33F32" w14:textId="77777777" w:rsidTr="000520E1">
        <w:trPr>
          <w:trHeight w:val="113"/>
        </w:trPr>
        <w:tc>
          <w:tcPr>
            <w:tcW w:w="2679" w:type="dxa"/>
            <w:vMerge w:val="restart"/>
            <w:shd w:val="clear" w:color="000000" w:fill="D9E1F2"/>
            <w:vAlign w:val="center"/>
            <w:hideMark/>
          </w:tcPr>
          <w:p w14:paraId="6C7C1A82" w14:textId="0BA8730C"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Pr>
                <w:rFonts w:ascii="Calibri" w:eastAsia="Times New Roman" w:hAnsi="Calibri" w:cs="Calibri"/>
                <w:color w:val="000000"/>
                <w:kern w:val="0"/>
                <w:sz w:val="14"/>
                <w:szCs w:val="14"/>
                <w:lang w:eastAsia="es-PE"/>
                <w14:ligatures w14:val="none"/>
              </w:rPr>
              <w:t xml:space="preserve">CD3. </w:t>
            </w:r>
            <w:r w:rsidRPr="008A4C95">
              <w:rPr>
                <w:rFonts w:ascii="Calibri" w:eastAsia="Times New Roman" w:hAnsi="Calibri" w:cs="Calibri"/>
                <w:color w:val="000000"/>
                <w:kern w:val="0"/>
                <w:sz w:val="14"/>
                <w:szCs w:val="14"/>
                <w:lang w:eastAsia="es-PE"/>
                <w14:ligatures w14:val="none"/>
              </w:rPr>
              <w:t>Persistencia de estereotipos, prejuicios, estigmas y actitudes negativas</w:t>
            </w:r>
          </w:p>
        </w:tc>
        <w:tc>
          <w:tcPr>
            <w:tcW w:w="620" w:type="dxa"/>
            <w:shd w:val="clear" w:color="000000" w:fill="D9E1F2"/>
            <w:vAlign w:val="center"/>
            <w:hideMark/>
          </w:tcPr>
          <w:p w14:paraId="7011D872"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3.1</w:t>
            </w:r>
          </w:p>
        </w:tc>
        <w:tc>
          <w:tcPr>
            <w:tcW w:w="3539" w:type="dxa"/>
            <w:shd w:val="clear" w:color="000000" w:fill="D9E1F2"/>
            <w:vAlign w:val="center"/>
            <w:hideMark/>
          </w:tcPr>
          <w:p w14:paraId="77A98AEA"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Transversalizar los enfoques interseccionales en el currículo nacional del sistema educativo de educación básica.</w:t>
            </w:r>
          </w:p>
        </w:tc>
        <w:tc>
          <w:tcPr>
            <w:tcW w:w="557" w:type="dxa"/>
            <w:shd w:val="clear" w:color="000000" w:fill="D9E1F2"/>
            <w:vAlign w:val="center"/>
            <w:hideMark/>
          </w:tcPr>
          <w:p w14:paraId="3E433CC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2.0</w:t>
            </w:r>
          </w:p>
        </w:tc>
        <w:tc>
          <w:tcPr>
            <w:tcW w:w="460" w:type="dxa"/>
            <w:shd w:val="clear" w:color="000000" w:fill="D9E1F2"/>
            <w:vAlign w:val="center"/>
            <w:hideMark/>
          </w:tcPr>
          <w:p w14:paraId="34805FD0"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2.7</w:t>
            </w:r>
          </w:p>
        </w:tc>
        <w:tc>
          <w:tcPr>
            <w:tcW w:w="534" w:type="dxa"/>
            <w:shd w:val="clear" w:color="000000" w:fill="D9E1F2"/>
            <w:vAlign w:val="center"/>
            <w:hideMark/>
          </w:tcPr>
          <w:p w14:paraId="3BE87226"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000000" w:fill="D9E1F2"/>
            <w:vAlign w:val="center"/>
          </w:tcPr>
          <w:p w14:paraId="5F6FEF7F" w14:textId="5C74266A"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6443D737" w14:textId="178981D4"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000000" w:fill="D9E1F2"/>
            <w:vAlign w:val="center"/>
            <w:hideMark/>
          </w:tcPr>
          <w:p w14:paraId="19A45165"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2DDF62B9" w14:textId="77777777" w:rsidTr="000520E1">
        <w:trPr>
          <w:trHeight w:val="113"/>
        </w:trPr>
        <w:tc>
          <w:tcPr>
            <w:tcW w:w="2679" w:type="dxa"/>
            <w:vMerge/>
            <w:vAlign w:val="center"/>
            <w:hideMark/>
          </w:tcPr>
          <w:p w14:paraId="762C4125"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1ACC1C6F"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3.2</w:t>
            </w:r>
          </w:p>
        </w:tc>
        <w:tc>
          <w:tcPr>
            <w:tcW w:w="3539" w:type="dxa"/>
            <w:shd w:val="clear" w:color="000000" w:fill="D9E1F2"/>
            <w:vAlign w:val="center"/>
            <w:hideMark/>
          </w:tcPr>
          <w:p w14:paraId="236B88B2"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Fortalecer, visibilizar y ampliar la cobertura de las entidades encargadas de combatir la discriminación (CONACOD, Alerta Contra el Racismo, etc.), garantizando que todas las víctimas de discriminación tengan acceso a mecanismos efectivos que protejan sus derechos.</w:t>
            </w:r>
          </w:p>
        </w:tc>
        <w:tc>
          <w:tcPr>
            <w:tcW w:w="557" w:type="dxa"/>
            <w:shd w:val="clear" w:color="000000" w:fill="D9E1F2"/>
            <w:vAlign w:val="center"/>
            <w:hideMark/>
          </w:tcPr>
          <w:p w14:paraId="6F67DB3E"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3.4</w:t>
            </w:r>
          </w:p>
        </w:tc>
        <w:tc>
          <w:tcPr>
            <w:tcW w:w="460" w:type="dxa"/>
            <w:shd w:val="clear" w:color="000000" w:fill="D9E1F2"/>
            <w:vAlign w:val="center"/>
            <w:hideMark/>
          </w:tcPr>
          <w:p w14:paraId="7E52DDC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534" w:type="dxa"/>
            <w:shd w:val="clear" w:color="000000" w:fill="D9E1F2"/>
            <w:vAlign w:val="center"/>
            <w:hideMark/>
          </w:tcPr>
          <w:p w14:paraId="4C12BF5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3" w:type="dxa"/>
            <w:shd w:val="clear" w:color="000000" w:fill="D9E1F2"/>
            <w:vAlign w:val="center"/>
          </w:tcPr>
          <w:p w14:paraId="064307F5" w14:textId="6EF2A2EC"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000000" w:fill="D9E1F2"/>
            <w:vAlign w:val="center"/>
          </w:tcPr>
          <w:p w14:paraId="549500F1" w14:textId="11465F76"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11.1</w:t>
            </w:r>
          </w:p>
        </w:tc>
        <w:tc>
          <w:tcPr>
            <w:tcW w:w="674" w:type="dxa"/>
            <w:shd w:val="clear" w:color="000000" w:fill="D9E1F2"/>
            <w:vAlign w:val="center"/>
            <w:hideMark/>
          </w:tcPr>
          <w:p w14:paraId="73520D91"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39C8B983" w14:textId="77777777" w:rsidTr="000520E1">
        <w:trPr>
          <w:trHeight w:val="113"/>
        </w:trPr>
        <w:tc>
          <w:tcPr>
            <w:tcW w:w="2679" w:type="dxa"/>
            <w:vMerge/>
            <w:vAlign w:val="center"/>
            <w:hideMark/>
          </w:tcPr>
          <w:p w14:paraId="6DDB0E2C"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07BBAC5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3.3</w:t>
            </w:r>
          </w:p>
        </w:tc>
        <w:tc>
          <w:tcPr>
            <w:tcW w:w="3539" w:type="dxa"/>
            <w:shd w:val="clear" w:color="000000" w:fill="D9E1F2"/>
            <w:vAlign w:val="center"/>
            <w:hideMark/>
          </w:tcPr>
          <w:p w14:paraId="45CE5C7E"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 xml:space="preserve">Generar un marco de incentivos para las personas jurídicas con la finalidad de que incorporen los principios rectores de empresas y derechos humanos en sus actividades </w:t>
            </w:r>
          </w:p>
        </w:tc>
        <w:tc>
          <w:tcPr>
            <w:tcW w:w="557" w:type="dxa"/>
            <w:shd w:val="clear" w:color="000000" w:fill="D9E1F2"/>
            <w:vAlign w:val="center"/>
            <w:hideMark/>
          </w:tcPr>
          <w:p w14:paraId="18BF290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3.4</w:t>
            </w:r>
          </w:p>
        </w:tc>
        <w:tc>
          <w:tcPr>
            <w:tcW w:w="460" w:type="dxa"/>
            <w:shd w:val="clear" w:color="000000" w:fill="D9E1F2"/>
            <w:vAlign w:val="center"/>
            <w:hideMark/>
          </w:tcPr>
          <w:p w14:paraId="7896213F"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2.9</w:t>
            </w:r>
          </w:p>
        </w:tc>
        <w:tc>
          <w:tcPr>
            <w:tcW w:w="534" w:type="dxa"/>
            <w:shd w:val="clear" w:color="000000" w:fill="D9E1F2"/>
            <w:vAlign w:val="center"/>
            <w:hideMark/>
          </w:tcPr>
          <w:p w14:paraId="32866C1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000000" w:fill="D9E1F2"/>
            <w:vAlign w:val="center"/>
          </w:tcPr>
          <w:p w14:paraId="69EC9D84" w14:textId="6D611F95"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000000" w:fill="D9E1F2"/>
            <w:vAlign w:val="center"/>
          </w:tcPr>
          <w:p w14:paraId="3563CCE3" w14:textId="53C8E33E"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10.9</w:t>
            </w:r>
          </w:p>
        </w:tc>
        <w:tc>
          <w:tcPr>
            <w:tcW w:w="674" w:type="dxa"/>
            <w:shd w:val="clear" w:color="000000" w:fill="D9E1F2"/>
            <w:vAlign w:val="center"/>
            <w:hideMark/>
          </w:tcPr>
          <w:p w14:paraId="50B7E493"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3D3E4C9E" w14:textId="77777777" w:rsidTr="000520E1">
        <w:trPr>
          <w:trHeight w:val="113"/>
        </w:trPr>
        <w:tc>
          <w:tcPr>
            <w:tcW w:w="2679" w:type="dxa"/>
            <w:vMerge/>
            <w:vAlign w:val="center"/>
            <w:hideMark/>
          </w:tcPr>
          <w:p w14:paraId="6481B5D2"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5F293452"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3.4</w:t>
            </w:r>
          </w:p>
        </w:tc>
        <w:tc>
          <w:tcPr>
            <w:tcW w:w="3539" w:type="dxa"/>
            <w:shd w:val="clear" w:color="000000" w:fill="D9E1F2"/>
            <w:vAlign w:val="center"/>
            <w:hideMark/>
          </w:tcPr>
          <w:p w14:paraId="4AC9115E"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Promover entre actores públicos y privados el cumplimiento de las normas que prohíben la discriminación</w:t>
            </w:r>
          </w:p>
        </w:tc>
        <w:tc>
          <w:tcPr>
            <w:tcW w:w="557" w:type="dxa"/>
            <w:shd w:val="clear" w:color="000000" w:fill="D9E1F2"/>
            <w:vAlign w:val="center"/>
            <w:hideMark/>
          </w:tcPr>
          <w:p w14:paraId="1EAC2C5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0" w:type="dxa"/>
            <w:shd w:val="clear" w:color="000000" w:fill="D9E1F2"/>
            <w:vAlign w:val="center"/>
            <w:hideMark/>
          </w:tcPr>
          <w:p w14:paraId="4E2E2D12"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2.4</w:t>
            </w:r>
          </w:p>
        </w:tc>
        <w:tc>
          <w:tcPr>
            <w:tcW w:w="534" w:type="dxa"/>
            <w:shd w:val="clear" w:color="000000" w:fill="D9E1F2"/>
            <w:vAlign w:val="center"/>
            <w:hideMark/>
          </w:tcPr>
          <w:p w14:paraId="5C83E41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3" w:type="dxa"/>
            <w:shd w:val="clear" w:color="000000" w:fill="D9E1F2"/>
            <w:vAlign w:val="center"/>
          </w:tcPr>
          <w:p w14:paraId="4AD2AE1C" w14:textId="42058E0A"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000000" w:fill="D9E1F2"/>
            <w:vAlign w:val="center"/>
          </w:tcPr>
          <w:p w14:paraId="0F6E3AE5" w14:textId="5CC2B643"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9.1</w:t>
            </w:r>
          </w:p>
        </w:tc>
        <w:tc>
          <w:tcPr>
            <w:tcW w:w="674" w:type="dxa"/>
            <w:shd w:val="clear" w:color="000000" w:fill="D9E1F2"/>
            <w:vAlign w:val="center"/>
            <w:hideMark/>
          </w:tcPr>
          <w:p w14:paraId="12D62B0D"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3946EB41" w14:textId="77777777" w:rsidTr="000520E1">
        <w:trPr>
          <w:trHeight w:val="113"/>
        </w:trPr>
        <w:tc>
          <w:tcPr>
            <w:tcW w:w="2679" w:type="dxa"/>
            <w:vMerge w:val="restart"/>
            <w:shd w:val="clear" w:color="auto" w:fill="auto"/>
            <w:vAlign w:val="center"/>
            <w:hideMark/>
          </w:tcPr>
          <w:p w14:paraId="1A0E1A66" w14:textId="5920B85E"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Pr>
                <w:rFonts w:ascii="Calibri" w:eastAsia="Times New Roman" w:hAnsi="Calibri" w:cs="Calibri"/>
                <w:color w:val="000000"/>
                <w:kern w:val="0"/>
                <w:sz w:val="14"/>
                <w:szCs w:val="14"/>
                <w:lang w:eastAsia="es-PE"/>
                <w14:ligatures w14:val="none"/>
              </w:rPr>
              <w:t xml:space="preserve">CD4. </w:t>
            </w:r>
            <w:r w:rsidRPr="008A4C95">
              <w:rPr>
                <w:rFonts w:ascii="Calibri" w:eastAsia="Times New Roman" w:hAnsi="Calibri" w:cs="Calibri"/>
                <w:color w:val="000000"/>
                <w:kern w:val="0"/>
                <w:sz w:val="14"/>
                <w:szCs w:val="14"/>
                <w:lang w:eastAsia="es-PE"/>
                <w14:ligatures w14:val="none"/>
              </w:rPr>
              <w:t>Presencia de barreras institucionales, sistemáticas y estructurales de discriminación</w:t>
            </w:r>
          </w:p>
        </w:tc>
        <w:tc>
          <w:tcPr>
            <w:tcW w:w="620" w:type="dxa"/>
            <w:shd w:val="clear" w:color="auto" w:fill="auto"/>
            <w:vAlign w:val="center"/>
            <w:hideMark/>
          </w:tcPr>
          <w:p w14:paraId="2A177C1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4.1</w:t>
            </w:r>
          </w:p>
        </w:tc>
        <w:tc>
          <w:tcPr>
            <w:tcW w:w="3539" w:type="dxa"/>
            <w:shd w:val="clear" w:color="auto" w:fill="auto"/>
            <w:vAlign w:val="center"/>
            <w:hideMark/>
          </w:tcPr>
          <w:p w14:paraId="620071AB"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Campañas estratégicas y descentralizadas que permita a la población conocer sobre sus derechos, mecanismos y/o servicios disponibles para su protección</w:t>
            </w:r>
          </w:p>
        </w:tc>
        <w:tc>
          <w:tcPr>
            <w:tcW w:w="557" w:type="dxa"/>
            <w:shd w:val="clear" w:color="auto" w:fill="auto"/>
            <w:vAlign w:val="center"/>
            <w:hideMark/>
          </w:tcPr>
          <w:p w14:paraId="46159BD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0" w:type="dxa"/>
            <w:shd w:val="clear" w:color="auto" w:fill="auto"/>
            <w:vAlign w:val="center"/>
            <w:hideMark/>
          </w:tcPr>
          <w:p w14:paraId="460958F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3.0</w:t>
            </w:r>
          </w:p>
        </w:tc>
        <w:tc>
          <w:tcPr>
            <w:tcW w:w="534" w:type="dxa"/>
            <w:shd w:val="clear" w:color="auto" w:fill="auto"/>
            <w:vAlign w:val="center"/>
            <w:hideMark/>
          </w:tcPr>
          <w:p w14:paraId="6FA68984"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3" w:type="dxa"/>
            <w:shd w:val="clear" w:color="auto" w:fill="auto"/>
            <w:vAlign w:val="center"/>
          </w:tcPr>
          <w:p w14:paraId="62F676FA" w14:textId="6A26F9A9"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auto" w:fill="auto"/>
            <w:vAlign w:val="center"/>
          </w:tcPr>
          <w:p w14:paraId="243F2F8F" w14:textId="34D70208"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10.7</w:t>
            </w:r>
          </w:p>
        </w:tc>
        <w:tc>
          <w:tcPr>
            <w:tcW w:w="674" w:type="dxa"/>
            <w:shd w:val="clear" w:color="auto" w:fill="auto"/>
            <w:vAlign w:val="center"/>
            <w:hideMark/>
          </w:tcPr>
          <w:p w14:paraId="27105984"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0DCA173C" w14:textId="77777777" w:rsidTr="000520E1">
        <w:trPr>
          <w:trHeight w:val="113"/>
        </w:trPr>
        <w:tc>
          <w:tcPr>
            <w:tcW w:w="2679" w:type="dxa"/>
            <w:vMerge/>
            <w:vAlign w:val="center"/>
            <w:hideMark/>
          </w:tcPr>
          <w:p w14:paraId="70BBEF55"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74D97E1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4.2</w:t>
            </w:r>
          </w:p>
        </w:tc>
        <w:tc>
          <w:tcPr>
            <w:tcW w:w="3539" w:type="dxa"/>
            <w:shd w:val="clear" w:color="auto" w:fill="auto"/>
            <w:vAlign w:val="center"/>
            <w:hideMark/>
          </w:tcPr>
          <w:p w14:paraId="56C7666A"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 xml:space="preserve">Fortalecer capacidades de servidores y funcionarios públicos, así como operadores de administrar justicia, en materia de Derechos Humanos con medición de criterios de desempeño </w:t>
            </w:r>
          </w:p>
        </w:tc>
        <w:tc>
          <w:tcPr>
            <w:tcW w:w="557" w:type="dxa"/>
            <w:shd w:val="clear" w:color="auto" w:fill="auto"/>
            <w:vAlign w:val="center"/>
            <w:hideMark/>
          </w:tcPr>
          <w:p w14:paraId="3AB0C88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0" w:type="dxa"/>
            <w:shd w:val="clear" w:color="auto" w:fill="auto"/>
            <w:vAlign w:val="center"/>
            <w:hideMark/>
          </w:tcPr>
          <w:p w14:paraId="2B0A8D1C"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2.7</w:t>
            </w:r>
          </w:p>
        </w:tc>
        <w:tc>
          <w:tcPr>
            <w:tcW w:w="534" w:type="dxa"/>
            <w:shd w:val="clear" w:color="auto" w:fill="auto"/>
            <w:vAlign w:val="center"/>
            <w:hideMark/>
          </w:tcPr>
          <w:p w14:paraId="4ED43460"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2.4</w:t>
            </w:r>
          </w:p>
        </w:tc>
        <w:tc>
          <w:tcPr>
            <w:tcW w:w="463" w:type="dxa"/>
            <w:shd w:val="clear" w:color="auto" w:fill="auto"/>
            <w:vAlign w:val="center"/>
          </w:tcPr>
          <w:p w14:paraId="3DEA3279" w14:textId="7444B50A"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2.7</w:t>
            </w:r>
          </w:p>
        </w:tc>
        <w:tc>
          <w:tcPr>
            <w:tcW w:w="577" w:type="dxa"/>
            <w:shd w:val="clear" w:color="auto" w:fill="auto"/>
            <w:vAlign w:val="center"/>
          </w:tcPr>
          <w:p w14:paraId="5C9F1F80" w14:textId="3775B0A4"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5F885FA5"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r w:rsidR="00203BE5" w:rsidRPr="008A4C95" w14:paraId="2A2FDA2E" w14:textId="77777777" w:rsidTr="000520E1">
        <w:trPr>
          <w:trHeight w:val="113"/>
        </w:trPr>
        <w:tc>
          <w:tcPr>
            <w:tcW w:w="2679" w:type="dxa"/>
            <w:vMerge/>
            <w:vAlign w:val="center"/>
            <w:hideMark/>
          </w:tcPr>
          <w:p w14:paraId="1CEA078E"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5930933F"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4.3</w:t>
            </w:r>
          </w:p>
        </w:tc>
        <w:tc>
          <w:tcPr>
            <w:tcW w:w="3539" w:type="dxa"/>
            <w:shd w:val="clear" w:color="auto" w:fill="auto"/>
            <w:vAlign w:val="center"/>
            <w:hideMark/>
          </w:tcPr>
          <w:p w14:paraId="378DCEB9"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Erradicar o modificar las políticas y las directrices y prácticas institucionales administrativas y reglamentarias que discriminen directa o indirectamente a grupos en situación de especial vulnerabilidad.</w:t>
            </w:r>
          </w:p>
        </w:tc>
        <w:tc>
          <w:tcPr>
            <w:tcW w:w="557" w:type="dxa"/>
            <w:shd w:val="clear" w:color="auto" w:fill="auto"/>
            <w:vAlign w:val="center"/>
            <w:hideMark/>
          </w:tcPr>
          <w:p w14:paraId="56406C3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0" w:type="dxa"/>
            <w:shd w:val="clear" w:color="auto" w:fill="auto"/>
            <w:vAlign w:val="center"/>
            <w:hideMark/>
          </w:tcPr>
          <w:p w14:paraId="00837D9B"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534" w:type="dxa"/>
            <w:shd w:val="clear" w:color="auto" w:fill="auto"/>
            <w:vAlign w:val="center"/>
            <w:hideMark/>
          </w:tcPr>
          <w:p w14:paraId="4F7642B4"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auto" w:fill="auto"/>
            <w:vAlign w:val="center"/>
          </w:tcPr>
          <w:p w14:paraId="06E9D15B" w14:textId="0AE22903"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auto" w:fill="auto"/>
            <w:vAlign w:val="center"/>
          </w:tcPr>
          <w:p w14:paraId="53114675" w14:textId="39066536"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auto" w:fill="auto"/>
            <w:vAlign w:val="center"/>
            <w:hideMark/>
          </w:tcPr>
          <w:p w14:paraId="58C8CB65"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02A41512" w14:textId="77777777" w:rsidTr="000520E1">
        <w:trPr>
          <w:trHeight w:val="113"/>
        </w:trPr>
        <w:tc>
          <w:tcPr>
            <w:tcW w:w="2679" w:type="dxa"/>
            <w:vMerge/>
            <w:vAlign w:val="center"/>
            <w:hideMark/>
          </w:tcPr>
          <w:p w14:paraId="08D1CD30"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73B95FEF"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4.4</w:t>
            </w:r>
          </w:p>
        </w:tc>
        <w:tc>
          <w:tcPr>
            <w:tcW w:w="3539" w:type="dxa"/>
            <w:shd w:val="clear" w:color="auto" w:fill="auto"/>
            <w:vAlign w:val="center"/>
            <w:hideMark/>
          </w:tcPr>
          <w:p w14:paraId="29A24831"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Promover la digitalización de expedientes y trámites en los gobiernos regionales y locales, capacitando al personal en el uso de tecnologías de información y comunicación.</w:t>
            </w:r>
          </w:p>
        </w:tc>
        <w:tc>
          <w:tcPr>
            <w:tcW w:w="557" w:type="dxa"/>
            <w:shd w:val="clear" w:color="auto" w:fill="auto"/>
            <w:vAlign w:val="center"/>
            <w:hideMark/>
          </w:tcPr>
          <w:p w14:paraId="51B836B9"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0" w:type="dxa"/>
            <w:shd w:val="clear" w:color="auto" w:fill="auto"/>
            <w:vAlign w:val="center"/>
            <w:hideMark/>
          </w:tcPr>
          <w:p w14:paraId="2318368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534" w:type="dxa"/>
            <w:shd w:val="clear" w:color="auto" w:fill="auto"/>
            <w:vAlign w:val="center"/>
            <w:hideMark/>
          </w:tcPr>
          <w:p w14:paraId="72F04196"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3" w:type="dxa"/>
            <w:shd w:val="clear" w:color="auto" w:fill="auto"/>
            <w:vAlign w:val="center"/>
          </w:tcPr>
          <w:p w14:paraId="06111D51" w14:textId="214C0C9E"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2.1</w:t>
            </w:r>
          </w:p>
        </w:tc>
        <w:tc>
          <w:tcPr>
            <w:tcW w:w="577" w:type="dxa"/>
            <w:shd w:val="clear" w:color="auto" w:fill="auto"/>
            <w:vAlign w:val="center"/>
          </w:tcPr>
          <w:p w14:paraId="599E6FC9" w14:textId="45659618"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9.1</w:t>
            </w:r>
          </w:p>
        </w:tc>
        <w:tc>
          <w:tcPr>
            <w:tcW w:w="674" w:type="dxa"/>
            <w:shd w:val="clear" w:color="auto" w:fill="auto"/>
            <w:vAlign w:val="center"/>
            <w:hideMark/>
          </w:tcPr>
          <w:p w14:paraId="2E33572D"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022A9C06" w14:textId="77777777" w:rsidTr="000520E1">
        <w:trPr>
          <w:trHeight w:val="113"/>
        </w:trPr>
        <w:tc>
          <w:tcPr>
            <w:tcW w:w="2679" w:type="dxa"/>
            <w:vMerge/>
            <w:vAlign w:val="center"/>
            <w:hideMark/>
          </w:tcPr>
          <w:p w14:paraId="6BC8FE19"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18C8E585"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4.5</w:t>
            </w:r>
          </w:p>
        </w:tc>
        <w:tc>
          <w:tcPr>
            <w:tcW w:w="3539" w:type="dxa"/>
            <w:shd w:val="clear" w:color="auto" w:fill="auto"/>
            <w:vAlign w:val="center"/>
            <w:hideMark/>
          </w:tcPr>
          <w:p w14:paraId="6E19E107"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Fortalecer a las D</w:t>
            </w:r>
            <w:commentRangeStart w:id="1521"/>
            <w:commentRangeStart w:id="1522"/>
            <w:r w:rsidRPr="008A4C95">
              <w:rPr>
                <w:rFonts w:ascii="Calibri" w:eastAsia="Times New Roman" w:hAnsi="Calibri" w:cs="Calibri"/>
                <w:color w:val="000000"/>
                <w:kern w:val="0"/>
                <w:sz w:val="14"/>
                <w:szCs w:val="14"/>
                <w:lang w:eastAsia="es-PE"/>
                <w14:ligatures w14:val="none"/>
              </w:rPr>
              <w:t xml:space="preserve">irecciones Distritales de Defensa Pública y Acceso a la Justicia, </w:t>
            </w:r>
            <w:commentRangeEnd w:id="1521"/>
            <w:r>
              <w:rPr>
                <w:rStyle w:val="Refdecomentario"/>
                <w:kern w:val="0"/>
                <w14:ligatures w14:val="none"/>
              </w:rPr>
              <w:commentReference w:id="1521"/>
            </w:r>
            <w:commentRangeEnd w:id="1522"/>
            <w:r>
              <w:rPr>
                <w:rStyle w:val="Refdecomentario"/>
                <w:kern w:val="0"/>
                <w14:ligatures w14:val="none"/>
              </w:rPr>
              <w:commentReference w:id="1522"/>
            </w:r>
            <w:r w:rsidRPr="008A4C95">
              <w:rPr>
                <w:rFonts w:ascii="Calibri" w:eastAsia="Times New Roman" w:hAnsi="Calibri" w:cs="Calibri"/>
                <w:color w:val="000000"/>
                <w:kern w:val="0"/>
                <w:sz w:val="14"/>
                <w:szCs w:val="14"/>
                <w:lang w:eastAsia="es-PE"/>
                <w14:ligatures w14:val="none"/>
              </w:rPr>
              <w:t>con mayor presupuesto y recursos humanos, que permita ampliar la cobertura de los defensores públicos dedicados a la asistencia legal y defensa de víctimas a nivel regional y local.</w:t>
            </w:r>
          </w:p>
        </w:tc>
        <w:tc>
          <w:tcPr>
            <w:tcW w:w="557" w:type="dxa"/>
            <w:shd w:val="clear" w:color="auto" w:fill="auto"/>
            <w:vAlign w:val="center"/>
            <w:hideMark/>
          </w:tcPr>
          <w:p w14:paraId="71DAAED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0" w:type="dxa"/>
            <w:shd w:val="clear" w:color="auto" w:fill="auto"/>
            <w:vAlign w:val="center"/>
            <w:hideMark/>
          </w:tcPr>
          <w:p w14:paraId="6D72847C"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534" w:type="dxa"/>
            <w:shd w:val="clear" w:color="auto" w:fill="auto"/>
            <w:vAlign w:val="center"/>
            <w:hideMark/>
          </w:tcPr>
          <w:p w14:paraId="5D51782A"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2.1</w:t>
            </w:r>
          </w:p>
        </w:tc>
        <w:tc>
          <w:tcPr>
            <w:tcW w:w="463" w:type="dxa"/>
            <w:shd w:val="clear" w:color="auto" w:fill="auto"/>
            <w:vAlign w:val="center"/>
          </w:tcPr>
          <w:p w14:paraId="197BCB7C" w14:textId="7D8CC989"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auto" w:fill="auto"/>
            <w:vAlign w:val="center"/>
          </w:tcPr>
          <w:p w14:paraId="3D3A20EC" w14:textId="653BE983"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9.0</w:t>
            </w:r>
          </w:p>
        </w:tc>
        <w:tc>
          <w:tcPr>
            <w:tcW w:w="674" w:type="dxa"/>
            <w:shd w:val="clear" w:color="auto" w:fill="auto"/>
            <w:vAlign w:val="center"/>
            <w:hideMark/>
          </w:tcPr>
          <w:p w14:paraId="7A0DE582"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No</w:t>
            </w:r>
          </w:p>
        </w:tc>
      </w:tr>
      <w:tr w:rsidR="00203BE5" w:rsidRPr="008A4C95" w14:paraId="2CA132FA" w14:textId="77777777" w:rsidTr="000520E1">
        <w:trPr>
          <w:trHeight w:val="113"/>
        </w:trPr>
        <w:tc>
          <w:tcPr>
            <w:tcW w:w="2679" w:type="dxa"/>
            <w:vMerge/>
            <w:vAlign w:val="center"/>
            <w:hideMark/>
          </w:tcPr>
          <w:p w14:paraId="37B045F5"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00788F31"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AS 4.6</w:t>
            </w:r>
          </w:p>
        </w:tc>
        <w:tc>
          <w:tcPr>
            <w:tcW w:w="3539" w:type="dxa"/>
            <w:shd w:val="clear" w:color="auto" w:fill="auto"/>
            <w:vAlign w:val="center"/>
            <w:hideMark/>
          </w:tcPr>
          <w:p w14:paraId="2C1A0459" w14:textId="77777777" w:rsidR="00203BE5" w:rsidRPr="008A4C95" w:rsidRDefault="00203BE5" w:rsidP="00203BE5">
            <w:pPr>
              <w:spacing w:after="0" w:line="240" w:lineRule="auto"/>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Sensibilizar en temas de derechos humanos y con un enfoque interseccional a actores públicos</w:t>
            </w:r>
          </w:p>
        </w:tc>
        <w:tc>
          <w:tcPr>
            <w:tcW w:w="557" w:type="dxa"/>
            <w:shd w:val="clear" w:color="auto" w:fill="auto"/>
            <w:vAlign w:val="center"/>
            <w:hideMark/>
          </w:tcPr>
          <w:p w14:paraId="7D2590FD"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460" w:type="dxa"/>
            <w:shd w:val="clear" w:color="auto" w:fill="auto"/>
            <w:vAlign w:val="center"/>
            <w:hideMark/>
          </w:tcPr>
          <w:p w14:paraId="25382A44"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2.6</w:t>
            </w:r>
          </w:p>
        </w:tc>
        <w:tc>
          <w:tcPr>
            <w:tcW w:w="534" w:type="dxa"/>
            <w:shd w:val="clear" w:color="auto" w:fill="auto"/>
            <w:vAlign w:val="center"/>
            <w:hideMark/>
          </w:tcPr>
          <w:p w14:paraId="76BA4798" w14:textId="77777777" w:rsidR="00203BE5" w:rsidRPr="008A4C95" w:rsidRDefault="00203BE5" w:rsidP="00203BE5">
            <w:pPr>
              <w:spacing w:after="0" w:line="240" w:lineRule="auto"/>
              <w:jc w:val="center"/>
              <w:rPr>
                <w:rFonts w:ascii="Calibri" w:eastAsia="Times New Roman" w:hAnsi="Calibri" w:cs="Calibri"/>
                <w:color w:val="000000"/>
                <w:kern w:val="0"/>
                <w:sz w:val="14"/>
                <w:szCs w:val="14"/>
                <w:lang w:eastAsia="es-PE"/>
                <w14:ligatures w14:val="none"/>
              </w:rPr>
            </w:pPr>
            <w:r w:rsidRPr="008A4C95">
              <w:rPr>
                <w:rFonts w:ascii="Calibri" w:eastAsia="Times New Roman" w:hAnsi="Calibri" w:cs="Calibri"/>
                <w:color w:val="000000"/>
                <w:kern w:val="0"/>
                <w:sz w:val="14"/>
                <w:szCs w:val="14"/>
                <w:lang w:eastAsia="es-PE"/>
                <w14:ligatures w14:val="none"/>
              </w:rPr>
              <w:t>2.3</w:t>
            </w:r>
          </w:p>
        </w:tc>
        <w:tc>
          <w:tcPr>
            <w:tcW w:w="463" w:type="dxa"/>
            <w:shd w:val="clear" w:color="auto" w:fill="auto"/>
            <w:vAlign w:val="center"/>
          </w:tcPr>
          <w:p w14:paraId="63598AB4" w14:textId="1D1C7931" w:rsidR="00203BE5" w:rsidRPr="00203BE5" w:rsidRDefault="00203BE5" w:rsidP="00203BE5">
            <w:pPr>
              <w:spacing w:after="0" w:line="240" w:lineRule="auto"/>
              <w:jc w:val="center"/>
              <w:rPr>
                <w:rFonts w:ascii="Calibri" w:eastAsia="Times New Roman" w:hAnsi="Calibri" w:cs="Calibri"/>
                <w:kern w:val="0"/>
                <w:sz w:val="14"/>
                <w:szCs w:val="14"/>
                <w:lang w:eastAsia="es-PE"/>
                <w14:ligatures w14:val="none"/>
              </w:rPr>
            </w:pPr>
            <w:r w:rsidRPr="00203BE5">
              <w:rPr>
                <w:rFonts w:ascii="Calibri" w:hAnsi="Calibri" w:cs="Calibri"/>
                <w:sz w:val="14"/>
                <w:szCs w:val="14"/>
              </w:rPr>
              <w:t>3.0</w:t>
            </w:r>
          </w:p>
        </w:tc>
        <w:tc>
          <w:tcPr>
            <w:tcW w:w="577" w:type="dxa"/>
            <w:shd w:val="clear" w:color="auto" w:fill="auto"/>
            <w:vAlign w:val="center"/>
          </w:tcPr>
          <w:p w14:paraId="7D2AF839" w14:textId="467A3BC7" w:rsidR="00203BE5" w:rsidRPr="00203BE5" w:rsidRDefault="00203BE5" w:rsidP="00203BE5">
            <w:pPr>
              <w:spacing w:after="0" w:line="240" w:lineRule="auto"/>
              <w:jc w:val="center"/>
              <w:rPr>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7481A4EE" w14:textId="77777777" w:rsidR="00203BE5" w:rsidRPr="008A4C95" w:rsidRDefault="00203BE5" w:rsidP="00203BE5">
            <w:pPr>
              <w:spacing w:after="0" w:line="240" w:lineRule="auto"/>
              <w:jc w:val="center"/>
              <w:rPr>
                <w:rFonts w:ascii="Calibri" w:eastAsia="Times New Roman" w:hAnsi="Calibri" w:cs="Calibri"/>
                <w:b/>
                <w:bCs/>
                <w:color w:val="000000"/>
                <w:kern w:val="0"/>
                <w:sz w:val="14"/>
                <w:szCs w:val="14"/>
                <w:lang w:eastAsia="es-PE"/>
                <w14:ligatures w14:val="none"/>
              </w:rPr>
            </w:pPr>
            <w:r w:rsidRPr="008A4C95">
              <w:rPr>
                <w:rFonts w:ascii="Calibri" w:eastAsia="Times New Roman" w:hAnsi="Calibri" w:cs="Calibri"/>
                <w:b/>
                <w:bCs/>
                <w:color w:val="000000"/>
                <w:kern w:val="0"/>
                <w:sz w:val="14"/>
                <w:szCs w:val="14"/>
                <w:lang w:eastAsia="es-PE"/>
                <w14:ligatures w14:val="none"/>
              </w:rPr>
              <w:t>Sí</w:t>
            </w:r>
          </w:p>
        </w:tc>
      </w:tr>
    </w:tbl>
    <w:p w14:paraId="1FA3A031" w14:textId="77777777" w:rsidR="00EB4302" w:rsidRDefault="00EB4302" w:rsidP="00EB4302">
      <w:pPr>
        <w:rPr>
          <w:kern w:val="0"/>
          <w14:ligatures w14:val="none"/>
        </w:rPr>
      </w:pPr>
      <w:r w:rsidRPr="00FA7FF4">
        <w:rPr>
          <w:sz w:val="16"/>
          <w:szCs w:val="18"/>
        </w:rPr>
        <w:t xml:space="preserve">Fuente: </w:t>
      </w:r>
      <w:r>
        <w:rPr>
          <w:sz w:val="16"/>
          <w:szCs w:val="18"/>
        </w:rPr>
        <w:t>Elaboración propia</w:t>
      </w:r>
    </w:p>
    <w:p w14:paraId="2C236513" w14:textId="77777777" w:rsidR="008A4C95" w:rsidRDefault="008A4C95" w:rsidP="00D628C2">
      <w:pPr>
        <w:jc w:val="both"/>
        <w:rPr>
          <w:rFonts w:ascii="Calibri" w:hAnsi="Calibri" w:cs="Calibri"/>
          <w:b/>
          <w:bCs/>
          <w:sz w:val="20"/>
          <w:szCs w:val="20"/>
        </w:rPr>
      </w:pPr>
    </w:p>
    <w:p w14:paraId="7635CD48" w14:textId="77777777" w:rsidR="002565D8" w:rsidRDefault="002565D8" w:rsidP="001314BF">
      <w:pPr>
        <w:jc w:val="both"/>
        <w:rPr>
          <w:rFonts w:ascii="Calibri" w:hAnsi="Calibri" w:cs="Calibri"/>
          <w:b/>
          <w:bCs/>
          <w:sz w:val="20"/>
          <w:szCs w:val="20"/>
        </w:rPr>
      </w:pPr>
    </w:p>
    <w:p w14:paraId="47F1978A" w14:textId="77777777" w:rsidR="001314BF" w:rsidRDefault="00C3651C" w:rsidP="001314BF">
      <w:pPr>
        <w:pStyle w:val="Ttulo2"/>
        <w:numPr>
          <w:ilvl w:val="1"/>
          <w:numId w:val="28"/>
        </w:numPr>
        <w:spacing w:before="100" w:beforeAutospacing="1" w:after="120" w:line="288" w:lineRule="auto"/>
        <w:ind w:left="284" w:hanging="284"/>
        <w:rPr>
          <w:rFonts w:asciiTheme="minorHAnsi" w:hAnsiTheme="minorHAnsi" w:cstheme="minorHAnsi"/>
          <w:b/>
          <w:bCs/>
          <w:color w:val="auto"/>
          <w:sz w:val="24"/>
          <w:szCs w:val="24"/>
        </w:rPr>
      </w:pPr>
      <w:bookmarkStart w:id="1523" w:name="_Toc154739293"/>
      <w:r>
        <w:rPr>
          <w:rFonts w:asciiTheme="minorHAnsi" w:hAnsiTheme="minorHAnsi" w:cstheme="minorHAnsi"/>
          <w:b/>
          <w:bCs/>
          <w:color w:val="auto"/>
          <w:sz w:val="24"/>
          <w:szCs w:val="24"/>
        </w:rPr>
        <w:t>Selección</w:t>
      </w:r>
      <w:r w:rsidRPr="00754952">
        <w:rPr>
          <w:rFonts w:asciiTheme="minorHAnsi" w:hAnsiTheme="minorHAnsi" w:cstheme="minorHAnsi"/>
          <w:b/>
          <w:bCs/>
          <w:color w:val="auto"/>
          <w:sz w:val="24"/>
          <w:szCs w:val="24"/>
        </w:rPr>
        <w:t xml:space="preserve"> de las alternativas de solución</w:t>
      </w:r>
      <w:bookmarkEnd w:id="1523"/>
    </w:p>
    <w:p w14:paraId="6CAAA16D" w14:textId="00FB73F1" w:rsidR="00EB4302" w:rsidRDefault="00EB4302" w:rsidP="00EB4302">
      <w:pPr>
        <w:spacing w:before="100" w:beforeAutospacing="1" w:after="100" w:afterAutospacing="1" w:line="288" w:lineRule="auto"/>
        <w:jc w:val="both"/>
        <w:rPr>
          <w:sz w:val="20"/>
        </w:rPr>
      </w:pPr>
      <w:r w:rsidRPr="00EB4302">
        <w:rPr>
          <w:sz w:val="20"/>
        </w:rPr>
        <w:t>Finalmente, como resultado del proceso de análisis de alternativas de solución, se presenta a continuación la representación gráfica de la selección de propuestas consideradas. La figura que sigue ofrece una visualización clara y concisa de las alternativas de solución elegidas</w:t>
      </w:r>
      <w:r w:rsidR="00DF144D">
        <w:rPr>
          <w:sz w:val="20"/>
        </w:rPr>
        <w:t>.</w:t>
      </w:r>
    </w:p>
    <w:p w14:paraId="22D19E19" w14:textId="77777777" w:rsidR="00EB4302" w:rsidRDefault="00DF144D" w:rsidP="00EB4302">
      <w:pPr>
        <w:spacing w:before="100" w:beforeAutospacing="1" w:after="100" w:afterAutospacing="1" w:line="288" w:lineRule="auto"/>
        <w:jc w:val="both"/>
        <w:rPr>
          <w:sz w:val="20"/>
        </w:rPr>
      </w:pPr>
      <w:r>
        <w:rPr>
          <w:noProof/>
          <w:sz w:val="20"/>
        </w:rPr>
        <w:lastRenderedPageBreak/>
        <w:drawing>
          <wp:inline distT="0" distB="0" distL="0" distR="0" wp14:anchorId="60A20C5C" wp14:editId="1342F369">
            <wp:extent cx="5776595" cy="4967636"/>
            <wp:effectExtent l="0" t="0" r="0" b="4445"/>
            <wp:docPr id="1872110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5526" cy="4975316"/>
                    </a:xfrm>
                    <a:prstGeom prst="rect">
                      <a:avLst/>
                    </a:prstGeom>
                    <a:noFill/>
                  </pic:spPr>
                </pic:pic>
              </a:graphicData>
            </a:graphic>
          </wp:inline>
        </w:drawing>
      </w:r>
    </w:p>
    <w:p w14:paraId="0D5634DF" w14:textId="1671392D" w:rsidR="00DF144D" w:rsidRDefault="00DF144D" w:rsidP="00DF144D">
      <w:pPr>
        <w:spacing w:after="0" w:line="240" w:lineRule="auto"/>
        <w:jc w:val="both"/>
        <w:rPr>
          <w:b/>
          <w:bCs/>
          <w:sz w:val="20"/>
        </w:rPr>
      </w:pPr>
      <w:bookmarkStart w:id="1524" w:name="_Toc152615068"/>
      <w:r w:rsidRPr="008B1424">
        <w:rPr>
          <w:b/>
          <w:bCs/>
          <w:sz w:val="20"/>
        </w:rPr>
        <w:t xml:space="preserve">Figura </w:t>
      </w:r>
      <w:r w:rsidRPr="008B1424">
        <w:rPr>
          <w:b/>
          <w:bCs/>
          <w:i/>
          <w:iCs/>
          <w:sz w:val="20"/>
        </w:rPr>
        <w:fldChar w:fldCharType="begin"/>
      </w:r>
      <w:r w:rsidRPr="008B1424">
        <w:rPr>
          <w:b/>
          <w:bCs/>
          <w:sz w:val="20"/>
        </w:rPr>
        <w:instrText xml:space="preserve"> SEQ Figura \* ARABIC </w:instrText>
      </w:r>
      <w:r w:rsidRPr="008B1424">
        <w:rPr>
          <w:b/>
          <w:bCs/>
          <w:i/>
          <w:iCs/>
          <w:sz w:val="20"/>
        </w:rPr>
        <w:fldChar w:fldCharType="separate"/>
      </w:r>
      <w:r w:rsidR="002D5FAB">
        <w:rPr>
          <w:b/>
          <w:bCs/>
          <w:noProof/>
          <w:sz w:val="20"/>
        </w:rPr>
        <w:t>14</w:t>
      </w:r>
      <w:r w:rsidRPr="008B1424">
        <w:rPr>
          <w:b/>
          <w:bCs/>
          <w:i/>
          <w:iCs/>
          <w:sz w:val="20"/>
        </w:rPr>
        <w:fldChar w:fldCharType="end"/>
      </w:r>
      <w:r w:rsidRPr="00454A7C">
        <w:rPr>
          <w:sz w:val="20"/>
        </w:rPr>
        <w:t>:</w:t>
      </w:r>
      <w:r>
        <w:rPr>
          <w:sz w:val="20"/>
        </w:rPr>
        <w:t xml:space="preserve"> </w:t>
      </w:r>
      <w:r w:rsidRPr="00DF144D">
        <w:rPr>
          <w:sz w:val="20"/>
        </w:rPr>
        <w:t>Selección de alternativas de solución</w:t>
      </w:r>
      <w:r>
        <w:rPr>
          <w:sz w:val="20"/>
        </w:rPr>
        <w:t>.</w:t>
      </w:r>
      <w:bookmarkEnd w:id="1524"/>
    </w:p>
    <w:p w14:paraId="3F370389" w14:textId="77777777" w:rsidR="00DF144D" w:rsidRPr="0087199C" w:rsidRDefault="00DF144D" w:rsidP="00DF144D">
      <w:pPr>
        <w:spacing w:after="0" w:line="240" w:lineRule="auto"/>
        <w:rPr>
          <w:sz w:val="18"/>
          <w:szCs w:val="18"/>
        </w:rPr>
      </w:pPr>
      <w:r w:rsidRPr="00FA7FF4">
        <w:rPr>
          <w:sz w:val="16"/>
          <w:szCs w:val="18"/>
        </w:rPr>
        <w:t xml:space="preserve">Fuente: </w:t>
      </w:r>
      <w:r w:rsidRPr="00A85513">
        <w:rPr>
          <w:sz w:val="16"/>
          <w:szCs w:val="18"/>
        </w:rPr>
        <w:t>Política Nacional Multisectorial de Derechos Humanos</w:t>
      </w:r>
    </w:p>
    <w:p w14:paraId="59300432" w14:textId="02D39A63" w:rsidR="00DF144D" w:rsidRPr="00EB4302" w:rsidRDefault="00DF144D" w:rsidP="00EB4302">
      <w:pPr>
        <w:spacing w:before="100" w:beforeAutospacing="1" w:after="100" w:afterAutospacing="1" w:line="288" w:lineRule="auto"/>
        <w:jc w:val="both"/>
        <w:rPr>
          <w:sz w:val="20"/>
        </w:rPr>
        <w:sectPr w:rsidR="00DF144D" w:rsidRPr="00EB4302" w:rsidSect="00AC55E4">
          <w:footerReference w:type="default" r:id="rId33"/>
          <w:footerReference w:type="first" r:id="rId34"/>
          <w:pgSz w:w="11906" w:h="16838"/>
          <w:pgMar w:top="1418" w:right="1701" w:bottom="1418" w:left="1701" w:header="709" w:footer="709" w:gutter="0"/>
          <w:cols w:space="708"/>
          <w:docGrid w:linePitch="360"/>
        </w:sectPr>
      </w:pPr>
    </w:p>
    <w:p w14:paraId="626C4DB6" w14:textId="77777777" w:rsidR="001314BF" w:rsidRDefault="001314BF" w:rsidP="00C37D8D">
      <w:pPr>
        <w:pStyle w:val="Ttulo1"/>
      </w:pPr>
      <w:bookmarkStart w:id="1525" w:name="_Toc154739294"/>
      <w:r>
        <w:lastRenderedPageBreak/>
        <w:t>Bibliografía</w:t>
      </w:r>
      <w:bookmarkEnd w:id="1525"/>
    </w:p>
    <w:p w14:paraId="0FDBF79D"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Marco Normativo Nacional</w:t>
      </w:r>
    </w:p>
    <w:p w14:paraId="04B6FD88" w14:textId="77777777" w:rsidR="00DF144D" w:rsidRPr="00833E3B" w:rsidRDefault="00E240A6" w:rsidP="00DF144D">
      <w:pPr>
        <w:pStyle w:val="Prrafodelista"/>
        <w:numPr>
          <w:ilvl w:val="0"/>
          <w:numId w:val="42"/>
        </w:numPr>
        <w:rPr>
          <w:rFonts w:eastAsia="Times New Roman" w:cstheme="minorHAnsi"/>
          <w:color w:val="0563C1"/>
          <w:kern w:val="0"/>
          <w:sz w:val="20"/>
          <w:szCs w:val="20"/>
          <w:u w:val="single"/>
          <w:lang w:eastAsia="es-PE"/>
          <w14:ligatures w14:val="none"/>
        </w:rPr>
      </w:pPr>
      <w:hyperlink r:id="rId35" w:history="1">
        <w:r w:rsidR="00DF144D" w:rsidRPr="00833E3B">
          <w:rPr>
            <w:rFonts w:eastAsia="Times New Roman" w:cstheme="minorHAnsi"/>
            <w:color w:val="0563C1"/>
            <w:kern w:val="0"/>
            <w:sz w:val="20"/>
            <w:szCs w:val="20"/>
            <w:u w:val="single"/>
            <w:lang w:eastAsia="es-PE"/>
            <w14:ligatures w14:val="none"/>
          </w:rPr>
          <w:t>Decreto Supremo N° 164-2021-PCM que aprueba la Política General de Gobierno para el periodo 2021-2026. En: https://cdn.www.gob.pe/uploads/document/file/2339712/Decreto%20Supremo%20N%C2%B0%20164-2021-PCM.pdf</w:t>
        </w:r>
      </w:hyperlink>
    </w:p>
    <w:p w14:paraId="7B29066C" w14:textId="77777777" w:rsidR="00DF144D" w:rsidRPr="00833E3B" w:rsidRDefault="00DF144D" w:rsidP="00DF144D">
      <w:pPr>
        <w:pStyle w:val="Prrafodelista"/>
        <w:numPr>
          <w:ilvl w:val="0"/>
          <w:numId w:val="42"/>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Decreto Legislativo </w:t>
      </w:r>
      <w:proofErr w:type="spellStart"/>
      <w:r w:rsidRPr="00833E3B">
        <w:rPr>
          <w:rFonts w:eastAsia="Times New Roman" w:cstheme="minorHAnsi"/>
          <w:color w:val="000000"/>
          <w:kern w:val="0"/>
          <w:sz w:val="20"/>
          <w:szCs w:val="20"/>
          <w:lang w:eastAsia="es-PE"/>
          <w14:ligatures w14:val="none"/>
        </w:rPr>
        <w:t>N°</w:t>
      </w:r>
      <w:proofErr w:type="spellEnd"/>
      <w:r w:rsidRPr="00833E3B">
        <w:rPr>
          <w:rFonts w:eastAsia="Times New Roman" w:cstheme="minorHAnsi"/>
          <w:color w:val="000000"/>
          <w:kern w:val="0"/>
          <w:sz w:val="20"/>
          <w:szCs w:val="20"/>
          <w:lang w:eastAsia="es-PE"/>
          <w14:ligatures w14:val="none"/>
        </w:rPr>
        <w:t xml:space="preserve"> 1098 que aprueba el organigrama y el Reglamento de Organización y Funciones del MIMP, 2012. En: </w:t>
      </w:r>
      <w:r w:rsidRPr="00833E3B">
        <w:rPr>
          <w:rFonts w:eastAsia="Times New Roman" w:cstheme="minorHAnsi"/>
          <w:kern w:val="0"/>
          <w:sz w:val="20"/>
          <w:szCs w:val="20"/>
          <w:lang w:eastAsia="es-PE"/>
          <w14:ligatures w14:val="none"/>
        </w:rPr>
        <w:t>https://www.mimp.gob.pe/webs/mimp/pnaia/pdf/Ley_Organizacion_Funciones_del_MIMP.pdf</w:t>
      </w:r>
      <w:r w:rsidRPr="00833E3B">
        <w:rPr>
          <w:rFonts w:eastAsia="Times New Roman" w:cstheme="minorHAnsi"/>
          <w:color w:val="000000"/>
          <w:kern w:val="0"/>
          <w:sz w:val="20"/>
          <w:szCs w:val="20"/>
          <w:lang w:eastAsia="es-PE"/>
          <w14:ligatures w14:val="none"/>
        </w:rPr>
        <w:t xml:space="preserve">; </w:t>
      </w:r>
      <w:r w:rsidRPr="00833E3B">
        <w:rPr>
          <w:rFonts w:eastAsia="Times New Roman" w:cstheme="minorHAnsi"/>
          <w:kern w:val="0"/>
          <w:sz w:val="20"/>
          <w:szCs w:val="20"/>
          <w:lang w:eastAsia="es-PE"/>
          <w14:ligatures w14:val="none"/>
        </w:rPr>
        <w:t>https://www.mimp.gob.pe/homemimp/transparencia/resena-historica-mimp.php</w:t>
      </w:r>
      <w:r w:rsidRPr="00833E3B">
        <w:rPr>
          <w:rFonts w:eastAsia="Times New Roman" w:cstheme="minorHAnsi"/>
          <w:color w:val="000000"/>
          <w:kern w:val="0"/>
          <w:sz w:val="20"/>
          <w:szCs w:val="20"/>
          <w:lang w:eastAsia="es-PE"/>
          <w14:ligatures w14:val="none"/>
        </w:rPr>
        <w:t xml:space="preserve"> </w:t>
      </w:r>
    </w:p>
    <w:p w14:paraId="6FE84A07" w14:textId="77777777" w:rsidR="00DF144D" w:rsidRPr="00833E3B" w:rsidRDefault="00DF144D" w:rsidP="00DF144D">
      <w:pPr>
        <w:rPr>
          <w:rFonts w:cstheme="minorHAnsi"/>
          <w:sz w:val="20"/>
          <w:szCs w:val="20"/>
          <w:lang w:val="es-ES"/>
        </w:rPr>
      </w:pPr>
    </w:p>
    <w:p w14:paraId="3D6CE4DB"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Políticas Nacionales</w:t>
      </w:r>
    </w:p>
    <w:p w14:paraId="15947835" w14:textId="77777777" w:rsidR="00DF144D" w:rsidRPr="00833E3B" w:rsidRDefault="00E240A6" w:rsidP="00DF144D">
      <w:pPr>
        <w:pStyle w:val="Prrafodelista"/>
        <w:numPr>
          <w:ilvl w:val="0"/>
          <w:numId w:val="43"/>
        </w:numPr>
        <w:spacing w:after="0" w:line="240" w:lineRule="auto"/>
        <w:rPr>
          <w:rFonts w:eastAsia="Times New Roman" w:cstheme="minorHAnsi"/>
          <w:color w:val="0563C1"/>
          <w:kern w:val="0"/>
          <w:sz w:val="20"/>
          <w:szCs w:val="20"/>
          <w:u w:val="single"/>
          <w:lang w:eastAsia="es-PE"/>
          <w14:ligatures w14:val="none"/>
        </w:rPr>
      </w:pPr>
      <w:hyperlink r:id="rId36" w:history="1">
        <w:r w:rsidR="00DF144D" w:rsidRPr="00833E3B">
          <w:rPr>
            <w:rFonts w:eastAsia="Times New Roman" w:cstheme="minorHAnsi"/>
            <w:color w:val="0563C1"/>
            <w:kern w:val="0"/>
            <w:sz w:val="20"/>
            <w:szCs w:val="20"/>
            <w:u w:val="single"/>
            <w:lang w:eastAsia="es-PE"/>
            <w14:ligatures w14:val="none"/>
          </w:rPr>
          <w:t>Ministerio de Salud - MINSA, Política Nacional Multisectorial de Salud al 2030. En: https://cdn.www.gob.pe/uploads/document/file/1272348/Pol%C3%ADtica%20Nacional%20Multisectorial%20de%20Salud%20al%202030.pdf</w:t>
        </w:r>
      </w:hyperlink>
    </w:p>
    <w:p w14:paraId="7BD44A23" w14:textId="77777777" w:rsidR="00DF144D" w:rsidRPr="00833E3B" w:rsidRDefault="00DF144D" w:rsidP="00DF144D">
      <w:pPr>
        <w:rPr>
          <w:rFonts w:cstheme="minorHAnsi"/>
          <w:sz w:val="20"/>
          <w:szCs w:val="20"/>
          <w:lang w:val="es-ES"/>
        </w:rPr>
      </w:pPr>
    </w:p>
    <w:p w14:paraId="1A2D2C75"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Documentos Ministeriales</w:t>
      </w:r>
    </w:p>
    <w:p w14:paraId="520F5533" w14:textId="77777777" w:rsidR="00DF144D" w:rsidRPr="00833E3B" w:rsidRDefault="00E240A6" w:rsidP="00DF144D">
      <w:pPr>
        <w:pStyle w:val="Prrafodelista"/>
        <w:numPr>
          <w:ilvl w:val="0"/>
          <w:numId w:val="43"/>
        </w:numPr>
        <w:rPr>
          <w:rFonts w:cstheme="minorHAnsi"/>
          <w:sz w:val="20"/>
          <w:szCs w:val="20"/>
          <w:lang w:val="es-ES"/>
        </w:rPr>
      </w:pPr>
      <w:hyperlink r:id="rId37" w:history="1">
        <w:r w:rsidR="00DF144D" w:rsidRPr="00833E3B">
          <w:rPr>
            <w:rFonts w:eastAsia="Times New Roman" w:cstheme="minorHAnsi"/>
            <w:color w:val="0563C1"/>
            <w:kern w:val="0"/>
            <w:sz w:val="20"/>
            <w:szCs w:val="20"/>
            <w:u w:val="single"/>
            <w:lang w:eastAsia="es-PE"/>
            <w14:ligatures w14:val="none"/>
          </w:rPr>
          <w:t>Resolución Ministerial 073-2021-MIDIS que aprueba el Reglamento de Organización y Funciones del MIDIS., 2021. En: https://cdn.www.gob.pe/uploads/document/file/1866485/RM_073_2021MIDIS_completo.pdf.pdf?v=1620221952</w:t>
        </w:r>
      </w:hyperlink>
    </w:p>
    <w:p w14:paraId="3144776B"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Marco Normativo Internacional</w:t>
      </w:r>
    </w:p>
    <w:p w14:paraId="2AA6214F" w14:textId="77777777" w:rsidR="00DF144D" w:rsidRPr="00833E3B" w:rsidRDefault="00E240A6" w:rsidP="00DF144D">
      <w:pPr>
        <w:pStyle w:val="Prrafodelista"/>
        <w:numPr>
          <w:ilvl w:val="0"/>
          <w:numId w:val="43"/>
        </w:numPr>
        <w:rPr>
          <w:rFonts w:eastAsia="Times New Roman" w:cstheme="minorHAnsi"/>
          <w:color w:val="0563C1"/>
          <w:kern w:val="0"/>
          <w:sz w:val="20"/>
          <w:szCs w:val="20"/>
          <w:u w:val="single"/>
          <w:lang w:eastAsia="es-PE"/>
          <w14:ligatures w14:val="none"/>
        </w:rPr>
      </w:pPr>
      <w:hyperlink r:id="rId38" w:history="1">
        <w:r w:rsidR="00DF144D" w:rsidRPr="00833E3B">
          <w:rPr>
            <w:rFonts w:eastAsia="Times New Roman" w:cstheme="minorHAnsi"/>
            <w:color w:val="0563C1"/>
            <w:kern w:val="0"/>
            <w:sz w:val="20"/>
            <w:szCs w:val="20"/>
            <w:u w:val="single"/>
            <w:lang w:eastAsia="es-PE"/>
            <w14:ligatures w14:val="none"/>
          </w:rPr>
          <w:t xml:space="preserve">Convención Interamericana para Prevenir, Sancionar y Erradicar la Violencia contra la Mujer (Convención de Belém do Pará). Organización de Estados Americanos – OEA. En: https://www.oas.org/es/mesecvi/docs/BelemDoPara-ESPANOL.pdf </w:t>
        </w:r>
      </w:hyperlink>
    </w:p>
    <w:p w14:paraId="42589A95" w14:textId="77777777" w:rsidR="00DF144D" w:rsidRPr="00833E3B" w:rsidRDefault="00E240A6" w:rsidP="00DF144D">
      <w:pPr>
        <w:pStyle w:val="Prrafodelista"/>
        <w:numPr>
          <w:ilvl w:val="0"/>
          <w:numId w:val="43"/>
        </w:numPr>
        <w:rPr>
          <w:rFonts w:eastAsia="Times New Roman" w:cstheme="minorHAnsi"/>
          <w:color w:val="0563C1"/>
          <w:kern w:val="0"/>
          <w:sz w:val="20"/>
          <w:szCs w:val="20"/>
          <w:u w:val="single"/>
          <w:lang w:eastAsia="es-PE"/>
          <w14:ligatures w14:val="none"/>
        </w:rPr>
      </w:pPr>
      <w:hyperlink r:id="rId39" w:history="1">
        <w:r w:rsidR="00DF144D" w:rsidRPr="00833E3B">
          <w:rPr>
            <w:rFonts w:eastAsia="Times New Roman" w:cstheme="minorHAnsi"/>
            <w:color w:val="0563C1"/>
            <w:kern w:val="0"/>
            <w:sz w:val="20"/>
            <w:szCs w:val="20"/>
            <w:u w:val="single"/>
            <w:lang w:eastAsia="es-PE"/>
            <w14:ligatures w14:val="none"/>
          </w:rPr>
          <w:t xml:space="preserve">de la Convención de Belém do Pará (MESECVI) de la Organización de Estados Americanos – OEA (2015). Declaración de Pachuca: “Fortalecer los esfuerzos de prevención de la violencia contra las mujeres”. En: https://www.oas.org/es/mesecvi/docs/declaracionpachuca-es.pdf. </w:t>
        </w:r>
      </w:hyperlink>
    </w:p>
    <w:p w14:paraId="5C2F1986" w14:textId="77777777" w:rsidR="00DF144D" w:rsidRPr="00833E3B" w:rsidRDefault="00E240A6" w:rsidP="00DF144D">
      <w:pPr>
        <w:pStyle w:val="Prrafodelista"/>
        <w:numPr>
          <w:ilvl w:val="0"/>
          <w:numId w:val="43"/>
        </w:numPr>
        <w:rPr>
          <w:rFonts w:eastAsia="Times New Roman" w:cstheme="minorHAnsi"/>
          <w:color w:val="0563C1"/>
          <w:kern w:val="0"/>
          <w:sz w:val="20"/>
          <w:szCs w:val="20"/>
          <w:u w:val="single"/>
          <w:lang w:eastAsia="es-PE"/>
          <w14:ligatures w14:val="none"/>
        </w:rPr>
      </w:pPr>
      <w:hyperlink r:id="rId40" w:history="1">
        <w:r w:rsidR="00DF144D" w:rsidRPr="00833E3B">
          <w:rPr>
            <w:rFonts w:eastAsia="Times New Roman" w:cstheme="minorHAnsi"/>
            <w:color w:val="0563C1"/>
            <w:kern w:val="0"/>
            <w:sz w:val="20"/>
            <w:szCs w:val="20"/>
            <w:u w:val="single"/>
            <w:lang w:eastAsia="es-PE"/>
            <w14:ligatures w14:val="none"/>
          </w:rPr>
          <w:t>ONU. CEPAL: Carta de San José sobre los derechos de las personas mayores de América Latina y el Caribe. San José de Costa Rica, 2012. En: https://repositorio.cepal.org/server/api/core/bitstreams/12b9bbb4-91a1-4b87-a913-47d3331b92de/content</w:t>
        </w:r>
      </w:hyperlink>
    </w:p>
    <w:p w14:paraId="15F309E4" w14:textId="77777777" w:rsidR="00DF144D" w:rsidRPr="00833E3B" w:rsidRDefault="00DF144D" w:rsidP="00DF144D">
      <w:pPr>
        <w:rPr>
          <w:rFonts w:cstheme="minorHAnsi"/>
          <w:b/>
          <w:bCs/>
          <w:sz w:val="20"/>
          <w:szCs w:val="20"/>
          <w:lang w:val="es-ES"/>
        </w:rPr>
      </w:pPr>
    </w:p>
    <w:p w14:paraId="27CF2BFF"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Documentos del Sistema Interamericano de Derechos Humanos</w:t>
      </w:r>
    </w:p>
    <w:p w14:paraId="51D7AA01" w14:textId="77777777" w:rsidR="00DF144D" w:rsidRPr="00833E3B" w:rsidRDefault="00DF144D" w:rsidP="00DF144D">
      <w:pPr>
        <w:pStyle w:val="Prrafodelista"/>
        <w:numPr>
          <w:ilvl w:val="0"/>
          <w:numId w:val="44"/>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Comisión Interamericana de Derechos Humanos – CIDH (2018). Políticas públicas con enfoque de derechos humanos. En: </w:t>
      </w:r>
      <w:hyperlink r:id="rId41" w:history="1">
        <w:r w:rsidRPr="00833E3B">
          <w:rPr>
            <w:rStyle w:val="Hipervnculo"/>
            <w:rFonts w:eastAsia="Times New Roman"/>
            <w:sz w:val="20"/>
            <w:szCs w:val="20"/>
            <w:lang w:eastAsia="es-PE"/>
            <w14:ligatures w14:val="none"/>
          </w:rPr>
          <w:t>http://www.oas.org/es/cidh/informes/pdfs/PoliticasPublicasDDHH.pdf</w:t>
        </w:r>
      </w:hyperlink>
    </w:p>
    <w:p w14:paraId="59A1D66F" w14:textId="77777777" w:rsidR="00DF144D" w:rsidRPr="00833E3B" w:rsidRDefault="00DF144D" w:rsidP="00DF144D">
      <w:pPr>
        <w:pStyle w:val="Prrafodelista"/>
        <w:numPr>
          <w:ilvl w:val="0"/>
          <w:numId w:val="44"/>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Comité de Derechos Humanos. Observaciones finales sobre el quinto informe periódico del Perú, aprobadas por el Comité en su 107º período de sesiones (11 a 28 de marzo de 2013). En: </w:t>
      </w:r>
      <w:hyperlink r:id="rId42" w:history="1">
        <w:r w:rsidRPr="00833E3B">
          <w:rPr>
            <w:rStyle w:val="Hipervnculo"/>
            <w:rFonts w:eastAsia="Times New Roman"/>
            <w:sz w:val="20"/>
            <w:szCs w:val="20"/>
            <w:lang w:eastAsia="es-PE"/>
            <w14:ligatures w14:val="none"/>
          </w:rPr>
          <w:t>https://docstore.ohchr.org/SelfServices/FilesHandler.ashx?enc=6QkG1d%2FPPRiCAqhKb7yhsg3%2FP07L6ZZiTIfqu6cHLZHXLSvAJ7%2FJ5XTVDGh%2BRWp8Uj67CrRsKtJBP2sKGYytFNOi1jRDd0DAsPH69DoFWOF5odbmg7dVAiGBZUHR6ohv</w:t>
        </w:r>
      </w:hyperlink>
    </w:p>
    <w:p w14:paraId="30AC33A5" w14:textId="77777777" w:rsidR="00DF144D" w:rsidRPr="00833E3B" w:rsidRDefault="00DF144D" w:rsidP="00DF144D">
      <w:pPr>
        <w:pStyle w:val="Prrafodelista"/>
        <w:numPr>
          <w:ilvl w:val="0"/>
          <w:numId w:val="44"/>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Comisión Interamericana de Derechos Humanos – CIDH (2015). Violencia contra Personas Lesbianas, Gay, Bisexuales, Trans e Intersex en América. En: ViolenciaPersonasLGBTI.pdf (oas.org)</w:t>
      </w:r>
    </w:p>
    <w:p w14:paraId="59461A2E" w14:textId="77777777" w:rsidR="00DF144D" w:rsidRPr="00833E3B" w:rsidRDefault="00DF144D" w:rsidP="00DF144D">
      <w:pPr>
        <w:pStyle w:val="Prrafodelista"/>
        <w:numPr>
          <w:ilvl w:val="0"/>
          <w:numId w:val="44"/>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lastRenderedPageBreak/>
        <w:t>Comisión Interamericana de Derechos Humanos – CIDH (2018). Políticas públicas con enfoque de derechos humanos. En: http://www.oas.org/es/cidh/informes/pdfs/PoliticasPublicasDDHH.pdf</w:t>
      </w:r>
    </w:p>
    <w:p w14:paraId="71673D5C" w14:textId="77777777" w:rsidR="00DF144D" w:rsidRPr="00833E3B" w:rsidRDefault="00DF144D" w:rsidP="00DF144D">
      <w:pPr>
        <w:pStyle w:val="Prrafodelista"/>
        <w:numPr>
          <w:ilvl w:val="0"/>
          <w:numId w:val="44"/>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Comisión Interamericana de Derechos Humanos – CIDH (2018). Políticas públicas con enfoque de derechos humanos. En: </w:t>
      </w:r>
      <w:hyperlink r:id="rId43" w:history="1">
        <w:r w:rsidRPr="00833E3B">
          <w:rPr>
            <w:rStyle w:val="Hipervnculo"/>
            <w:rFonts w:eastAsia="Times New Roman"/>
            <w:sz w:val="20"/>
            <w:szCs w:val="20"/>
            <w:lang w:eastAsia="es-PE"/>
            <w14:ligatures w14:val="none"/>
          </w:rPr>
          <w:t>http://www.oas.org/es/cidh/informes/pdfs/PoliticasPublicasDDHH.pdf</w:t>
        </w:r>
      </w:hyperlink>
    </w:p>
    <w:p w14:paraId="20A9ECC8" w14:textId="77777777" w:rsidR="00DF144D" w:rsidRPr="00833E3B" w:rsidRDefault="00DF144D" w:rsidP="00DF144D">
      <w:pPr>
        <w:pStyle w:val="Prrafodelista"/>
        <w:numPr>
          <w:ilvl w:val="0"/>
          <w:numId w:val="44"/>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Comisión Interamericana de Derechos Humanos – CIDH (2018). Políticas públicas con enfoque de derechos humanos. En: </w:t>
      </w:r>
      <w:hyperlink r:id="rId44" w:history="1">
        <w:r w:rsidRPr="00833E3B">
          <w:rPr>
            <w:rStyle w:val="Hipervnculo"/>
            <w:rFonts w:eastAsia="Times New Roman"/>
            <w:sz w:val="20"/>
            <w:szCs w:val="20"/>
            <w:lang w:eastAsia="es-PE"/>
            <w14:ligatures w14:val="none"/>
          </w:rPr>
          <w:t>http://www.oas.org/es/cidh/informes/pdfs/PoliticasPublicasDDHH.pdf</w:t>
        </w:r>
      </w:hyperlink>
    </w:p>
    <w:p w14:paraId="31ED7FF6" w14:textId="77777777" w:rsidR="00DF144D" w:rsidRPr="00833E3B" w:rsidRDefault="00E240A6" w:rsidP="00DF144D">
      <w:pPr>
        <w:pStyle w:val="Prrafodelista"/>
        <w:numPr>
          <w:ilvl w:val="0"/>
          <w:numId w:val="44"/>
        </w:numPr>
        <w:spacing w:after="0" w:line="240" w:lineRule="auto"/>
        <w:rPr>
          <w:rFonts w:eastAsia="Times New Roman" w:cstheme="minorHAnsi"/>
          <w:color w:val="0563C1"/>
          <w:kern w:val="0"/>
          <w:sz w:val="20"/>
          <w:szCs w:val="20"/>
          <w:u w:val="single"/>
          <w:lang w:eastAsia="es-PE"/>
          <w14:ligatures w14:val="none"/>
        </w:rPr>
      </w:pPr>
      <w:hyperlink r:id="rId45" w:history="1">
        <w:r w:rsidR="00DF144D" w:rsidRPr="00833E3B">
          <w:rPr>
            <w:rFonts w:eastAsia="Times New Roman" w:cstheme="minorHAnsi"/>
            <w:color w:val="0563C1"/>
            <w:kern w:val="0"/>
            <w:sz w:val="20"/>
            <w:szCs w:val="20"/>
            <w:u w:val="single"/>
            <w:lang w:eastAsia="es-PE"/>
            <w14:ligatures w14:val="none"/>
          </w:rPr>
          <w:t>Comisión Interamericana de Derechos Humanos (2023). Situación de Derechos Humanos en Perú en el contexto de las protestas sociales: aprobado por la Comisión Interamericana de Derechos Humanos el 23 de abril de 2023. En: https://www.oas.org/es/cidh/informes/pdfs/2023/informe-situacionddhh-peru.pdf</w:t>
        </w:r>
      </w:hyperlink>
    </w:p>
    <w:p w14:paraId="7F52C8E5" w14:textId="77777777" w:rsidR="00DF144D" w:rsidRPr="00833E3B" w:rsidRDefault="00E240A6" w:rsidP="00DF144D">
      <w:pPr>
        <w:pStyle w:val="Prrafodelista"/>
        <w:numPr>
          <w:ilvl w:val="0"/>
          <w:numId w:val="44"/>
        </w:numPr>
        <w:spacing w:after="0" w:line="240" w:lineRule="auto"/>
        <w:rPr>
          <w:rFonts w:eastAsia="Times New Roman" w:cstheme="minorHAnsi"/>
          <w:color w:val="0563C1"/>
          <w:kern w:val="0"/>
          <w:sz w:val="20"/>
          <w:szCs w:val="20"/>
          <w:u w:val="single"/>
          <w:lang w:eastAsia="es-PE"/>
          <w14:ligatures w14:val="none"/>
        </w:rPr>
      </w:pPr>
      <w:hyperlink r:id="rId46" w:history="1">
        <w:r w:rsidR="00DF144D" w:rsidRPr="00833E3B">
          <w:rPr>
            <w:rFonts w:eastAsia="Times New Roman" w:cstheme="minorHAnsi"/>
            <w:color w:val="0563C1"/>
            <w:kern w:val="0"/>
            <w:sz w:val="20"/>
            <w:szCs w:val="20"/>
            <w:u w:val="single"/>
            <w:lang w:eastAsia="es-PE"/>
            <w14:ligatures w14:val="none"/>
          </w:rPr>
          <w:t>Comisión Interamericana de Derechos Humanos – CIDH (2018). Políticas públicas con enfoque de derechos humanos. En: http://www.oas.org/es/cidh/informes/pdfs/PoliticasPublicasDDHH.pdf</w:t>
        </w:r>
      </w:hyperlink>
    </w:p>
    <w:p w14:paraId="25F1F2CD" w14:textId="77777777" w:rsidR="00DF144D" w:rsidRPr="00833E3B" w:rsidRDefault="00DF144D" w:rsidP="00DF144D">
      <w:pPr>
        <w:pStyle w:val="Prrafodelista"/>
        <w:numPr>
          <w:ilvl w:val="0"/>
          <w:numId w:val="44"/>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Comisión Interamericana de Derechos Humanos (2019). Informe Empresas y Derechos Humanos: Estándares Interamericanos. Relatoría Especial sobre Derechos Económicos, Sociales, Culturales y Ambientales – REDESCA</w:t>
      </w:r>
    </w:p>
    <w:p w14:paraId="4DFC74D1" w14:textId="77777777" w:rsidR="00DF144D" w:rsidRPr="00833E3B" w:rsidRDefault="00E240A6" w:rsidP="00DF144D">
      <w:pPr>
        <w:pStyle w:val="Prrafodelista"/>
        <w:numPr>
          <w:ilvl w:val="0"/>
          <w:numId w:val="44"/>
        </w:numPr>
        <w:rPr>
          <w:rFonts w:eastAsia="Times New Roman" w:cstheme="minorHAnsi"/>
          <w:color w:val="0563C1"/>
          <w:kern w:val="0"/>
          <w:sz w:val="20"/>
          <w:szCs w:val="20"/>
          <w:u w:val="single"/>
          <w:lang w:eastAsia="es-PE"/>
          <w14:ligatures w14:val="none"/>
        </w:rPr>
      </w:pPr>
      <w:hyperlink r:id="rId47" w:history="1">
        <w:r w:rsidR="00DF144D" w:rsidRPr="00833E3B">
          <w:rPr>
            <w:rFonts w:eastAsia="Times New Roman" w:cstheme="minorHAnsi"/>
            <w:color w:val="0563C1"/>
            <w:kern w:val="0"/>
            <w:sz w:val="20"/>
            <w:szCs w:val="20"/>
            <w:u w:val="single"/>
            <w:lang w:eastAsia="es-PE"/>
            <w14:ligatures w14:val="none"/>
          </w:rPr>
          <w:t>Comisión Interamericana de Derechos Humanos – CIDH (2015). Violencia contra Personas Lesbianas, Gay, Bisexuales, Trans e Intersex en América. En: ViolenciaPersonasLGBTI.pdf (oas.org)</w:t>
        </w:r>
      </w:hyperlink>
    </w:p>
    <w:p w14:paraId="691A67AA" w14:textId="77777777" w:rsidR="00DF144D" w:rsidRPr="00833E3B" w:rsidRDefault="00E240A6" w:rsidP="00DF144D">
      <w:pPr>
        <w:pStyle w:val="Prrafodelista"/>
        <w:numPr>
          <w:ilvl w:val="0"/>
          <w:numId w:val="44"/>
        </w:numPr>
        <w:rPr>
          <w:rFonts w:eastAsia="Times New Roman" w:cstheme="minorHAnsi"/>
          <w:color w:val="0563C1"/>
          <w:kern w:val="0"/>
          <w:sz w:val="20"/>
          <w:szCs w:val="20"/>
          <w:u w:val="single"/>
          <w:lang w:eastAsia="es-PE"/>
          <w14:ligatures w14:val="none"/>
        </w:rPr>
      </w:pPr>
      <w:hyperlink r:id="rId48" w:history="1">
        <w:r w:rsidR="00DF144D" w:rsidRPr="00833E3B">
          <w:rPr>
            <w:rFonts w:eastAsia="Times New Roman" w:cstheme="minorHAnsi"/>
            <w:color w:val="0563C1"/>
            <w:kern w:val="0"/>
            <w:sz w:val="20"/>
            <w:szCs w:val="20"/>
            <w:u w:val="single"/>
            <w:lang w:eastAsia="es-PE"/>
            <w14:ligatures w14:val="none"/>
          </w:rPr>
          <w:t>Comisión Interamericana de Derechos Humanos – CIDH (2015). Violencia contra Personas Lesbianas, Gay, Bisexuales, Trans e Intersex en América. En: ViolenciaPersonasLGBTI.pdf (oas.org)</w:t>
        </w:r>
      </w:hyperlink>
    </w:p>
    <w:p w14:paraId="3507DA9F" w14:textId="77777777" w:rsidR="00DF144D" w:rsidRPr="00833E3B" w:rsidRDefault="00E240A6" w:rsidP="00DF144D">
      <w:pPr>
        <w:pStyle w:val="Prrafodelista"/>
        <w:numPr>
          <w:ilvl w:val="0"/>
          <w:numId w:val="44"/>
        </w:numPr>
        <w:spacing w:after="0" w:line="240" w:lineRule="auto"/>
        <w:rPr>
          <w:rFonts w:eastAsia="Times New Roman" w:cstheme="minorHAnsi"/>
          <w:color w:val="0563C1"/>
          <w:kern w:val="0"/>
          <w:sz w:val="20"/>
          <w:szCs w:val="20"/>
          <w:u w:val="single"/>
          <w:lang w:eastAsia="es-PE"/>
          <w14:ligatures w14:val="none"/>
        </w:rPr>
      </w:pPr>
      <w:hyperlink r:id="rId49" w:history="1">
        <w:r w:rsidR="00DF144D" w:rsidRPr="00833E3B">
          <w:rPr>
            <w:rFonts w:eastAsia="Times New Roman" w:cstheme="minorHAnsi"/>
            <w:color w:val="0563C1"/>
            <w:kern w:val="0"/>
            <w:sz w:val="20"/>
            <w:szCs w:val="20"/>
            <w:u w:val="single"/>
            <w:lang w:eastAsia="es-PE"/>
            <w14:ligatures w14:val="none"/>
          </w:rPr>
          <w:t>Comisión Interamericana de Derechos Humanos (2023). Situación de Derechos Humanos en Perú en el contexto de las protestas sociales: aprobado por la Comisión Interamericana de Derechos Humanos el 23 de abril de 2023. En: https://www.oas.org/es/cidh/informes/pdfs/2023/informe-situacionddhh-peru.pdf</w:t>
        </w:r>
      </w:hyperlink>
    </w:p>
    <w:p w14:paraId="095AD4E4" w14:textId="77777777" w:rsidR="00DF144D" w:rsidRPr="00833E3B" w:rsidRDefault="00E240A6" w:rsidP="00DF144D">
      <w:pPr>
        <w:pStyle w:val="Prrafodelista"/>
        <w:numPr>
          <w:ilvl w:val="0"/>
          <w:numId w:val="44"/>
        </w:numPr>
        <w:tabs>
          <w:tab w:val="left" w:pos="1240"/>
        </w:tabs>
        <w:rPr>
          <w:rFonts w:eastAsia="Times New Roman" w:cstheme="minorHAnsi"/>
          <w:color w:val="0563C1"/>
          <w:kern w:val="0"/>
          <w:sz w:val="20"/>
          <w:szCs w:val="20"/>
          <w:u w:val="single"/>
          <w:lang w:eastAsia="es-PE"/>
          <w14:ligatures w14:val="none"/>
        </w:rPr>
      </w:pPr>
      <w:hyperlink r:id="rId50" w:history="1">
        <w:r w:rsidR="00DF144D" w:rsidRPr="00833E3B">
          <w:rPr>
            <w:rFonts w:eastAsia="Times New Roman" w:cstheme="minorHAnsi"/>
            <w:color w:val="0563C1"/>
            <w:kern w:val="0"/>
            <w:sz w:val="20"/>
            <w:szCs w:val="20"/>
            <w:u w:val="single"/>
            <w:lang w:eastAsia="es-PE"/>
            <w14:ligatures w14:val="none"/>
          </w:rPr>
          <w:t>Comisión Interamericana de Derechos Humanos – CIDH (2015). Violencia contra Personas Lesbianas, Gay, Bisexuales, Trans e Intersex en América. En: ViolenciaPersonasLGBTI.pdf (oas.org)</w:t>
        </w:r>
      </w:hyperlink>
    </w:p>
    <w:p w14:paraId="7CA5DB1B" w14:textId="77777777" w:rsidR="00DF144D" w:rsidRPr="00833E3B" w:rsidRDefault="00E240A6" w:rsidP="00DF144D">
      <w:pPr>
        <w:pStyle w:val="Prrafodelista"/>
        <w:numPr>
          <w:ilvl w:val="0"/>
          <w:numId w:val="44"/>
        </w:numPr>
        <w:rPr>
          <w:rFonts w:eastAsia="Times New Roman" w:cstheme="minorHAnsi"/>
          <w:color w:val="0563C1"/>
          <w:kern w:val="0"/>
          <w:sz w:val="20"/>
          <w:szCs w:val="20"/>
          <w:u w:val="single"/>
          <w:lang w:eastAsia="es-PE"/>
          <w14:ligatures w14:val="none"/>
        </w:rPr>
      </w:pPr>
      <w:hyperlink r:id="rId51" w:history="1">
        <w:r w:rsidR="00DF144D" w:rsidRPr="00833E3B">
          <w:rPr>
            <w:rFonts w:eastAsia="Times New Roman" w:cstheme="minorHAnsi"/>
            <w:color w:val="0563C1"/>
            <w:kern w:val="0"/>
            <w:sz w:val="20"/>
            <w:szCs w:val="20"/>
            <w:u w:val="single"/>
            <w:lang w:eastAsia="es-PE"/>
            <w14:ligatures w14:val="none"/>
          </w:rPr>
          <w:t xml:space="preserve">Relatoría Especial para la Libertad de Expresión de la Comisión Interamericana de Derechos Humanos (2018). Mujeres Periodistas y Libertad de Expresión: Discriminación y violencia basada en el género contra las mujeres periodistas por el ejercicio de su profesión. En: http://www.oas.org/es/cidh/expresion/docs/informes/MujeresPeriodistas.pdf </w:t>
        </w:r>
      </w:hyperlink>
    </w:p>
    <w:p w14:paraId="01D3A86D" w14:textId="77777777" w:rsidR="00DF144D" w:rsidRPr="00833E3B" w:rsidRDefault="00E240A6" w:rsidP="00DF144D">
      <w:pPr>
        <w:pStyle w:val="Prrafodelista"/>
        <w:numPr>
          <w:ilvl w:val="0"/>
          <w:numId w:val="44"/>
        </w:numPr>
        <w:tabs>
          <w:tab w:val="left" w:pos="2191"/>
        </w:tabs>
        <w:rPr>
          <w:rFonts w:eastAsia="Times New Roman" w:cstheme="minorHAnsi"/>
          <w:color w:val="0563C1"/>
          <w:kern w:val="0"/>
          <w:sz w:val="20"/>
          <w:szCs w:val="20"/>
          <w:u w:val="single"/>
          <w:lang w:eastAsia="es-PE"/>
          <w14:ligatures w14:val="none"/>
        </w:rPr>
      </w:pPr>
      <w:hyperlink r:id="rId52" w:anchor="A" w:history="1">
        <w:r w:rsidR="00DF144D" w:rsidRPr="00833E3B">
          <w:rPr>
            <w:rFonts w:eastAsia="Times New Roman" w:cstheme="minorHAnsi"/>
            <w:color w:val="0563C1"/>
            <w:kern w:val="0"/>
            <w:sz w:val="20"/>
            <w:szCs w:val="20"/>
            <w:u w:val="single"/>
            <w:lang w:eastAsia="es-PE"/>
            <w14:ligatures w14:val="none"/>
          </w:rPr>
          <w:t>Comisión Interamericana de Derechos Humanos – CIDH (2009). Informe sobre seguridad ciudadana y derechos humanos. En; Informe sobre Seguridad Ciudadana y Derechos Humanos (cidh.org)</w:t>
        </w:r>
      </w:hyperlink>
    </w:p>
    <w:p w14:paraId="2FF11CC3" w14:textId="77777777" w:rsidR="00DF144D" w:rsidRPr="00833E3B" w:rsidRDefault="00DF144D" w:rsidP="00DF144D">
      <w:pPr>
        <w:pStyle w:val="Prrafodelista"/>
        <w:numPr>
          <w:ilvl w:val="0"/>
          <w:numId w:val="44"/>
        </w:numPr>
        <w:spacing w:after="0" w:line="240" w:lineRule="auto"/>
        <w:rPr>
          <w:rFonts w:eastAsia="Times New Roman" w:cstheme="minorHAnsi"/>
          <w:color w:val="0563C1"/>
          <w:kern w:val="0"/>
          <w:sz w:val="20"/>
          <w:szCs w:val="20"/>
          <w:u w:val="single"/>
          <w:lang w:eastAsia="es-PE"/>
          <w14:ligatures w14:val="none"/>
        </w:rPr>
      </w:pPr>
      <w:r w:rsidRPr="00833E3B">
        <w:rPr>
          <w:rFonts w:eastAsia="Times New Roman" w:cstheme="minorHAnsi"/>
          <w:color w:val="000000"/>
          <w:kern w:val="0"/>
          <w:sz w:val="20"/>
          <w:szCs w:val="20"/>
          <w:lang w:eastAsia="es-PE"/>
          <w14:ligatures w14:val="none"/>
        </w:rPr>
        <w:t xml:space="preserve">Comisión Interamericana de Derechos Humanos – CIDH (2015). Violencia contra Personas Lesbianas, Gay, </w:t>
      </w:r>
      <w:hyperlink r:id="rId53" w:history="1">
        <w:r w:rsidRPr="00833E3B">
          <w:rPr>
            <w:rFonts w:eastAsia="Times New Roman" w:cstheme="minorHAnsi"/>
            <w:color w:val="0563C1"/>
            <w:kern w:val="0"/>
            <w:sz w:val="20"/>
            <w:szCs w:val="20"/>
            <w:u w:val="single"/>
            <w:lang w:eastAsia="es-PE"/>
            <w14:ligatures w14:val="none"/>
          </w:rPr>
          <w:t>Bisexuales, Trans e Intersex en América. En: ViolenciaPersonasLGBTI.pdf (oas.org)</w:t>
        </w:r>
      </w:hyperlink>
    </w:p>
    <w:p w14:paraId="4FE94367" w14:textId="77777777" w:rsidR="00DF144D" w:rsidRPr="00833E3B" w:rsidRDefault="00DF144D" w:rsidP="00DF144D">
      <w:pPr>
        <w:tabs>
          <w:tab w:val="left" w:pos="939"/>
        </w:tabs>
        <w:rPr>
          <w:rFonts w:eastAsia="Times New Roman" w:cstheme="minorHAnsi"/>
          <w:color w:val="0563C1"/>
          <w:kern w:val="0"/>
          <w:sz w:val="20"/>
          <w:szCs w:val="20"/>
          <w:u w:val="single"/>
          <w:lang w:eastAsia="es-PE"/>
          <w14:ligatures w14:val="none"/>
        </w:rPr>
      </w:pPr>
    </w:p>
    <w:p w14:paraId="42CB99BD"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Publicaciones</w:t>
      </w:r>
    </w:p>
    <w:p w14:paraId="17D5C0E7" w14:textId="77777777" w:rsidR="00DF144D" w:rsidRPr="00833E3B" w:rsidRDefault="00DF144D" w:rsidP="00DF144D">
      <w:pPr>
        <w:pStyle w:val="Prrafodelista"/>
        <w:numPr>
          <w:ilvl w:val="0"/>
          <w:numId w:val="45"/>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Instituto Interamericano de Derechos Humanos - IIDH (2008). Herramientas básicas para integrar la perspectiva de género en organizaciones que trabajan derechos humanos. En: </w:t>
      </w:r>
      <w:hyperlink r:id="rId54" w:history="1">
        <w:r w:rsidRPr="00833E3B">
          <w:rPr>
            <w:rStyle w:val="Hipervnculo"/>
            <w:rFonts w:eastAsia="Times New Roman"/>
            <w:sz w:val="20"/>
            <w:szCs w:val="20"/>
            <w:lang w:eastAsia="es-PE"/>
            <w14:ligatures w14:val="none"/>
          </w:rPr>
          <w:t>https://www.corteidh.or.cr/tablas/25753.pdf</w:t>
        </w:r>
      </w:hyperlink>
    </w:p>
    <w:p w14:paraId="7E561E34" w14:textId="77777777" w:rsidR="00DF144D" w:rsidRPr="00833E3B" w:rsidRDefault="00DF144D" w:rsidP="00DF144D">
      <w:pPr>
        <w:pStyle w:val="Prrafodelista"/>
        <w:numPr>
          <w:ilvl w:val="0"/>
          <w:numId w:val="45"/>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Instituto de Democracia y Derechos Humanos de la Pontificia Universidad Católica del Perú – IDEHPUCP (2021). La xenofobia en la lucha contra la discriminación en el Perú. Los retos pendientes para contribuir a una agenda de integración desde el Poder Ejecutivo. En: </w:t>
      </w:r>
      <w:hyperlink r:id="rId55" w:history="1">
        <w:r w:rsidRPr="00833E3B">
          <w:rPr>
            <w:rStyle w:val="Hipervnculo"/>
            <w:rFonts w:eastAsia="Times New Roman"/>
            <w:sz w:val="20"/>
            <w:szCs w:val="20"/>
            <w:lang w:eastAsia="es-PE"/>
            <w14:ligatures w14:val="none"/>
          </w:rPr>
          <w:t>https://cdn01.pucp.education/idehpucp/wp-content/uploads/2021/09/17210540/Policy-Paper.pdf</w:t>
        </w:r>
      </w:hyperlink>
    </w:p>
    <w:p w14:paraId="48D1AB40" w14:textId="77777777" w:rsidR="00DF144D" w:rsidRPr="00833E3B" w:rsidRDefault="00E240A6" w:rsidP="00DF144D">
      <w:pPr>
        <w:pStyle w:val="Prrafodelista"/>
        <w:numPr>
          <w:ilvl w:val="0"/>
          <w:numId w:val="45"/>
        </w:numPr>
        <w:rPr>
          <w:rFonts w:eastAsia="Times New Roman" w:cstheme="minorHAnsi"/>
          <w:color w:val="0563C1"/>
          <w:kern w:val="0"/>
          <w:sz w:val="20"/>
          <w:szCs w:val="20"/>
          <w:u w:val="single"/>
          <w:lang w:eastAsia="es-PE"/>
          <w14:ligatures w14:val="none"/>
        </w:rPr>
      </w:pPr>
      <w:hyperlink r:id="rId56" w:history="1">
        <w:r w:rsidR="00DF144D" w:rsidRPr="00833E3B">
          <w:rPr>
            <w:rFonts w:eastAsia="Times New Roman" w:cstheme="minorHAnsi"/>
            <w:color w:val="0563C1"/>
            <w:kern w:val="0"/>
            <w:sz w:val="20"/>
            <w:szCs w:val="20"/>
            <w:u w:val="single"/>
            <w:lang w:eastAsia="es-PE"/>
            <w14:ligatures w14:val="none"/>
          </w:rPr>
          <w:t>Instituto de Derechos Humanos de la Pontificia Universidad Católica del Perú - IDEHPUCP (2021). La xenofobia en la lucha contra la discriminación en el Perú. Los retos pendientes para contribuir a una agenda de integración desde el Poder Ejecutivo. En: https://cdn01.pucp.education/idehpucp/wp-content/uploads/2021/09/17210540/Policy-Paper.pdf</w:t>
        </w:r>
      </w:hyperlink>
    </w:p>
    <w:p w14:paraId="2EA3818E" w14:textId="77777777" w:rsidR="00DF144D" w:rsidRPr="00833E3B" w:rsidRDefault="00DF144D" w:rsidP="00DF144D">
      <w:pPr>
        <w:pStyle w:val="Prrafodelista"/>
        <w:numPr>
          <w:ilvl w:val="0"/>
          <w:numId w:val="45"/>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Grupo de Trabajo sobre la cuestión de los derechos humanos y las empresas transnacionales y otras empresas (2019). </w:t>
      </w:r>
      <w:r w:rsidRPr="00833E3B">
        <w:rPr>
          <w:rFonts w:eastAsia="Times New Roman" w:cstheme="minorHAnsi"/>
          <w:i/>
          <w:iCs/>
          <w:color w:val="000000"/>
          <w:kern w:val="0"/>
          <w:sz w:val="20"/>
          <w:szCs w:val="20"/>
          <w:lang w:eastAsia="es-PE"/>
          <w14:ligatures w14:val="none"/>
        </w:rPr>
        <w:t>Perspectiva de Género en los Principios Rectores sobre las empresas y derechos humanos</w:t>
      </w:r>
      <w:r w:rsidRPr="00833E3B">
        <w:rPr>
          <w:rFonts w:eastAsia="Times New Roman" w:cstheme="minorHAnsi"/>
          <w:color w:val="000000"/>
          <w:kern w:val="0"/>
          <w:sz w:val="20"/>
          <w:szCs w:val="20"/>
          <w:lang w:eastAsia="es-PE"/>
          <w14:ligatures w14:val="none"/>
        </w:rPr>
        <w:t xml:space="preserve">. Publicación realizada en el marco del Proyecto Conducta Empresarial </w:t>
      </w:r>
      <w:proofErr w:type="gramStart"/>
      <w:r w:rsidRPr="00833E3B">
        <w:rPr>
          <w:rFonts w:eastAsia="Times New Roman" w:cstheme="minorHAnsi"/>
          <w:color w:val="000000"/>
          <w:kern w:val="0"/>
          <w:sz w:val="20"/>
          <w:szCs w:val="20"/>
          <w:lang w:eastAsia="es-PE"/>
          <w14:ligatures w14:val="none"/>
        </w:rPr>
        <w:t>Responsable</w:t>
      </w:r>
      <w:proofErr w:type="gramEnd"/>
      <w:r w:rsidRPr="00833E3B">
        <w:rPr>
          <w:rFonts w:eastAsia="Times New Roman" w:cstheme="minorHAnsi"/>
          <w:color w:val="000000"/>
          <w:kern w:val="0"/>
          <w:sz w:val="20"/>
          <w:szCs w:val="20"/>
          <w:lang w:eastAsia="es-PE"/>
          <w14:ligatures w14:val="none"/>
        </w:rPr>
        <w:t xml:space="preserve"> en América Latina y el Caribe - CERALC.</w:t>
      </w:r>
    </w:p>
    <w:p w14:paraId="51ADED1E" w14:textId="77777777" w:rsidR="00DF144D" w:rsidRPr="00833E3B" w:rsidRDefault="00E240A6" w:rsidP="00DF144D">
      <w:pPr>
        <w:pStyle w:val="Prrafodelista"/>
        <w:numPr>
          <w:ilvl w:val="0"/>
          <w:numId w:val="45"/>
        </w:numPr>
        <w:rPr>
          <w:rFonts w:eastAsia="Times New Roman" w:cstheme="minorHAnsi"/>
          <w:color w:val="0563C1"/>
          <w:kern w:val="0"/>
          <w:sz w:val="20"/>
          <w:szCs w:val="20"/>
          <w:u w:val="single"/>
          <w:lang w:eastAsia="es-PE"/>
          <w14:ligatures w14:val="none"/>
        </w:rPr>
      </w:pPr>
      <w:hyperlink r:id="rId57" w:history="1">
        <w:r w:rsidR="00DF144D" w:rsidRPr="00833E3B">
          <w:rPr>
            <w:rFonts w:eastAsia="Times New Roman" w:cstheme="minorHAnsi"/>
            <w:color w:val="0563C1"/>
            <w:kern w:val="0"/>
            <w:sz w:val="20"/>
            <w:szCs w:val="20"/>
            <w:u w:val="single"/>
            <w:lang w:eastAsia="es-PE"/>
            <w14:ligatures w14:val="none"/>
          </w:rPr>
          <w:t>Cantú Rivero, Humberto (editor) (2022). Experiencias Latinoamericanas sobre reparación en materia de empresas y derechos humanos. Konrad Adenauer Stiftung – KAS. En: https://www.kas.de/documents/271408/16552318/Experiencias+Latinoamericanas+sobre+reparaci%C3%B3n+en+materia+de+empresas+y+derechos+humanos+-+Humberto+Cant%C3%BA.pdf/70f15d4d-730a-8274-9f13-a4350f2370c4?t=1645812527356</w:t>
        </w:r>
      </w:hyperlink>
    </w:p>
    <w:p w14:paraId="186E6B26" w14:textId="77777777" w:rsidR="00DF144D" w:rsidRPr="00833E3B" w:rsidRDefault="00DF144D" w:rsidP="00DF144D">
      <w:pPr>
        <w:rPr>
          <w:rFonts w:eastAsia="Times New Roman" w:cstheme="minorHAnsi"/>
          <w:color w:val="0563C1"/>
          <w:kern w:val="0"/>
          <w:sz w:val="20"/>
          <w:szCs w:val="20"/>
          <w:u w:val="single"/>
          <w:lang w:eastAsia="es-PE"/>
          <w14:ligatures w14:val="none"/>
        </w:rPr>
      </w:pPr>
    </w:p>
    <w:p w14:paraId="5F113CB6" w14:textId="77777777" w:rsidR="00DF144D" w:rsidRPr="00833E3B" w:rsidRDefault="00DF144D" w:rsidP="00DF144D">
      <w:pPr>
        <w:rPr>
          <w:rFonts w:eastAsia="Times New Roman" w:cstheme="minorHAnsi"/>
          <w:b/>
          <w:bCs/>
          <w:color w:val="000000"/>
          <w:kern w:val="0"/>
          <w:sz w:val="20"/>
          <w:szCs w:val="20"/>
          <w:lang w:eastAsia="es-PE"/>
          <w14:ligatures w14:val="none"/>
        </w:rPr>
      </w:pPr>
      <w:r w:rsidRPr="00833E3B">
        <w:rPr>
          <w:rFonts w:eastAsia="Times New Roman" w:cstheme="minorHAnsi"/>
          <w:b/>
          <w:bCs/>
          <w:color w:val="000000"/>
          <w:kern w:val="0"/>
          <w:sz w:val="20"/>
          <w:szCs w:val="20"/>
          <w:lang w:eastAsia="es-PE"/>
          <w14:ligatures w14:val="none"/>
        </w:rPr>
        <w:t>Sentencias de la Corte IDH</w:t>
      </w:r>
    </w:p>
    <w:p w14:paraId="3352FCE4" w14:textId="77777777" w:rsidR="00DF144D" w:rsidRPr="00833E3B" w:rsidRDefault="00E240A6" w:rsidP="00DF144D">
      <w:pPr>
        <w:pStyle w:val="Prrafodelista"/>
        <w:numPr>
          <w:ilvl w:val="0"/>
          <w:numId w:val="41"/>
        </w:numPr>
        <w:spacing w:after="0" w:line="240" w:lineRule="auto"/>
        <w:rPr>
          <w:rFonts w:eastAsia="Times New Roman" w:cstheme="minorHAnsi"/>
          <w:b/>
          <w:bCs/>
          <w:color w:val="000000"/>
          <w:kern w:val="0"/>
          <w:sz w:val="20"/>
          <w:szCs w:val="20"/>
          <w:lang w:eastAsia="es-PE"/>
          <w14:ligatures w14:val="none"/>
        </w:rPr>
      </w:pPr>
      <w:hyperlink r:id="rId58" w:history="1">
        <w:r w:rsidR="00DF144D" w:rsidRPr="00833E3B">
          <w:rPr>
            <w:rFonts w:eastAsia="Times New Roman" w:cstheme="minorHAnsi"/>
            <w:color w:val="0563C1"/>
            <w:kern w:val="0"/>
            <w:sz w:val="20"/>
            <w:szCs w:val="20"/>
            <w:u w:val="single"/>
            <w:lang w:eastAsia="es-PE"/>
            <w14:ligatures w14:val="none"/>
          </w:rPr>
          <w:t xml:space="preserve">Corte Interamericana de Derechos Humanos - CIDH. Caso Gonzales </w:t>
        </w:r>
        <w:proofErr w:type="spellStart"/>
        <w:r w:rsidR="00DF144D" w:rsidRPr="00833E3B">
          <w:rPr>
            <w:rFonts w:eastAsia="Times New Roman" w:cstheme="minorHAnsi"/>
            <w:color w:val="0563C1"/>
            <w:kern w:val="0"/>
            <w:sz w:val="20"/>
            <w:szCs w:val="20"/>
            <w:u w:val="single"/>
            <w:lang w:eastAsia="es-PE"/>
            <w14:ligatures w14:val="none"/>
          </w:rPr>
          <w:t>Lluy</w:t>
        </w:r>
        <w:proofErr w:type="spellEnd"/>
        <w:r w:rsidR="00DF144D" w:rsidRPr="00833E3B">
          <w:rPr>
            <w:rFonts w:eastAsia="Times New Roman" w:cstheme="minorHAnsi"/>
            <w:color w:val="0563C1"/>
            <w:kern w:val="0"/>
            <w:sz w:val="20"/>
            <w:szCs w:val="20"/>
            <w:u w:val="single"/>
            <w:lang w:eastAsia="es-PE"/>
            <w14:ligatures w14:val="none"/>
          </w:rPr>
          <w:t xml:space="preserve"> vs. Ecuador. Sentencia de 1 de septiembre de 2015. En: seriec_298_esp.pdf (corteidh.or.cr)</w:t>
        </w:r>
      </w:hyperlink>
    </w:p>
    <w:p w14:paraId="11BC8A74" w14:textId="77777777" w:rsidR="00DF144D" w:rsidRPr="00833E3B" w:rsidRDefault="00E240A6" w:rsidP="00DF144D">
      <w:pPr>
        <w:pStyle w:val="Prrafodelista"/>
        <w:numPr>
          <w:ilvl w:val="0"/>
          <w:numId w:val="41"/>
        </w:numPr>
        <w:rPr>
          <w:rFonts w:eastAsia="Times New Roman" w:cstheme="minorHAnsi"/>
          <w:b/>
          <w:bCs/>
          <w:color w:val="000000"/>
          <w:kern w:val="0"/>
          <w:sz w:val="20"/>
          <w:szCs w:val="20"/>
          <w:lang w:eastAsia="es-PE"/>
          <w14:ligatures w14:val="none"/>
        </w:rPr>
      </w:pPr>
      <w:hyperlink r:id="rId59" w:history="1">
        <w:r w:rsidR="00DF144D" w:rsidRPr="00833E3B">
          <w:rPr>
            <w:rFonts w:eastAsia="Times New Roman" w:cstheme="minorHAnsi"/>
            <w:color w:val="0563C1"/>
            <w:kern w:val="0"/>
            <w:sz w:val="20"/>
            <w:szCs w:val="20"/>
            <w:u w:val="single"/>
            <w:lang w:eastAsia="es-PE"/>
            <w14:ligatures w14:val="none"/>
          </w:rPr>
          <w:t xml:space="preserve">Corte Interamericana de Derechos Humanos. Caso Azul Rojas Marín y Otra Vs. Perú. Sentencia del 12 de marzo de 2020. En: seriec_402_esp.pdf (corteidh.or.cr) </w:t>
        </w:r>
      </w:hyperlink>
    </w:p>
    <w:p w14:paraId="09182C88" w14:textId="77777777" w:rsidR="00DF144D" w:rsidRPr="00833E3B" w:rsidRDefault="00DF144D" w:rsidP="00DF144D">
      <w:pPr>
        <w:rPr>
          <w:rFonts w:eastAsia="Times New Roman" w:cstheme="minorHAnsi"/>
          <w:color w:val="000000"/>
          <w:kern w:val="0"/>
          <w:sz w:val="20"/>
          <w:szCs w:val="20"/>
          <w:lang w:eastAsia="es-PE"/>
          <w14:ligatures w14:val="none"/>
        </w:rPr>
      </w:pPr>
    </w:p>
    <w:p w14:paraId="7F710D35"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Documentos del Sistema Universal de Derechos Humanos</w:t>
      </w:r>
    </w:p>
    <w:p w14:paraId="2F14A61D"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E91B36">
        <w:rPr>
          <w:rFonts w:eastAsia="Times New Roman" w:cstheme="minorHAnsi"/>
          <w:color w:val="000000"/>
          <w:kern w:val="0"/>
          <w:sz w:val="20"/>
          <w:szCs w:val="20"/>
          <w:lang w:val="en-GB" w:eastAsia="es-PE"/>
          <w14:ligatures w14:val="none"/>
        </w:rPr>
        <w:t xml:space="preserve">A Human Rights-Based approach to data. Leaving no one behind in the 2030 Agenda for Sustainable Development (2018). Office of the United Nations High Commissioner for Human Rights. </w:t>
      </w:r>
      <w:r w:rsidRPr="00833E3B">
        <w:rPr>
          <w:rFonts w:eastAsia="Times New Roman" w:cstheme="minorHAnsi"/>
          <w:color w:val="000000"/>
          <w:kern w:val="0"/>
          <w:sz w:val="20"/>
          <w:szCs w:val="20"/>
          <w:lang w:eastAsia="es-PE"/>
          <w14:ligatures w14:val="none"/>
        </w:rPr>
        <w:t>En: GuidanceNoteonApproachtoData.pdf (ohchr.org)</w:t>
      </w:r>
    </w:p>
    <w:p w14:paraId="463563C0" w14:textId="77777777" w:rsidR="00DF144D" w:rsidRPr="00E91B36" w:rsidRDefault="00DF144D" w:rsidP="00DF144D">
      <w:pPr>
        <w:pStyle w:val="Prrafodelista"/>
        <w:numPr>
          <w:ilvl w:val="0"/>
          <w:numId w:val="40"/>
        </w:numPr>
        <w:spacing w:after="0" w:line="240" w:lineRule="auto"/>
        <w:rPr>
          <w:rFonts w:eastAsia="Times New Roman" w:cstheme="minorHAnsi"/>
          <w:color w:val="000000"/>
          <w:kern w:val="0"/>
          <w:sz w:val="20"/>
          <w:szCs w:val="20"/>
          <w:lang w:val="en-GB" w:eastAsia="es-PE"/>
          <w14:ligatures w14:val="none"/>
        </w:rPr>
      </w:pPr>
      <w:r w:rsidRPr="00E91B36">
        <w:rPr>
          <w:rFonts w:eastAsia="Times New Roman" w:cstheme="minorHAnsi"/>
          <w:color w:val="000000"/>
          <w:kern w:val="0"/>
          <w:sz w:val="20"/>
          <w:szCs w:val="20"/>
          <w:lang w:val="en-GB" w:eastAsia="es-PE"/>
          <w14:ligatures w14:val="none"/>
        </w:rPr>
        <w:t>Addressing Exclusion Through Intersectionality in Rule of Law, Peace and Security (2020), United Nations Women. En: Brief-Addressing-exclusion-through-intersectionality-in-rule-of-law-peace-security-en.pdf (unwomen.org)</w:t>
      </w:r>
    </w:p>
    <w:p w14:paraId="0940A5F4" w14:textId="77777777" w:rsidR="00DF144D" w:rsidRPr="00833E3B" w:rsidRDefault="00E240A6" w:rsidP="00DF144D">
      <w:pPr>
        <w:pStyle w:val="Prrafodelista"/>
        <w:numPr>
          <w:ilvl w:val="0"/>
          <w:numId w:val="40"/>
        </w:numPr>
        <w:tabs>
          <w:tab w:val="left" w:pos="939"/>
        </w:tabs>
        <w:rPr>
          <w:rFonts w:eastAsia="Times New Roman" w:cstheme="minorHAnsi"/>
          <w:color w:val="0563C1"/>
          <w:kern w:val="0"/>
          <w:sz w:val="20"/>
          <w:szCs w:val="20"/>
          <w:u w:val="single"/>
          <w:lang w:eastAsia="es-PE"/>
          <w14:ligatures w14:val="none"/>
        </w:rPr>
      </w:pPr>
      <w:hyperlink r:id="rId60" w:history="1">
        <w:r w:rsidR="00DF144D" w:rsidRPr="00833E3B">
          <w:rPr>
            <w:rFonts w:eastAsia="Times New Roman" w:cstheme="minorHAnsi"/>
            <w:color w:val="0563C1"/>
            <w:kern w:val="0"/>
            <w:sz w:val="20"/>
            <w:szCs w:val="20"/>
            <w:u w:val="single"/>
            <w:lang w:eastAsia="es-PE"/>
            <w14:ligatures w14:val="none"/>
          </w:rPr>
          <w:t>Consejo de Derechos Humanos. 38º período de sesiones (18 de junio a 6 de julio de 2018). Informe del Grupo de Trabajo sobre derechos humanos y empresas – Misión al Perú. En: https://acnudh.org/informe-del-grupo-de-trabajo-sobre-derechos-humanos-y-empresas-mision-al-peru/</w:t>
        </w:r>
      </w:hyperlink>
    </w:p>
    <w:p w14:paraId="102B3605" w14:textId="77777777" w:rsidR="00DF144D" w:rsidRPr="00833E3B" w:rsidRDefault="00DF144D" w:rsidP="00DF144D">
      <w:pPr>
        <w:pStyle w:val="Prrafodelista"/>
        <w:numPr>
          <w:ilvl w:val="0"/>
          <w:numId w:val="40"/>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Comité de los Derechos del Niño (2016). Observaciones finales sobre los informes periódicos cuarto y quinto combinados del Perú. En: CRC/C/PER/CO/4-5 (mimp.gob.pe)</w:t>
      </w:r>
    </w:p>
    <w:p w14:paraId="64C41004" w14:textId="77777777" w:rsidR="00DF144D" w:rsidRPr="00833E3B" w:rsidRDefault="00DF144D" w:rsidP="00DF144D">
      <w:pPr>
        <w:pStyle w:val="Prrafodelista"/>
        <w:numPr>
          <w:ilvl w:val="0"/>
          <w:numId w:val="40"/>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Comité de los Derechos del Niño (2016). Observaciones finales sobre los informes periódicos cuarto y quinto combinados del Perú. En: CRC/C/PER/CO/4-5 (mimp.gob.pe)</w:t>
      </w:r>
    </w:p>
    <w:p w14:paraId="50A75E1E"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Comité para la Eliminación de la Discriminación Racial (2018). Observaciones finales sobre los informes periódicos 22º y 23º combinados del Perú. </w:t>
      </w:r>
    </w:p>
    <w:p w14:paraId="3FD2779F"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Comité para la Eliminación de la Discriminación Racial (2018). Observaciones finales sobre los informes periódicos 22º y 23º combinados del Perú. </w:t>
      </w:r>
    </w:p>
    <w:p w14:paraId="0843D69F"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Comité para la Eliminación de la Discriminación Racial de la ONU. Observaciones finales sobre   los informes periódicos 22º y 23º combinados del Perú. 2018.</w:t>
      </w:r>
    </w:p>
    <w:p w14:paraId="2D8D4CA8" w14:textId="77777777" w:rsidR="00DF144D" w:rsidRPr="00833E3B" w:rsidRDefault="00E240A6"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hyperlink r:id="rId61" w:history="1">
        <w:r w:rsidR="00DF144D" w:rsidRPr="00833E3B">
          <w:rPr>
            <w:rFonts w:eastAsia="Times New Roman" w:cstheme="minorHAnsi"/>
            <w:color w:val="0563C1"/>
            <w:kern w:val="0"/>
            <w:sz w:val="20"/>
            <w:szCs w:val="20"/>
            <w:u w:val="single"/>
            <w:lang w:eastAsia="es-PE"/>
            <w14:ligatures w14:val="none"/>
          </w:rPr>
          <w:t xml:space="preserve">Comité sobre los Derechos de las Personas con Discapacidad de Naciones Unidas. Observación general núm. 7 (2018) sobre la participación de las personas con discapacidad. En: https://www.ohchr.org/es/documents/general-comments-and-recommendations/general-comment-no7-article-43-and-333-participation. </w:t>
        </w:r>
      </w:hyperlink>
    </w:p>
    <w:p w14:paraId="20C29A08" w14:textId="77777777" w:rsidR="00DF144D" w:rsidRPr="00833E3B" w:rsidRDefault="00DF144D"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r w:rsidRPr="00833E3B">
        <w:rPr>
          <w:rFonts w:eastAsia="Times New Roman" w:cstheme="minorHAnsi"/>
          <w:color w:val="000000"/>
          <w:kern w:val="0"/>
          <w:sz w:val="20"/>
          <w:szCs w:val="20"/>
          <w:lang w:eastAsia="es-PE"/>
          <w14:ligatures w14:val="none"/>
        </w:rPr>
        <w:t>Comité de Derechos Humanos (2023). Observaciones finales sobre el sexto informe periódico sobre el Perú</w:t>
      </w:r>
    </w:p>
    <w:p w14:paraId="649BE5F1"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2" w:history="1">
        <w:r w:rsidR="00DF144D" w:rsidRPr="00833E3B">
          <w:rPr>
            <w:rFonts w:eastAsia="Times New Roman" w:cstheme="minorHAnsi"/>
            <w:color w:val="0563C1"/>
            <w:kern w:val="0"/>
            <w:sz w:val="20"/>
            <w:szCs w:val="20"/>
            <w:u w:val="single"/>
            <w:lang w:eastAsia="es-PE"/>
            <w14:ligatures w14:val="none"/>
          </w:rPr>
          <w:t xml:space="preserve">Comité de Derechos Humanos. Observaciones finales sobre el quinto informe periódico del Perú, aprobadas por el Comité en su 107º período de sesiones (11 a 28 de marzo de 2013). En: </w:t>
        </w:r>
        <w:r w:rsidR="00DF144D" w:rsidRPr="00833E3B">
          <w:rPr>
            <w:rFonts w:eastAsia="Times New Roman" w:cstheme="minorHAnsi"/>
            <w:color w:val="0563C1"/>
            <w:kern w:val="0"/>
            <w:sz w:val="20"/>
            <w:szCs w:val="20"/>
            <w:u w:val="single"/>
            <w:lang w:eastAsia="es-PE"/>
            <w14:ligatures w14:val="none"/>
          </w:rPr>
          <w:lastRenderedPageBreak/>
          <w:t>https://docstore.ohchr.org/SelfServices/FilesHandler.ashx?enc=6QkG1d%2FPPRiCAqhKb7yhsg3%2FP07L6ZZiTIfqu6cHLZHXLSvAJ7%2FJ5XTVDGh%2BRWp8Uj67CrRsKtJBP2sKGYytFNOi1jRDd0DAsPH69DoFWOF5odbmg7dVAiGBZUHR6ohv</w:t>
        </w:r>
      </w:hyperlink>
    </w:p>
    <w:p w14:paraId="4BD141DD"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Comité para la Eliminación de la Discriminación Racial de la ONU. </w:t>
      </w:r>
      <w:r w:rsidRPr="00833E3B">
        <w:rPr>
          <w:rFonts w:eastAsia="Times New Roman" w:cstheme="minorHAnsi"/>
          <w:i/>
          <w:iCs/>
          <w:color w:val="000000"/>
          <w:kern w:val="0"/>
          <w:sz w:val="20"/>
          <w:szCs w:val="20"/>
          <w:lang w:eastAsia="es-PE"/>
          <w14:ligatures w14:val="none"/>
        </w:rPr>
        <w:t>Observaciones finales sobre   los informes periódicos 22º y 23º combinados del Perú</w:t>
      </w:r>
      <w:r w:rsidRPr="00833E3B">
        <w:rPr>
          <w:rFonts w:eastAsia="Times New Roman" w:cstheme="minorHAnsi"/>
          <w:color w:val="000000"/>
          <w:kern w:val="0"/>
          <w:sz w:val="20"/>
          <w:szCs w:val="20"/>
          <w:lang w:eastAsia="es-PE"/>
          <w14:ligatures w14:val="none"/>
        </w:rPr>
        <w:t>. 2018.</w:t>
      </w:r>
    </w:p>
    <w:p w14:paraId="35D8AA08" w14:textId="77777777" w:rsidR="00DF144D" w:rsidRPr="00833E3B" w:rsidRDefault="00DF144D"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r w:rsidRPr="00833E3B">
        <w:rPr>
          <w:rFonts w:eastAsia="Times New Roman" w:cstheme="minorHAnsi"/>
          <w:color w:val="000000"/>
          <w:kern w:val="0"/>
          <w:sz w:val="20"/>
          <w:szCs w:val="20"/>
          <w:lang w:eastAsia="es-PE"/>
          <w14:ligatures w14:val="none"/>
        </w:rPr>
        <w:t>Comité de Derechos Humanos (2023). Observaciones finales sobre el sexto informe periódico sobre el Perú</w:t>
      </w:r>
    </w:p>
    <w:p w14:paraId="53FFBA37"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3" w:history="1">
        <w:r w:rsidR="00DF144D" w:rsidRPr="00833E3B">
          <w:rPr>
            <w:rFonts w:eastAsia="Times New Roman" w:cstheme="minorHAnsi"/>
            <w:color w:val="0563C1"/>
            <w:kern w:val="0"/>
            <w:sz w:val="20"/>
            <w:szCs w:val="20"/>
            <w:u w:val="single"/>
            <w:lang w:eastAsia="es-PE"/>
            <w14:ligatures w14:val="none"/>
          </w:rPr>
          <w:t>Comité de Derechos Humanos. Observaciones finales sobre el quinto informe periódico del Perú, aprobadas por el Comité en su 107º período de sesiones (11 a 28 de marzo de 2013). En: https://docstore.ohchr.org/SelfServices/FilesHandler.ashx?enc=6QkG1d%2FPPRiCAqhKb7yhsg3%2FP07L6ZZiTIfqu6cHLZHXLSvAJ7%2FJ5XTVDGh%2BRWp8Uj67CrRsKtJBP2sKGYytFNOi1jRDd0DAsPH69DoFWOF5odbmg7dVAiGBZUHR6ohv</w:t>
        </w:r>
      </w:hyperlink>
    </w:p>
    <w:p w14:paraId="1497AA7F" w14:textId="77777777" w:rsidR="00DF144D" w:rsidRPr="00833E3B" w:rsidRDefault="00DF144D" w:rsidP="00DF144D">
      <w:pPr>
        <w:pStyle w:val="Prrafodelista"/>
        <w:numPr>
          <w:ilvl w:val="0"/>
          <w:numId w:val="40"/>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Comité para la Eliminación de la Discriminación contra la Mujer (2014). Observaciones finales sobre los informes periódicos</w:t>
      </w:r>
    </w:p>
    <w:p w14:paraId="19748DCD"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4" w:history="1">
        <w:r w:rsidR="00DF144D" w:rsidRPr="00833E3B">
          <w:rPr>
            <w:rFonts w:eastAsia="Times New Roman" w:cstheme="minorHAnsi"/>
            <w:color w:val="0563C1"/>
            <w:kern w:val="0"/>
            <w:sz w:val="20"/>
            <w:szCs w:val="20"/>
            <w:u w:val="single"/>
            <w:lang w:eastAsia="es-PE"/>
            <w14:ligatures w14:val="none"/>
          </w:rPr>
          <w:t xml:space="preserve">séptimo y octavo combinados del Perú. En: https://www.acnur.org/fileadmin/Documentos/BDL/2016/10923.pdf </w:t>
        </w:r>
      </w:hyperlink>
    </w:p>
    <w:p w14:paraId="2770A5C6" w14:textId="77777777" w:rsidR="00DF144D" w:rsidRPr="00833E3B" w:rsidRDefault="00DF144D" w:rsidP="00DF144D">
      <w:pPr>
        <w:pStyle w:val="Prrafodelista"/>
        <w:numPr>
          <w:ilvl w:val="0"/>
          <w:numId w:val="40"/>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Comité para la Eliminación de la Discriminación Racial de la ONU. </w:t>
      </w:r>
      <w:r w:rsidRPr="00833E3B">
        <w:rPr>
          <w:rFonts w:eastAsia="Times New Roman" w:cstheme="minorHAnsi"/>
          <w:i/>
          <w:iCs/>
          <w:color w:val="000000"/>
          <w:kern w:val="0"/>
          <w:sz w:val="20"/>
          <w:szCs w:val="20"/>
          <w:lang w:eastAsia="es-PE"/>
          <w14:ligatures w14:val="none"/>
        </w:rPr>
        <w:t>Observaciones finales sobre   los informes periódicos 22º y 23º combinados del Perú</w:t>
      </w:r>
      <w:r w:rsidRPr="00833E3B">
        <w:rPr>
          <w:rFonts w:eastAsia="Times New Roman" w:cstheme="minorHAnsi"/>
          <w:color w:val="000000"/>
          <w:kern w:val="0"/>
          <w:sz w:val="20"/>
          <w:szCs w:val="20"/>
          <w:lang w:eastAsia="es-PE"/>
          <w14:ligatures w14:val="none"/>
        </w:rPr>
        <w:t>. 2018</w:t>
      </w:r>
    </w:p>
    <w:p w14:paraId="27946E87"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5" w:history="1">
        <w:r w:rsidR="00DF144D" w:rsidRPr="00833E3B">
          <w:rPr>
            <w:rFonts w:eastAsia="Times New Roman" w:cstheme="minorHAnsi"/>
            <w:color w:val="0563C1"/>
            <w:kern w:val="0"/>
            <w:sz w:val="20"/>
            <w:szCs w:val="20"/>
            <w:u w:val="single"/>
            <w:lang w:eastAsia="es-PE"/>
            <w14:ligatures w14:val="none"/>
          </w:rPr>
          <w:t>Comité para la Eliminación de la Discriminación contra la Mujer (2014). Observaciones finales sobre los informes periódicos séptimo y octavo combinados del Perú. En: https://www.acnur.org/fileadmin/Documentos/BDL/2016/10923.pdf</w:t>
        </w:r>
      </w:hyperlink>
    </w:p>
    <w:p w14:paraId="04610378"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6" w:history="1">
        <w:r w:rsidR="00DF144D" w:rsidRPr="00833E3B">
          <w:rPr>
            <w:rFonts w:eastAsia="Times New Roman" w:cstheme="minorHAnsi"/>
            <w:color w:val="0563C1"/>
            <w:kern w:val="0"/>
            <w:sz w:val="20"/>
            <w:szCs w:val="20"/>
            <w:u w:val="single"/>
            <w:lang w:eastAsia="es-PE"/>
            <w14:ligatures w14:val="none"/>
          </w:rPr>
          <w:t>Comité para la Eliminación de la Discriminación contra la Mujer (2014). Observaciones finales sobre los informes periódicos séptimo y octavo combinados del Perú. En: https://www.acnur.org/fileadmin/Documentos/BDL/2016/10923.pdf</w:t>
        </w:r>
      </w:hyperlink>
    </w:p>
    <w:p w14:paraId="18CEBE94" w14:textId="77777777" w:rsidR="00DF144D" w:rsidRPr="00833E3B" w:rsidRDefault="00E240A6" w:rsidP="00DF144D">
      <w:pPr>
        <w:pStyle w:val="Prrafodelista"/>
        <w:numPr>
          <w:ilvl w:val="0"/>
          <w:numId w:val="40"/>
        </w:numPr>
        <w:rPr>
          <w:rFonts w:eastAsia="Times New Roman" w:cstheme="minorHAnsi"/>
          <w:color w:val="0563C1"/>
          <w:kern w:val="0"/>
          <w:sz w:val="20"/>
          <w:szCs w:val="20"/>
          <w:u w:val="single"/>
          <w:lang w:eastAsia="es-PE"/>
          <w14:ligatures w14:val="none"/>
        </w:rPr>
      </w:pPr>
      <w:hyperlink r:id="rId67" w:history="1">
        <w:r w:rsidR="00DF144D" w:rsidRPr="00833E3B">
          <w:rPr>
            <w:rFonts w:eastAsia="Times New Roman" w:cstheme="minorHAnsi"/>
            <w:color w:val="0563C1"/>
            <w:kern w:val="0"/>
            <w:sz w:val="20"/>
            <w:szCs w:val="20"/>
            <w:u w:val="single"/>
            <w:lang w:eastAsia="es-PE"/>
            <w14:ligatures w14:val="none"/>
          </w:rPr>
          <w:t>Comité para la Eliminación de la Discriminación contra la Mujer (2014). Observaciones finales sobre los informes periódicos séptimo y octavo combinados del Perú. En: https://www.acnur.org/fileadmin/Documentos/BDL/2016/10923.pdf</w:t>
        </w:r>
      </w:hyperlink>
    </w:p>
    <w:p w14:paraId="4E71FF25" w14:textId="77777777" w:rsidR="00DF144D" w:rsidRPr="00833E3B" w:rsidRDefault="00E240A6"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hyperlink r:id="rId68" w:history="1">
        <w:r w:rsidR="00DF144D" w:rsidRPr="00833E3B">
          <w:rPr>
            <w:rFonts w:eastAsia="Times New Roman" w:cstheme="minorHAnsi"/>
            <w:color w:val="0563C1"/>
            <w:kern w:val="0"/>
            <w:sz w:val="20"/>
            <w:szCs w:val="20"/>
            <w:u w:val="single"/>
            <w:lang w:eastAsia="es-PE"/>
            <w14:ligatures w14:val="none"/>
          </w:rPr>
          <w:t>Comité para la Eliminación de la Discriminación contra la Mujer (2014). Observaciones finales sobre los informes periódicos séptimo y octavo combinados del Perú. En: https://www.acnur.org/fileadmin/Documentos/BDL/2016/10923.pdf</w:t>
        </w:r>
      </w:hyperlink>
    </w:p>
    <w:p w14:paraId="0655FDF2" w14:textId="77777777" w:rsidR="00DF144D" w:rsidRPr="00E91B36"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val="en-GB" w:eastAsia="es-PE"/>
          <w14:ligatures w14:val="none"/>
        </w:rPr>
      </w:pPr>
      <w:hyperlink r:id="rId69" w:history="1">
        <w:r w:rsidR="00DF144D" w:rsidRPr="00833E3B">
          <w:rPr>
            <w:rFonts w:eastAsia="Times New Roman" w:cstheme="minorHAnsi"/>
            <w:color w:val="0563C1"/>
            <w:kern w:val="0"/>
            <w:sz w:val="20"/>
            <w:szCs w:val="20"/>
            <w:u w:val="single"/>
            <w:lang w:eastAsia="es-PE"/>
            <w14:ligatures w14:val="none"/>
          </w:rPr>
          <w:t xml:space="preserve">Grupo Internacional de Trabajo sobre Asuntos Indígenas – IWGIA &amp; la Organización Internacional del Trabajo - OIT (2020). </w:t>
        </w:r>
        <w:r w:rsidR="00DF144D" w:rsidRPr="00E91B36">
          <w:rPr>
            <w:rFonts w:eastAsia="Times New Roman" w:cstheme="minorHAnsi"/>
            <w:color w:val="0563C1"/>
            <w:kern w:val="0"/>
            <w:sz w:val="20"/>
            <w:szCs w:val="20"/>
            <w:u w:val="single"/>
            <w:lang w:val="en-GB" w:eastAsia="es-PE"/>
            <w14:ligatures w14:val="none"/>
          </w:rPr>
          <w:t>Indigenous women’s realities: Insights from the Indigenous Navigator. En: wcms_760038.pdf (ilo.org)</w:t>
        </w:r>
      </w:hyperlink>
    </w:p>
    <w:p w14:paraId="2BFBD5AD" w14:textId="77777777" w:rsidR="00DF144D" w:rsidRPr="00E91B36" w:rsidRDefault="00DF144D" w:rsidP="00DF144D">
      <w:pPr>
        <w:pStyle w:val="Prrafodelista"/>
        <w:numPr>
          <w:ilvl w:val="0"/>
          <w:numId w:val="40"/>
        </w:numPr>
        <w:spacing w:after="0" w:line="240" w:lineRule="auto"/>
        <w:rPr>
          <w:rFonts w:eastAsia="Times New Roman" w:cstheme="minorHAnsi"/>
          <w:color w:val="0563C1"/>
          <w:kern w:val="0"/>
          <w:sz w:val="20"/>
          <w:szCs w:val="20"/>
          <w:u w:val="single"/>
          <w:lang w:val="en-GB" w:eastAsia="es-PE"/>
          <w14:ligatures w14:val="none"/>
        </w:rPr>
      </w:pPr>
      <w:r w:rsidRPr="00E91B36">
        <w:rPr>
          <w:rFonts w:eastAsia="Times New Roman" w:cstheme="minorHAnsi"/>
          <w:color w:val="000000"/>
          <w:kern w:val="0"/>
          <w:sz w:val="20"/>
          <w:szCs w:val="20"/>
          <w:lang w:val="en-GB" w:eastAsia="es-PE"/>
          <w14:ligatures w14:val="none"/>
        </w:rPr>
        <w:t>https://www.ohchr.org/sites/default/files/Documents/Publications/Human_rights_indicators_sp.pdf</w:t>
      </w:r>
    </w:p>
    <w:p w14:paraId="7741207E"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Conferencia Mundial de Derechos Humanos, Viena, junio de 1993 Declaración y Programa de Acción de Viena. En: </w:t>
      </w:r>
      <w:hyperlink r:id="rId70" w:history="1">
        <w:r w:rsidRPr="00833E3B">
          <w:rPr>
            <w:rStyle w:val="Hipervnculo"/>
            <w:rFonts w:eastAsia="Times New Roman"/>
            <w:sz w:val="20"/>
            <w:szCs w:val="20"/>
            <w:lang w:eastAsia="es-PE"/>
            <w14:ligatures w14:val="none"/>
          </w:rPr>
          <w:t>https://www.ohchr.org/sites/default/files/Documents/Events/OHCHR20/VDPA_booklet_Spanish.pdf</w:t>
        </w:r>
      </w:hyperlink>
    </w:p>
    <w:p w14:paraId="18886907"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Comité de Derechos Humanos (2023). Observaciones finales sobre el sexto informe periódico sobre el Perú</w:t>
      </w:r>
    </w:p>
    <w:p w14:paraId="4431F0B5"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1" w:history="1">
        <w:r w:rsidR="00DF144D" w:rsidRPr="00833E3B">
          <w:rPr>
            <w:rFonts w:eastAsia="Times New Roman" w:cstheme="minorHAnsi"/>
            <w:color w:val="0563C1"/>
            <w:kern w:val="0"/>
            <w:sz w:val="20"/>
            <w:szCs w:val="20"/>
            <w:u w:val="single"/>
            <w:lang w:eastAsia="es-PE"/>
            <w14:ligatures w14:val="none"/>
          </w:rPr>
          <w:t xml:space="preserve">Organización de las Naciones Unidas (2007). Convención sobre los derechos de las personas con discapacidad. En: https://www.un.org/esa/socdev/enable/documents/tccconvs.pdf. </w:t>
        </w:r>
      </w:hyperlink>
    </w:p>
    <w:p w14:paraId="4AEC2E50"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Organización de las Naciones Unidas. Oficina del Alto Comisionado para los Derechos Humanos (2018). Enfoque de datos basados en derechos humanos. Que nadie se quede atrás en la agenda 2030 para el desarrollo sostenible. En: https://www.ohchr.org/sites/default/files/Documents/Issues/HRIndicators/GuidanceNoteonApproachtoData_SP.pdf</w:t>
      </w:r>
    </w:p>
    <w:p w14:paraId="61B995BE"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2" w:history="1">
        <w:r w:rsidR="00DF144D" w:rsidRPr="00833E3B">
          <w:rPr>
            <w:rFonts w:eastAsia="Times New Roman" w:cstheme="minorHAnsi"/>
            <w:color w:val="0563C1"/>
            <w:kern w:val="0"/>
            <w:sz w:val="20"/>
            <w:szCs w:val="20"/>
            <w:u w:val="single"/>
            <w:lang w:eastAsia="es-PE"/>
            <w14:ligatures w14:val="none"/>
          </w:rPr>
          <w:t>Organización de Naciones Unidas. Informe de la Relatora Especial sobre los derechos de las personas con discapacidad (enero 2016). Consejo de Derechos Humanos. 31er período de sesiones. En: https://www.acnur.org/fileadmin/Documentos/BDL/2016/10364.pdf</w:t>
        </w:r>
      </w:hyperlink>
    </w:p>
    <w:p w14:paraId="27B27C55"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Organización Internacional del Trabajo (2021). Explorando y abordando las barreras a la participación y organización de las mujeres indígenas. Un estudio basado en la investigación cualitativa en Bangladesh, el Estado Plurinacional de Bolivia, Camerún y Guatemala</w:t>
      </w:r>
    </w:p>
    <w:p w14:paraId="05588859"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lastRenderedPageBreak/>
        <w:t>Organización Internacional del Trabajo (2021). Explorando y abordando las barreras a la participación y organización de las mujeres indígenas. Un estudio basado en la investigación cualitativa en Bangladesh, el Estado Plurinacional de Bolivia, Camerún y Guatemala</w:t>
      </w:r>
    </w:p>
    <w:p w14:paraId="30736C0A"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Programa de las Naciones Unidas para el Desarrollo – PNUD (2011). Guía para la planificación local desde la perspectiva de los derechos humanos. 1a ed. Buenos Aires: Programa Naciones Unidas para el Desarrollo - PNUD, 2011. En: https://www.undp.org/sites/g/files/zskgke326/files/migration/ar/ecaa2967580f40dfb089405c341c452d47795280ea30b63fbded8544d5878ea9.pdf</w:t>
      </w:r>
    </w:p>
    <w:p w14:paraId="57048DD4" w14:textId="77777777" w:rsidR="00DF144D" w:rsidRPr="00833E3B" w:rsidRDefault="00DF144D"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Programa de las Naciones Unidas para el Desarrollo – PNUD (2011). Guía para la planificación local desde la perspectiva de los derechos humanos. 1a ed. Buenos Aires: Programa Naciones Unidas para el Desarrollo - PNUD, 2011. En: https://www.undp.org/sites/g/files/zskgke326/files/migration/ar/ecaa2967580f40dfb089405c341c452d47795280ea30b63fbded8544d5878ea9.pdf</w:t>
      </w:r>
    </w:p>
    <w:p w14:paraId="64C1E1D1"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3" w:history="1">
        <w:r w:rsidR="00DF144D" w:rsidRPr="00833E3B">
          <w:rPr>
            <w:rFonts w:eastAsia="Times New Roman" w:cstheme="minorHAnsi"/>
            <w:color w:val="0563C1"/>
            <w:kern w:val="0"/>
            <w:sz w:val="20"/>
            <w:szCs w:val="20"/>
            <w:u w:val="single"/>
            <w:lang w:eastAsia="es-PE"/>
            <w14:ligatures w14:val="none"/>
          </w:rPr>
          <w:t>Programa de las Naciones Unidas para el Desarrollo – PNUD (2011). Guía para la planificación local desde la perspectiva de los derechos humanos. 1a ed. Buenos Aires: Programa Naciones Unidas para el Desarrollo - PNUD, 2011. En: https://www.undp.org/sites/g/files/zskgke326/files/migration/ar/ecaa2967580f40dfb089405c341c452d47795280ea30b63fbded8544d5878ea9.pdf</w:t>
        </w:r>
      </w:hyperlink>
    </w:p>
    <w:p w14:paraId="7D010D07" w14:textId="77777777" w:rsidR="00DF144D" w:rsidRPr="00E91B36" w:rsidRDefault="00DF144D" w:rsidP="00DF144D">
      <w:pPr>
        <w:pStyle w:val="Prrafodelista"/>
        <w:numPr>
          <w:ilvl w:val="0"/>
          <w:numId w:val="40"/>
        </w:numPr>
        <w:spacing w:after="0" w:line="240" w:lineRule="auto"/>
        <w:rPr>
          <w:rFonts w:eastAsia="Times New Roman" w:cstheme="minorHAnsi"/>
          <w:color w:val="000000"/>
          <w:kern w:val="0"/>
          <w:sz w:val="20"/>
          <w:szCs w:val="20"/>
          <w:lang w:val="en-GB" w:eastAsia="es-PE"/>
          <w14:ligatures w14:val="none"/>
        </w:rPr>
      </w:pPr>
      <w:r w:rsidRPr="00E91B36">
        <w:rPr>
          <w:rFonts w:eastAsia="Times New Roman" w:cstheme="minorHAnsi"/>
          <w:color w:val="000000"/>
          <w:kern w:val="0"/>
          <w:sz w:val="20"/>
          <w:szCs w:val="20"/>
          <w:lang w:val="en-GB" w:eastAsia="es-PE"/>
          <w14:ligatures w14:val="none"/>
        </w:rPr>
        <w:t>The United Nations Network on Racial Discrimination and Protection of Minorities (2022). Guidance Note on Intersectionality, Racial Discrimination &amp; protection of minorities. En: GuidanceNoteonIntersectionality.pdf (ohchr.org)</w:t>
      </w:r>
    </w:p>
    <w:p w14:paraId="2C5DBA48"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4" w:history="1">
        <w:r w:rsidR="00DF144D" w:rsidRPr="00833E3B">
          <w:rPr>
            <w:rFonts w:eastAsia="Times New Roman" w:cstheme="minorHAnsi"/>
            <w:color w:val="0563C1"/>
            <w:kern w:val="0"/>
            <w:sz w:val="20"/>
            <w:szCs w:val="20"/>
            <w:u w:val="single"/>
            <w:lang w:eastAsia="es-PE"/>
            <w14:ligatures w14:val="none"/>
          </w:rPr>
          <w:t>Educación 2030: Declaración de Incheon y Marco de Acción para la realización del Objetivo de Desarrollo Sostenible 4: Garantizar une educación inclusiva y equitativa de calidad y promover oportunidades de aprendizaje permanente para todos. En: https://unesdoc.unesco.org/ark:/48223/pf0000245656_spa</w:t>
        </w:r>
      </w:hyperlink>
    </w:p>
    <w:p w14:paraId="22C035FF"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5" w:history="1">
        <w:r w:rsidR="00DF144D" w:rsidRPr="00833E3B">
          <w:rPr>
            <w:rFonts w:eastAsia="Times New Roman" w:cstheme="minorHAnsi"/>
            <w:color w:val="0563C1"/>
            <w:kern w:val="0"/>
            <w:sz w:val="20"/>
            <w:szCs w:val="20"/>
            <w:u w:val="single"/>
            <w:lang w:eastAsia="es-PE"/>
            <w14:ligatures w14:val="none"/>
          </w:rPr>
          <w:t>Comité de los Derechos del Niño (2016). Observaciones finales sobre los informes periódicos cuarto y quinto combinados del Perú. En: https://www.mimp.gob.pe/webs/mimp/pnaia/pdf/obs-finales-cuarto-quinto-combinados-2016.pdf</w:t>
        </w:r>
      </w:hyperlink>
    </w:p>
    <w:p w14:paraId="42E4494F"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6" w:history="1">
        <w:r w:rsidR="00DF144D" w:rsidRPr="00833E3B">
          <w:rPr>
            <w:rFonts w:eastAsia="Times New Roman" w:cstheme="minorHAnsi"/>
            <w:color w:val="0563C1"/>
            <w:kern w:val="0"/>
            <w:sz w:val="20"/>
            <w:szCs w:val="20"/>
            <w:u w:val="single"/>
            <w:lang w:eastAsia="es-PE"/>
            <w14:ligatures w14:val="none"/>
          </w:rPr>
          <w:t xml:space="preserve">Naciones Unidas. Convención sobre la Eliminación de Todas las Formas de Discriminación contra la Mujer. CEDAW. Recomendación General N° 36.2017. En: https://www.ohchr.org/es/documents/general-comments-and-recommendations/general-recommendation-no-36-2017-right-girls-and. </w:t>
        </w:r>
      </w:hyperlink>
    </w:p>
    <w:p w14:paraId="4ADD3517"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7" w:history="1">
        <w:r w:rsidR="00DF144D" w:rsidRPr="00833E3B">
          <w:rPr>
            <w:rFonts w:eastAsia="Times New Roman" w:cstheme="minorHAnsi"/>
            <w:color w:val="0563C1"/>
            <w:kern w:val="0"/>
            <w:sz w:val="20"/>
            <w:szCs w:val="20"/>
            <w:u w:val="single"/>
            <w:lang w:eastAsia="es-PE"/>
            <w14:ligatures w14:val="none"/>
          </w:rPr>
          <w:t>Objetivo 4 de los Objetivos de Desarrollo Sostenible (ODS) de Naciones Unidas. En: https://www.un.org/sustainabledevelopment/es/education/</w:t>
        </w:r>
      </w:hyperlink>
    </w:p>
    <w:p w14:paraId="234A8195"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8" w:history="1">
        <w:r w:rsidR="00DF144D" w:rsidRPr="00833E3B">
          <w:rPr>
            <w:rFonts w:eastAsia="Times New Roman" w:cstheme="minorHAnsi"/>
            <w:color w:val="0563C1"/>
            <w:kern w:val="0"/>
            <w:sz w:val="20"/>
            <w:szCs w:val="20"/>
            <w:u w:val="single"/>
            <w:lang w:eastAsia="es-PE"/>
            <w14:ligatures w14:val="none"/>
          </w:rPr>
          <w:t>Organización de las Naciones Unidas para la Educación, la Ciencia y la Cultura - UNESCO (2023). Una mirada sobre la educación inclusiva. En: https://unesdoc.unesco.org/ark:/48223/pf0000385847?posInSet=15&amp;queryId=a28687eb-9016-4579-a0b4-ed5c98b481e8</w:t>
        </w:r>
      </w:hyperlink>
    </w:p>
    <w:p w14:paraId="7C59FCE1"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79" w:history="1">
        <w:r w:rsidR="00DF144D" w:rsidRPr="00833E3B">
          <w:rPr>
            <w:rFonts w:eastAsia="Times New Roman" w:cstheme="minorHAnsi"/>
            <w:color w:val="0563C1"/>
            <w:kern w:val="0"/>
            <w:sz w:val="20"/>
            <w:szCs w:val="20"/>
            <w:u w:val="single"/>
            <w:lang w:eastAsia="es-PE"/>
            <w14:ligatures w14:val="none"/>
          </w:rPr>
          <w:t>Organización de las Naciones Unidas para la Educación, la Ciencia y la Cultura - UNESCO (2023). Combatir los discursos de odio a través de la educación, foro mundial multilateral en línea: informe de la reunión. En: https://unesdoc.unesco.org/ark:/48223/pf0000380290_spa?posInSet=21&amp;queryId=a28687eb-9016-4579-a0b4-ed5c98b481e8</w:t>
        </w:r>
      </w:hyperlink>
    </w:p>
    <w:p w14:paraId="23473615" w14:textId="77777777" w:rsidR="00DF144D" w:rsidRPr="00833E3B" w:rsidRDefault="00E240A6"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hyperlink r:id="rId80" w:history="1">
        <w:r w:rsidR="00DF144D" w:rsidRPr="00833E3B">
          <w:rPr>
            <w:rFonts w:eastAsia="Times New Roman" w:cstheme="minorHAnsi"/>
            <w:color w:val="0563C1"/>
            <w:kern w:val="0"/>
            <w:sz w:val="20"/>
            <w:szCs w:val="20"/>
            <w:u w:val="single"/>
            <w:lang w:eastAsia="es-PE"/>
            <w14:ligatures w14:val="none"/>
          </w:rPr>
          <w:t>Organización de las Naciones Unidas para la Educación, la Ciencia y la Cultura - UNESCO (2021). Políticas de educación intercultural bilingüe: estudios sobre políticas educativas en América Latina. En: https://unesdoc.unesco.org/ark:/48223/pf0000379490?posInSet=29&amp;queryId=a28687eb-9016-4579-a0b4-ed5c98b481e8</w:t>
        </w:r>
      </w:hyperlink>
    </w:p>
    <w:p w14:paraId="7DF27E4B"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81" w:history="1">
        <w:r w:rsidR="00DF144D" w:rsidRPr="00833E3B">
          <w:rPr>
            <w:rFonts w:eastAsia="Times New Roman" w:cstheme="minorHAnsi"/>
            <w:color w:val="0563C1"/>
            <w:kern w:val="0"/>
            <w:sz w:val="20"/>
            <w:szCs w:val="20"/>
            <w:u w:val="single"/>
            <w:lang w:eastAsia="es-PE"/>
            <w14:ligatures w14:val="none"/>
          </w:rPr>
          <w:t>Consejo de Derechos Humanos. 38º período de sesiones (18 de junio a 6 de julio de 2018). Informe del Grupo de Trabajo sobre derechos humanos y empresas – Misión al Perú. En: https://acnudh.org/informe-del-grupo-de-trabajo-sobre-derechos-humanos-y-empresas-mision-al-peru/</w:t>
        </w:r>
      </w:hyperlink>
    </w:p>
    <w:p w14:paraId="5AE40C10" w14:textId="77777777" w:rsidR="00DF144D" w:rsidRPr="00833E3B" w:rsidRDefault="00E240A6"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hyperlink r:id="rId82" w:history="1">
        <w:r w:rsidR="00DF144D" w:rsidRPr="00833E3B">
          <w:rPr>
            <w:rFonts w:eastAsia="Times New Roman" w:cstheme="minorHAnsi"/>
            <w:color w:val="0563C1"/>
            <w:kern w:val="0"/>
            <w:sz w:val="20"/>
            <w:szCs w:val="20"/>
            <w:u w:val="single"/>
            <w:lang w:eastAsia="es-PE"/>
            <w14:ligatures w14:val="none"/>
          </w:rPr>
          <w:t xml:space="preserve">Organización Internacional del Trabajo (2021). Explorando y abordando las barreras a la participación y organización de las mujeres indígenas. Un estudio basado en la investigación </w:t>
        </w:r>
        <w:r w:rsidR="00DF144D" w:rsidRPr="00833E3B">
          <w:rPr>
            <w:rFonts w:eastAsia="Times New Roman" w:cstheme="minorHAnsi"/>
            <w:color w:val="0563C1"/>
            <w:kern w:val="0"/>
            <w:sz w:val="20"/>
            <w:szCs w:val="20"/>
            <w:u w:val="single"/>
            <w:lang w:eastAsia="es-PE"/>
            <w14:ligatures w14:val="none"/>
          </w:rPr>
          <w:lastRenderedPageBreak/>
          <w:t>cualitativa en Bangladesh, el Estado Plurinacional de Bolivia, Camerún y Guatemala. En: wcms_779265.pdf (ilo.org)</w:t>
        </w:r>
      </w:hyperlink>
    </w:p>
    <w:p w14:paraId="79AFB5B9" w14:textId="77777777" w:rsidR="00DF144D" w:rsidRPr="00833E3B" w:rsidRDefault="00E240A6" w:rsidP="00DF144D">
      <w:pPr>
        <w:pStyle w:val="Prrafodelista"/>
        <w:numPr>
          <w:ilvl w:val="0"/>
          <w:numId w:val="40"/>
        </w:numPr>
        <w:spacing w:after="0" w:line="240" w:lineRule="auto"/>
        <w:rPr>
          <w:rFonts w:eastAsia="Times New Roman" w:cstheme="minorHAnsi"/>
          <w:color w:val="000000"/>
          <w:kern w:val="0"/>
          <w:sz w:val="20"/>
          <w:szCs w:val="20"/>
          <w:lang w:eastAsia="es-PE"/>
          <w14:ligatures w14:val="none"/>
        </w:rPr>
      </w:pPr>
      <w:hyperlink r:id="rId83" w:history="1">
        <w:r w:rsidR="00DF144D" w:rsidRPr="00833E3B">
          <w:rPr>
            <w:rFonts w:eastAsia="Times New Roman" w:cstheme="minorHAnsi"/>
            <w:color w:val="0563C1"/>
            <w:kern w:val="0"/>
            <w:sz w:val="20"/>
            <w:szCs w:val="20"/>
            <w:u w:val="single"/>
            <w:lang w:eastAsia="es-PE"/>
            <w14:ligatures w14:val="none"/>
          </w:rPr>
          <w:t>Organización Internacional del Trabajo (2021). Explorando y abordando las barreras a la participación y organización de las mujeres indígenas. Un estudio basado en la investigación cualitativa en Bangladesh, el Estado Plurinacional de Bolivia, Camerún y Guatemala. En: wcms_779265.pdf (ilo.org)</w:t>
        </w:r>
      </w:hyperlink>
    </w:p>
    <w:p w14:paraId="64DB7A55" w14:textId="77777777" w:rsidR="00DF144D" w:rsidRPr="00833E3B" w:rsidRDefault="00E240A6" w:rsidP="00DF144D">
      <w:pPr>
        <w:pStyle w:val="Prrafodelista"/>
        <w:numPr>
          <w:ilvl w:val="0"/>
          <w:numId w:val="40"/>
        </w:numPr>
        <w:spacing w:after="0" w:line="240" w:lineRule="auto"/>
        <w:rPr>
          <w:rFonts w:eastAsia="Times New Roman" w:cstheme="minorHAnsi"/>
          <w:color w:val="0563C1"/>
          <w:kern w:val="0"/>
          <w:sz w:val="20"/>
          <w:szCs w:val="20"/>
          <w:u w:val="single"/>
          <w:lang w:eastAsia="es-PE"/>
          <w14:ligatures w14:val="none"/>
        </w:rPr>
      </w:pPr>
      <w:hyperlink r:id="rId84" w:history="1">
        <w:r w:rsidR="00DF144D" w:rsidRPr="00833E3B">
          <w:rPr>
            <w:rFonts w:eastAsia="Times New Roman" w:cstheme="minorHAnsi"/>
            <w:color w:val="0563C1"/>
            <w:kern w:val="0"/>
            <w:sz w:val="20"/>
            <w:szCs w:val="20"/>
            <w:u w:val="single"/>
            <w:lang w:eastAsia="es-PE"/>
            <w14:ligatures w14:val="none"/>
          </w:rPr>
          <w:t>Programa de las Naciones Unidas para el Desarrollo – PNUD (2011). Guía para la planificación local desde la perspectiva de los derechos humanos. 1a ed. Buenos Aires: Programa Naciones Unidas para el Desarrollo - PNUD, 2011. En: https://www.undp.org/sites/g/files/zskgke326/files/migration/ar/ecaa2967580f40dfb089405c341c452d47795280ea30b63fbded8544d5878ea9.pdf.</w:t>
        </w:r>
      </w:hyperlink>
    </w:p>
    <w:p w14:paraId="52F10018" w14:textId="77777777" w:rsidR="00DF144D" w:rsidRPr="00833E3B" w:rsidRDefault="00DF144D" w:rsidP="00DF144D">
      <w:pPr>
        <w:spacing w:after="0" w:line="240" w:lineRule="auto"/>
        <w:rPr>
          <w:rFonts w:eastAsia="Times New Roman" w:cstheme="minorHAnsi"/>
          <w:color w:val="0563C1"/>
          <w:kern w:val="0"/>
          <w:sz w:val="20"/>
          <w:szCs w:val="20"/>
          <w:u w:val="single"/>
          <w:lang w:eastAsia="es-PE"/>
          <w14:ligatures w14:val="none"/>
        </w:rPr>
      </w:pPr>
    </w:p>
    <w:p w14:paraId="029D842C" w14:textId="77777777" w:rsidR="00DF144D" w:rsidRPr="00E91B36" w:rsidRDefault="005E38A8" w:rsidP="00DF144D">
      <w:pPr>
        <w:pStyle w:val="Prrafodelista"/>
        <w:numPr>
          <w:ilvl w:val="0"/>
          <w:numId w:val="40"/>
        </w:numPr>
        <w:spacing w:after="0" w:line="240" w:lineRule="auto"/>
        <w:rPr>
          <w:rFonts w:eastAsia="Times New Roman" w:cstheme="minorHAnsi"/>
          <w:color w:val="0563C1"/>
          <w:kern w:val="0"/>
          <w:sz w:val="20"/>
          <w:szCs w:val="20"/>
          <w:u w:val="single"/>
          <w:lang w:val="en-GB" w:eastAsia="es-PE"/>
          <w14:ligatures w14:val="none"/>
        </w:rPr>
      </w:pPr>
      <w:ins w:id="1526" w:author="Mijail Huaman Romero" w:date="2023-12-13T13:31:00Z">
        <w:r>
          <w:fldChar w:fldCharType="begin"/>
        </w:r>
        <w:r w:rsidRPr="00B5040F">
          <w:rPr>
            <w:lang w:val="en-US"/>
            <w:rPrChange w:id="1527" w:author="MIJAEL DAVIS HUAMAN ROMERO" w:date="2023-12-13T11:31:00Z">
              <w:rPr/>
            </w:rPrChange>
          </w:rPr>
          <w:instrText>HYPERLINK "https://www.unwomen.org/sites/default/files/Headquarters/Attachments/Sections/Library/Publications/2020/Brief-Addressing-exclusion-through-intersectionality-in-rule-of-law-peace-security-en.pdf"</w:instrText>
        </w:r>
        <w:r>
          <w:fldChar w:fldCharType="separate"/>
        </w:r>
        <w:r w:rsidR="00DF144D" w:rsidRPr="00833E3B">
          <w:rPr>
            <w:rFonts w:eastAsia="Times New Roman" w:cstheme="minorHAnsi"/>
            <w:color w:val="0563C1"/>
            <w:kern w:val="0"/>
            <w:sz w:val="20"/>
            <w:szCs w:val="20"/>
            <w:u w:val="single"/>
            <w:lang w:val="en-US" w:eastAsia="es-PE"/>
            <w14:ligatures w14:val="none"/>
          </w:rPr>
          <w:t>United Nations Women – UN Women. “Addressing exclusion through intersectionality in rule of law, peace and security context”. En: Brief-Addressing-exclusion-through-intersectionality-in-rule-of-law-peace-security-en.pdf (unwomen.org)</w:t>
        </w:r>
        <w:r>
          <w:rPr>
            <w:rFonts w:eastAsia="Times New Roman" w:cstheme="minorHAnsi"/>
            <w:color w:val="0563C1"/>
            <w:kern w:val="0"/>
            <w:sz w:val="20"/>
            <w:szCs w:val="20"/>
            <w:u w:val="single"/>
            <w:lang w:val="en-US" w:eastAsia="es-PE"/>
            <w14:ligatures w14:val="none"/>
          </w:rPr>
          <w:fldChar w:fldCharType="end"/>
        </w:r>
      </w:ins>
      <w:del w:id="1528" w:author="Mijail Huaman Romero" w:date="2023-12-13T13:31:00Z">
        <w:r w:rsidR="00A24955">
          <w:fldChar w:fldCharType="begin"/>
        </w:r>
        <w:r w:rsidR="00A24955" w:rsidRPr="001A360E">
          <w:rPr>
            <w:lang w:val="en-US"/>
            <w:rPrChange w:id="1529" w:author="Nilton Marcelo Quiñones Huayna" w:date="2023-12-13T09:31:00Z">
              <w:rPr/>
            </w:rPrChange>
          </w:rPr>
          <w:delInstrText xml:space="preserve"> HYPERLINK "https://www.unwomen.org/sites/default/files/Headquarters/Attachments/Sections/Library/Publications/2020/Brief-Addressing-exclusion-through-intersectionality-in-rule-of-law-peace-security-en.pdf" </w:delInstrText>
        </w:r>
        <w:r w:rsidR="00A24955">
          <w:fldChar w:fldCharType="separate"/>
        </w:r>
        <w:r w:rsidR="00DF144D" w:rsidRPr="00833E3B">
          <w:rPr>
            <w:rFonts w:eastAsia="Times New Roman" w:cstheme="minorHAnsi"/>
            <w:color w:val="0563C1"/>
            <w:kern w:val="0"/>
            <w:sz w:val="20"/>
            <w:szCs w:val="20"/>
            <w:u w:val="single"/>
            <w:lang w:val="en-US" w:eastAsia="es-PE"/>
            <w14:ligatures w14:val="none"/>
          </w:rPr>
          <w:delText>United Nations Women – UN Women. “Addressing exclusion through intersectionality in rule of law, peace and security context”. En: Brief-Addressing-exclusion-through-intersectionality-in-rule-of-law-peace-security-en.pdf (unwomen.org)</w:delText>
        </w:r>
        <w:r w:rsidR="00A24955">
          <w:rPr>
            <w:rFonts w:eastAsia="Times New Roman" w:cstheme="minorHAnsi"/>
            <w:color w:val="0563C1"/>
            <w:kern w:val="0"/>
            <w:sz w:val="20"/>
            <w:szCs w:val="20"/>
            <w:u w:val="single"/>
            <w:lang w:val="en-US" w:eastAsia="es-PE"/>
            <w14:ligatures w14:val="none"/>
          </w:rPr>
          <w:fldChar w:fldCharType="end"/>
        </w:r>
      </w:del>
    </w:p>
    <w:p w14:paraId="6FE42B3A" w14:textId="77777777" w:rsidR="00DF144D" w:rsidRPr="00E91B36" w:rsidRDefault="00DF144D" w:rsidP="00DF144D">
      <w:pPr>
        <w:spacing w:after="0" w:line="240" w:lineRule="auto"/>
        <w:rPr>
          <w:rFonts w:eastAsia="Times New Roman" w:cstheme="minorHAnsi"/>
          <w:color w:val="000000"/>
          <w:kern w:val="0"/>
          <w:sz w:val="20"/>
          <w:szCs w:val="20"/>
          <w:lang w:val="en-GB" w:eastAsia="es-PE"/>
          <w14:ligatures w14:val="none"/>
        </w:rPr>
      </w:pPr>
    </w:p>
    <w:p w14:paraId="1F5B4676"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Informes de OCDE</w:t>
      </w:r>
    </w:p>
    <w:p w14:paraId="0BAAE720" w14:textId="77777777" w:rsidR="00DF144D" w:rsidRPr="00E91B36" w:rsidRDefault="00E240A6" w:rsidP="00DF144D">
      <w:pPr>
        <w:pStyle w:val="Prrafodelista"/>
        <w:numPr>
          <w:ilvl w:val="0"/>
          <w:numId w:val="39"/>
        </w:numPr>
        <w:rPr>
          <w:rFonts w:eastAsia="Times New Roman" w:cstheme="minorHAnsi"/>
          <w:color w:val="0563C1"/>
          <w:kern w:val="0"/>
          <w:sz w:val="20"/>
          <w:szCs w:val="20"/>
          <w:u w:val="single"/>
          <w:lang w:val="en-GB" w:eastAsia="es-PE"/>
          <w14:ligatures w14:val="none"/>
        </w:rPr>
      </w:pPr>
      <w:hyperlink r:id="rId85" w:history="1">
        <w:r w:rsidR="00DF144D" w:rsidRPr="00833E3B">
          <w:rPr>
            <w:rFonts w:eastAsia="Times New Roman" w:cstheme="minorHAnsi"/>
            <w:color w:val="0563C1"/>
            <w:kern w:val="0"/>
            <w:sz w:val="20"/>
            <w:szCs w:val="20"/>
            <w:u w:val="single"/>
            <w:lang w:eastAsia="es-PE"/>
            <w14:ligatures w14:val="none"/>
          </w:rPr>
          <w:t xml:space="preserve">Organización para la Cooperación y el Desarrollo Económicos – OCDE (2016). </w:t>
        </w:r>
        <w:r w:rsidR="00DF144D" w:rsidRPr="00E91B36">
          <w:rPr>
            <w:rFonts w:eastAsia="Times New Roman" w:cstheme="minorHAnsi"/>
            <w:color w:val="0563C1"/>
            <w:kern w:val="0"/>
            <w:sz w:val="20"/>
            <w:szCs w:val="20"/>
            <w:u w:val="single"/>
            <w:lang w:val="en-GB" w:eastAsia="es-PE"/>
            <w14:ligatures w14:val="none"/>
          </w:rPr>
          <w:t>Territorial Reviews: Peru 2016, OECD Publishing, Paris. En: Microsoft Word - TR Peru CRC-final.docx (congreso.gob.pe)</w:t>
        </w:r>
      </w:hyperlink>
    </w:p>
    <w:p w14:paraId="36716A54" w14:textId="77777777" w:rsidR="00DF144D" w:rsidRPr="00833E3B" w:rsidRDefault="00E240A6" w:rsidP="00DF144D">
      <w:pPr>
        <w:pStyle w:val="Prrafodelista"/>
        <w:numPr>
          <w:ilvl w:val="0"/>
          <w:numId w:val="39"/>
        </w:numPr>
        <w:rPr>
          <w:rFonts w:eastAsia="Times New Roman" w:cstheme="minorHAnsi"/>
          <w:color w:val="0563C1"/>
          <w:kern w:val="0"/>
          <w:sz w:val="20"/>
          <w:szCs w:val="20"/>
          <w:u w:val="single"/>
          <w:lang w:eastAsia="es-PE"/>
          <w14:ligatures w14:val="none"/>
        </w:rPr>
      </w:pPr>
      <w:hyperlink r:id="rId86" w:history="1">
        <w:r w:rsidR="00DF144D" w:rsidRPr="00833E3B">
          <w:rPr>
            <w:rFonts w:eastAsia="Times New Roman" w:cstheme="minorHAnsi"/>
            <w:color w:val="0563C1"/>
            <w:kern w:val="0"/>
            <w:sz w:val="20"/>
            <w:szCs w:val="20"/>
            <w:u w:val="single"/>
            <w:lang w:eastAsia="es-PE"/>
            <w14:ligatures w14:val="none"/>
          </w:rPr>
          <w:t>Organización para la Cooperación y el Desarrollo Económicos - OCDE (2020), Estudios de la OCDE sobre políticas públicas de conducta empresarial responsable: Perú. En: https://mneguidelines.oecd.org/Estudios-de-la-OCDE-sobre-politicas-publicas-de-conducta-empresarial-responsable-Peru.pdf</w:t>
        </w:r>
      </w:hyperlink>
    </w:p>
    <w:p w14:paraId="3808D8BB" w14:textId="77777777" w:rsidR="00DF144D" w:rsidRPr="00833E3B" w:rsidRDefault="00DF144D" w:rsidP="00DF144D">
      <w:pPr>
        <w:pStyle w:val="Prrafodelista"/>
        <w:numPr>
          <w:ilvl w:val="0"/>
          <w:numId w:val="39"/>
        </w:numPr>
        <w:rPr>
          <w:rFonts w:eastAsia="Times New Roman" w:cstheme="minorHAnsi"/>
          <w:color w:val="000000"/>
          <w:kern w:val="0"/>
          <w:sz w:val="20"/>
          <w:szCs w:val="20"/>
          <w:lang w:eastAsia="es-PE"/>
          <w14:ligatures w14:val="none"/>
        </w:rPr>
      </w:pPr>
      <w:r w:rsidRPr="00833E3B">
        <w:rPr>
          <w:rFonts w:eastAsia="Times New Roman" w:cstheme="minorHAnsi"/>
          <w:color w:val="000000"/>
          <w:kern w:val="0"/>
          <w:sz w:val="20"/>
          <w:szCs w:val="20"/>
          <w:lang w:eastAsia="es-PE"/>
          <w14:ligatures w14:val="none"/>
        </w:rPr>
        <w:t xml:space="preserve">Organización para la Cooperación y el Desarrollo Económicos – OCDE (2016). Estudios de la OCDE sobre Gobernanza Pública: Perú. Gobernanza integrada para un crecimiento inclusivo. En: </w:t>
      </w:r>
      <w:hyperlink r:id="rId87" w:history="1">
        <w:r w:rsidRPr="00833E3B">
          <w:rPr>
            <w:rStyle w:val="Hipervnculo"/>
            <w:rFonts w:eastAsia="Times New Roman"/>
            <w:sz w:val="20"/>
            <w:szCs w:val="20"/>
            <w:lang w:eastAsia="es-PE"/>
            <w14:ligatures w14:val="none"/>
          </w:rPr>
          <w:t>https://www.congreso.gob.pe/Docs/comisiones2016/PueblosAndinosEcologia/files/9._estudios_de_la_ocde_sobre_gobernanza_p%C3%BAblica._per%C3%BA._gobernanza_integrada_para_un_crecimiento_inclusivo.pdf</w:t>
        </w:r>
      </w:hyperlink>
      <w:r w:rsidRPr="00833E3B">
        <w:rPr>
          <w:rFonts w:eastAsia="Times New Roman" w:cstheme="minorHAnsi"/>
          <w:color w:val="000000"/>
          <w:kern w:val="0"/>
          <w:sz w:val="20"/>
          <w:szCs w:val="20"/>
          <w:lang w:eastAsia="es-PE"/>
          <w14:ligatures w14:val="none"/>
        </w:rPr>
        <w:t xml:space="preserve"> </w:t>
      </w:r>
    </w:p>
    <w:p w14:paraId="466F4AF6" w14:textId="77777777" w:rsidR="00DF144D" w:rsidRPr="00E91B36" w:rsidRDefault="00DF144D" w:rsidP="00DF144D">
      <w:pPr>
        <w:pStyle w:val="Prrafodelista"/>
        <w:numPr>
          <w:ilvl w:val="0"/>
          <w:numId w:val="39"/>
        </w:numPr>
        <w:rPr>
          <w:rFonts w:eastAsia="Times New Roman" w:cstheme="minorHAnsi"/>
          <w:color w:val="0563C1"/>
          <w:kern w:val="0"/>
          <w:sz w:val="20"/>
          <w:szCs w:val="20"/>
          <w:u w:val="single"/>
          <w:lang w:val="en-GB" w:eastAsia="es-PE"/>
          <w14:ligatures w14:val="none"/>
        </w:rPr>
      </w:pPr>
      <w:r w:rsidRPr="00833E3B">
        <w:rPr>
          <w:rFonts w:eastAsia="Times New Roman" w:cstheme="minorHAnsi"/>
          <w:color w:val="000000"/>
          <w:kern w:val="0"/>
          <w:sz w:val="20"/>
          <w:szCs w:val="20"/>
          <w:lang w:eastAsia="es-PE"/>
          <w14:ligatures w14:val="none"/>
        </w:rPr>
        <w:t xml:space="preserve">Organización para la Cooperación y el Desarrollo Económicos - OCDE (2019). </w:t>
      </w:r>
      <w:r w:rsidRPr="00E91B36">
        <w:rPr>
          <w:rFonts w:eastAsia="Times New Roman" w:cstheme="minorHAnsi"/>
          <w:color w:val="000000"/>
          <w:kern w:val="0"/>
          <w:sz w:val="20"/>
          <w:szCs w:val="20"/>
          <w:lang w:val="en-GB" w:eastAsia="es-PE"/>
          <w14:ligatures w14:val="none"/>
        </w:rPr>
        <w:t>Digital Government in Peru. En: https://www.oecd.org/gov/digital-government-in-peru-0c1eb85b-en.htm</w:t>
      </w:r>
    </w:p>
    <w:p w14:paraId="369B8EB8" w14:textId="77777777" w:rsidR="00DF144D" w:rsidRPr="00E91B36" w:rsidRDefault="00DF144D" w:rsidP="00DF144D">
      <w:pPr>
        <w:spacing w:after="0" w:line="240" w:lineRule="auto"/>
        <w:rPr>
          <w:rFonts w:eastAsia="Times New Roman" w:cstheme="minorHAnsi"/>
          <w:color w:val="000000"/>
          <w:kern w:val="0"/>
          <w:sz w:val="20"/>
          <w:szCs w:val="20"/>
          <w:lang w:val="en-GB" w:eastAsia="es-PE"/>
          <w14:ligatures w14:val="none"/>
        </w:rPr>
      </w:pPr>
    </w:p>
    <w:p w14:paraId="08BEEA09" w14:textId="77777777" w:rsidR="00DF144D" w:rsidRPr="00833E3B" w:rsidRDefault="00DF144D" w:rsidP="00DF144D">
      <w:pPr>
        <w:rPr>
          <w:rFonts w:cstheme="minorHAnsi"/>
          <w:b/>
          <w:bCs/>
          <w:sz w:val="20"/>
          <w:szCs w:val="20"/>
          <w:lang w:val="es-ES"/>
        </w:rPr>
      </w:pPr>
      <w:r w:rsidRPr="00833E3B">
        <w:rPr>
          <w:rFonts w:cstheme="minorHAnsi"/>
          <w:b/>
          <w:bCs/>
          <w:sz w:val="20"/>
          <w:szCs w:val="20"/>
          <w:lang w:val="es-ES"/>
        </w:rPr>
        <w:t>Informes de CEPAL</w:t>
      </w:r>
    </w:p>
    <w:p w14:paraId="1F250FCC" w14:textId="0E598494" w:rsidR="00DF144D" w:rsidRPr="00833E3B" w:rsidRDefault="00A24955" w:rsidP="00DF144D">
      <w:pPr>
        <w:pStyle w:val="Prrafodelista"/>
        <w:numPr>
          <w:ilvl w:val="0"/>
          <w:numId w:val="38"/>
        </w:numPr>
        <w:rPr>
          <w:rFonts w:eastAsia="Times New Roman" w:cstheme="minorHAnsi"/>
          <w:color w:val="0563C1"/>
          <w:kern w:val="0"/>
          <w:sz w:val="20"/>
          <w:szCs w:val="20"/>
          <w:u w:val="single"/>
          <w:lang w:eastAsia="es-PE"/>
          <w14:ligatures w14:val="none"/>
        </w:rPr>
      </w:pPr>
      <w:del w:id="1530" w:author="Nilton Marcelo Quiñones Huayna" w:date="2023-12-13T13:31:00Z">
        <w:r>
          <w:fldChar w:fldCharType="begin"/>
        </w:r>
        <w:r>
          <w:delInstrText xml:space="preserve"> HYPERLINK "Naser%20(coord.),%20" </w:delInstrText>
        </w:r>
        <w:r>
          <w:fldChar w:fldCharType="separate"/>
        </w:r>
        <w:r w:rsidR="00DF144D" w:rsidRPr="00833E3B">
          <w:rPr>
            <w:rStyle w:val="Hipervnculo"/>
            <w:rFonts w:eastAsia="Times New Roman"/>
            <w:sz w:val="20"/>
            <w:szCs w:val="20"/>
            <w:lang w:eastAsia="es-PE"/>
            <w14:ligatures w14:val="none"/>
          </w:rPr>
          <w:delText>Naser (coord.), “Gobierno abierto y ciudadanía en el centro de la gestión pública: selección de artículos de investigación”, Documentos de Proyectos (LC/TS.2021/114), Santiago, Comisión Económica para América Latina y el Caribe (CEPAL), 2021. En: https://repositorio.cepal.org/server/api/core/bitstreams/cd5dbb5b-452c-4c1a-9de0-f71baf9a9037/content</w:delText>
        </w:r>
        <w:r>
          <w:rPr>
            <w:rStyle w:val="Hipervnculo"/>
            <w:rFonts w:eastAsia="Times New Roman"/>
            <w:sz w:val="20"/>
            <w:szCs w:val="20"/>
            <w:lang w:eastAsia="es-PE"/>
            <w14:ligatures w14:val="none"/>
          </w:rPr>
          <w:fldChar w:fldCharType="end"/>
        </w:r>
      </w:del>
      <w:ins w:id="1531" w:author="Nilton Marcelo Quiñones Huayna" w:date="2023-12-13T13:31:00Z">
        <w:r>
          <w:fldChar w:fldCharType="begin"/>
        </w:r>
        <w:r w:rsidR="006E17C6">
          <w:instrText>HYPERLINK "C:\\Users\\Usuario\\Downloads\\Naser (coord.),"</w:instrText>
        </w:r>
        <w:r w:rsidDel="006E17C6">
          <w:instrText xml:space="preserve"> HYPERLINK "Naser%20(coord.),%20" </w:instrText>
        </w:r>
        <w:r>
          <w:fldChar w:fldCharType="separate"/>
        </w:r>
        <w:r w:rsidR="00DF144D" w:rsidRPr="00833E3B">
          <w:rPr>
            <w:rStyle w:val="Hipervnculo"/>
            <w:rFonts w:eastAsia="Times New Roman"/>
            <w:sz w:val="20"/>
            <w:szCs w:val="20"/>
            <w:lang w:eastAsia="es-PE"/>
            <w14:ligatures w14:val="none"/>
          </w:rPr>
          <w:t>Naser (coord.), “Gobierno abierto y ciudadanía en el centro de la gestión pública: selección de artículos de investigación”, Documentos de Proyectos (LC/TS.2021/114), Santiago, Comisión Económica para América Latina y el Caribe (CEPAL), 2021. En: https://repositorio.cepal.org/server/api/core/bitstreams/cd5dbb5b-452c-4c1a-9de0-f71baf9a9037/content</w:t>
        </w:r>
        <w:r>
          <w:rPr>
            <w:rStyle w:val="Hipervnculo"/>
            <w:rFonts w:eastAsia="Times New Roman"/>
            <w:sz w:val="20"/>
            <w:szCs w:val="20"/>
            <w:lang w:eastAsia="es-PE"/>
            <w14:ligatures w14:val="none"/>
          </w:rPr>
          <w:fldChar w:fldCharType="end"/>
        </w:r>
      </w:ins>
    </w:p>
    <w:p w14:paraId="6BDBC53F" w14:textId="77777777" w:rsidR="00DF144D" w:rsidRPr="00833E3B" w:rsidRDefault="00E240A6" w:rsidP="00DF144D">
      <w:pPr>
        <w:pStyle w:val="Prrafodelista"/>
        <w:numPr>
          <w:ilvl w:val="0"/>
          <w:numId w:val="38"/>
        </w:numPr>
        <w:rPr>
          <w:rFonts w:eastAsia="Times New Roman" w:cstheme="minorHAnsi"/>
          <w:color w:val="0563C1"/>
          <w:kern w:val="0"/>
          <w:sz w:val="20"/>
          <w:szCs w:val="20"/>
          <w:u w:val="single"/>
          <w:lang w:eastAsia="es-PE"/>
          <w14:ligatures w14:val="none"/>
        </w:rPr>
      </w:pPr>
      <w:hyperlink r:id="rId88" w:history="1">
        <w:r w:rsidR="00DF144D" w:rsidRPr="00833E3B">
          <w:rPr>
            <w:rFonts w:eastAsia="Times New Roman" w:cstheme="minorHAnsi"/>
            <w:color w:val="0563C1"/>
            <w:kern w:val="0"/>
            <w:sz w:val="20"/>
            <w:szCs w:val="20"/>
            <w:u w:val="single"/>
            <w:lang w:eastAsia="es-PE"/>
            <w14:ligatures w14:val="none"/>
          </w:rPr>
          <w:t>ONU. CEPAL: Carta de San José sobre los derechos de las personas mayores de América Latina y el Caribe. San José de Costa Rica, 2012. En: https://repositorio.cepal.org/server/api/core/bitstreams/12b9bbb4-91a1-4b87-a913-47d3331b92de/content</w:t>
        </w:r>
      </w:hyperlink>
    </w:p>
    <w:p w14:paraId="692AEE4E" w14:textId="77777777" w:rsidR="00DF144D" w:rsidRPr="00833E3B" w:rsidRDefault="00E240A6" w:rsidP="00DF144D">
      <w:pPr>
        <w:pStyle w:val="Prrafodelista"/>
        <w:numPr>
          <w:ilvl w:val="0"/>
          <w:numId w:val="38"/>
        </w:numPr>
        <w:rPr>
          <w:rFonts w:eastAsia="Times New Roman" w:cstheme="minorHAnsi"/>
          <w:color w:val="0563C1"/>
          <w:kern w:val="0"/>
          <w:sz w:val="20"/>
          <w:szCs w:val="20"/>
          <w:u w:val="single"/>
          <w:lang w:eastAsia="es-PE"/>
          <w14:ligatures w14:val="none"/>
        </w:rPr>
      </w:pPr>
      <w:hyperlink r:id="rId89" w:history="1">
        <w:r w:rsidR="00DF144D" w:rsidRPr="00833E3B">
          <w:rPr>
            <w:rFonts w:eastAsia="Times New Roman" w:cstheme="minorHAnsi"/>
            <w:color w:val="0563C1"/>
            <w:kern w:val="0"/>
            <w:sz w:val="20"/>
            <w:szCs w:val="20"/>
            <w:u w:val="single"/>
            <w:lang w:eastAsia="es-PE"/>
            <w14:ligatures w14:val="none"/>
          </w:rPr>
          <w:t>Organización de Naciones -ONU &amp; Comisión Económica para América Latina y el Caribe – CEPAL (2013). Consenso de Montevideo sobre Población y Desarrollo. Montevideo. En: https://www.cepal.org/es/publicaciones/21835-consenso-montevideo-poblacion-desarrollo</w:t>
        </w:r>
      </w:hyperlink>
    </w:p>
    <w:p w14:paraId="2F05203F" w14:textId="77777777" w:rsidR="00DF144D" w:rsidRPr="00E91B36" w:rsidRDefault="00E240A6" w:rsidP="00DF144D">
      <w:pPr>
        <w:pStyle w:val="Prrafodelista"/>
        <w:numPr>
          <w:ilvl w:val="0"/>
          <w:numId w:val="38"/>
        </w:numPr>
        <w:rPr>
          <w:rFonts w:eastAsia="Times New Roman" w:cstheme="minorHAnsi"/>
          <w:color w:val="0563C1"/>
          <w:kern w:val="0"/>
          <w:sz w:val="20"/>
          <w:szCs w:val="20"/>
          <w:u w:val="single"/>
          <w:lang w:val="en-GB" w:eastAsia="es-PE"/>
          <w14:ligatures w14:val="none"/>
        </w:rPr>
      </w:pPr>
      <w:hyperlink r:id="rId90" w:history="1">
        <w:r w:rsidR="00DF144D" w:rsidRPr="00833E3B">
          <w:rPr>
            <w:rFonts w:eastAsia="Times New Roman" w:cstheme="minorHAnsi"/>
            <w:color w:val="0563C1"/>
            <w:kern w:val="0"/>
            <w:sz w:val="20"/>
            <w:szCs w:val="20"/>
            <w:u w:val="single"/>
            <w:lang w:eastAsia="es-PE"/>
            <w14:ligatures w14:val="none"/>
          </w:rPr>
          <w:t xml:space="preserve">Organización para la Cooperación y el Desarrollo Económicos – OCDE (2016). </w:t>
        </w:r>
        <w:r w:rsidR="00DF144D" w:rsidRPr="00E91B36">
          <w:rPr>
            <w:rFonts w:eastAsia="Times New Roman" w:cstheme="minorHAnsi"/>
            <w:color w:val="0563C1"/>
            <w:kern w:val="0"/>
            <w:sz w:val="20"/>
            <w:szCs w:val="20"/>
            <w:u w:val="single"/>
            <w:lang w:val="en-GB" w:eastAsia="es-PE"/>
            <w14:ligatures w14:val="none"/>
          </w:rPr>
          <w:t>Territorial Reviews: Peru 2016, OECD Publishing, Paris. En: Microsoft Word - TR Peru CRC-final.docx (congreso.gob.pe)</w:t>
        </w:r>
      </w:hyperlink>
    </w:p>
    <w:p w14:paraId="72B2D8AA" w14:textId="77777777" w:rsidR="00DF144D" w:rsidRPr="00833E3B" w:rsidRDefault="00E240A6" w:rsidP="00DF144D">
      <w:pPr>
        <w:pStyle w:val="Prrafodelista"/>
        <w:numPr>
          <w:ilvl w:val="0"/>
          <w:numId w:val="38"/>
        </w:numPr>
        <w:spacing w:after="0" w:line="240" w:lineRule="auto"/>
        <w:rPr>
          <w:rFonts w:eastAsia="Times New Roman" w:cstheme="minorHAnsi"/>
          <w:color w:val="0563C1"/>
          <w:kern w:val="0"/>
          <w:sz w:val="20"/>
          <w:szCs w:val="20"/>
          <w:u w:val="single"/>
          <w:lang w:eastAsia="es-PE"/>
          <w14:ligatures w14:val="none"/>
        </w:rPr>
      </w:pPr>
      <w:hyperlink r:id="rId91" w:history="1">
        <w:r w:rsidR="00DF144D" w:rsidRPr="00833E3B">
          <w:rPr>
            <w:rFonts w:eastAsia="Times New Roman" w:cstheme="minorHAnsi"/>
            <w:color w:val="0563C1"/>
            <w:kern w:val="0"/>
            <w:sz w:val="20"/>
            <w:szCs w:val="20"/>
            <w:u w:val="single"/>
            <w:lang w:eastAsia="es-PE"/>
            <w14:ligatures w14:val="none"/>
          </w:rPr>
          <w:t xml:space="preserve">Comisión Económica para América Latina y el Caribe -CEPAL (2021). Gobernanza digital e interoperabilidad gubernamental. Una guía para su implementación. En: </w:t>
        </w:r>
        <w:r w:rsidR="00DF144D" w:rsidRPr="00833E3B">
          <w:rPr>
            <w:rFonts w:eastAsia="Times New Roman" w:cstheme="minorHAnsi"/>
            <w:color w:val="0563C1"/>
            <w:kern w:val="0"/>
            <w:sz w:val="20"/>
            <w:szCs w:val="20"/>
            <w:u w:val="single"/>
            <w:lang w:eastAsia="es-PE"/>
            <w14:ligatures w14:val="none"/>
          </w:rPr>
          <w:lastRenderedPageBreak/>
          <w:t xml:space="preserve">https://repositorio.cepal.org/server/api/core/bitstreams/6a12e389-3dcb-4cba-830a-99f038835423/content </w:t>
        </w:r>
      </w:hyperlink>
    </w:p>
    <w:p w14:paraId="522EF269" w14:textId="77777777" w:rsidR="00DF144D" w:rsidRPr="00833E3B" w:rsidRDefault="00E240A6" w:rsidP="00DF144D">
      <w:pPr>
        <w:pStyle w:val="Prrafodelista"/>
        <w:numPr>
          <w:ilvl w:val="0"/>
          <w:numId w:val="38"/>
        </w:numPr>
        <w:spacing w:after="0" w:line="240" w:lineRule="auto"/>
        <w:rPr>
          <w:rFonts w:eastAsia="Times New Roman" w:cstheme="minorHAnsi"/>
          <w:color w:val="0563C1"/>
          <w:kern w:val="0"/>
          <w:sz w:val="20"/>
          <w:szCs w:val="20"/>
          <w:u w:val="single"/>
          <w:lang w:eastAsia="es-PE"/>
          <w14:ligatures w14:val="none"/>
        </w:rPr>
      </w:pPr>
      <w:hyperlink r:id="rId92" w:history="1">
        <w:r w:rsidR="00DF144D" w:rsidRPr="00833E3B">
          <w:rPr>
            <w:rFonts w:eastAsia="Times New Roman" w:cstheme="minorHAnsi"/>
            <w:color w:val="0563C1"/>
            <w:kern w:val="0"/>
            <w:sz w:val="20"/>
            <w:szCs w:val="20"/>
            <w:u w:val="single"/>
            <w:lang w:eastAsia="es-PE"/>
            <w14:ligatures w14:val="none"/>
          </w:rPr>
          <w:t xml:space="preserve">Comisión Económica para América Latina y el Caribe -CEPAL (2011). El gobierno electrónico en la gestión pública. En: https://repositorio.cepal.org/server/api/core/bitstreams/6b15060d-0f7d-48a0-8c69-2a6d6338a6ac/content. </w:t>
        </w:r>
      </w:hyperlink>
    </w:p>
    <w:p w14:paraId="6DAA15F7" w14:textId="77777777" w:rsidR="001314BF" w:rsidRDefault="001314BF" w:rsidP="001314BF">
      <w:pPr>
        <w:rPr>
          <w:kern w:val="0"/>
          <w14:ligatures w14:val="none"/>
        </w:rPr>
      </w:pPr>
    </w:p>
    <w:p w14:paraId="3119A1A3" w14:textId="77777777" w:rsidR="001314BF" w:rsidRDefault="001314BF" w:rsidP="001314BF">
      <w:pPr>
        <w:rPr>
          <w:kern w:val="0"/>
          <w14:ligatures w14:val="none"/>
        </w:rPr>
      </w:pPr>
    </w:p>
    <w:p w14:paraId="37D68BC7" w14:textId="77777777" w:rsidR="001314BF" w:rsidRDefault="001314BF" w:rsidP="001314BF">
      <w:pPr>
        <w:rPr>
          <w:kern w:val="0"/>
          <w14:ligatures w14:val="none"/>
        </w:rPr>
      </w:pPr>
    </w:p>
    <w:p w14:paraId="5C82C818" w14:textId="77777777" w:rsidR="00137CBD" w:rsidRDefault="00137CBD" w:rsidP="001314BF">
      <w:pPr>
        <w:rPr>
          <w:kern w:val="0"/>
          <w14:ligatures w14:val="none"/>
        </w:rPr>
      </w:pPr>
    </w:p>
    <w:p w14:paraId="4B27BD0F" w14:textId="77777777" w:rsidR="00137CBD" w:rsidRDefault="00137CBD" w:rsidP="001314BF">
      <w:pPr>
        <w:rPr>
          <w:kern w:val="0"/>
          <w14:ligatures w14:val="none"/>
        </w:rPr>
      </w:pPr>
    </w:p>
    <w:p w14:paraId="087F48A3" w14:textId="77777777" w:rsidR="00137CBD" w:rsidRDefault="00137CBD" w:rsidP="001314BF">
      <w:pPr>
        <w:rPr>
          <w:kern w:val="0"/>
          <w14:ligatures w14:val="none"/>
        </w:rPr>
      </w:pPr>
    </w:p>
    <w:p w14:paraId="56B21D84" w14:textId="77777777" w:rsidR="00137CBD" w:rsidRDefault="00137CBD" w:rsidP="001314BF">
      <w:pPr>
        <w:rPr>
          <w:kern w:val="0"/>
          <w14:ligatures w14:val="none"/>
        </w:rPr>
      </w:pPr>
    </w:p>
    <w:p w14:paraId="01DFE2EA" w14:textId="77777777" w:rsidR="00137CBD" w:rsidRDefault="00137CBD" w:rsidP="001314BF">
      <w:pPr>
        <w:rPr>
          <w:kern w:val="0"/>
          <w14:ligatures w14:val="none"/>
        </w:rPr>
      </w:pPr>
    </w:p>
    <w:p w14:paraId="72903417" w14:textId="77777777" w:rsidR="00137CBD" w:rsidRDefault="00137CBD" w:rsidP="001314BF">
      <w:pPr>
        <w:rPr>
          <w:kern w:val="0"/>
          <w14:ligatures w14:val="none"/>
        </w:rPr>
      </w:pPr>
    </w:p>
    <w:p w14:paraId="14FAB4D4" w14:textId="77777777" w:rsidR="00137CBD" w:rsidRDefault="00137CBD" w:rsidP="001314BF">
      <w:pPr>
        <w:rPr>
          <w:kern w:val="0"/>
          <w14:ligatures w14:val="none"/>
        </w:rPr>
      </w:pPr>
    </w:p>
    <w:p w14:paraId="6FE6BE8A" w14:textId="77777777" w:rsidR="00137CBD" w:rsidRDefault="00137CBD" w:rsidP="001314BF">
      <w:pPr>
        <w:rPr>
          <w:kern w:val="0"/>
          <w14:ligatures w14:val="none"/>
        </w:rPr>
      </w:pPr>
    </w:p>
    <w:p w14:paraId="6A3A0B6C" w14:textId="77777777" w:rsidR="00137CBD" w:rsidRDefault="00137CBD" w:rsidP="001314BF">
      <w:pPr>
        <w:rPr>
          <w:kern w:val="0"/>
          <w14:ligatures w14:val="none"/>
        </w:rPr>
      </w:pPr>
    </w:p>
    <w:p w14:paraId="40C24318" w14:textId="77777777" w:rsidR="00137CBD" w:rsidRDefault="00137CBD" w:rsidP="001314BF">
      <w:pPr>
        <w:rPr>
          <w:kern w:val="0"/>
          <w14:ligatures w14:val="none"/>
        </w:rPr>
      </w:pPr>
    </w:p>
    <w:p w14:paraId="2335F6EA" w14:textId="77777777" w:rsidR="00137CBD" w:rsidRDefault="00137CBD" w:rsidP="001314BF">
      <w:pPr>
        <w:rPr>
          <w:kern w:val="0"/>
          <w14:ligatures w14:val="none"/>
        </w:rPr>
      </w:pPr>
    </w:p>
    <w:p w14:paraId="1C0318E4" w14:textId="77777777" w:rsidR="00137CBD" w:rsidRDefault="00137CBD" w:rsidP="001314BF">
      <w:pPr>
        <w:rPr>
          <w:kern w:val="0"/>
          <w14:ligatures w14:val="none"/>
        </w:rPr>
      </w:pPr>
    </w:p>
    <w:p w14:paraId="1EA9467A" w14:textId="77777777" w:rsidR="00137CBD" w:rsidRDefault="00137CBD" w:rsidP="001314BF">
      <w:pPr>
        <w:rPr>
          <w:kern w:val="0"/>
          <w14:ligatures w14:val="none"/>
        </w:rPr>
      </w:pPr>
    </w:p>
    <w:p w14:paraId="565570FC" w14:textId="77777777" w:rsidR="00137CBD" w:rsidRDefault="00137CBD" w:rsidP="001314BF">
      <w:pPr>
        <w:rPr>
          <w:kern w:val="0"/>
          <w14:ligatures w14:val="none"/>
        </w:rPr>
      </w:pPr>
    </w:p>
    <w:p w14:paraId="6DD951E4" w14:textId="77777777" w:rsidR="00137CBD" w:rsidRDefault="00137CBD" w:rsidP="001314BF">
      <w:pPr>
        <w:rPr>
          <w:kern w:val="0"/>
          <w14:ligatures w14:val="none"/>
        </w:rPr>
      </w:pPr>
    </w:p>
    <w:p w14:paraId="1984CDBA" w14:textId="77777777" w:rsidR="00137CBD" w:rsidRDefault="00137CBD" w:rsidP="001314BF">
      <w:pPr>
        <w:rPr>
          <w:kern w:val="0"/>
          <w14:ligatures w14:val="none"/>
        </w:rPr>
      </w:pPr>
    </w:p>
    <w:p w14:paraId="083E82E3" w14:textId="77777777" w:rsidR="00137CBD" w:rsidRDefault="00137CBD" w:rsidP="001314BF">
      <w:pPr>
        <w:rPr>
          <w:kern w:val="0"/>
          <w14:ligatures w14:val="none"/>
        </w:rPr>
      </w:pPr>
    </w:p>
    <w:p w14:paraId="05FFEC22" w14:textId="77777777" w:rsidR="00137CBD" w:rsidRDefault="00137CBD" w:rsidP="001314BF">
      <w:pPr>
        <w:rPr>
          <w:kern w:val="0"/>
          <w14:ligatures w14:val="none"/>
        </w:rPr>
      </w:pPr>
    </w:p>
    <w:p w14:paraId="5119B45E" w14:textId="77777777" w:rsidR="00137CBD" w:rsidRDefault="00137CBD" w:rsidP="001314BF">
      <w:pPr>
        <w:rPr>
          <w:kern w:val="0"/>
          <w14:ligatures w14:val="none"/>
        </w:rPr>
      </w:pPr>
    </w:p>
    <w:p w14:paraId="6617C7A0" w14:textId="77777777" w:rsidR="00137CBD" w:rsidRDefault="00137CBD" w:rsidP="001314BF">
      <w:pPr>
        <w:rPr>
          <w:kern w:val="0"/>
          <w14:ligatures w14:val="none"/>
        </w:rPr>
      </w:pPr>
    </w:p>
    <w:p w14:paraId="1F804FA3" w14:textId="77777777" w:rsidR="00137CBD" w:rsidRDefault="00137CBD" w:rsidP="001314BF">
      <w:pPr>
        <w:rPr>
          <w:kern w:val="0"/>
          <w14:ligatures w14:val="none"/>
        </w:rPr>
      </w:pPr>
    </w:p>
    <w:p w14:paraId="62AE50E0" w14:textId="77777777" w:rsidR="00137CBD" w:rsidRDefault="00137CBD" w:rsidP="001314BF">
      <w:pPr>
        <w:rPr>
          <w:kern w:val="0"/>
          <w14:ligatures w14:val="none"/>
        </w:rPr>
      </w:pPr>
    </w:p>
    <w:p w14:paraId="3C5BCC29" w14:textId="77777777" w:rsidR="00137CBD" w:rsidRDefault="00137CBD" w:rsidP="001314BF">
      <w:pPr>
        <w:rPr>
          <w:kern w:val="0"/>
          <w14:ligatures w14:val="none"/>
        </w:rPr>
      </w:pPr>
    </w:p>
    <w:p w14:paraId="1E4D68AC" w14:textId="77777777" w:rsidR="00137CBD" w:rsidRDefault="00137CBD" w:rsidP="001314BF">
      <w:pPr>
        <w:rPr>
          <w:kern w:val="0"/>
          <w14:ligatures w14:val="none"/>
        </w:rPr>
      </w:pPr>
    </w:p>
    <w:p w14:paraId="3998CA8B" w14:textId="77777777" w:rsidR="00137CBD" w:rsidRDefault="00137CBD" w:rsidP="001314BF">
      <w:pPr>
        <w:rPr>
          <w:kern w:val="0"/>
          <w14:ligatures w14:val="none"/>
        </w:rPr>
      </w:pPr>
    </w:p>
    <w:p w14:paraId="3837CCF6" w14:textId="77777777" w:rsidR="00137CBD" w:rsidRPr="00DF144D" w:rsidRDefault="00137CBD" w:rsidP="00C37D8D">
      <w:pPr>
        <w:pStyle w:val="Ttulo1"/>
      </w:pPr>
      <w:bookmarkStart w:id="1532" w:name="_Toc154739295"/>
      <w:commentRangeStart w:id="1533"/>
      <w:commentRangeStart w:id="1534"/>
      <w:r w:rsidRPr="00DF144D">
        <w:lastRenderedPageBreak/>
        <w:t>Anexo 1: Ficha técnica del indicador para la variable central del problema público</w:t>
      </w:r>
      <w:commentRangeEnd w:id="1533"/>
      <w:r w:rsidR="000920DD">
        <w:rPr>
          <w:rStyle w:val="Refdecomentario"/>
          <w:rFonts w:eastAsiaTheme="minorHAnsi" w:cstheme="minorBidi"/>
          <w:b w:val="0"/>
          <w14:ligatures w14:val="none"/>
        </w:rPr>
        <w:commentReference w:id="1533"/>
      </w:r>
      <w:commentRangeEnd w:id="1534"/>
      <w:r w:rsidR="00A4531F">
        <w:rPr>
          <w:rStyle w:val="Refdecomentario"/>
          <w:rFonts w:eastAsiaTheme="minorHAnsi" w:cstheme="minorBidi"/>
          <w:b w:val="0"/>
          <w14:ligatures w14:val="none"/>
        </w:rPr>
        <w:commentReference w:id="1534"/>
      </w:r>
      <w:bookmarkEnd w:id="1532"/>
    </w:p>
    <w:p w14:paraId="4FBEDB99" w14:textId="77777777" w:rsidR="00137CBD" w:rsidRPr="00F65B43" w:rsidRDefault="00137CBD" w:rsidP="00137CBD">
      <w:pPr>
        <w:pStyle w:val="Prrafodelista"/>
        <w:numPr>
          <w:ilvl w:val="0"/>
          <w:numId w:val="34"/>
        </w:numPr>
        <w:ind w:left="350"/>
        <w:rPr>
          <w:b/>
          <w:bCs/>
        </w:rPr>
      </w:pPr>
      <w:r w:rsidRPr="00F65B43">
        <w:rPr>
          <w:b/>
          <w:bCs/>
        </w:rPr>
        <w:t>Objetivo:</w:t>
      </w:r>
    </w:p>
    <w:p w14:paraId="67FB5B70" w14:textId="77777777" w:rsidR="00137CBD" w:rsidRPr="00F65B43" w:rsidRDefault="00137CBD" w:rsidP="00137CBD">
      <w:pPr>
        <w:spacing w:before="100" w:beforeAutospacing="1" w:after="100" w:afterAutospacing="1" w:line="288" w:lineRule="auto"/>
        <w:jc w:val="both"/>
        <w:rPr>
          <w:sz w:val="20"/>
        </w:rPr>
      </w:pPr>
      <w:r w:rsidRPr="00F65B43">
        <w:rPr>
          <w:sz w:val="20"/>
        </w:rPr>
        <w:t>El objetivo de la medición se orienta hacia la evaluación de desigualdades y discriminaciones de manera integral, sin considerar de manera específica las particularidades que podrían presentar las personas. La intención es abordar de manera amplia y objetiva las disparidades y tratos discriminatorios que puedan afectar a cualquier individuo, independientemente de sus características personales, como nacionalidad, género, orientación sexual, origen étnico, religión, discapacidad, entre otras.</w:t>
      </w:r>
    </w:p>
    <w:p w14:paraId="30EFD63E" w14:textId="77777777" w:rsidR="00137CBD" w:rsidRPr="00F65B43" w:rsidRDefault="00137CBD" w:rsidP="00137CBD">
      <w:pPr>
        <w:spacing w:before="100" w:beforeAutospacing="1" w:after="100" w:afterAutospacing="1" w:line="288" w:lineRule="auto"/>
        <w:jc w:val="both"/>
        <w:rPr>
          <w:sz w:val="20"/>
        </w:rPr>
      </w:pPr>
      <w:r w:rsidRPr="00F65B43">
        <w:rPr>
          <w:sz w:val="20"/>
        </w:rPr>
        <w:t>Este enfoque amplio y no específico refleja el compromiso de la medición de captar y evaluar las distintas manifestaciones de desigualdad y discriminación estructural que puedan surgir en el ejercicio de los derechos humanos. Al dirigirse a todas las personas en su diversidad, el objetivo de la medición se alinea con el principio fundamental de los derechos humanos de ser aplicables de manera universal, sin excepción.</w:t>
      </w:r>
    </w:p>
    <w:p w14:paraId="7BFADA58" w14:textId="77777777" w:rsidR="00137CBD" w:rsidRDefault="00137CBD" w:rsidP="00137CBD">
      <w:pPr>
        <w:pStyle w:val="Prrafodelista"/>
        <w:numPr>
          <w:ilvl w:val="0"/>
          <w:numId w:val="34"/>
        </w:numPr>
        <w:ind w:left="350"/>
        <w:rPr>
          <w:b/>
          <w:bCs/>
        </w:rPr>
      </w:pPr>
      <w:r w:rsidRPr="00F65B43">
        <w:rPr>
          <w:b/>
          <w:bCs/>
        </w:rPr>
        <w:t>Nombre del indicador:</w:t>
      </w:r>
    </w:p>
    <w:p w14:paraId="6197494B" w14:textId="77777777" w:rsidR="00137CBD" w:rsidRPr="00F65B43" w:rsidRDefault="00137CBD" w:rsidP="00137CBD">
      <w:pPr>
        <w:spacing w:before="100" w:beforeAutospacing="1" w:after="100" w:afterAutospacing="1" w:line="288" w:lineRule="auto"/>
        <w:jc w:val="center"/>
        <w:rPr>
          <w:sz w:val="20"/>
        </w:rPr>
      </w:pPr>
      <w:r w:rsidRPr="00F65B43">
        <w:rPr>
          <w:sz w:val="20"/>
        </w:rPr>
        <w:t>Índice de igualdad y no discriminación en el ejercicio pleno de derechos humanos</w:t>
      </w:r>
    </w:p>
    <w:p w14:paraId="03E3AEAC" w14:textId="77777777" w:rsidR="00137CBD" w:rsidRDefault="00137CBD" w:rsidP="00137CBD">
      <w:pPr>
        <w:pStyle w:val="Prrafodelista"/>
        <w:numPr>
          <w:ilvl w:val="0"/>
          <w:numId w:val="34"/>
        </w:numPr>
        <w:ind w:left="350"/>
        <w:rPr>
          <w:b/>
          <w:bCs/>
        </w:rPr>
      </w:pPr>
      <w:r w:rsidRPr="00F65B43">
        <w:rPr>
          <w:b/>
          <w:bCs/>
        </w:rPr>
        <w:t>Justificación:</w:t>
      </w:r>
    </w:p>
    <w:p w14:paraId="50B0A997" w14:textId="77777777" w:rsidR="00137CBD" w:rsidRPr="00F65B43" w:rsidRDefault="00137CBD" w:rsidP="00137CBD">
      <w:pPr>
        <w:spacing w:before="100" w:beforeAutospacing="1" w:after="100" w:afterAutospacing="1" w:line="288" w:lineRule="auto"/>
        <w:jc w:val="both"/>
        <w:rPr>
          <w:sz w:val="20"/>
        </w:rPr>
      </w:pPr>
      <w:r w:rsidRPr="00F65B43">
        <w:rPr>
          <w:sz w:val="20"/>
        </w:rPr>
        <w:t>La justificación del índice de igualdad y no discriminación en el ejercicio pleno de derechos humanos radica en su papel fundamental como herramienta de evaluación y seguimiento, proporcionando una visión cuantitativa de las disparidades y discriminaciones presentes en una sociedad. Este indicador, al incorporar un enfoque interseccional, va más allá de una medición superficial, considerando las complejas interacciones entre diversos factores que contribuyen a la discriminación.</w:t>
      </w:r>
    </w:p>
    <w:p w14:paraId="2466ED09" w14:textId="77777777" w:rsidR="00137CBD" w:rsidRPr="00F65B43" w:rsidRDefault="00137CBD" w:rsidP="00137CBD">
      <w:pPr>
        <w:spacing w:before="100" w:beforeAutospacing="1" w:after="100" w:afterAutospacing="1" w:line="288" w:lineRule="auto"/>
        <w:jc w:val="both"/>
        <w:rPr>
          <w:sz w:val="20"/>
        </w:rPr>
      </w:pPr>
      <w:r w:rsidRPr="00F65B43">
        <w:rPr>
          <w:sz w:val="20"/>
        </w:rPr>
        <w:t xml:space="preserve">Su utilidad facilita la evaluación del impacto de la </w:t>
      </w:r>
      <w:r>
        <w:rPr>
          <w:sz w:val="20"/>
        </w:rPr>
        <w:t>P</w:t>
      </w:r>
      <w:r w:rsidRPr="00F65B43">
        <w:rPr>
          <w:sz w:val="20"/>
        </w:rPr>
        <w:t>olítica</w:t>
      </w:r>
      <w:r>
        <w:rPr>
          <w:sz w:val="20"/>
        </w:rPr>
        <w:t xml:space="preserve"> Nacional Multisectorial de Derechos Humanos</w:t>
      </w:r>
      <w:r w:rsidRPr="00F65B43">
        <w:rPr>
          <w:sz w:val="20"/>
        </w:rPr>
        <w:t xml:space="preserve">. Su papel en la rendición de cuentas es </w:t>
      </w:r>
      <w:r>
        <w:rPr>
          <w:sz w:val="20"/>
        </w:rPr>
        <w:t>importante</w:t>
      </w:r>
      <w:r w:rsidRPr="00F65B43">
        <w:rPr>
          <w:sz w:val="20"/>
        </w:rPr>
        <w:t xml:space="preserve"> al proporcionar una base objetiva para evaluar el desempeño en materia de derechos humanos. Además, su enfoque interseccional asegura que la evaluación sea completa, considerando las interacciones complejas entre diferentes dimensiones de vulnerabilidad.</w:t>
      </w:r>
    </w:p>
    <w:p w14:paraId="1BA02A52" w14:textId="77777777" w:rsidR="00137CBD" w:rsidRDefault="00137CBD" w:rsidP="00137CBD">
      <w:pPr>
        <w:pStyle w:val="Prrafodelista"/>
        <w:numPr>
          <w:ilvl w:val="0"/>
          <w:numId w:val="34"/>
        </w:numPr>
        <w:ind w:left="350"/>
        <w:rPr>
          <w:b/>
          <w:bCs/>
        </w:rPr>
      </w:pPr>
      <w:r w:rsidRPr="00F65B43">
        <w:rPr>
          <w:b/>
          <w:bCs/>
        </w:rPr>
        <w:t>Responsables:</w:t>
      </w:r>
    </w:p>
    <w:p w14:paraId="6A843A2B" w14:textId="77777777" w:rsidR="00137CBD" w:rsidRPr="00C3146E" w:rsidRDefault="00137CBD" w:rsidP="00137CBD">
      <w:pPr>
        <w:spacing w:before="100" w:beforeAutospacing="1" w:after="100" w:afterAutospacing="1" w:line="288" w:lineRule="auto"/>
        <w:jc w:val="both"/>
        <w:rPr>
          <w:sz w:val="20"/>
        </w:rPr>
      </w:pPr>
      <w:r>
        <w:rPr>
          <w:sz w:val="20"/>
        </w:rPr>
        <w:t>La medición, e</w:t>
      </w:r>
      <w:r w:rsidRPr="00C3146E">
        <w:rPr>
          <w:sz w:val="20"/>
        </w:rPr>
        <w:t>l monitoreo y la supervisión estará a cargo de la Dirección de Políticas y Gestión en Derechos Humanos, perteneciente a la Dirección General de Derechos Humanos del Ministerio de Justicia y Derechos Humanos.</w:t>
      </w:r>
    </w:p>
    <w:p w14:paraId="6DB86E2B" w14:textId="77777777" w:rsidR="00137CBD" w:rsidRDefault="00137CBD" w:rsidP="00137CBD">
      <w:pPr>
        <w:pStyle w:val="Prrafodelista"/>
        <w:numPr>
          <w:ilvl w:val="0"/>
          <w:numId w:val="34"/>
        </w:numPr>
        <w:ind w:left="350"/>
        <w:rPr>
          <w:b/>
          <w:bCs/>
        </w:rPr>
      </w:pPr>
      <w:r w:rsidRPr="00F65B43">
        <w:rPr>
          <w:b/>
          <w:bCs/>
        </w:rPr>
        <w:t>Limitaciones para la medición del indicador:</w:t>
      </w:r>
    </w:p>
    <w:p w14:paraId="57674CB3" w14:textId="77777777" w:rsidR="00137CBD" w:rsidRPr="00C3146E" w:rsidRDefault="00137CBD" w:rsidP="00137CBD">
      <w:pPr>
        <w:spacing w:before="100" w:beforeAutospacing="1" w:after="100" w:afterAutospacing="1" w:line="288" w:lineRule="auto"/>
        <w:jc w:val="both"/>
        <w:rPr>
          <w:sz w:val="20"/>
        </w:rPr>
      </w:pPr>
      <w:r w:rsidRPr="00C3146E">
        <w:rPr>
          <w:sz w:val="20"/>
        </w:rPr>
        <w:t>Dado que el indicador es agregado, no logra captar las especificidades de la diversidad poblacional. Por este motivo, el encargado de la medición podría realizar ajustes considerando las características particulares de grupos vulnerables.</w:t>
      </w:r>
    </w:p>
    <w:p w14:paraId="7389FBFD" w14:textId="1CF87D11" w:rsidR="00137CBD" w:rsidRPr="0049136F" w:rsidRDefault="00137CBD" w:rsidP="00CF5E01">
      <w:pPr>
        <w:pStyle w:val="Prrafodelista"/>
        <w:numPr>
          <w:ilvl w:val="0"/>
          <w:numId w:val="34"/>
        </w:numPr>
        <w:ind w:left="350"/>
        <w:rPr>
          <w:b/>
          <w:bCs/>
        </w:rPr>
      </w:pPr>
      <w:r w:rsidRPr="0049136F">
        <w:rPr>
          <w:b/>
          <w:bCs/>
        </w:rPr>
        <w:lastRenderedPageBreak/>
        <w:t>Método de cálculo:</w:t>
      </w:r>
    </w:p>
    <w:p w14:paraId="0F951B37" w14:textId="77777777" w:rsidR="00137CBD" w:rsidRPr="00976ABE" w:rsidRDefault="00137CBD">
      <w:pPr>
        <w:spacing w:after="100" w:afterAutospacing="1" w:line="288" w:lineRule="auto"/>
        <w:jc w:val="both"/>
        <w:rPr>
          <w:sz w:val="20"/>
        </w:rPr>
        <w:pPrChange w:id="1535" w:author="Direccion de Politicas y Gestion en Derechos Humanos 14" w:date="2023-12-18T18:08:00Z">
          <w:pPr>
            <w:spacing w:before="100" w:beforeAutospacing="1" w:after="100" w:afterAutospacing="1" w:line="288" w:lineRule="auto"/>
            <w:jc w:val="both"/>
          </w:pPr>
        </w:pPrChange>
      </w:pPr>
      <w:r w:rsidRPr="00976ABE">
        <w:rPr>
          <w:sz w:val="20"/>
        </w:rPr>
        <w:t xml:space="preserve">La fórmula general del índice </w:t>
      </w:r>
      <w:r>
        <w:rPr>
          <w:sz w:val="20"/>
        </w:rPr>
        <w:t>es</w:t>
      </w:r>
      <w:r w:rsidRPr="00976ABE">
        <w:rPr>
          <w:sz w:val="20"/>
        </w:rPr>
        <w:t>:</w:t>
      </w:r>
    </w:p>
    <w:p w14:paraId="6641BBA9" w14:textId="77777777" w:rsidR="00137CBD" w:rsidRPr="00976ABE" w:rsidRDefault="00137CBD" w:rsidP="00137CBD">
      <w:pPr>
        <w:spacing w:before="100" w:beforeAutospacing="1" w:after="100" w:afterAutospacing="1" w:line="288" w:lineRule="auto"/>
        <w:jc w:val="both"/>
        <w:rPr>
          <w:sz w:val="20"/>
        </w:rPr>
      </w:pPr>
      <m:oMathPara>
        <m:oMath>
          <m:r>
            <m:rPr>
              <m:sty m:val="b"/>
            </m:rPr>
            <w:rPr>
              <w:rFonts w:ascii="Cambria Math" w:hAnsi="Cambria Math"/>
              <w:sz w:val="20"/>
            </w:rPr>
            <m:t>Índice de igualdad y no discriminación en el ejercicio pleno de DDHH (DDHH)</m:t>
          </m:r>
          <m:r>
            <m:rPr>
              <m:sty m:val="b"/>
            </m:rPr>
            <w:rPr>
              <w:rFonts w:ascii="Cambria Math"/>
              <w:sz w:val="20"/>
            </w:rPr>
            <m:t>=</m:t>
          </m:r>
          <m:f>
            <m:fPr>
              <m:ctrlPr>
                <w:rPr>
                  <w:rFonts w:ascii="Cambria Math" w:hAnsi="Cambria Math"/>
                  <w:b/>
                  <w:bCs/>
                  <w:sz w:val="20"/>
                </w:rPr>
              </m:ctrlPr>
            </m:fPr>
            <m:num>
              <m:r>
                <m:rPr>
                  <m:sty m:val="b"/>
                </m:rPr>
                <w:rPr>
                  <w:rFonts w:ascii="Cambria Math"/>
                  <w:sz w:val="20"/>
                </w:rPr>
                <m:t>1</m:t>
              </m:r>
            </m:num>
            <m:den>
              <m:r>
                <m:rPr>
                  <m:sty m:val="b"/>
                </m:rPr>
                <w:rPr>
                  <w:rFonts w:ascii="Cambria Math"/>
                  <w:sz w:val="20"/>
                </w:rPr>
                <m:t>n</m:t>
              </m:r>
            </m:den>
          </m:f>
          <m:nary>
            <m:naryPr>
              <m:chr m:val="∑"/>
              <m:limLoc m:val="undOvr"/>
              <m:ctrlPr>
                <w:rPr>
                  <w:rFonts w:ascii="Cambria Math" w:hAnsi="Cambria Math"/>
                  <w:b/>
                  <w:bCs/>
                  <w:sz w:val="20"/>
                </w:rPr>
              </m:ctrlPr>
            </m:naryPr>
            <m:sub>
              <m:r>
                <m:rPr>
                  <m:sty m:val="bi"/>
                </m:rPr>
                <w:rPr>
                  <w:rFonts w:ascii="Cambria Math"/>
                  <w:sz w:val="20"/>
                </w:rPr>
                <m:t>i=1</m:t>
              </m:r>
            </m:sub>
            <m:sup>
              <m:r>
                <m:rPr>
                  <m:sty m:val="bi"/>
                </m:rPr>
                <w:rPr>
                  <w:rFonts w:ascii="Cambria Math"/>
                  <w:sz w:val="20"/>
                </w:rPr>
                <m:t>n</m:t>
              </m:r>
            </m:sup>
            <m:e>
              <m:sSub>
                <m:sSubPr>
                  <m:ctrlPr>
                    <w:rPr>
                      <w:rFonts w:ascii="Cambria Math" w:hAnsi="Cambria Math"/>
                      <w:b/>
                      <w:bCs/>
                      <w:i/>
                      <w:sz w:val="20"/>
                    </w:rPr>
                  </m:ctrlPr>
                </m:sSubPr>
                <m:e>
                  <m:r>
                    <m:rPr>
                      <m:sty m:val="bi"/>
                    </m:rPr>
                    <w:rPr>
                      <w:rFonts w:ascii="Cambria Math"/>
                      <w:sz w:val="20"/>
                    </w:rPr>
                    <m:t>D</m:t>
                  </m:r>
                </m:e>
                <m:sub>
                  <m:r>
                    <m:rPr>
                      <m:sty m:val="bi"/>
                    </m:rPr>
                    <w:rPr>
                      <w:rFonts w:ascii="Cambria Math"/>
                      <w:sz w:val="20"/>
                    </w:rPr>
                    <m:t>i</m:t>
                  </m:r>
                </m:sub>
              </m:sSub>
            </m:e>
          </m:nary>
        </m:oMath>
      </m:oMathPara>
    </w:p>
    <w:p w14:paraId="02C92275" w14:textId="77777777" w:rsidR="00137CBD" w:rsidRPr="00D04320" w:rsidRDefault="00137CBD" w:rsidP="00137CBD">
      <w:pPr>
        <w:spacing w:before="100" w:beforeAutospacing="1" w:after="100" w:afterAutospacing="1" w:line="288" w:lineRule="auto"/>
        <w:jc w:val="both"/>
        <w:rPr>
          <w:rFonts w:eastAsiaTheme="minorEastAsia"/>
          <w:sz w:val="20"/>
        </w:rPr>
      </w:pPr>
      <m:oMathPara>
        <m:oMath>
          <m:r>
            <w:rPr>
              <w:rFonts w:ascii="Cambria Math" w:eastAsiaTheme="minorEastAsia" w:hAnsi="Cambria Math"/>
              <w:sz w:val="20"/>
            </w:rPr>
            <m:t>DDHH∈</m:t>
          </m:r>
          <m:d>
            <m:dPr>
              <m:begChr m:val="["/>
              <m:endChr m:val="]"/>
              <m:ctrlPr>
                <w:rPr>
                  <w:rFonts w:ascii="Cambria Math" w:eastAsiaTheme="minorEastAsia" w:hAnsi="Cambria Math"/>
                  <w:i/>
                  <w:sz w:val="20"/>
                </w:rPr>
              </m:ctrlPr>
            </m:dPr>
            <m:e>
              <m:r>
                <w:rPr>
                  <w:rFonts w:ascii="Cambria Math" w:eastAsiaTheme="minorEastAsia" w:hAnsi="Cambria Math"/>
                  <w:sz w:val="20"/>
                </w:rPr>
                <m:t>0,100</m:t>
              </m:r>
            </m:e>
          </m:d>
        </m:oMath>
      </m:oMathPara>
    </w:p>
    <w:p w14:paraId="793B90BB" w14:textId="77777777" w:rsidR="00137CBD" w:rsidRDefault="00137CBD" w:rsidP="00137CBD">
      <w:pPr>
        <w:spacing w:before="100" w:beforeAutospacing="1" w:after="100" w:afterAutospacing="1" w:line="288" w:lineRule="auto"/>
        <w:jc w:val="both"/>
        <w:rPr>
          <w:sz w:val="20"/>
        </w:rPr>
      </w:pPr>
      <w:r>
        <w:rPr>
          <w:sz w:val="20"/>
        </w:rPr>
        <w:t xml:space="preserve">Donde: </w:t>
      </w:r>
    </w:p>
    <w:p w14:paraId="7D2C58E8" w14:textId="77777777" w:rsidR="00137CBD" w:rsidRPr="00D04320" w:rsidRDefault="00E240A6" w:rsidP="00137CBD">
      <w:pPr>
        <w:spacing w:before="100" w:beforeAutospacing="1" w:after="100" w:afterAutospacing="1" w:line="288" w:lineRule="auto"/>
        <w:jc w:val="both"/>
        <w:rPr>
          <w:rFonts w:eastAsiaTheme="minorEastAsia"/>
          <w:sz w:val="20"/>
        </w:rPr>
      </w:pPr>
      <m:oMathPara>
        <m:oMath>
          <m:sSub>
            <m:sSubPr>
              <m:ctrlPr>
                <w:rPr>
                  <w:rFonts w:ascii="Cambria Math" w:hAnsi="Cambria Math"/>
                  <w:i/>
                  <w:sz w:val="20"/>
                </w:rPr>
              </m:ctrlPr>
            </m:sSubPr>
            <m:e>
              <m:r>
                <w:rPr>
                  <w:rFonts w:ascii="Cambria Math" w:hAnsi="Cambria Math"/>
                  <w:sz w:val="20"/>
                </w:rPr>
                <m:t>D</m:t>
              </m:r>
            </m:e>
            <m:sub>
              <m:r>
                <w:rPr>
                  <w:rFonts w:ascii="Cambria Math" w:hAnsi="Cambria Math"/>
                  <w:sz w:val="20"/>
                </w:rPr>
                <m:t>i</m:t>
              </m:r>
            </m:sub>
          </m:sSub>
          <m:r>
            <w:rPr>
              <w:rFonts w:ascii="Cambria Math" w:hAnsi="Cambria Math"/>
              <w:sz w:val="20"/>
            </w:rPr>
            <m:t>=</m:t>
          </m:r>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2</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3</m:t>
                  </m:r>
                </m:sub>
              </m:sSub>
            </m:e>
          </m:d>
          <m:r>
            <w:rPr>
              <w:rFonts w:ascii="Cambria Math" w:eastAsiaTheme="minorEastAsia" w:hAnsi="Cambria Math"/>
              <w:sz w:val="20"/>
            </w:rPr>
            <m:t xml:space="preserve">, </m:t>
          </m:r>
          <m:r>
            <w:rPr>
              <w:rFonts w:ascii="Cambria Math" w:eastAsiaTheme="minorEastAsia" w:hAnsi="Cambria Math"/>
              <w:sz w:val="20"/>
            </w:rPr>
            <m:t>i</m:t>
          </m:r>
          <m:r>
            <w:rPr>
              <w:rFonts w:ascii="Cambria Math" w:eastAsiaTheme="minorEastAsia" w:hAnsi="Cambria Math"/>
              <w:sz w:val="20"/>
            </w:rPr>
            <m:t>=3</m:t>
          </m:r>
        </m:oMath>
      </m:oMathPara>
    </w:p>
    <w:p w14:paraId="295BC0AE" w14:textId="77777777" w:rsidR="00137CBD" w:rsidRPr="00D04320" w:rsidRDefault="00137CBD" w:rsidP="00137CBD">
      <w:pPr>
        <w:spacing w:before="100" w:beforeAutospacing="1" w:after="100" w:afterAutospacing="1" w:line="288" w:lineRule="auto"/>
        <w:jc w:val="both"/>
        <w:rPr>
          <w:rFonts w:eastAsiaTheme="minorEastAsia"/>
          <w:sz w:val="20"/>
        </w:rPr>
      </w:pPr>
      <m:oMathPara>
        <m:oMath>
          <m:r>
            <w:rPr>
              <w:rFonts w:ascii="Cambria Math" w:eastAsiaTheme="minorEastAsia" w:hAnsi="Cambria Math"/>
              <w:sz w:val="20"/>
            </w:rPr>
            <m:t>∀D∈</m:t>
          </m:r>
          <m:d>
            <m:dPr>
              <m:begChr m:val="["/>
              <m:endChr m:val="]"/>
              <m:ctrlPr>
                <w:rPr>
                  <w:rFonts w:ascii="Cambria Math" w:eastAsiaTheme="minorEastAsia" w:hAnsi="Cambria Math"/>
                  <w:i/>
                  <w:sz w:val="20"/>
                </w:rPr>
              </m:ctrlPr>
            </m:dPr>
            <m:e>
              <m:r>
                <w:rPr>
                  <w:rFonts w:ascii="Cambria Math" w:eastAsiaTheme="minorEastAsia" w:hAnsi="Cambria Math"/>
                  <w:sz w:val="20"/>
                </w:rPr>
                <m:t>0,100</m:t>
              </m:r>
            </m:e>
          </m:d>
        </m:oMath>
      </m:oMathPara>
    </w:p>
    <w:p w14:paraId="3FFBAB8D" w14:textId="77777777" w:rsidR="00137CBD" w:rsidRPr="005B6FCE" w:rsidRDefault="00E240A6" w:rsidP="00137CBD">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m:t>
        </m:r>
        <m:r>
          <w:rPr>
            <w:rFonts w:ascii="Cambria Math" w:hAnsi="Cambria Math"/>
            <w:sz w:val="20"/>
          </w:rPr>
          <m:t>Derec</m:t>
        </m:r>
        <m:r>
          <w:rPr>
            <w:rFonts w:ascii="Cambria Math" w:hAnsi="Cambria Math"/>
            <w:sz w:val="20"/>
          </w:rPr>
          <m:t>h</m:t>
        </m:r>
        <m:r>
          <w:rPr>
            <w:rFonts w:ascii="Cambria Math" w:hAnsi="Cambria Math"/>
            <w:sz w:val="20"/>
          </w:rPr>
          <m:t>os</m:t>
        </m:r>
        <m:r>
          <w:rPr>
            <w:rFonts w:ascii="Cambria Math" w:hAnsi="Cambria Math"/>
            <w:sz w:val="20"/>
          </w:rPr>
          <m:t xml:space="preserve"> </m:t>
        </m:r>
        <m:r>
          <w:rPr>
            <w:rFonts w:ascii="Cambria Math" w:hAnsi="Cambria Math"/>
            <w:sz w:val="20"/>
          </w:rPr>
          <m:t>Ius</m:t>
        </m:r>
        <m:r>
          <w:rPr>
            <w:rFonts w:ascii="Cambria Math" w:hAnsi="Cambria Math"/>
            <w:sz w:val="20"/>
          </w:rPr>
          <m:t xml:space="preserve"> </m:t>
        </m:r>
        <m:r>
          <w:rPr>
            <w:rFonts w:ascii="Cambria Math" w:hAnsi="Cambria Math"/>
            <w:sz w:val="20"/>
          </w:rPr>
          <m:t>Cogens</m:t>
        </m:r>
        <m:r>
          <w:rPr>
            <w:rFonts w:ascii="Cambria Math" w:hAnsi="Cambria Math"/>
            <w:sz w:val="20"/>
          </w:rPr>
          <m:t xml:space="preserve"> (í</m:t>
        </m:r>
        <m:r>
          <w:rPr>
            <w:rFonts w:ascii="Cambria Math" w:hAnsi="Cambria Math"/>
            <w:sz w:val="20"/>
          </w:rPr>
          <m:t>ndice</m:t>
        </m:r>
        <m:r>
          <w:rPr>
            <w:rFonts w:ascii="Cambria Math" w:hAnsi="Cambria Math"/>
            <w:sz w:val="20"/>
          </w:rPr>
          <m:t>)</m:t>
        </m:r>
      </m:oMath>
    </w:p>
    <w:p w14:paraId="34F11FFB" w14:textId="77777777" w:rsidR="00137CBD" w:rsidRPr="005B6FCE" w:rsidRDefault="00E240A6" w:rsidP="00137CBD">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2</m:t>
            </m:r>
          </m:sub>
        </m:sSub>
        <m:r>
          <w:rPr>
            <w:rFonts w:ascii="Cambria Math" w:eastAsiaTheme="minorEastAsia" w:hAnsi="Cambria Math"/>
            <w:sz w:val="20"/>
          </w:rPr>
          <m:t>=</m:t>
        </m:r>
        <m:r>
          <w:rPr>
            <w:rFonts w:ascii="Cambria Math" w:eastAsiaTheme="minorEastAsia" w:hAnsi="Cambria Math"/>
            <w:sz w:val="20"/>
          </w:rPr>
          <m:t>Derec</m:t>
        </m:r>
        <m:r>
          <w:rPr>
            <w:rFonts w:ascii="Cambria Math" w:eastAsiaTheme="minorEastAsia" w:hAnsi="Cambria Math"/>
            <w:sz w:val="20"/>
          </w:rPr>
          <m:t>h</m:t>
        </m:r>
        <m:r>
          <w:rPr>
            <w:rFonts w:ascii="Cambria Math" w:eastAsiaTheme="minorEastAsia" w:hAnsi="Cambria Math"/>
            <w:sz w:val="20"/>
          </w:rPr>
          <m:t>os</m:t>
        </m:r>
        <m:r>
          <w:rPr>
            <w:rFonts w:ascii="Cambria Math" w:eastAsiaTheme="minorEastAsia" w:hAnsi="Cambria Math"/>
            <w:sz w:val="20"/>
          </w:rPr>
          <m:t xml:space="preserve"> </m:t>
        </m:r>
        <m:r>
          <w:rPr>
            <w:rFonts w:ascii="Cambria Math" w:eastAsiaTheme="minorEastAsia" w:hAnsi="Cambria Math"/>
            <w:sz w:val="20"/>
          </w:rPr>
          <m:t>econ</m:t>
        </m:r>
        <m:r>
          <w:rPr>
            <w:rFonts w:ascii="Cambria Math" w:eastAsiaTheme="minorEastAsia" w:hAnsi="Cambria Math"/>
            <w:sz w:val="20"/>
          </w:rPr>
          <m:t>ó</m:t>
        </m:r>
        <m:r>
          <w:rPr>
            <w:rFonts w:ascii="Cambria Math" w:eastAsiaTheme="minorEastAsia" w:hAnsi="Cambria Math"/>
            <w:sz w:val="20"/>
          </w:rPr>
          <m:t>micos</m:t>
        </m:r>
        <m:r>
          <w:rPr>
            <w:rFonts w:ascii="Cambria Math" w:eastAsiaTheme="minorEastAsia" w:hAnsi="Cambria Math"/>
            <w:sz w:val="20"/>
          </w:rPr>
          <m:t xml:space="preserve">, </m:t>
        </m:r>
        <m:r>
          <w:rPr>
            <w:rFonts w:ascii="Cambria Math" w:eastAsiaTheme="minorEastAsia" w:hAnsi="Cambria Math"/>
            <w:sz w:val="20"/>
          </w:rPr>
          <m:t>sociales</m:t>
        </m:r>
        <m:r>
          <w:rPr>
            <w:rFonts w:ascii="Cambria Math" w:eastAsiaTheme="minorEastAsia" w:hAnsi="Cambria Math"/>
            <w:sz w:val="20"/>
          </w:rPr>
          <m:t xml:space="preserve">,  </m:t>
        </m:r>
        <m:r>
          <w:rPr>
            <w:rFonts w:ascii="Cambria Math" w:eastAsiaTheme="minorEastAsia" w:hAnsi="Cambria Math"/>
            <w:sz w:val="20"/>
          </w:rPr>
          <m:t>culturales</m:t>
        </m:r>
        <m:r>
          <w:rPr>
            <w:rFonts w:ascii="Cambria Math" w:eastAsiaTheme="minorEastAsia" w:hAnsi="Cambria Math"/>
            <w:sz w:val="20"/>
          </w:rPr>
          <m:t xml:space="preserve"> </m:t>
        </m:r>
        <m:r>
          <w:rPr>
            <w:rFonts w:ascii="Cambria Math" w:eastAsiaTheme="minorEastAsia" w:hAnsi="Cambria Math"/>
            <w:sz w:val="20"/>
          </w:rPr>
          <m:t>y</m:t>
        </m:r>
        <m:r>
          <w:rPr>
            <w:rFonts w:ascii="Cambria Math" w:eastAsiaTheme="minorEastAsia" w:hAnsi="Cambria Math"/>
            <w:sz w:val="20"/>
          </w:rPr>
          <m:t xml:space="preserve"> </m:t>
        </m:r>
        <m:r>
          <w:rPr>
            <w:rFonts w:ascii="Cambria Math" w:eastAsiaTheme="minorEastAsia" w:hAnsi="Cambria Math"/>
            <w:sz w:val="20"/>
          </w:rPr>
          <m:t>ambientales</m:t>
        </m:r>
        <m:r>
          <w:rPr>
            <w:rFonts w:ascii="Cambria Math" w:eastAsiaTheme="minorEastAsia" w:hAnsi="Cambria Math"/>
            <w:sz w:val="20"/>
          </w:rPr>
          <m:t xml:space="preserve"> (í</m:t>
        </m:r>
        <m:r>
          <w:rPr>
            <w:rFonts w:ascii="Cambria Math" w:eastAsiaTheme="minorEastAsia" w:hAnsi="Cambria Math"/>
            <w:sz w:val="20"/>
          </w:rPr>
          <m:t>ndice</m:t>
        </m:r>
        <m:r>
          <w:rPr>
            <w:rFonts w:ascii="Cambria Math" w:eastAsiaTheme="minorEastAsia" w:hAnsi="Cambria Math"/>
            <w:sz w:val="20"/>
          </w:rPr>
          <m:t>)</m:t>
        </m:r>
      </m:oMath>
    </w:p>
    <w:p w14:paraId="2164BF45" w14:textId="77777777" w:rsidR="00137CBD" w:rsidRPr="005B6FCE" w:rsidRDefault="00E240A6" w:rsidP="00137CBD">
      <w:pPr>
        <w:pStyle w:val="Prrafodelista"/>
        <w:numPr>
          <w:ilvl w:val="0"/>
          <w:numId w:val="31"/>
        </w:numPr>
        <w:spacing w:before="100" w:beforeAutospacing="1" w:after="100" w:afterAutospacing="1" w:line="288" w:lineRule="auto"/>
        <w:jc w:val="both"/>
        <w:rPr>
          <w:rFonts w:eastAsiaTheme="minorEastAsia"/>
          <w:sz w:val="20"/>
        </w:rPr>
      </w:pPr>
      <m:oMath>
        <m:sSub>
          <m:sSubPr>
            <m:ctrlPr>
              <w:rPr>
                <w:rFonts w:ascii="Cambria Math" w:eastAsiaTheme="minorEastAsia" w:hAnsi="Cambria Math"/>
                <w:i/>
                <w:sz w:val="20"/>
              </w:rPr>
            </m:ctrlPr>
          </m:sSubPr>
          <m:e>
            <m:r>
              <w:rPr>
                <w:rFonts w:ascii="Cambria Math" w:eastAsiaTheme="minorEastAsia" w:hAnsi="Cambria Math"/>
                <w:sz w:val="20"/>
              </w:rPr>
              <m:t>D</m:t>
            </m:r>
          </m:e>
          <m:sub>
            <m:r>
              <w:rPr>
                <w:rFonts w:ascii="Cambria Math" w:eastAsiaTheme="minorEastAsia" w:hAnsi="Cambria Math"/>
                <w:sz w:val="20"/>
              </w:rPr>
              <m:t>3</m:t>
            </m:r>
          </m:sub>
        </m:sSub>
        <m:r>
          <w:rPr>
            <w:rFonts w:ascii="Cambria Math" w:eastAsiaTheme="minorEastAsia" w:hAnsi="Cambria Math"/>
            <w:sz w:val="20"/>
          </w:rPr>
          <m:t>=</m:t>
        </m:r>
        <m:r>
          <w:rPr>
            <w:rFonts w:ascii="Cambria Math" w:eastAsiaTheme="minorEastAsia" w:hAnsi="Cambria Math"/>
            <w:sz w:val="20"/>
          </w:rPr>
          <m:t>Derec</m:t>
        </m:r>
        <m:r>
          <w:rPr>
            <w:rFonts w:ascii="Cambria Math" w:eastAsiaTheme="minorEastAsia" w:hAnsi="Cambria Math"/>
            <w:sz w:val="20"/>
          </w:rPr>
          <m:t>h</m:t>
        </m:r>
        <m:r>
          <w:rPr>
            <w:rFonts w:ascii="Cambria Math" w:eastAsiaTheme="minorEastAsia" w:hAnsi="Cambria Math"/>
            <w:sz w:val="20"/>
          </w:rPr>
          <m:t>os</m:t>
        </m:r>
        <m:r>
          <w:rPr>
            <w:rFonts w:ascii="Cambria Math" w:eastAsiaTheme="minorEastAsia" w:hAnsi="Cambria Math"/>
            <w:sz w:val="20"/>
          </w:rPr>
          <m:t xml:space="preserve"> </m:t>
        </m:r>
        <m:r>
          <w:rPr>
            <w:rFonts w:ascii="Cambria Math" w:eastAsiaTheme="minorEastAsia" w:hAnsi="Cambria Math"/>
            <w:sz w:val="20"/>
          </w:rPr>
          <m:t>civiles</m:t>
        </m:r>
        <m:r>
          <w:rPr>
            <w:rFonts w:ascii="Cambria Math" w:eastAsiaTheme="minorEastAsia" w:hAnsi="Cambria Math"/>
            <w:sz w:val="20"/>
          </w:rPr>
          <m:t xml:space="preserve"> </m:t>
        </m:r>
        <m:r>
          <w:rPr>
            <w:rFonts w:ascii="Cambria Math" w:eastAsiaTheme="minorEastAsia" w:hAnsi="Cambria Math"/>
            <w:sz w:val="20"/>
          </w:rPr>
          <m:t>y</m:t>
        </m:r>
        <m:r>
          <w:rPr>
            <w:rFonts w:ascii="Cambria Math" w:eastAsiaTheme="minorEastAsia" w:hAnsi="Cambria Math"/>
            <w:sz w:val="20"/>
          </w:rPr>
          <m:t xml:space="preserve"> </m:t>
        </m:r>
        <m:r>
          <w:rPr>
            <w:rFonts w:ascii="Cambria Math" w:eastAsiaTheme="minorEastAsia" w:hAnsi="Cambria Math"/>
            <w:sz w:val="20"/>
          </w:rPr>
          <m:t>pol</m:t>
        </m:r>
        <m:r>
          <w:rPr>
            <w:rFonts w:ascii="Cambria Math" w:eastAsiaTheme="minorEastAsia" w:hAnsi="Cambria Math"/>
            <w:sz w:val="20"/>
          </w:rPr>
          <m:t>í</m:t>
        </m:r>
        <m:r>
          <w:rPr>
            <w:rFonts w:ascii="Cambria Math" w:eastAsiaTheme="minorEastAsia" w:hAnsi="Cambria Math"/>
            <w:sz w:val="20"/>
          </w:rPr>
          <m:t>ticos</m:t>
        </m:r>
        <m:r>
          <w:rPr>
            <w:rFonts w:ascii="Cambria Math" w:eastAsiaTheme="minorEastAsia" w:hAnsi="Cambria Math"/>
            <w:sz w:val="20"/>
          </w:rPr>
          <m:t xml:space="preserve"> (í</m:t>
        </m:r>
        <m:r>
          <w:rPr>
            <w:rFonts w:ascii="Cambria Math" w:eastAsiaTheme="minorEastAsia" w:hAnsi="Cambria Math"/>
            <w:sz w:val="20"/>
          </w:rPr>
          <m:t>ndice</m:t>
        </m:r>
        <m:r>
          <w:rPr>
            <w:rFonts w:ascii="Cambria Math" w:eastAsiaTheme="minorEastAsia" w:hAnsi="Cambria Math"/>
            <w:sz w:val="20"/>
          </w:rPr>
          <m:t>)</m:t>
        </m:r>
      </m:oMath>
    </w:p>
    <w:p w14:paraId="310A80CD" w14:textId="77777777" w:rsidR="00137CBD" w:rsidRDefault="00137CBD">
      <w:pPr>
        <w:spacing w:after="100" w:afterAutospacing="1" w:line="288" w:lineRule="auto"/>
        <w:jc w:val="both"/>
        <w:rPr>
          <w:sz w:val="20"/>
        </w:rPr>
        <w:pPrChange w:id="1536" w:author="Direccion de Politicas y Gestion en Derechos Humanos 14" w:date="2023-12-18T18:08:00Z">
          <w:pPr>
            <w:spacing w:before="100" w:beforeAutospacing="1" w:after="100" w:afterAutospacing="1" w:line="288" w:lineRule="auto"/>
            <w:jc w:val="both"/>
          </w:pPr>
        </w:pPrChange>
      </w:pPr>
      <w:r>
        <w:rPr>
          <w:sz w:val="20"/>
        </w:rPr>
        <w:t>Asimismo, se definen las siguientes variables:</w:t>
      </w:r>
    </w:p>
    <w:p w14:paraId="7AFBFDEE" w14:textId="77777777" w:rsidR="00137CBD"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1</m:t>
            </m:r>
          </m:sub>
          <m:sup>
            <m:r>
              <w:rPr>
                <w:rFonts w:ascii="Cambria Math" w:hAnsi="Cambria Math"/>
                <w:sz w:val="18"/>
                <w:szCs w:val="20"/>
              </w:rPr>
              <m:t>1</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libertad</m:t>
        </m:r>
        <m:r>
          <w:rPr>
            <w:rFonts w:ascii="Cambria Math" w:hAnsi="Cambria Math"/>
            <w:sz w:val="18"/>
            <w:szCs w:val="20"/>
          </w:rPr>
          <m:t xml:space="preserve"> </m:t>
        </m:r>
        <m:r>
          <w:rPr>
            <w:rFonts w:ascii="Cambria Math" w:hAnsi="Cambria Math"/>
            <w:sz w:val="18"/>
            <w:szCs w:val="20"/>
          </w:rPr>
          <m:t>y</m:t>
        </m:r>
        <m:r>
          <w:rPr>
            <w:rFonts w:ascii="Cambria Math" w:hAnsi="Cambria Math"/>
            <w:sz w:val="18"/>
            <w:szCs w:val="20"/>
          </w:rPr>
          <m:t xml:space="preserve"> </m:t>
        </m:r>
        <m:r>
          <w:rPr>
            <w:rFonts w:ascii="Cambria Math" w:hAnsi="Cambria Math"/>
            <w:sz w:val="18"/>
            <w:szCs w:val="20"/>
          </w:rPr>
          <m:t>seguridad</m:t>
        </m:r>
        <m:r>
          <w:rPr>
            <w:rFonts w:ascii="Cambria Math" w:hAnsi="Cambria Math"/>
            <w:sz w:val="18"/>
            <w:szCs w:val="20"/>
          </w:rPr>
          <m:t xml:space="preserve"> </m:t>
        </m:r>
        <m:r>
          <w:rPr>
            <w:rFonts w:ascii="Cambria Math" w:hAnsi="Cambria Math"/>
            <w:sz w:val="18"/>
            <w:szCs w:val="20"/>
          </w:rPr>
          <m:t>de</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persona</m:t>
        </m:r>
      </m:oMath>
    </w:p>
    <w:p w14:paraId="30497BEA" w14:textId="77777777" w:rsidR="00137CBD"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1</m:t>
            </m:r>
          </m:sub>
          <m:sup>
            <m:r>
              <w:rPr>
                <w:rFonts w:ascii="Cambria Math" w:hAnsi="Cambria Math"/>
                <w:sz w:val="18"/>
                <w:szCs w:val="20"/>
              </w:rPr>
              <m:t>2</m:t>
            </m:r>
          </m:sup>
        </m:sSubSup>
        <m:r>
          <w:rPr>
            <w:rFonts w:ascii="Cambria Math" w:hAnsi="Cambria Math"/>
            <w:sz w:val="18"/>
            <w:szCs w:val="20"/>
          </w:rPr>
          <m:t>:</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ser</m:t>
        </m:r>
        <m:r>
          <w:rPr>
            <w:rFonts w:ascii="Cambria Math" w:hAnsi="Cambria Math"/>
            <w:sz w:val="18"/>
            <w:szCs w:val="20"/>
          </w:rPr>
          <m:t xml:space="preserve"> </m:t>
        </m:r>
        <m:r>
          <w:rPr>
            <w:rFonts w:ascii="Cambria Math" w:hAnsi="Cambria Math"/>
            <w:sz w:val="18"/>
            <w:szCs w:val="20"/>
          </w:rPr>
          <m:t>sometido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tortura</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tratos</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penas</m:t>
        </m:r>
        <m:r>
          <w:rPr>
            <w:rFonts w:ascii="Cambria Math" w:hAnsi="Cambria Math"/>
            <w:sz w:val="18"/>
            <w:szCs w:val="20"/>
          </w:rPr>
          <m:t xml:space="preserve"> </m:t>
        </m:r>
        <m:r>
          <w:rPr>
            <w:rFonts w:ascii="Cambria Math" w:hAnsi="Cambria Math"/>
            <w:sz w:val="18"/>
            <w:szCs w:val="20"/>
          </w:rPr>
          <m:t>crueles</m:t>
        </m:r>
        <m:r>
          <w:rPr>
            <w:rFonts w:ascii="Cambria Math" w:hAnsi="Cambria Math"/>
            <w:sz w:val="18"/>
            <w:szCs w:val="20"/>
          </w:rPr>
          <m:t xml:space="preserve">, </m:t>
        </m:r>
        <m:r>
          <w:rPr>
            <w:rFonts w:ascii="Cambria Math" w:hAnsi="Cambria Math"/>
            <w:sz w:val="18"/>
            <w:szCs w:val="20"/>
          </w:rPr>
          <m:t>in</m:t>
        </m:r>
        <m:r>
          <w:rPr>
            <w:rFonts w:ascii="Cambria Math" w:hAnsi="Cambria Math"/>
            <w:sz w:val="18"/>
            <w:szCs w:val="20"/>
          </w:rPr>
          <m:t>h</m:t>
        </m:r>
        <m:r>
          <w:rPr>
            <w:rFonts w:ascii="Cambria Math" w:hAnsi="Cambria Math"/>
            <w:sz w:val="18"/>
            <w:szCs w:val="20"/>
          </w:rPr>
          <m:t>umanos</m:t>
        </m:r>
        <m:r>
          <w:rPr>
            <w:rFonts w:ascii="Cambria Math" w:hAnsi="Cambria Math"/>
            <w:sz w:val="18"/>
            <w:szCs w:val="20"/>
          </w:rPr>
          <m:t xml:space="preserve"> </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degradantes</m:t>
        </m:r>
        <m:r>
          <w:rPr>
            <w:rFonts w:ascii="Cambria Math" w:hAnsi="Cambria Math"/>
            <w:sz w:val="18"/>
            <w:szCs w:val="20"/>
          </w:rPr>
          <m:t xml:space="preserve"> </m:t>
        </m:r>
      </m:oMath>
    </w:p>
    <w:p w14:paraId="0E237B94"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1</m:t>
            </m:r>
          </m:sub>
          <m:sup>
            <m:r>
              <w:rPr>
                <w:rFonts w:ascii="Cambria Math" w:hAnsi="Cambria Math"/>
                <w:sz w:val="18"/>
                <w:szCs w:val="20"/>
              </w:rPr>
              <m:t>3</m:t>
            </m:r>
          </m:sup>
        </m:sSubSup>
        <m:r>
          <w:rPr>
            <w:rFonts w:ascii="Cambria Math" w:hAnsi="Cambria Math"/>
            <w:sz w:val="18"/>
            <w:szCs w:val="20"/>
          </w:rPr>
          <m:t>:</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vida</m:t>
        </m:r>
        <m:r>
          <w:rPr>
            <w:rFonts w:ascii="Cambria Math" w:hAnsi="Cambria Math"/>
            <w:sz w:val="18"/>
            <w:szCs w:val="20"/>
          </w:rPr>
          <m:t xml:space="preserve"> </m:t>
        </m:r>
      </m:oMath>
    </w:p>
    <w:p w14:paraId="02489FC1"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1</m:t>
            </m:r>
          </m:sub>
          <m:sup>
            <m:r>
              <w:rPr>
                <w:rFonts w:ascii="Cambria Math" w:hAnsi="Cambria Math"/>
                <w:sz w:val="18"/>
                <w:szCs w:val="20"/>
              </w:rPr>
              <m:t>4</m:t>
            </m:r>
          </m:sup>
        </m:sSubSup>
        <m:r>
          <w:rPr>
            <w:rFonts w:ascii="Cambria Math" w:hAnsi="Cambria Math"/>
            <w:sz w:val="18"/>
            <w:szCs w:val="20"/>
          </w:rPr>
          <m:t>:</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discriminaci</m:t>
        </m:r>
        <m:r>
          <w:rPr>
            <w:rFonts w:ascii="Cambria Math" w:hAnsi="Cambria Math"/>
            <w:sz w:val="18"/>
            <w:szCs w:val="20"/>
          </w:rPr>
          <m:t>ó</m:t>
        </m:r>
        <m:r>
          <w:rPr>
            <w:rFonts w:ascii="Cambria Math" w:hAnsi="Cambria Math"/>
            <w:sz w:val="18"/>
            <w:szCs w:val="20"/>
          </w:rPr>
          <m:t>n</m:t>
        </m:r>
        <m:r>
          <w:rPr>
            <w:rFonts w:ascii="Cambria Math" w:hAnsi="Cambria Math"/>
            <w:sz w:val="18"/>
            <w:szCs w:val="20"/>
          </w:rPr>
          <m:t xml:space="preserve"> </m:t>
        </m:r>
      </m:oMath>
    </w:p>
    <w:p w14:paraId="3725716D" w14:textId="77777777" w:rsidR="00137CBD"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1</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una</m:t>
        </m:r>
        <m:r>
          <w:rPr>
            <w:rFonts w:ascii="Cambria Math" w:hAnsi="Cambria Math"/>
            <w:sz w:val="18"/>
            <w:szCs w:val="20"/>
          </w:rPr>
          <m:t xml:space="preserve"> </m:t>
        </m:r>
        <m:r>
          <w:rPr>
            <w:rFonts w:ascii="Cambria Math" w:hAnsi="Cambria Math"/>
            <w:sz w:val="18"/>
            <w:szCs w:val="20"/>
          </w:rPr>
          <m:t>alimentaci</m:t>
        </m:r>
        <m:r>
          <w:rPr>
            <w:rFonts w:ascii="Cambria Math" w:hAnsi="Cambria Math"/>
            <w:sz w:val="18"/>
            <w:szCs w:val="20"/>
          </w:rPr>
          <m:t>ó</m:t>
        </m:r>
        <m:r>
          <w:rPr>
            <w:rFonts w:ascii="Cambria Math" w:hAnsi="Cambria Math"/>
            <w:sz w:val="18"/>
            <w:szCs w:val="20"/>
          </w:rPr>
          <m:t>n</m:t>
        </m:r>
        <m:r>
          <w:rPr>
            <w:rFonts w:ascii="Cambria Math" w:hAnsi="Cambria Math"/>
            <w:sz w:val="18"/>
            <w:szCs w:val="20"/>
          </w:rPr>
          <m:t xml:space="preserve"> </m:t>
        </m:r>
        <m:r>
          <w:rPr>
            <w:rFonts w:ascii="Cambria Math" w:hAnsi="Cambria Math"/>
            <w:sz w:val="18"/>
            <w:szCs w:val="20"/>
          </w:rPr>
          <m:t>adecuada</m:t>
        </m:r>
      </m:oMath>
      <w:r w:rsidR="00137CBD">
        <w:rPr>
          <w:rFonts w:eastAsiaTheme="minorEastAsia"/>
          <w:sz w:val="18"/>
          <w:szCs w:val="20"/>
        </w:rPr>
        <w:t xml:space="preserve"> </w:t>
      </w:r>
    </w:p>
    <w:p w14:paraId="327D32ED" w14:textId="77777777" w:rsidR="00137CBD"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2</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al</m:t>
        </m:r>
        <m:r>
          <w:rPr>
            <w:rFonts w:ascii="Cambria Math" w:hAnsi="Cambria Math"/>
            <w:sz w:val="18"/>
            <w:szCs w:val="20"/>
          </w:rPr>
          <m:t xml:space="preserve"> </m:t>
        </m:r>
        <m:r>
          <w:rPr>
            <w:rFonts w:ascii="Cambria Math" w:hAnsi="Cambria Math"/>
            <w:sz w:val="18"/>
            <w:szCs w:val="20"/>
          </w:rPr>
          <m:t>disfrute</m:t>
        </m:r>
        <m:r>
          <w:rPr>
            <w:rFonts w:ascii="Cambria Math" w:hAnsi="Cambria Math"/>
            <w:sz w:val="18"/>
            <w:szCs w:val="20"/>
          </w:rPr>
          <m:t xml:space="preserve"> </m:t>
        </m:r>
        <m:r>
          <w:rPr>
            <w:rFonts w:ascii="Cambria Math" w:hAnsi="Cambria Math"/>
            <w:sz w:val="18"/>
            <w:szCs w:val="20"/>
          </w:rPr>
          <m:t>del</m:t>
        </m:r>
        <m:r>
          <w:rPr>
            <w:rFonts w:ascii="Cambria Math" w:hAnsi="Cambria Math"/>
            <w:sz w:val="18"/>
            <w:szCs w:val="20"/>
          </w:rPr>
          <m:t xml:space="preserve"> </m:t>
        </m:r>
        <m:r>
          <w:rPr>
            <w:rFonts w:ascii="Cambria Math" w:hAnsi="Cambria Math"/>
            <w:sz w:val="18"/>
            <w:szCs w:val="20"/>
          </w:rPr>
          <m:t>m</m:t>
        </m:r>
        <m:r>
          <w:rPr>
            <w:rFonts w:ascii="Cambria Math" w:hAnsi="Cambria Math"/>
            <w:sz w:val="18"/>
            <w:szCs w:val="20"/>
          </w:rPr>
          <m:t>á</m:t>
        </m:r>
        <m:r>
          <w:rPr>
            <w:rFonts w:ascii="Cambria Math" w:hAnsi="Cambria Math"/>
            <w:sz w:val="18"/>
            <w:szCs w:val="20"/>
          </w:rPr>
          <m:t>s</m:t>
        </m:r>
        <m:r>
          <w:rPr>
            <w:rFonts w:ascii="Cambria Math" w:hAnsi="Cambria Math"/>
            <w:sz w:val="18"/>
            <w:szCs w:val="20"/>
          </w:rPr>
          <m:t xml:space="preserve"> </m:t>
        </m:r>
        <m:r>
          <w:rPr>
            <w:rFonts w:ascii="Cambria Math" w:hAnsi="Cambria Math"/>
            <w:sz w:val="18"/>
            <w:szCs w:val="20"/>
          </w:rPr>
          <m:t>alto</m:t>
        </m:r>
        <m:r>
          <w:rPr>
            <w:rFonts w:ascii="Cambria Math" w:hAnsi="Cambria Math"/>
            <w:sz w:val="18"/>
            <w:szCs w:val="20"/>
          </w:rPr>
          <m:t xml:space="preserve"> </m:t>
        </m:r>
        <m:r>
          <w:rPr>
            <w:rFonts w:ascii="Cambria Math" w:hAnsi="Cambria Math"/>
            <w:sz w:val="18"/>
            <w:szCs w:val="20"/>
          </w:rPr>
          <m:t>nivel</m:t>
        </m:r>
        <m:r>
          <w:rPr>
            <w:rFonts w:ascii="Cambria Math" w:hAnsi="Cambria Math"/>
            <w:sz w:val="18"/>
            <w:szCs w:val="20"/>
          </w:rPr>
          <m:t xml:space="preserve"> </m:t>
        </m:r>
        <m:r>
          <w:rPr>
            <w:rFonts w:ascii="Cambria Math" w:hAnsi="Cambria Math"/>
            <w:sz w:val="18"/>
            <w:szCs w:val="20"/>
          </w:rPr>
          <m:t>posible</m:t>
        </m:r>
        <m:r>
          <w:rPr>
            <w:rFonts w:ascii="Cambria Math" w:hAnsi="Cambria Math"/>
            <w:sz w:val="18"/>
            <w:szCs w:val="20"/>
          </w:rPr>
          <m:t xml:space="preserve"> </m:t>
        </m:r>
        <m:r>
          <w:rPr>
            <w:rFonts w:ascii="Cambria Math" w:hAnsi="Cambria Math"/>
            <w:sz w:val="18"/>
            <w:szCs w:val="20"/>
          </w:rPr>
          <m:t>de</m:t>
        </m:r>
        <m:r>
          <w:rPr>
            <w:rFonts w:ascii="Cambria Math" w:hAnsi="Cambria Math"/>
            <w:sz w:val="18"/>
            <w:szCs w:val="20"/>
          </w:rPr>
          <m:t xml:space="preserve"> </m:t>
        </m:r>
        <m:r>
          <w:rPr>
            <w:rFonts w:ascii="Cambria Math" w:hAnsi="Cambria Math"/>
            <w:sz w:val="18"/>
            <w:szCs w:val="20"/>
          </w:rPr>
          <m:t>salud</m:t>
        </m:r>
        <m:r>
          <w:rPr>
            <w:rFonts w:ascii="Cambria Math" w:hAnsi="Cambria Math"/>
            <w:sz w:val="18"/>
            <w:szCs w:val="20"/>
          </w:rPr>
          <m:t xml:space="preserve"> </m:t>
        </m:r>
        <m:r>
          <w:rPr>
            <w:rFonts w:ascii="Cambria Math" w:hAnsi="Cambria Math"/>
            <w:sz w:val="18"/>
            <w:szCs w:val="20"/>
          </w:rPr>
          <m:t>f</m:t>
        </m:r>
        <m:r>
          <w:rPr>
            <w:rFonts w:ascii="Cambria Math" w:hAnsi="Cambria Math"/>
            <w:sz w:val="18"/>
            <w:szCs w:val="20"/>
          </w:rPr>
          <m:t>í</m:t>
        </m:r>
        <m:r>
          <w:rPr>
            <w:rFonts w:ascii="Cambria Math" w:hAnsi="Cambria Math"/>
            <w:sz w:val="18"/>
            <w:szCs w:val="20"/>
          </w:rPr>
          <m:t>sica</m:t>
        </m:r>
        <m:r>
          <w:rPr>
            <w:rFonts w:ascii="Cambria Math" w:hAnsi="Cambria Math"/>
            <w:sz w:val="18"/>
            <w:szCs w:val="20"/>
          </w:rPr>
          <m:t xml:space="preserve"> </m:t>
        </m:r>
        <m:r>
          <w:rPr>
            <w:rFonts w:ascii="Cambria Math" w:hAnsi="Cambria Math"/>
            <w:sz w:val="18"/>
            <w:szCs w:val="20"/>
          </w:rPr>
          <m:t>y</m:t>
        </m:r>
        <m:r>
          <w:rPr>
            <w:rFonts w:ascii="Cambria Math" w:hAnsi="Cambria Math"/>
            <w:sz w:val="18"/>
            <w:szCs w:val="20"/>
          </w:rPr>
          <m:t xml:space="preserve"> </m:t>
        </m:r>
        <m:r>
          <w:rPr>
            <w:rFonts w:ascii="Cambria Math" w:hAnsi="Cambria Math"/>
            <w:sz w:val="18"/>
            <w:szCs w:val="20"/>
          </w:rPr>
          <m:t>mental</m:t>
        </m:r>
      </m:oMath>
    </w:p>
    <w:p w14:paraId="08176DCA"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3</m:t>
            </m:r>
          </m:sup>
        </m:sSubSup>
        <m:r>
          <w:rPr>
            <w:rFonts w:ascii="Cambria Math" w:eastAsiaTheme="minorEastAsia"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educaci</m:t>
        </m:r>
        <m:r>
          <w:rPr>
            <w:rFonts w:ascii="Cambria Math" w:hAnsi="Cambria Math"/>
            <w:sz w:val="18"/>
            <w:szCs w:val="20"/>
          </w:rPr>
          <m:t>ó</m:t>
        </m:r>
        <m:r>
          <w:rPr>
            <w:rFonts w:ascii="Cambria Math" w:hAnsi="Cambria Math"/>
            <w:sz w:val="18"/>
            <w:szCs w:val="20"/>
          </w:rPr>
          <m:t>n</m:t>
        </m:r>
      </m:oMath>
    </w:p>
    <w:p w14:paraId="05DBA0FF"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4</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una</m:t>
        </m:r>
        <m:r>
          <w:rPr>
            <w:rFonts w:ascii="Cambria Math" w:hAnsi="Cambria Math"/>
            <w:sz w:val="18"/>
            <w:szCs w:val="20"/>
          </w:rPr>
          <m:t xml:space="preserve"> </m:t>
        </m:r>
        <m:r>
          <w:rPr>
            <w:rFonts w:ascii="Cambria Math" w:hAnsi="Cambria Math"/>
            <w:sz w:val="18"/>
            <w:szCs w:val="20"/>
          </w:rPr>
          <m:t>vivienda</m:t>
        </m:r>
        <m:r>
          <w:rPr>
            <w:rFonts w:ascii="Cambria Math" w:hAnsi="Cambria Math"/>
            <w:sz w:val="18"/>
            <w:szCs w:val="20"/>
          </w:rPr>
          <m:t xml:space="preserve"> </m:t>
        </m:r>
        <m:r>
          <w:rPr>
            <w:rFonts w:ascii="Cambria Math" w:hAnsi="Cambria Math"/>
            <w:sz w:val="18"/>
            <w:szCs w:val="20"/>
          </w:rPr>
          <m:t>adecuada</m:t>
        </m:r>
        <m:r>
          <w:rPr>
            <w:rFonts w:ascii="Cambria Math" w:hAnsi="Cambria Math"/>
            <w:sz w:val="18"/>
            <w:szCs w:val="20"/>
          </w:rPr>
          <m:t xml:space="preserve"> </m:t>
        </m:r>
      </m:oMath>
    </w:p>
    <w:p w14:paraId="55BC1C78"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5</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al</m:t>
        </m:r>
        <m:r>
          <w:rPr>
            <w:rFonts w:ascii="Cambria Math" w:hAnsi="Cambria Math"/>
            <w:sz w:val="18"/>
            <w:szCs w:val="20"/>
          </w:rPr>
          <m:t xml:space="preserve"> </m:t>
        </m:r>
        <m:r>
          <w:rPr>
            <w:rFonts w:ascii="Cambria Math" w:hAnsi="Cambria Math"/>
            <w:sz w:val="18"/>
            <w:szCs w:val="20"/>
          </w:rPr>
          <m:t>trabajo</m:t>
        </m:r>
        <m:r>
          <w:rPr>
            <w:rFonts w:ascii="Cambria Math" w:hAnsi="Cambria Math"/>
            <w:sz w:val="18"/>
            <w:szCs w:val="20"/>
          </w:rPr>
          <m:t xml:space="preserve"> </m:t>
        </m:r>
      </m:oMath>
    </w:p>
    <w:p w14:paraId="2C9D0C86"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2</m:t>
            </m:r>
          </m:sub>
          <m:sup>
            <m:r>
              <w:rPr>
                <w:rFonts w:ascii="Cambria Math" w:hAnsi="Cambria Math"/>
                <w:sz w:val="18"/>
                <w:szCs w:val="20"/>
              </w:rPr>
              <m:t>6</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seguridad</m:t>
        </m:r>
        <m:r>
          <w:rPr>
            <w:rFonts w:ascii="Cambria Math" w:hAnsi="Cambria Math"/>
            <w:sz w:val="18"/>
            <w:szCs w:val="20"/>
          </w:rPr>
          <m:t xml:space="preserve"> </m:t>
        </m:r>
        <m:r>
          <w:rPr>
            <w:rFonts w:ascii="Cambria Math" w:hAnsi="Cambria Math"/>
            <w:sz w:val="18"/>
            <w:szCs w:val="20"/>
          </w:rPr>
          <m:t>social</m:t>
        </m:r>
        <m:r>
          <w:rPr>
            <w:rFonts w:ascii="Cambria Math" w:hAnsi="Cambria Math"/>
            <w:sz w:val="18"/>
            <w:szCs w:val="20"/>
          </w:rPr>
          <m:t xml:space="preserve"> </m:t>
        </m:r>
      </m:oMath>
    </w:p>
    <w:p w14:paraId="1FF63DDC"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3</m:t>
            </m:r>
          </m:sub>
          <m:sup>
            <m:r>
              <w:rPr>
                <w:rFonts w:ascii="Cambria Math" w:hAnsi="Cambria Math"/>
                <w:sz w:val="18"/>
                <w:szCs w:val="20"/>
              </w:rPr>
              <m:t>1</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identidad</m:t>
        </m:r>
        <m:r>
          <w:rPr>
            <w:rFonts w:ascii="Cambria Math" w:hAnsi="Cambria Math"/>
            <w:sz w:val="18"/>
            <w:szCs w:val="20"/>
          </w:rPr>
          <m:t xml:space="preserve"> </m:t>
        </m:r>
      </m:oMath>
    </w:p>
    <w:p w14:paraId="44AFD7D8" w14:textId="77777777" w:rsidR="00137CBD" w:rsidRPr="00447735"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3</m:t>
            </m:r>
          </m:sub>
          <m:sup>
            <m:r>
              <w:rPr>
                <w:rFonts w:ascii="Cambria Math" w:hAnsi="Cambria Math"/>
                <w:sz w:val="18"/>
                <w:szCs w:val="20"/>
              </w:rPr>
              <m:t>2</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participar</m:t>
        </m:r>
        <m:r>
          <w:rPr>
            <w:rFonts w:ascii="Cambria Math" w:hAnsi="Cambria Math"/>
            <w:sz w:val="18"/>
            <w:szCs w:val="20"/>
          </w:rPr>
          <m:t xml:space="preserve"> </m:t>
        </m:r>
        <m:r>
          <w:rPr>
            <w:rFonts w:ascii="Cambria Math" w:hAnsi="Cambria Math"/>
            <w:sz w:val="18"/>
            <w:szCs w:val="20"/>
          </w:rPr>
          <m:t>en</m:t>
        </m:r>
        <m:r>
          <w:rPr>
            <w:rFonts w:ascii="Cambria Math" w:hAnsi="Cambria Math"/>
            <w:sz w:val="18"/>
            <w:szCs w:val="20"/>
          </w:rPr>
          <m:t xml:space="preserve"> </m:t>
        </m:r>
        <m:r>
          <w:rPr>
            <w:rFonts w:ascii="Cambria Math" w:hAnsi="Cambria Math"/>
            <w:sz w:val="18"/>
            <w:szCs w:val="20"/>
          </w:rPr>
          <m:t>los</m:t>
        </m:r>
        <m:r>
          <w:rPr>
            <w:rFonts w:ascii="Cambria Math" w:hAnsi="Cambria Math"/>
            <w:sz w:val="18"/>
            <w:szCs w:val="20"/>
          </w:rPr>
          <m:t xml:space="preserve"> </m:t>
        </m:r>
        <m:r>
          <w:rPr>
            <w:rFonts w:ascii="Cambria Math" w:hAnsi="Cambria Math"/>
            <w:sz w:val="18"/>
            <w:szCs w:val="20"/>
          </w:rPr>
          <m:t>asuntos</m:t>
        </m:r>
        <m:r>
          <w:rPr>
            <w:rFonts w:ascii="Cambria Math" w:hAnsi="Cambria Math"/>
            <w:sz w:val="18"/>
            <w:szCs w:val="20"/>
          </w:rPr>
          <m:t xml:space="preserve"> </m:t>
        </m:r>
        <m:r>
          <w:rPr>
            <w:rFonts w:ascii="Cambria Math" w:hAnsi="Cambria Math"/>
            <w:sz w:val="18"/>
            <w:szCs w:val="20"/>
          </w:rPr>
          <m:t>p</m:t>
        </m:r>
        <m:r>
          <w:rPr>
            <w:rFonts w:ascii="Cambria Math" w:hAnsi="Cambria Math"/>
            <w:sz w:val="18"/>
            <w:szCs w:val="20"/>
          </w:rPr>
          <m:t>ú</m:t>
        </m:r>
        <m:r>
          <w:rPr>
            <w:rFonts w:ascii="Cambria Math" w:hAnsi="Cambria Math"/>
            <w:sz w:val="18"/>
            <w:szCs w:val="20"/>
          </w:rPr>
          <m:t>blicos</m:t>
        </m:r>
      </m:oMath>
    </w:p>
    <w:p w14:paraId="28F858C7" w14:textId="77777777" w:rsidR="00137CBD" w:rsidRDefault="00E240A6" w:rsidP="00137CBD">
      <w:pPr>
        <w:pStyle w:val="Prrafodelista"/>
        <w:numPr>
          <w:ilvl w:val="0"/>
          <w:numId w:val="35"/>
        </w:numPr>
        <w:spacing w:before="100" w:beforeAutospacing="1" w:after="100" w:afterAutospacing="1" w:line="288" w:lineRule="auto"/>
        <w:jc w:val="both"/>
        <w:rPr>
          <w:rFonts w:eastAsiaTheme="minorEastAsia"/>
          <w:sz w:val="18"/>
          <w:szCs w:val="20"/>
        </w:rPr>
      </w:pPr>
      <m:oMath>
        <m:sSubSup>
          <m:sSubSupPr>
            <m:ctrlPr>
              <w:rPr>
                <w:rFonts w:ascii="Cambria Math" w:hAnsi="Cambria Math"/>
                <w:i/>
                <w:sz w:val="18"/>
                <w:szCs w:val="20"/>
              </w:rPr>
            </m:ctrlPr>
          </m:sSubSupPr>
          <m:e>
            <m:r>
              <w:rPr>
                <w:rFonts w:ascii="Cambria Math" w:hAnsi="Cambria Math"/>
                <w:sz w:val="18"/>
                <w:szCs w:val="20"/>
              </w:rPr>
              <m:t>D</m:t>
            </m:r>
          </m:e>
          <m:sub>
            <m:r>
              <w:rPr>
                <w:rFonts w:ascii="Cambria Math" w:hAnsi="Cambria Math"/>
                <w:sz w:val="18"/>
                <w:szCs w:val="20"/>
              </w:rPr>
              <m:t>3</m:t>
            </m:r>
          </m:sub>
          <m:sup>
            <m:r>
              <w:rPr>
                <w:rFonts w:ascii="Cambria Math" w:hAnsi="Cambria Math"/>
                <w:sz w:val="18"/>
                <w:szCs w:val="20"/>
              </w:rPr>
              <m:t>3</m:t>
            </m:r>
          </m:sup>
        </m:sSubSup>
        <m:r>
          <w:rPr>
            <w:rFonts w:ascii="Cambria Math" w:hAnsi="Cambria Math"/>
            <w:sz w:val="18"/>
            <w:szCs w:val="20"/>
          </w:rPr>
          <m:t xml:space="preserve">: </m:t>
        </m:r>
        <m:r>
          <w:rPr>
            <w:rFonts w:ascii="Cambria Math" w:hAnsi="Cambria Math"/>
            <w:sz w:val="18"/>
            <w:szCs w:val="20"/>
          </w:rPr>
          <m:t>Derec</m:t>
        </m:r>
        <m:r>
          <w:rPr>
            <w:rFonts w:ascii="Cambria Math" w:hAnsi="Cambria Math"/>
            <w:sz w:val="18"/>
            <w:szCs w:val="20"/>
          </w:rPr>
          <m:t>h</m:t>
        </m:r>
        <m:r>
          <w:rPr>
            <w:rFonts w:ascii="Cambria Math" w:hAnsi="Cambria Math"/>
            <w:sz w:val="18"/>
            <w:szCs w:val="20"/>
          </w:rPr>
          <m:t>o</m:t>
        </m:r>
        <m:r>
          <w:rPr>
            <w:rFonts w:ascii="Cambria Math" w:hAnsi="Cambria Math"/>
            <w:sz w:val="18"/>
            <w:szCs w:val="20"/>
          </w:rPr>
          <m:t xml:space="preserve"> </m:t>
        </m:r>
        <m:r>
          <w:rPr>
            <w:rFonts w:ascii="Cambria Math" w:hAnsi="Cambria Math"/>
            <w:sz w:val="18"/>
            <w:szCs w:val="20"/>
          </w:rPr>
          <m:t>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no</m:t>
        </m:r>
        <m:r>
          <w:rPr>
            <w:rFonts w:ascii="Cambria Math" w:hAnsi="Cambria Math"/>
            <w:sz w:val="18"/>
            <w:szCs w:val="20"/>
          </w:rPr>
          <m:t xml:space="preserve"> </m:t>
        </m:r>
        <m:r>
          <w:rPr>
            <w:rFonts w:ascii="Cambria Math" w:hAnsi="Cambria Math"/>
            <w:sz w:val="18"/>
            <w:szCs w:val="20"/>
          </w:rPr>
          <m:t>violencia</m:t>
        </m:r>
        <m:r>
          <w:rPr>
            <w:rFonts w:ascii="Cambria Math" w:hAnsi="Cambria Math"/>
            <w:sz w:val="18"/>
            <w:szCs w:val="20"/>
          </w:rPr>
          <m:t xml:space="preserve"> </m:t>
        </m:r>
        <m:r>
          <w:rPr>
            <w:rFonts w:ascii="Cambria Math" w:hAnsi="Cambria Math"/>
            <w:sz w:val="18"/>
            <w:szCs w:val="20"/>
          </w:rPr>
          <m:t>contra</m:t>
        </m:r>
        <m:r>
          <w:rPr>
            <w:rFonts w:ascii="Cambria Math" w:hAnsi="Cambria Math"/>
            <w:sz w:val="18"/>
            <w:szCs w:val="20"/>
          </w:rPr>
          <m:t xml:space="preserve"> </m:t>
        </m:r>
        <m:r>
          <w:rPr>
            <w:rFonts w:ascii="Cambria Math" w:hAnsi="Cambria Math"/>
            <w:sz w:val="18"/>
            <w:szCs w:val="20"/>
          </w:rPr>
          <m:t>la</m:t>
        </m:r>
        <m:r>
          <w:rPr>
            <w:rFonts w:ascii="Cambria Math" w:hAnsi="Cambria Math"/>
            <w:sz w:val="18"/>
            <w:szCs w:val="20"/>
          </w:rPr>
          <m:t xml:space="preserve"> </m:t>
        </m:r>
        <m:r>
          <w:rPr>
            <w:rFonts w:ascii="Cambria Math" w:hAnsi="Cambria Math"/>
            <w:sz w:val="18"/>
            <w:szCs w:val="20"/>
          </w:rPr>
          <m:t>mujer</m:t>
        </m:r>
      </m:oMath>
    </w:p>
    <w:p w14:paraId="5A72A5EE" w14:textId="77777777" w:rsidR="00137CBD" w:rsidRDefault="00137CBD" w:rsidP="00137CBD">
      <w:pPr>
        <w:spacing w:before="100" w:beforeAutospacing="1" w:after="100" w:afterAutospacing="1" w:line="288" w:lineRule="auto"/>
        <w:jc w:val="both"/>
        <w:rPr>
          <w:rFonts w:eastAsiaTheme="minorEastAsia"/>
          <w:sz w:val="20"/>
        </w:rPr>
      </w:pPr>
      <w:r>
        <w:rPr>
          <w:rFonts w:eastAsiaTheme="minorEastAsia"/>
          <w:sz w:val="18"/>
          <w:szCs w:val="20"/>
        </w:rPr>
        <w:t xml:space="preserve">Calculando </w:t>
      </w:r>
      <m:oMath>
        <m:sSub>
          <m:sSubPr>
            <m:ctrlPr>
              <w:rPr>
                <w:rFonts w:ascii="Cambria Math" w:hAnsi="Cambria Math"/>
                <w:i/>
                <w:sz w:val="20"/>
              </w:rPr>
            </m:ctrlPr>
          </m:sSubPr>
          <m:e>
            <m:r>
              <w:rPr>
                <w:rFonts w:ascii="Cambria Math" w:hAnsi="Cambria Math"/>
                <w:sz w:val="20"/>
              </w:rPr>
              <m:t>D</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D</m:t>
            </m:r>
          </m:e>
          <m:sub>
            <m:r>
              <w:rPr>
                <w:rFonts w:ascii="Cambria Math" w:hAnsi="Cambria Math"/>
                <w:sz w:val="20"/>
              </w:rPr>
              <m:t>2</m:t>
            </m:r>
          </m:sub>
        </m:sSub>
        <m:r>
          <w:rPr>
            <w:rFonts w:ascii="Cambria Math" w:hAnsi="Cambria Math"/>
            <w:sz w:val="20"/>
          </w:rPr>
          <m:t xml:space="preserve"> y </m:t>
        </m:r>
        <m:sSub>
          <m:sSubPr>
            <m:ctrlPr>
              <w:rPr>
                <w:rFonts w:ascii="Cambria Math" w:hAnsi="Cambria Math"/>
                <w:i/>
                <w:sz w:val="20"/>
              </w:rPr>
            </m:ctrlPr>
          </m:sSubPr>
          <m:e>
            <m:r>
              <w:rPr>
                <w:rFonts w:ascii="Cambria Math" w:hAnsi="Cambria Math"/>
                <w:sz w:val="20"/>
              </w:rPr>
              <m:t>D</m:t>
            </m:r>
          </m:e>
          <m:sub>
            <m:r>
              <w:rPr>
                <w:rFonts w:ascii="Cambria Math" w:hAnsi="Cambria Math"/>
                <w:sz w:val="20"/>
              </w:rPr>
              <m:t>3</m:t>
            </m:r>
          </m:sub>
        </m:sSub>
      </m:oMath>
      <w:r>
        <w:rPr>
          <w:rFonts w:eastAsiaTheme="minorEastAsia"/>
          <w:sz w:val="20"/>
        </w:rPr>
        <w:t>, tenemos:</w:t>
      </w:r>
    </w:p>
    <w:p w14:paraId="7B547AEB" w14:textId="77777777" w:rsidR="00137CBD" w:rsidRPr="00DF12A6" w:rsidRDefault="00E240A6" w:rsidP="00137CBD">
      <w:pPr>
        <w:spacing w:before="100" w:beforeAutospacing="1" w:after="100" w:afterAutospacing="1" w:line="288" w:lineRule="auto"/>
        <w:jc w:val="both"/>
        <w:rPr>
          <w:rFonts w:eastAsiaTheme="minorEastAsia"/>
          <w:sz w:val="20"/>
        </w:rPr>
      </w:pPr>
      <m:oMathPara>
        <m:oMath>
          <m:sSub>
            <m:sSubPr>
              <m:ctrlPr>
                <w:rPr>
                  <w:rFonts w:ascii="Cambria Math" w:hAnsi="Cambria Math"/>
                  <w:i/>
                  <w:sz w:val="20"/>
                </w:rPr>
              </m:ctrlPr>
            </m:sSubPr>
            <m:e>
              <m:r>
                <w:rPr>
                  <w:rFonts w:ascii="Cambria Math" w:hAnsi="Cambria Math"/>
                  <w:sz w:val="20"/>
                </w:rPr>
                <m:t>D</m:t>
              </m:r>
            </m:e>
            <m:sub>
              <m:r>
                <w:rPr>
                  <w:rFonts w:ascii="Cambria Math" w:hAnsi="Cambria Math"/>
                  <w:sz w:val="20"/>
                </w:rPr>
                <m:t>i</m:t>
              </m:r>
            </m:sub>
          </m:sSub>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subHide m:val="1"/>
              <m:supHide m:val="1"/>
              <m:ctrlPr>
                <w:rPr>
                  <w:rFonts w:ascii="Cambria Math" w:hAnsi="Cambria Math"/>
                  <w:i/>
                  <w:sz w:val="20"/>
                </w:rPr>
              </m:ctrlPr>
            </m:naryPr>
            <m:sub/>
            <m:sup/>
            <m:e>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sup>
              </m:sSubSup>
            </m:e>
          </m:nary>
          <m:r>
            <w:rPr>
              <w:rFonts w:ascii="Cambria Math" w:eastAsiaTheme="minorEastAsia" w:hAnsi="Cambria Math"/>
              <w:sz w:val="20"/>
            </w:rPr>
            <m:t xml:space="preserve">, ∀ </m:t>
          </m:r>
          <m:r>
            <w:rPr>
              <w:rFonts w:ascii="Cambria Math" w:eastAsiaTheme="minorEastAsia" w:hAnsi="Cambria Math"/>
              <w:sz w:val="20"/>
            </w:rPr>
            <m:t>i</m:t>
          </m:r>
          <m:r>
            <w:rPr>
              <w:rFonts w:ascii="Cambria Math" w:eastAsiaTheme="minorEastAsia" w:hAnsi="Cambria Math"/>
              <w:sz w:val="20"/>
            </w:rPr>
            <m:t>=</m:t>
          </m:r>
          <m:d>
            <m:dPr>
              <m:begChr m:val="{"/>
              <m:endChr m:val="}"/>
              <m:ctrlPr>
                <w:rPr>
                  <w:rFonts w:ascii="Cambria Math" w:eastAsiaTheme="minorEastAsia" w:hAnsi="Cambria Math"/>
                  <w:i/>
                  <w:sz w:val="20"/>
                </w:rPr>
              </m:ctrlPr>
            </m:dPr>
            <m:e>
              <m:r>
                <w:rPr>
                  <w:rFonts w:ascii="Cambria Math" w:eastAsiaTheme="minorEastAsia" w:hAnsi="Cambria Math"/>
                  <w:sz w:val="20"/>
                </w:rPr>
                <m:t>1,2,3</m:t>
              </m:r>
            </m:e>
          </m:d>
          <m:r>
            <w:rPr>
              <w:rFonts w:ascii="Cambria Math" w:eastAsiaTheme="minorEastAsia" w:hAnsi="Cambria Math"/>
              <w:sz w:val="20"/>
            </w:rPr>
            <m:t>, 0≤</m:t>
          </m:r>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sup>
          </m:sSubSup>
          <m:r>
            <w:rPr>
              <w:rFonts w:ascii="Cambria Math" w:hAnsi="Cambria Math"/>
              <w:sz w:val="20"/>
            </w:rPr>
            <m:t>≤100</m:t>
          </m:r>
          <m:r>
            <w:rPr>
              <w:rFonts w:ascii="Cambria Math" w:eastAsiaTheme="minorEastAsia" w:hAnsi="Cambria Math"/>
              <w:sz w:val="20"/>
            </w:rPr>
            <m:t xml:space="preserve"> </m:t>
          </m:r>
        </m:oMath>
      </m:oMathPara>
    </w:p>
    <w:p w14:paraId="72FC72F1" w14:textId="77777777" w:rsidR="00137CBD" w:rsidRDefault="00137CBD">
      <w:pPr>
        <w:spacing w:after="100" w:afterAutospacing="1" w:line="288" w:lineRule="auto"/>
        <w:jc w:val="both"/>
        <w:rPr>
          <w:rFonts w:eastAsiaTheme="minorEastAsia"/>
          <w:sz w:val="20"/>
        </w:rPr>
        <w:pPrChange w:id="1537" w:author="Direccion de Politicas y Gestion en Derechos Humanos 14" w:date="2023-12-18T18:08:00Z">
          <w:pPr>
            <w:spacing w:before="100" w:beforeAutospacing="1" w:after="100" w:afterAutospacing="1" w:line="288" w:lineRule="auto"/>
            <w:jc w:val="both"/>
          </w:pPr>
        </w:pPrChange>
      </w:pPr>
      <w:r>
        <w:rPr>
          <w:rFonts w:eastAsiaTheme="minorEastAsia"/>
          <w:sz w:val="18"/>
          <w:szCs w:val="20"/>
        </w:rPr>
        <w:t xml:space="preserve">Asimismo, </w:t>
      </w:r>
      <m:oMath>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sup>
        </m:sSubSup>
      </m:oMath>
      <w:r>
        <w:rPr>
          <w:rFonts w:eastAsiaTheme="minorEastAsia"/>
          <w:sz w:val="20"/>
        </w:rPr>
        <w:t xml:space="preserve"> corresponde al promedio simple de </w:t>
      </w:r>
      <m:oMath>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n,l</m:t>
            </m:r>
          </m:sup>
        </m:sSubSup>
      </m:oMath>
      <w:r>
        <w:rPr>
          <w:rFonts w:eastAsiaTheme="minorEastAsia"/>
          <w:sz w:val="20"/>
        </w:rPr>
        <w:t>, que corresponde a la sub agrupación de condiciones mínimas exigibles en el ejercicio de cada uno de los derechos identificados que luego son proyectados a los Derechos Humanos.</w:t>
      </w:r>
    </w:p>
    <w:p w14:paraId="59D28534" w14:textId="77777777" w:rsidR="00137CBD" w:rsidRDefault="00E240A6" w:rsidP="00137CBD">
      <w:pPr>
        <w:spacing w:before="100" w:beforeAutospacing="1" w:after="100" w:afterAutospacing="1" w:line="288" w:lineRule="auto"/>
        <w:jc w:val="both"/>
        <w:rPr>
          <w:rFonts w:eastAsiaTheme="minorEastAsia"/>
          <w:sz w:val="20"/>
        </w:rPr>
      </w:pPr>
      <m:oMathPara>
        <m:oMath>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l</m:t>
              </m:r>
            </m:den>
          </m:f>
          <m:nary>
            <m:naryPr>
              <m:chr m:val="∑"/>
              <m:limLoc m:val="undOvr"/>
              <m:subHide m:val="1"/>
              <m:supHide m:val="1"/>
              <m:ctrlPr>
                <w:rPr>
                  <w:rFonts w:ascii="Cambria Math" w:hAnsi="Cambria Math"/>
                  <w:i/>
                  <w:sz w:val="20"/>
                </w:rPr>
              </m:ctrlPr>
            </m:naryPr>
            <m:sub/>
            <m:sup/>
            <m:e>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r>
                    <w:rPr>
                      <w:rFonts w:ascii="Cambria Math" w:hAnsi="Cambria Math"/>
                      <w:sz w:val="20"/>
                    </w:rPr>
                    <m:t>,</m:t>
                  </m:r>
                  <m:r>
                    <w:rPr>
                      <w:rFonts w:ascii="Cambria Math" w:hAnsi="Cambria Math"/>
                      <w:sz w:val="20"/>
                    </w:rPr>
                    <m:t>l</m:t>
                  </m:r>
                </m:sup>
              </m:sSubSup>
            </m:e>
          </m:nary>
          <m:r>
            <w:rPr>
              <w:rFonts w:ascii="Cambria Math" w:eastAsiaTheme="minorEastAsia" w:hAnsi="Cambria Math"/>
              <w:sz w:val="20"/>
            </w:rPr>
            <m:t xml:space="preserve">, ∀ </m:t>
          </m:r>
          <m:r>
            <w:rPr>
              <w:rFonts w:ascii="Cambria Math" w:eastAsiaTheme="minorEastAsia" w:hAnsi="Cambria Math"/>
              <w:sz w:val="20"/>
            </w:rPr>
            <m:t>i</m:t>
          </m:r>
          <m:r>
            <w:rPr>
              <w:rFonts w:ascii="Cambria Math" w:eastAsiaTheme="minorEastAsia" w:hAnsi="Cambria Math"/>
              <w:sz w:val="20"/>
            </w:rPr>
            <m:t>=</m:t>
          </m:r>
          <m:d>
            <m:dPr>
              <m:begChr m:val="{"/>
              <m:endChr m:val="}"/>
              <m:ctrlPr>
                <w:rPr>
                  <w:rFonts w:ascii="Cambria Math" w:eastAsiaTheme="minorEastAsia" w:hAnsi="Cambria Math"/>
                  <w:i/>
                  <w:sz w:val="20"/>
                </w:rPr>
              </m:ctrlPr>
            </m:dPr>
            <m:e>
              <m:r>
                <w:rPr>
                  <w:rFonts w:ascii="Cambria Math" w:eastAsiaTheme="minorEastAsia" w:hAnsi="Cambria Math"/>
                  <w:sz w:val="20"/>
                </w:rPr>
                <m:t>1,2,3</m:t>
              </m:r>
            </m:e>
          </m:d>
          <m:r>
            <w:rPr>
              <w:rFonts w:ascii="Cambria Math" w:eastAsiaTheme="minorEastAsia" w:hAnsi="Cambria Math"/>
              <w:sz w:val="20"/>
            </w:rPr>
            <m:t>, 0≤</m:t>
          </m:r>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sup>
          </m:sSubSup>
          <m:r>
            <w:rPr>
              <w:rFonts w:ascii="Cambria Math" w:hAnsi="Cambria Math"/>
              <w:sz w:val="20"/>
            </w:rPr>
            <m:t>≤100</m:t>
          </m:r>
        </m:oMath>
      </m:oMathPara>
    </w:p>
    <w:p w14:paraId="7C4D0D41" w14:textId="77777777" w:rsidR="00137CBD" w:rsidRDefault="00E240A6" w:rsidP="00137CBD">
      <w:pPr>
        <w:spacing w:before="100" w:beforeAutospacing="1" w:after="100" w:afterAutospacing="1" w:line="288" w:lineRule="auto"/>
        <w:jc w:val="both"/>
        <w:rPr>
          <w:rFonts w:eastAsiaTheme="minorEastAsia"/>
          <w:sz w:val="20"/>
        </w:rPr>
      </w:pPr>
      <m:oMathPara>
        <m:oMath>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r>
                <w:rPr>
                  <w:rFonts w:ascii="Cambria Math" w:hAnsi="Cambria Math"/>
                  <w:sz w:val="20"/>
                </w:rPr>
                <m:t>,</m:t>
              </m:r>
              <m:r>
                <w:rPr>
                  <w:rFonts w:ascii="Cambria Math" w:hAnsi="Cambria Math"/>
                  <w:sz w:val="20"/>
                </w:rPr>
                <m:t>l</m:t>
              </m:r>
            </m:sup>
          </m:sSub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s</m:t>
              </m:r>
            </m:den>
          </m:f>
          <m:nary>
            <m:naryPr>
              <m:chr m:val="∑"/>
              <m:limLoc m:val="undOvr"/>
              <m:subHide m:val="1"/>
              <m:supHide m:val="1"/>
              <m:ctrlPr>
                <w:rPr>
                  <w:rFonts w:ascii="Cambria Math" w:hAnsi="Cambria Math"/>
                  <w:i/>
                  <w:sz w:val="20"/>
                </w:rPr>
              </m:ctrlPr>
            </m:naryPr>
            <m:sub/>
            <m:sup/>
            <m:e>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r>
                    <w:rPr>
                      <w:rFonts w:ascii="Cambria Math" w:hAnsi="Cambria Math"/>
                      <w:sz w:val="20"/>
                    </w:rPr>
                    <m:t>,</m:t>
                  </m:r>
                  <m:r>
                    <w:rPr>
                      <w:rFonts w:ascii="Cambria Math" w:hAnsi="Cambria Math"/>
                      <w:sz w:val="20"/>
                    </w:rPr>
                    <m:t>l</m:t>
                  </m:r>
                  <m:r>
                    <w:rPr>
                      <w:rFonts w:ascii="Cambria Math" w:hAnsi="Cambria Math"/>
                      <w:sz w:val="20"/>
                    </w:rPr>
                    <m:t>,</m:t>
                  </m:r>
                  <m:r>
                    <w:rPr>
                      <w:rFonts w:ascii="Cambria Math" w:hAnsi="Cambria Math"/>
                      <w:sz w:val="20"/>
                    </w:rPr>
                    <m:t>s</m:t>
                  </m:r>
                </m:sup>
              </m:sSubSup>
            </m:e>
          </m:nary>
          <m:r>
            <w:rPr>
              <w:rFonts w:ascii="Cambria Math" w:eastAsiaTheme="minorEastAsia" w:hAnsi="Cambria Math"/>
              <w:sz w:val="20"/>
            </w:rPr>
            <m:t xml:space="preserve">, ∀ </m:t>
          </m:r>
          <m:r>
            <w:rPr>
              <w:rFonts w:ascii="Cambria Math" w:eastAsiaTheme="minorEastAsia" w:hAnsi="Cambria Math"/>
              <w:sz w:val="20"/>
            </w:rPr>
            <m:t>i</m:t>
          </m:r>
          <m:r>
            <w:rPr>
              <w:rFonts w:ascii="Cambria Math" w:eastAsiaTheme="minorEastAsia" w:hAnsi="Cambria Math"/>
              <w:sz w:val="20"/>
            </w:rPr>
            <m:t>=</m:t>
          </m:r>
          <m:d>
            <m:dPr>
              <m:begChr m:val="{"/>
              <m:endChr m:val="}"/>
              <m:ctrlPr>
                <w:rPr>
                  <w:rFonts w:ascii="Cambria Math" w:eastAsiaTheme="minorEastAsia" w:hAnsi="Cambria Math"/>
                  <w:i/>
                  <w:sz w:val="20"/>
                </w:rPr>
              </m:ctrlPr>
            </m:dPr>
            <m:e>
              <m:r>
                <w:rPr>
                  <w:rFonts w:ascii="Cambria Math" w:eastAsiaTheme="minorEastAsia" w:hAnsi="Cambria Math"/>
                  <w:sz w:val="20"/>
                </w:rPr>
                <m:t>1,2,3</m:t>
              </m:r>
            </m:e>
          </m:d>
          <m:r>
            <w:rPr>
              <w:rFonts w:ascii="Cambria Math" w:eastAsiaTheme="minorEastAsia" w:hAnsi="Cambria Math"/>
              <w:sz w:val="20"/>
            </w:rPr>
            <m:t>, 0≤</m:t>
          </m:r>
          <m:sSubSup>
            <m:sSubSupPr>
              <m:ctrlPr>
                <w:rPr>
                  <w:rFonts w:ascii="Cambria Math" w:hAnsi="Cambria Math"/>
                  <w:i/>
                  <w:sz w:val="20"/>
                </w:rPr>
              </m:ctrlPr>
            </m:sSubSupPr>
            <m:e>
              <m:r>
                <w:rPr>
                  <w:rFonts w:ascii="Cambria Math" w:hAnsi="Cambria Math"/>
                  <w:sz w:val="20"/>
                </w:rPr>
                <m:t>D</m:t>
              </m:r>
            </m:e>
            <m:sub>
              <m:r>
                <w:rPr>
                  <w:rFonts w:ascii="Cambria Math" w:hAnsi="Cambria Math"/>
                  <w:sz w:val="20"/>
                </w:rPr>
                <m:t>i</m:t>
              </m:r>
            </m:sub>
            <m:sup>
              <m:r>
                <w:rPr>
                  <w:rFonts w:ascii="Cambria Math" w:hAnsi="Cambria Math"/>
                  <w:sz w:val="20"/>
                </w:rPr>
                <m:t>n</m:t>
              </m:r>
              <m:r>
                <w:rPr>
                  <w:rFonts w:ascii="Cambria Math" w:hAnsi="Cambria Math"/>
                  <w:sz w:val="20"/>
                </w:rPr>
                <m:t>,</m:t>
              </m:r>
              <m:r>
                <w:rPr>
                  <w:rFonts w:ascii="Cambria Math" w:hAnsi="Cambria Math"/>
                  <w:sz w:val="20"/>
                </w:rPr>
                <m:t>l</m:t>
              </m:r>
            </m:sup>
          </m:sSubSup>
          <m:r>
            <w:rPr>
              <w:rFonts w:ascii="Cambria Math" w:hAnsi="Cambria Math"/>
              <w:sz w:val="20"/>
            </w:rPr>
            <m:t>≤100</m:t>
          </m:r>
        </m:oMath>
      </m:oMathPara>
    </w:p>
    <w:p w14:paraId="33027000" w14:textId="77777777" w:rsidR="00137CBD" w:rsidRDefault="00137CBD" w:rsidP="00137CBD">
      <w:pPr>
        <w:spacing w:before="100" w:beforeAutospacing="1" w:after="100" w:afterAutospacing="1" w:line="288" w:lineRule="auto"/>
        <w:jc w:val="both"/>
        <w:rPr>
          <w:ins w:id="1538" w:author="Direccion de Politicas y Gestion en Derechos Humanos 14" w:date="2023-12-18T18:06:00Z"/>
          <w:rFonts w:eastAsiaTheme="minorEastAsia"/>
          <w:sz w:val="20"/>
          <w:szCs w:val="20"/>
        </w:rPr>
      </w:pPr>
      <w:r w:rsidRPr="00E2280C">
        <w:rPr>
          <w:rFonts w:eastAsiaTheme="minorEastAsia"/>
          <w:sz w:val="20"/>
          <w:szCs w:val="20"/>
        </w:rPr>
        <w:lastRenderedPageBreak/>
        <w:t xml:space="preserve">En la siguiente tabla, se muestra el detalle de la conformación de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oMath>
      <w:r w:rsidRPr="00E2280C">
        <w:rPr>
          <w:rFonts w:eastAsiaTheme="minorEastAsia"/>
          <w:sz w:val="20"/>
          <w:szCs w:val="20"/>
        </w:rPr>
        <w:t xml:space="preserve">, </w:t>
      </w:r>
      <m:oMath>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n,l</m:t>
            </m:r>
          </m:sup>
        </m:sSubSup>
        <m:r>
          <w:rPr>
            <w:rFonts w:ascii="Cambria Math" w:hAnsi="Cambria Math"/>
            <w:sz w:val="20"/>
            <w:szCs w:val="20"/>
          </w:rPr>
          <m:t xml:space="preserve"> y </m:t>
        </m:r>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n,l,s</m:t>
            </m:r>
          </m:sup>
        </m:sSubSup>
      </m:oMath>
      <w:r w:rsidRPr="00E2280C">
        <w:rPr>
          <w:rFonts w:eastAsiaTheme="minorEastAsia"/>
          <w:sz w:val="20"/>
          <w:szCs w:val="20"/>
        </w:rPr>
        <w:t>, para el desarrollo de la conformación del índice de igualdad y no discriminación en el ejercicio pleno de derechos humanos.</w:t>
      </w:r>
    </w:p>
    <w:p w14:paraId="384738F5" w14:textId="341336D9" w:rsidR="00A4531F" w:rsidRPr="00A60191" w:rsidRDefault="00A4531F">
      <w:pPr>
        <w:spacing w:after="100" w:afterAutospacing="1" w:line="288" w:lineRule="auto"/>
        <w:jc w:val="both"/>
        <w:rPr>
          <w:ins w:id="1539" w:author="Direccion de Politicas y Gestion en Derechos Humanos 14" w:date="2023-12-18T18:06:00Z"/>
          <w:sz w:val="20"/>
        </w:rPr>
        <w:pPrChange w:id="1540" w:author="Direccion de Politicas y Gestion en Derechos Humanos 14" w:date="2023-12-18T18:08:00Z">
          <w:pPr>
            <w:spacing w:before="100" w:beforeAutospacing="1" w:after="100" w:afterAutospacing="1" w:line="288" w:lineRule="auto"/>
            <w:jc w:val="both"/>
          </w:pPr>
        </w:pPrChange>
      </w:pPr>
      <w:ins w:id="1541" w:author="Direccion de Politicas y Gestion en Derechos Humanos 14" w:date="2023-12-18T18:06:00Z">
        <w:r w:rsidRPr="00F2666B">
          <w:rPr>
            <w:b/>
            <w:bCs/>
            <w:sz w:val="20"/>
          </w:rPr>
          <w:t>Tabla:</w:t>
        </w:r>
        <w:r>
          <w:rPr>
            <w:sz w:val="20"/>
          </w:rPr>
          <w:t xml:space="preserve"> </w:t>
        </w:r>
      </w:ins>
      <w:ins w:id="1542" w:author="Direccion de Politicas y Gestion en Derechos Humanos 14" w:date="2023-12-18T18:07:00Z">
        <w:r>
          <w:rPr>
            <w:sz w:val="20"/>
          </w:rPr>
          <w:t xml:space="preserve">Determinación de </w:t>
        </w:r>
      </w:ins>
      <w:ins w:id="1543" w:author="Direccion de Politicas y Gestion en Derechos Humanos 14" w:date="2023-12-18T18:06:00Z">
        <w:r>
          <w:rPr>
            <w:sz w:val="20"/>
          </w:rPr>
          <w:t>indicadores</w:t>
        </w:r>
      </w:ins>
      <w:ins w:id="1544" w:author="Direccion de Politicas y Gestion en Derechos Humanos 14" w:date="2023-12-18T18:07:00Z">
        <w:r>
          <w:rPr>
            <w:sz w:val="20"/>
          </w:rPr>
          <w:t xml:space="preserve"> y estructura metodológica</w:t>
        </w:r>
      </w:ins>
    </w:p>
    <w:p w14:paraId="47C0E0DB" w14:textId="0DC55939" w:rsidR="00A4531F" w:rsidRPr="00E2280C" w:rsidDel="00A4531F" w:rsidRDefault="00A4531F" w:rsidP="00137CBD">
      <w:pPr>
        <w:spacing w:before="100" w:beforeAutospacing="1" w:after="100" w:afterAutospacing="1" w:line="288" w:lineRule="auto"/>
        <w:jc w:val="both"/>
        <w:rPr>
          <w:del w:id="1545" w:author="Direccion de Politicas y Gestion en Derechos Humanos 14" w:date="2023-12-18T18:06:00Z"/>
          <w:rFonts w:eastAsiaTheme="minorEastAsia"/>
          <w:sz w:val="20"/>
          <w:szCs w:val="20"/>
        </w:rPr>
      </w:pPr>
    </w:p>
    <w:tbl>
      <w:tblPr>
        <w:tblW w:w="9208" w:type="dxa"/>
        <w:tblCellMar>
          <w:left w:w="70" w:type="dxa"/>
          <w:right w:w="70" w:type="dxa"/>
        </w:tblCellMar>
        <w:tblLook w:val="0600" w:firstRow="0" w:lastRow="0" w:firstColumn="0" w:lastColumn="0" w:noHBand="1" w:noVBand="1"/>
        <w:tblPrChange w:id="1546" w:author="Direccion de Politicas y Gestion en Derechos Humanos 14" w:date="2023-12-18T18:09:00Z">
          <w:tblPr>
            <w:tblW w:w="9265" w:type="dxa"/>
            <w:tblCellMar>
              <w:left w:w="70" w:type="dxa"/>
              <w:right w:w="70" w:type="dxa"/>
            </w:tblCellMar>
            <w:tblLook w:val="0600" w:firstRow="0" w:lastRow="0" w:firstColumn="0" w:lastColumn="0" w:noHBand="1" w:noVBand="1"/>
          </w:tblPr>
        </w:tblPrChange>
      </w:tblPr>
      <w:tblGrid>
        <w:gridCol w:w="1202"/>
        <w:gridCol w:w="1088"/>
        <w:gridCol w:w="1448"/>
        <w:gridCol w:w="1280"/>
        <w:gridCol w:w="4190"/>
        <w:tblGridChange w:id="1547">
          <w:tblGrid>
            <w:gridCol w:w="1271"/>
            <w:gridCol w:w="1247"/>
            <w:gridCol w:w="1928"/>
            <w:gridCol w:w="56"/>
            <w:gridCol w:w="1503"/>
            <w:gridCol w:w="56"/>
            <w:gridCol w:w="3204"/>
            <w:gridCol w:w="56"/>
          </w:tblGrid>
        </w:tblGridChange>
      </w:tblGrid>
      <w:tr w:rsidR="00A4531F" w:rsidRPr="008E13B5" w14:paraId="3467C502" w14:textId="77777777" w:rsidTr="00A4531F">
        <w:trPr>
          <w:trHeight w:val="252"/>
          <w:trPrChange w:id="1548" w:author="Direccion de Politicas y Gestion en Derechos Humanos 14" w:date="2023-12-18T18:09:00Z">
            <w:trPr>
              <w:gridAfter w:val="0"/>
              <w:trHeight w:val="252"/>
            </w:trPr>
          </w:trPrChange>
        </w:trPr>
        <w:tc>
          <w:tcPr>
            <w:tcW w:w="1271" w:type="dxa"/>
            <w:tcBorders>
              <w:top w:val="single" w:sz="4" w:space="0" w:color="FFFFFF"/>
              <w:left w:val="single" w:sz="4" w:space="0" w:color="FFFFFF"/>
              <w:bottom w:val="nil"/>
              <w:right w:val="single" w:sz="4" w:space="0" w:color="FFFFFF"/>
            </w:tcBorders>
            <w:shd w:val="clear" w:color="auto" w:fill="7030A0"/>
            <w:vAlign w:val="center"/>
            <w:tcPrChange w:id="1549" w:author="Direccion de Politicas y Gestion en Derechos Humanos 14" w:date="2023-12-18T18:09:00Z">
              <w:tcPr>
                <w:tcW w:w="1271" w:type="dxa"/>
                <w:tcBorders>
                  <w:top w:val="single" w:sz="4" w:space="0" w:color="FFFFFF"/>
                  <w:left w:val="single" w:sz="4" w:space="0" w:color="FFFFFF"/>
                  <w:bottom w:val="nil"/>
                  <w:right w:val="single" w:sz="4" w:space="0" w:color="FFFFFF"/>
                </w:tcBorders>
                <w:shd w:val="clear" w:color="auto" w:fill="7030A0"/>
                <w:vAlign w:val="center"/>
              </w:tcPr>
            </w:tcPrChange>
          </w:tcPr>
          <w:p w14:paraId="7F8F6D5D" w14:textId="77777777" w:rsidR="00137CBD" w:rsidRPr="007931D0" w:rsidRDefault="00137CBD" w:rsidP="00042FEF">
            <w:pPr>
              <w:spacing w:after="0" w:line="240" w:lineRule="auto"/>
              <w:jc w:val="center"/>
              <w:rPr>
                <w:rFonts w:ascii="Calibri" w:eastAsia="Times New Roman" w:hAnsi="Calibri" w:cs="Calibri"/>
                <w:b/>
                <w:bCs/>
                <w:color w:val="FFFFFF" w:themeColor="background1"/>
                <w:kern w:val="0"/>
                <w:sz w:val="20"/>
                <w:szCs w:val="20"/>
                <w:lang w:eastAsia="es-PE"/>
                <w14:ligatures w14:val="none"/>
              </w:rPr>
            </w:pPr>
            <w:commentRangeStart w:id="1550"/>
            <w:commentRangeStart w:id="1551"/>
            <w:r w:rsidRPr="007931D0">
              <w:rPr>
                <w:rFonts w:ascii="Calibri" w:eastAsia="Times New Roman" w:hAnsi="Calibri" w:cs="Calibri"/>
                <w:b/>
                <w:bCs/>
                <w:color w:val="FFFFFF" w:themeColor="background1"/>
                <w:kern w:val="0"/>
                <w:sz w:val="20"/>
                <w:szCs w:val="20"/>
                <w:lang w:eastAsia="es-PE"/>
                <w14:ligatures w14:val="none"/>
              </w:rPr>
              <w:t>Índice DDHH</w:t>
            </w:r>
          </w:p>
        </w:tc>
        <w:tc>
          <w:tcPr>
            <w:tcW w:w="1247" w:type="dxa"/>
            <w:tcBorders>
              <w:top w:val="single" w:sz="4" w:space="0" w:color="FFFFFF"/>
              <w:left w:val="single" w:sz="4" w:space="0" w:color="FFFFFF"/>
              <w:bottom w:val="nil"/>
              <w:right w:val="single" w:sz="4" w:space="0" w:color="FFFFFF"/>
            </w:tcBorders>
            <w:shd w:val="clear" w:color="auto" w:fill="7030A0"/>
            <w:vAlign w:val="center"/>
            <w:tcPrChange w:id="1552" w:author="Direccion de Politicas y Gestion en Derechos Humanos 14" w:date="2023-12-18T18:09:00Z">
              <w:tcPr>
                <w:tcW w:w="1247" w:type="dxa"/>
                <w:tcBorders>
                  <w:top w:val="single" w:sz="4" w:space="0" w:color="FFFFFF"/>
                  <w:left w:val="single" w:sz="4" w:space="0" w:color="FFFFFF"/>
                  <w:bottom w:val="nil"/>
                  <w:right w:val="single" w:sz="4" w:space="0" w:color="FFFFFF"/>
                </w:tcBorders>
                <w:shd w:val="clear" w:color="auto" w:fill="7030A0"/>
                <w:vAlign w:val="center"/>
              </w:tcPr>
            </w:tcPrChange>
          </w:tcPr>
          <w:p w14:paraId="3C637FEC" w14:textId="77777777" w:rsidR="00137CBD" w:rsidRPr="007931D0" w:rsidRDefault="00E240A6" w:rsidP="00042FEF">
            <w:pPr>
              <w:spacing w:after="0" w:line="240" w:lineRule="auto"/>
              <w:jc w:val="center"/>
              <w:rPr>
                <w:rFonts w:ascii="Calibri" w:eastAsia="Times New Roman" w:hAnsi="Calibri" w:cs="Calibri"/>
                <w:b/>
                <w:bCs/>
                <w:color w:val="FFFFFF" w:themeColor="background1"/>
                <w:kern w:val="0"/>
                <w:sz w:val="20"/>
                <w:szCs w:val="20"/>
                <w:lang w:eastAsia="es-PE"/>
                <w14:ligatures w14:val="none"/>
              </w:rPr>
            </w:pPr>
            <m:oMathPara>
              <m:oMath>
                <m:sSub>
                  <m:sSubPr>
                    <m:ctrlPr>
                      <w:rPr>
                        <w:rFonts w:ascii="Cambria Math" w:hAnsi="Cambria Math"/>
                        <w:b/>
                        <w:bCs/>
                        <w:i/>
                        <w:color w:val="FFFFFF" w:themeColor="background1"/>
                        <w:sz w:val="20"/>
                        <w:szCs w:val="20"/>
                      </w:rPr>
                    </m:ctrlPr>
                  </m:sSubPr>
                  <m:e>
                    <m:r>
                      <m:rPr>
                        <m:sty m:val="bi"/>
                      </m:rPr>
                      <w:rPr>
                        <w:rFonts w:ascii="Cambria Math" w:hAnsi="Cambria Math"/>
                        <w:color w:val="FFFFFF" w:themeColor="background1"/>
                        <w:sz w:val="20"/>
                        <w:szCs w:val="20"/>
                      </w:rPr>
                      <m:t>D</m:t>
                    </m:r>
                  </m:e>
                  <m:sub>
                    <m:r>
                      <m:rPr>
                        <m:sty m:val="bi"/>
                      </m:rPr>
                      <w:rPr>
                        <w:rFonts w:ascii="Cambria Math" w:hAnsi="Cambria Math"/>
                        <w:color w:val="FFFFFF" w:themeColor="background1"/>
                        <w:sz w:val="20"/>
                        <w:szCs w:val="20"/>
                      </w:rPr>
                      <m:t>i</m:t>
                    </m:r>
                  </m:sub>
                </m:sSub>
              </m:oMath>
            </m:oMathPara>
          </w:p>
        </w:tc>
        <w:tc>
          <w:tcPr>
            <w:tcW w:w="1871" w:type="dxa"/>
            <w:tcBorders>
              <w:top w:val="single" w:sz="4" w:space="0" w:color="FFFFFF"/>
              <w:left w:val="single" w:sz="4" w:space="0" w:color="FFFFFF"/>
              <w:bottom w:val="single" w:sz="4" w:space="0" w:color="FFFFFF"/>
              <w:right w:val="single" w:sz="4" w:space="0" w:color="FFFFFF"/>
            </w:tcBorders>
            <w:shd w:val="clear" w:color="auto" w:fill="7030A0"/>
            <w:vAlign w:val="center"/>
            <w:tcPrChange w:id="1553" w:author="Direccion de Politicas y Gestion en Derechos Humanos 14" w:date="2023-12-18T18:09:00Z">
              <w:tcPr>
                <w:tcW w:w="1928" w:type="dxa"/>
                <w:tcBorders>
                  <w:top w:val="single" w:sz="4" w:space="0" w:color="FFFFFF"/>
                  <w:left w:val="single" w:sz="4" w:space="0" w:color="FFFFFF"/>
                  <w:bottom w:val="single" w:sz="4" w:space="0" w:color="FFFFFF"/>
                  <w:right w:val="single" w:sz="4" w:space="0" w:color="FFFFFF"/>
                </w:tcBorders>
                <w:shd w:val="clear" w:color="auto" w:fill="7030A0"/>
                <w:vAlign w:val="center"/>
              </w:tcPr>
            </w:tcPrChange>
          </w:tcPr>
          <w:p w14:paraId="502F5361" w14:textId="77777777" w:rsidR="00137CBD" w:rsidRPr="007931D0" w:rsidRDefault="00E240A6" w:rsidP="00042FEF">
            <w:pPr>
              <w:spacing w:after="0" w:line="240" w:lineRule="auto"/>
              <w:jc w:val="center"/>
              <w:rPr>
                <w:rFonts w:ascii="Calibri" w:eastAsia="Times New Roman" w:hAnsi="Calibri" w:cs="Calibri"/>
                <w:b/>
                <w:bCs/>
                <w:color w:val="FFFFFF" w:themeColor="background1"/>
                <w:kern w:val="0"/>
                <w:sz w:val="20"/>
                <w:szCs w:val="20"/>
                <w:lang w:eastAsia="es-PE"/>
                <w14:ligatures w14:val="none"/>
              </w:rPr>
            </w:pPr>
            <m:oMathPara>
              <m:oMath>
                <m:sSubSup>
                  <m:sSubSupPr>
                    <m:ctrlPr>
                      <w:rPr>
                        <w:rFonts w:ascii="Cambria Math" w:hAnsi="Cambria Math"/>
                        <w:b/>
                        <w:bCs/>
                        <w:i/>
                        <w:color w:val="FFFFFF" w:themeColor="background1"/>
                        <w:sz w:val="20"/>
                        <w:szCs w:val="20"/>
                      </w:rPr>
                    </m:ctrlPr>
                  </m:sSubSupPr>
                  <m:e>
                    <m:r>
                      <m:rPr>
                        <m:sty m:val="bi"/>
                      </m:rPr>
                      <w:rPr>
                        <w:rFonts w:ascii="Cambria Math" w:hAnsi="Cambria Math"/>
                        <w:color w:val="FFFFFF" w:themeColor="background1"/>
                        <w:sz w:val="20"/>
                        <w:szCs w:val="20"/>
                      </w:rPr>
                      <m:t>D</m:t>
                    </m:r>
                  </m:e>
                  <m:sub>
                    <m:r>
                      <m:rPr>
                        <m:sty m:val="bi"/>
                      </m:rPr>
                      <w:rPr>
                        <w:rFonts w:ascii="Cambria Math" w:hAnsi="Cambria Math"/>
                        <w:color w:val="FFFFFF" w:themeColor="background1"/>
                        <w:sz w:val="20"/>
                        <w:szCs w:val="20"/>
                      </w:rPr>
                      <m:t>i</m:t>
                    </m:r>
                  </m:sub>
                  <m:sup>
                    <m:r>
                      <m:rPr>
                        <m:sty m:val="bi"/>
                      </m:rPr>
                      <w:rPr>
                        <w:rFonts w:ascii="Cambria Math" w:hAnsi="Cambria Math"/>
                        <w:color w:val="FFFFFF" w:themeColor="background1"/>
                        <w:sz w:val="20"/>
                        <w:szCs w:val="20"/>
                      </w:rPr>
                      <m:t>n</m:t>
                    </m:r>
                  </m:sup>
                </m:sSubSup>
              </m:oMath>
            </m:oMathPara>
          </w:p>
        </w:tc>
        <w:tc>
          <w:tcPr>
            <w:tcW w:w="1559" w:type="dxa"/>
            <w:tcBorders>
              <w:top w:val="single" w:sz="4" w:space="0" w:color="FFFFFF"/>
              <w:left w:val="nil"/>
              <w:bottom w:val="single" w:sz="4" w:space="0" w:color="FFFFFF"/>
              <w:right w:val="single" w:sz="4" w:space="0" w:color="FFFFFF"/>
            </w:tcBorders>
            <w:shd w:val="clear" w:color="auto" w:fill="7030A0"/>
            <w:vAlign w:val="center"/>
            <w:tcPrChange w:id="1554" w:author="Direccion de Politicas y Gestion en Derechos Humanos 14" w:date="2023-12-18T18:09:00Z">
              <w:tcPr>
                <w:tcW w:w="1559" w:type="dxa"/>
                <w:gridSpan w:val="2"/>
                <w:tcBorders>
                  <w:top w:val="single" w:sz="4" w:space="0" w:color="FFFFFF"/>
                  <w:left w:val="nil"/>
                  <w:bottom w:val="single" w:sz="4" w:space="0" w:color="FFFFFF"/>
                  <w:right w:val="single" w:sz="4" w:space="0" w:color="FFFFFF"/>
                </w:tcBorders>
                <w:shd w:val="clear" w:color="auto" w:fill="7030A0"/>
                <w:vAlign w:val="center"/>
              </w:tcPr>
            </w:tcPrChange>
          </w:tcPr>
          <w:p w14:paraId="429E977D" w14:textId="77777777" w:rsidR="00137CBD" w:rsidRPr="007931D0" w:rsidRDefault="00E240A6" w:rsidP="00042FEF">
            <w:pPr>
              <w:spacing w:after="0" w:line="240" w:lineRule="auto"/>
              <w:jc w:val="center"/>
              <w:rPr>
                <w:rFonts w:ascii="Calibri" w:eastAsia="Times New Roman" w:hAnsi="Calibri" w:cs="Calibri"/>
                <w:b/>
                <w:bCs/>
                <w:color w:val="FFFFFF" w:themeColor="background1"/>
                <w:kern w:val="0"/>
                <w:sz w:val="20"/>
                <w:szCs w:val="20"/>
                <w:lang w:eastAsia="es-PE"/>
                <w14:ligatures w14:val="none"/>
              </w:rPr>
            </w:pPr>
            <m:oMathPara>
              <m:oMath>
                <m:sSubSup>
                  <m:sSubSupPr>
                    <m:ctrlPr>
                      <w:rPr>
                        <w:rFonts w:ascii="Cambria Math" w:hAnsi="Cambria Math"/>
                        <w:b/>
                        <w:bCs/>
                        <w:i/>
                        <w:color w:val="FFFFFF" w:themeColor="background1"/>
                        <w:sz w:val="20"/>
                        <w:szCs w:val="20"/>
                      </w:rPr>
                    </m:ctrlPr>
                  </m:sSubSupPr>
                  <m:e>
                    <m:r>
                      <m:rPr>
                        <m:sty m:val="bi"/>
                      </m:rPr>
                      <w:rPr>
                        <w:rFonts w:ascii="Cambria Math" w:hAnsi="Cambria Math"/>
                        <w:color w:val="FFFFFF" w:themeColor="background1"/>
                        <w:sz w:val="20"/>
                        <w:szCs w:val="20"/>
                      </w:rPr>
                      <m:t>D</m:t>
                    </m:r>
                  </m:e>
                  <m:sub>
                    <m:r>
                      <m:rPr>
                        <m:sty m:val="bi"/>
                      </m:rPr>
                      <w:rPr>
                        <w:rFonts w:ascii="Cambria Math" w:hAnsi="Cambria Math"/>
                        <w:color w:val="FFFFFF" w:themeColor="background1"/>
                        <w:sz w:val="20"/>
                        <w:szCs w:val="20"/>
                      </w:rPr>
                      <m:t>i</m:t>
                    </m:r>
                  </m:sub>
                  <m:sup>
                    <m:r>
                      <m:rPr>
                        <m:sty m:val="bi"/>
                      </m:rPr>
                      <w:rPr>
                        <w:rFonts w:ascii="Cambria Math" w:hAnsi="Cambria Math"/>
                        <w:color w:val="FFFFFF" w:themeColor="background1"/>
                        <w:sz w:val="20"/>
                        <w:szCs w:val="20"/>
                      </w:rPr>
                      <m:t>n</m:t>
                    </m:r>
                    <m:r>
                      <m:rPr>
                        <m:sty m:val="bi"/>
                      </m:rPr>
                      <w:rPr>
                        <w:rFonts w:ascii="Cambria Math" w:hAnsi="Cambria Math"/>
                        <w:color w:val="FFFFFF" w:themeColor="background1"/>
                        <w:sz w:val="20"/>
                        <w:szCs w:val="20"/>
                      </w:rPr>
                      <m:t>,</m:t>
                    </m:r>
                    <m:r>
                      <m:rPr>
                        <m:sty m:val="bi"/>
                      </m:rPr>
                      <w:rPr>
                        <w:rFonts w:ascii="Cambria Math" w:hAnsi="Cambria Math"/>
                        <w:color w:val="FFFFFF" w:themeColor="background1"/>
                        <w:sz w:val="20"/>
                        <w:szCs w:val="20"/>
                      </w:rPr>
                      <m:t>l</m:t>
                    </m:r>
                  </m:sup>
                </m:sSubSup>
              </m:oMath>
            </m:oMathPara>
          </w:p>
        </w:tc>
        <w:commentRangeStart w:id="1555"/>
        <w:commentRangeStart w:id="1556"/>
        <w:commentRangeStart w:id="1557"/>
        <w:commentRangeStart w:id="1558"/>
        <w:tc>
          <w:tcPr>
            <w:tcW w:w="3260" w:type="dxa"/>
            <w:tcBorders>
              <w:top w:val="single" w:sz="4" w:space="0" w:color="FFFFFF"/>
              <w:left w:val="nil"/>
              <w:bottom w:val="single" w:sz="4" w:space="0" w:color="FFFFFF"/>
              <w:right w:val="single" w:sz="4" w:space="0" w:color="FFFFFF"/>
            </w:tcBorders>
            <w:shd w:val="clear" w:color="auto" w:fill="7030A0"/>
            <w:vAlign w:val="center"/>
            <w:tcPrChange w:id="1559" w:author="Direccion de Politicas y Gestion en Derechos Humanos 14" w:date="2023-12-18T18:09:00Z">
              <w:tcPr>
                <w:tcW w:w="3260" w:type="dxa"/>
                <w:gridSpan w:val="2"/>
                <w:tcBorders>
                  <w:top w:val="single" w:sz="4" w:space="0" w:color="FFFFFF"/>
                  <w:left w:val="nil"/>
                  <w:bottom w:val="single" w:sz="4" w:space="0" w:color="FFFFFF"/>
                  <w:right w:val="single" w:sz="4" w:space="0" w:color="FFFFFF"/>
                </w:tcBorders>
                <w:shd w:val="clear" w:color="auto" w:fill="7030A0"/>
                <w:vAlign w:val="center"/>
              </w:tcPr>
            </w:tcPrChange>
          </w:tcPr>
          <w:p w14:paraId="59267BC9" w14:textId="144EC679" w:rsidR="00137CBD" w:rsidRPr="007931D0" w:rsidRDefault="00E240A6" w:rsidP="00042FEF">
            <w:pPr>
              <w:spacing w:after="0" w:line="240" w:lineRule="auto"/>
              <w:jc w:val="center"/>
              <w:rPr>
                <w:rFonts w:ascii="Calibri" w:eastAsia="Times New Roman" w:hAnsi="Calibri" w:cs="Calibri"/>
                <w:b/>
                <w:bCs/>
                <w:color w:val="FFFFFF" w:themeColor="background1"/>
                <w:kern w:val="0"/>
                <w:sz w:val="20"/>
                <w:szCs w:val="20"/>
                <w:lang w:eastAsia="es-PE"/>
                <w14:ligatures w14:val="none"/>
              </w:rPr>
            </w:pPr>
            <m:oMathPara>
              <m:oMath>
                <m:sSubSup>
                  <m:sSubSupPr>
                    <m:ctrlPr>
                      <w:rPr>
                        <w:rFonts w:ascii="Cambria Math" w:hAnsi="Cambria Math"/>
                        <w:b/>
                        <w:bCs/>
                        <w:i/>
                        <w:color w:val="FFFFFF" w:themeColor="background1"/>
                        <w:sz w:val="20"/>
                        <w:szCs w:val="20"/>
                      </w:rPr>
                    </m:ctrlPr>
                  </m:sSubSupPr>
                  <m:e>
                    <m:r>
                      <m:rPr>
                        <m:sty m:val="bi"/>
                      </m:rPr>
                      <w:rPr>
                        <w:rFonts w:ascii="Cambria Math" w:hAnsi="Cambria Math"/>
                        <w:color w:val="FFFFFF" w:themeColor="background1"/>
                        <w:sz w:val="20"/>
                        <w:szCs w:val="20"/>
                      </w:rPr>
                      <m:t>D</m:t>
                    </m:r>
                  </m:e>
                  <m:sub>
                    <m:r>
                      <m:rPr>
                        <m:sty m:val="bi"/>
                      </m:rPr>
                      <w:rPr>
                        <w:rFonts w:ascii="Cambria Math" w:hAnsi="Cambria Math"/>
                        <w:color w:val="FFFFFF" w:themeColor="background1"/>
                        <w:sz w:val="20"/>
                        <w:szCs w:val="20"/>
                      </w:rPr>
                      <m:t>i</m:t>
                    </m:r>
                  </m:sub>
                  <m:sup>
                    <m:r>
                      <m:rPr>
                        <m:sty m:val="bi"/>
                      </m:rPr>
                      <w:rPr>
                        <w:rFonts w:ascii="Cambria Math" w:hAnsi="Cambria Math"/>
                        <w:color w:val="FFFFFF" w:themeColor="background1"/>
                        <w:sz w:val="20"/>
                        <w:szCs w:val="20"/>
                      </w:rPr>
                      <m:t>n</m:t>
                    </m:r>
                    <m:r>
                      <m:rPr>
                        <m:sty m:val="bi"/>
                      </m:rPr>
                      <w:rPr>
                        <w:rFonts w:ascii="Cambria Math" w:hAnsi="Cambria Math"/>
                        <w:color w:val="FFFFFF" w:themeColor="background1"/>
                        <w:sz w:val="20"/>
                        <w:szCs w:val="20"/>
                      </w:rPr>
                      <m:t>,</m:t>
                    </m:r>
                    <m:r>
                      <m:rPr>
                        <m:sty m:val="bi"/>
                      </m:rPr>
                      <w:rPr>
                        <w:rFonts w:ascii="Cambria Math" w:hAnsi="Cambria Math"/>
                        <w:color w:val="FFFFFF" w:themeColor="background1"/>
                        <w:sz w:val="20"/>
                        <w:szCs w:val="20"/>
                      </w:rPr>
                      <m:t>l</m:t>
                    </m:r>
                    <m:r>
                      <m:rPr>
                        <m:sty m:val="bi"/>
                      </m:rPr>
                      <w:rPr>
                        <w:rFonts w:ascii="Cambria Math" w:hAnsi="Cambria Math"/>
                        <w:color w:val="FFFFFF" w:themeColor="background1"/>
                        <w:sz w:val="20"/>
                        <w:szCs w:val="20"/>
                      </w:rPr>
                      <m:t>,</m:t>
                    </m:r>
                    <m:r>
                      <m:rPr>
                        <m:sty m:val="bi"/>
                      </m:rPr>
                      <w:rPr>
                        <w:rFonts w:ascii="Cambria Math" w:hAnsi="Cambria Math"/>
                        <w:color w:val="FFFFFF" w:themeColor="background1"/>
                        <w:sz w:val="20"/>
                        <w:szCs w:val="20"/>
                      </w:rPr>
                      <m:t>s</m:t>
                    </m:r>
                  </m:sup>
                </m:sSubSup>
                <w:commentRangeEnd w:id="1555"/>
                <m:r>
                  <m:rPr>
                    <m:sty m:val="p"/>
                  </m:rPr>
                  <w:rPr>
                    <w:rStyle w:val="Refdecomentario"/>
                    <w:kern w:val="0"/>
                    <w14:ligatures w14:val="none"/>
                  </w:rPr>
                  <w:commentReference w:id="1555"/>
                </m:r>
                <w:commentRangeEnd w:id="1556"/>
                <m:r>
                  <m:rPr>
                    <m:sty m:val="p"/>
                  </m:rPr>
                  <w:rPr>
                    <w:rStyle w:val="Refdecomentario"/>
                    <w:kern w:val="0"/>
                    <w14:ligatures w14:val="none"/>
                  </w:rPr>
                  <w:commentReference w:id="1556"/>
                </m:r>
                <w:commentRangeEnd w:id="1557"/>
                <m:r>
                  <m:rPr>
                    <m:sty m:val="p"/>
                  </m:rPr>
                  <w:rPr>
                    <w:rStyle w:val="Refdecomentario"/>
                    <w:kern w:val="0"/>
                    <w14:ligatures w14:val="none"/>
                  </w:rPr>
                  <w:commentReference w:id="1557"/>
                </m:r>
                <w:commentRangeEnd w:id="1558"/>
                <m:r>
                  <m:rPr>
                    <m:sty m:val="p"/>
                  </m:rPr>
                  <w:rPr>
                    <w:rStyle w:val="Refdecomentario"/>
                    <w:kern w:val="0"/>
                    <w14:ligatures w14:val="none"/>
                  </w:rPr>
                  <w:commentReference w:id="1558"/>
                </m:r>
                <m:r>
                  <w:ins w:id="1560" w:author="Mijail Huaman Romero" w:date="2023-12-28T13:08:00Z">
                    <w:del w:id="1561" w:author="Direccion de Politicas y Gestion en Derechos Humanos 14" w:date="2023-12-28T18:04:00Z">
                      <m:rPr>
                        <m:sty m:val="bi"/>
                      </m:rPr>
                      <w:rPr>
                        <w:rFonts w:ascii="Cambria Math" w:hAnsi="Cambria Math"/>
                        <w:color w:val="FFFFFF" w:themeColor="background1"/>
                        <w:sz w:val="20"/>
                        <w:szCs w:val="20"/>
                      </w:rPr>
                      <m:t>s</m:t>
                    </w:del>
                  </w:ins>
                </m:r>
              </m:oMath>
            </m:oMathPara>
          </w:p>
        </w:tc>
      </w:tr>
      <w:tr w:rsidR="00A4531F" w:rsidRPr="008E13B5" w14:paraId="0E2928D1" w14:textId="77777777" w:rsidTr="00A4531F">
        <w:trPr>
          <w:trHeight w:val="252"/>
          <w:trPrChange w:id="1562" w:author="Direccion de Politicas y Gestion en Derechos Humanos 14" w:date="2023-12-18T18:09:00Z">
            <w:trPr>
              <w:gridAfter w:val="0"/>
              <w:trHeight w:val="252"/>
            </w:trPr>
          </w:trPrChange>
        </w:trPr>
        <w:tc>
          <w:tcPr>
            <w:tcW w:w="1271" w:type="dxa"/>
            <w:vMerge w:val="restart"/>
            <w:tcBorders>
              <w:top w:val="single" w:sz="4" w:space="0" w:color="FFFFFF"/>
              <w:left w:val="single" w:sz="4" w:space="0" w:color="FFFFFF"/>
              <w:bottom w:val="nil"/>
              <w:right w:val="single" w:sz="4" w:space="0" w:color="FFFFFF"/>
            </w:tcBorders>
            <w:shd w:val="clear" w:color="000000" w:fill="002060"/>
            <w:vAlign w:val="center"/>
            <w:hideMark/>
            <w:tcPrChange w:id="1563" w:author="Direccion de Politicas y Gestion en Derechos Humanos 14" w:date="2023-12-18T18:09:00Z">
              <w:tcPr>
                <w:tcW w:w="1271" w:type="dxa"/>
                <w:vMerge w:val="restart"/>
                <w:tcBorders>
                  <w:top w:val="single" w:sz="4" w:space="0" w:color="FFFFFF"/>
                  <w:left w:val="single" w:sz="4" w:space="0" w:color="FFFFFF"/>
                  <w:bottom w:val="nil"/>
                  <w:right w:val="single" w:sz="4" w:space="0" w:color="FFFFFF"/>
                </w:tcBorders>
                <w:shd w:val="clear" w:color="000000" w:fill="002060"/>
                <w:vAlign w:val="center"/>
                <w:hideMark/>
              </w:tcPr>
            </w:tcPrChange>
          </w:tcPr>
          <w:p w14:paraId="0BFDA24A" w14:textId="77777777" w:rsidR="00137CBD" w:rsidRPr="008E13B5" w:rsidRDefault="00137CBD" w:rsidP="00042FEF">
            <w:pPr>
              <w:spacing w:after="0" w:line="240" w:lineRule="auto"/>
              <w:jc w:val="center"/>
              <w:rPr>
                <w:rFonts w:ascii="Calibri" w:eastAsia="Times New Roman" w:hAnsi="Calibri" w:cs="Calibri"/>
                <w:b/>
                <w:bCs/>
                <w:color w:val="FFFFFF"/>
                <w:kern w:val="0"/>
                <w:sz w:val="16"/>
                <w:szCs w:val="16"/>
                <w:lang w:eastAsia="es-PE"/>
                <w14:ligatures w14:val="none"/>
              </w:rPr>
            </w:pPr>
            <w:r w:rsidRPr="008E13B5">
              <w:rPr>
                <w:rFonts w:ascii="Calibri" w:eastAsia="Times New Roman" w:hAnsi="Calibri" w:cs="Calibri"/>
                <w:b/>
                <w:bCs/>
                <w:color w:val="FFFFFF"/>
                <w:kern w:val="0"/>
                <w:sz w:val="16"/>
                <w:szCs w:val="16"/>
                <w:lang w:eastAsia="es-PE"/>
                <w14:ligatures w14:val="none"/>
              </w:rPr>
              <w:t>Índice de igualdad y no discriminación en el ejercicio pleno de derechos humanos</w:t>
            </w:r>
          </w:p>
        </w:tc>
        <w:tc>
          <w:tcPr>
            <w:tcW w:w="1247" w:type="dxa"/>
            <w:vMerge w:val="restart"/>
            <w:tcBorders>
              <w:top w:val="single" w:sz="4" w:space="0" w:color="FFFFFF"/>
              <w:left w:val="single" w:sz="4" w:space="0" w:color="FFFFFF"/>
              <w:bottom w:val="nil"/>
              <w:right w:val="single" w:sz="4" w:space="0" w:color="FFFFFF"/>
            </w:tcBorders>
            <w:shd w:val="clear" w:color="000000" w:fill="C00000"/>
            <w:vAlign w:val="center"/>
            <w:hideMark/>
            <w:tcPrChange w:id="1564" w:author="Direccion de Politicas y Gestion en Derechos Humanos 14" w:date="2023-12-18T18:09:00Z">
              <w:tcPr>
                <w:tcW w:w="1247" w:type="dxa"/>
                <w:vMerge w:val="restart"/>
                <w:tcBorders>
                  <w:top w:val="single" w:sz="4" w:space="0" w:color="FFFFFF"/>
                  <w:left w:val="single" w:sz="4" w:space="0" w:color="FFFFFF"/>
                  <w:bottom w:val="nil"/>
                  <w:right w:val="single" w:sz="4" w:space="0" w:color="FFFFFF"/>
                </w:tcBorders>
                <w:shd w:val="clear" w:color="000000" w:fill="C00000"/>
                <w:vAlign w:val="center"/>
                <w:hideMark/>
              </w:tcPr>
            </w:tcPrChange>
          </w:tcPr>
          <w:p w14:paraId="1C47AC14" w14:textId="77777777" w:rsidR="00137CBD" w:rsidRPr="008E13B5"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8E13B5">
              <w:rPr>
                <w:rFonts w:ascii="Calibri" w:eastAsia="Times New Roman" w:hAnsi="Calibri" w:cs="Calibri"/>
                <w:b/>
                <w:bCs/>
                <w:color w:val="FFFFFF"/>
                <w:kern w:val="0"/>
                <w:sz w:val="14"/>
                <w:szCs w:val="14"/>
                <w:lang w:eastAsia="es-PE"/>
                <w14:ligatures w14:val="none"/>
              </w:rPr>
              <w:t>Derechos Ius Cogens (índice)</w:t>
            </w:r>
          </w:p>
        </w:tc>
        <w:tc>
          <w:tcPr>
            <w:tcW w:w="1871" w:type="dxa"/>
            <w:vMerge w:val="restart"/>
            <w:tcBorders>
              <w:top w:val="single" w:sz="4" w:space="0" w:color="FFFFFF"/>
              <w:left w:val="single" w:sz="4" w:space="0" w:color="FFFFFF"/>
              <w:bottom w:val="single" w:sz="4" w:space="0" w:color="FFFFFF"/>
              <w:right w:val="single" w:sz="4" w:space="0" w:color="FFFFFF"/>
            </w:tcBorders>
            <w:shd w:val="clear" w:color="000000" w:fill="FF9393"/>
            <w:vAlign w:val="center"/>
            <w:hideMark/>
            <w:tcPrChange w:id="1565" w:author="Direccion de Politicas y Gestion en Derechos Humanos 14" w:date="2023-12-18T18:09:00Z">
              <w:tcPr>
                <w:tcW w:w="1928" w:type="dxa"/>
                <w:vMerge w:val="restart"/>
                <w:tcBorders>
                  <w:top w:val="single" w:sz="4" w:space="0" w:color="FFFFFF"/>
                  <w:left w:val="single" w:sz="4" w:space="0" w:color="FFFFFF"/>
                  <w:bottom w:val="single" w:sz="4" w:space="0" w:color="FFFFFF"/>
                  <w:right w:val="single" w:sz="4" w:space="0" w:color="FFFFFF"/>
                </w:tcBorders>
                <w:shd w:val="clear" w:color="000000" w:fill="FF9393"/>
                <w:vAlign w:val="center"/>
                <w:hideMark/>
              </w:tcPr>
            </w:tcPrChange>
          </w:tcPr>
          <w:p w14:paraId="04A141C7"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libertad y seguridad de la persona</w:t>
            </w:r>
          </w:p>
        </w:tc>
        <w:tc>
          <w:tcPr>
            <w:tcW w:w="1559" w:type="dxa"/>
            <w:tcBorders>
              <w:top w:val="single" w:sz="4" w:space="0" w:color="FFFFFF"/>
              <w:left w:val="nil"/>
              <w:bottom w:val="single" w:sz="4" w:space="0" w:color="FFFFFF"/>
              <w:right w:val="single" w:sz="4" w:space="0" w:color="FFFFFF"/>
            </w:tcBorders>
            <w:shd w:val="clear" w:color="000000" w:fill="FFC9C9"/>
            <w:vAlign w:val="center"/>
            <w:hideMark/>
            <w:tcPrChange w:id="1566" w:author="Direccion de Politicas y Gestion en Derechos Humanos 14" w:date="2023-12-18T18:09:00Z">
              <w:tcPr>
                <w:tcW w:w="1559" w:type="dxa"/>
                <w:gridSpan w:val="2"/>
                <w:tcBorders>
                  <w:top w:val="single" w:sz="4" w:space="0" w:color="FFFFFF"/>
                  <w:left w:val="nil"/>
                  <w:bottom w:val="single" w:sz="4" w:space="0" w:color="FFFFFF"/>
                  <w:right w:val="single" w:sz="4" w:space="0" w:color="FFFFFF"/>
                </w:tcBorders>
                <w:shd w:val="clear" w:color="000000" w:fill="FFC9C9"/>
                <w:vAlign w:val="center"/>
                <w:hideMark/>
              </w:tcPr>
            </w:tcPrChange>
          </w:tcPr>
          <w:p w14:paraId="39651FD9"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Seguridad personal</w:t>
            </w:r>
          </w:p>
        </w:tc>
        <w:tc>
          <w:tcPr>
            <w:tcW w:w="3260" w:type="dxa"/>
            <w:tcBorders>
              <w:top w:val="single" w:sz="4" w:space="0" w:color="FFFFFF"/>
              <w:left w:val="nil"/>
              <w:bottom w:val="single" w:sz="4" w:space="0" w:color="FFFFFF"/>
              <w:right w:val="single" w:sz="4" w:space="0" w:color="FFFFFF"/>
            </w:tcBorders>
            <w:shd w:val="clear" w:color="000000" w:fill="FFC9C9"/>
            <w:vAlign w:val="center"/>
            <w:hideMark/>
            <w:tcPrChange w:id="1567" w:author="Direccion de Politicas y Gestion en Derechos Humanos 14" w:date="2023-12-18T18:09:00Z">
              <w:tcPr>
                <w:tcW w:w="3260" w:type="dxa"/>
                <w:gridSpan w:val="2"/>
                <w:tcBorders>
                  <w:top w:val="single" w:sz="4" w:space="0" w:color="FFFFFF"/>
                  <w:left w:val="nil"/>
                  <w:bottom w:val="single" w:sz="4" w:space="0" w:color="FFFFFF"/>
                  <w:right w:val="single" w:sz="4" w:space="0" w:color="FFFFFF"/>
                </w:tcBorders>
                <w:shd w:val="clear" w:color="000000" w:fill="FFC9C9"/>
                <w:vAlign w:val="center"/>
                <w:hideMark/>
              </w:tcPr>
            </w:tcPrChange>
          </w:tcPr>
          <w:p w14:paraId="7783964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víctima de algún hecho delictivo</w:t>
            </w:r>
          </w:p>
        </w:tc>
      </w:tr>
      <w:tr w:rsidR="00A4531F" w:rsidRPr="008E13B5" w14:paraId="281E5E05" w14:textId="77777777" w:rsidTr="00A4531F">
        <w:tblPrEx>
          <w:tblPrExChange w:id="1568" w:author="Direccion de Politicas y Gestion en Derechos Humanos 14" w:date="2023-12-18T18:09:00Z">
            <w:tblPrEx>
              <w:tblW w:w="9321" w:type="dxa"/>
            </w:tblPrEx>
          </w:tblPrExChange>
        </w:tblPrEx>
        <w:trPr>
          <w:trHeight w:val="252"/>
          <w:trPrChange w:id="1569"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570"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5C0F99B0"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571"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5D87E4E1"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single" w:sz="4" w:space="0" w:color="FFFFFF"/>
              <w:left w:val="single" w:sz="4" w:space="0" w:color="FFFFFF"/>
              <w:bottom w:val="single" w:sz="4" w:space="0" w:color="FFFFFF"/>
              <w:right w:val="single" w:sz="4" w:space="0" w:color="FFFFFF"/>
            </w:tcBorders>
            <w:vAlign w:val="center"/>
            <w:hideMark/>
            <w:tcPrChange w:id="1572" w:author="Direccion de Politicas y Gestion en Derechos Humanos 14" w:date="2023-12-18T18:09:00Z">
              <w:tcPr>
                <w:tcW w:w="1984" w:type="dxa"/>
                <w:gridSpan w:val="2"/>
                <w:vMerge/>
                <w:tcBorders>
                  <w:top w:val="single" w:sz="4" w:space="0" w:color="FFFFFF"/>
                  <w:left w:val="single" w:sz="4" w:space="0" w:color="FFFFFF"/>
                  <w:bottom w:val="single" w:sz="4" w:space="0" w:color="FFFFFF"/>
                  <w:right w:val="single" w:sz="4" w:space="0" w:color="FFFFFF"/>
                </w:tcBorders>
                <w:vAlign w:val="center"/>
                <w:hideMark/>
              </w:tcPr>
            </w:tcPrChange>
          </w:tcPr>
          <w:p w14:paraId="416473D0"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FFC9C9"/>
            <w:vAlign w:val="center"/>
            <w:hideMark/>
            <w:tcPrChange w:id="1573"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FFC9C9"/>
                <w:vAlign w:val="center"/>
                <w:hideMark/>
              </w:tcPr>
            </w:tcPrChange>
          </w:tcPr>
          <w:p w14:paraId="45BBD7D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Seguridad frente a delitos</w:t>
            </w:r>
          </w:p>
        </w:tc>
        <w:tc>
          <w:tcPr>
            <w:tcW w:w="3260" w:type="dxa"/>
            <w:tcBorders>
              <w:top w:val="nil"/>
              <w:left w:val="nil"/>
              <w:bottom w:val="single" w:sz="4" w:space="0" w:color="FFFFFF"/>
              <w:right w:val="single" w:sz="4" w:space="0" w:color="FFFFFF"/>
            </w:tcBorders>
            <w:shd w:val="clear" w:color="000000" w:fill="FFC9C9"/>
            <w:vAlign w:val="center"/>
            <w:hideMark/>
            <w:tcPrChange w:id="1574"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C9C9"/>
                <w:vAlign w:val="center"/>
                <w:hideMark/>
              </w:tcPr>
            </w:tcPrChange>
          </w:tcPr>
          <w:p w14:paraId="5255294D"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de 15 y más años de edad que manifiesta que existe vigilancia en su zona o barrio</w:t>
            </w:r>
          </w:p>
        </w:tc>
      </w:tr>
      <w:tr w:rsidR="00A4531F" w:rsidRPr="008E13B5" w14:paraId="4437FA29" w14:textId="77777777" w:rsidTr="00A4531F">
        <w:trPr>
          <w:trHeight w:val="252"/>
          <w:trPrChange w:id="1575"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576"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009A0A3"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577"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7C64573E"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single" w:sz="4" w:space="0" w:color="FFFFFF"/>
              <w:left w:val="single" w:sz="4" w:space="0" w:color="FFFFFF"/>
              <w:bottom w:val="single" w:sz="4" w:space="0" w:color="FFFFFF"/>
              <w:right w:val="single" w:sz="4" w:space="0" w:color="FFFFFF"/>
            </w:tcBorders>
            <w:vAlign w:val="center"/>
            <w:hideMark/>
            <w:tcPrChange w:id="1578" w:author="Direccion de Politicas y Gestion en Derechos Humanos 14" w:date="2023-12-18T18:09:00Z">
              <w:tcPr>
                <w:tcW w:w="1928" w:type="dxa"/>
                <w:vMerge/>
                <w:tcBorders>
                  <w:top w:val="single" w:sz="4" w:space="0" w:color="FFFFFF"/>
                  <w:left w:val="single" w:sz="4" w:space="0" w:color="FFFFFF"/>
                  <w:bottom w:val="single" w:sz="4" w:space="0" w:color="FFFFFF"/>
                  <w:right w:val="single" w:sz="4" w:space="0" w:color="FFFFFF"/>
                </w:tcBorders>
                <w:vAlign w:val="center"/>
                <w:hideMark/>
              </w:tcPr>
            </w:tcPrChange>
          </w:tcPr>
          <w:p w14:paraId="3073D10C"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579"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66278602"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FFC9C9"/>
            <w:vAlign w:val="center"/>
            <w:hideMark/>
            <w:tcPrChange w:id="1580"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C9C9"/>
                <w:vAlign w:val="center"/>
                <w:hideMark/>
              </w:tcPr>
            </w:tcPrChange>
          </w:tcPr>
          <w:p w14:paraId="154CF3F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de 15 y más años de edad con percepción de inseguridad en los próximos doce meses</w:t>
            </w:r>
          </w:p>
        </w:tc>
      </w:tr>
      <w:tr w:rsidR="00A4531F" w:rsidRPr="008E13B5" w14:paraId="2AFE6315" w14:textId="77777777" w:rsidTr="00A4531F">
        <w:tblPrEx>
          <w:tblPrExChange w:id="1581" w:author="Direccion de Politicas y Gestion en Derechos Humanos 14" w:date="2023-12-18T18:09:00Z">
            <w:tblPrEx>
              <w:tblW w:w="9321" w:type="dxa"/>
            </w:tblPrEx>
          </w:tblPrExChange>
        </w:tblPrEx>
        <w:trPr>
          <w:trHeight w:val="378"/>
          <w:trPrChange w:id="1582" w:author="Direccion de Politicas y Gestion en Derechos Humanos 14" w:date="2023-12-18T18:09:00Z">
            <w:trPr>
              <w:trHeight w:val="378"/>
            </w:trPr>
          </w:trPrChange>
        </w:trPr>
        <w:tc>
          <w:tcPr>
            <w:tcW w:w="1271" w:type="dxa"/>
            <w:vMerge/>
            <w:tcBorders>
              <w:top w:val="single" w:sz="4" w:space="0" w:color="FFFFFF"/>
              <w:left w:val="single" w:sz="4" w:space="0" w:color="FFFFFF"/>
              <w:bottom w:val="nil"/>
              <w:right w:val="single" w:sz="4" w:space="0" w:color="FFFFFF"/>
            </w:tcBorders>
            <w:vAlign w:val="center"/>
            <w:hideMark/>
            <w:tcPrChange w:id="1583"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284CFE9"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584"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2C28EF65"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tcBorders>
              <w:top w:val="nil"/>
              <w:left w:val="nil"/>
              <w:bottom w:val="single" w:sz="4" w:space="0" w:color="FFFFFF"/>
              <w:right w:val="single" w:sz="4" w:space="0" w:color="FFFFFF"/>
            </w:tcBorders>
            <w:shd w:val="clear" w:color="000000" w:fill="FFC9C9"/>
            <w:vAlign w:val="center"/>
            <w:hideMark/>
            <w:tcPrChange w:id="1585" w:author="Direccion de Politicas y Gestion en Derechos Humanos 14" w:date="2023-12-18T18:09:00Z">
              <w:tcPr>
                <w:tcW w:w="1984" w:type="dxa"/>
                <w:gridSpan w:val="2"/>
                <w:tcBorders>
                  <w:top w:val="nil"/>
                  <w:left w:val="nil"/>
                  <w:bottom w:val="single" w:sz="4" w:space="0" w:color="FFFFFF"/>
                  <w:right w:val="single" w:sz="4" w:space="0" w:color="FFFFFF"/>
                </w:tcBorders>
                <w:shd w:val="clear" w:color="000000" w:fill="FFC9C9"/>
                <w:vAlign w:val="center"/>
                <w:hideMark/>
              </w:tcPr>
            </w:tcPrChange>
          </w:tcPr>
          <w:p w14:paraId="3974AFB0" w14:textId="77777777" w:rsidR="00137CBD" w:rsidRPr="001A360E" w:rsidRDefault="00137CBD" w:rsidP="00042FEF">
            <w:pPr>
              <w:spacing w:after="0" w:line="240" w:lineRule="auto"/>
              <w:jc w:val="center"/>
              <w:rPr>
                <w:rFonts w:ascii="Calibri" w:hAnsi="Calibri"/>
                <w:b/>
                <w:color w:val="000000"/>
                <w:kern w:val="0"/>
                <w:sz w:val="12"/>
                <w:lang w:val="pt-BR"/>
                <w14:ligatures w14:val="none"/>
                <w:rPrChange w:id="1586" w:author="Nilton Marcelo Quiñones Huayna" w:date="2023-12-13T13:31:00Z">
                  <w:rPr>
                    <w:rFonts w:ascii="Calibri" w:hAnsi="Calibri"/>
                    <w:b/>
                    <w:color w:val="000000"/>
                    <w:kern w:val="0"/>
                    <w:sz w:val="12"/>
                    <w14:ligatures w14:val="none"/>
                  </w:rPr>
                </w:rPrChange>
              </w:rPr>
            </w:pPr>
            <w:proofErr w:type="spellStart"/>
            <w:r w:rsidRPr="001A360E">
              <w:rPr>
                <w:rFonts w:ascii="Calibri" w:hAnsi="Calibri"/>
                <w:b/>
                <w:color w:val="000000"/>
                <w:kern w:val="0"/>
                <w:sz w:val="12"/>
                <w:lang w:val="pt-BR"/>
                <w14:ligatures w14:val="none"/>
                <w:rPrChange w:id="1587" w:author="Nilton Marcelo Quiñones Huayna" w:date="2023-12-13T13:31:00Z">
                  <w:rPr>
                    <w:rFonts w:ascii="Calibri" w:hAnsi="Calibri"/>
                    <w:b/>
                    <w:color w:val="000000"/>
                    <w:kern w:val="0"/>
                    <w:sz w:val="12"/>
                    <w14:ligatures w14:val="none"/>
                  </w:rPr>
                </w:rPrChange>
              </w:rPr>
              <w:t>Derecho</w:t>
            </w:r>
            <w:proofErr w:type="spellEnd"/>
            <w:r w:rsidRPr="001A360E">
              <w:rPr>
                <w:rFonts w:ascii="Calibri" w:hAnsi="Calibri"/>
                <w:b/>
                <w:color w:val="000000"/>
                <w:kern w:val="0"/>
                <w:sz w:val="12"/>
                <w:lang w:val="pt-BR"/>
                <w14:ligatures w14:val="none"/>
                <w:rPrChange w:id="1588" w:author="Nilton Marcelo Quiñones Huayna" w:date="2023-12-13T13:31:00Z">
                  <w:rPr>
                    <w:rFonts w:ascii="Calibri" w:hAnsi="Calibri"/>
                    <w:b/>
                    <w:color w:val="000000"/>
                    <w:kern w:val="0"/>
                    <w:sz w:val="12"/>
                    <w14:ligatures w14:val="none"/>
                  </w:rPr>
                </w:rPrChange>
              </w:rPr>
              <w:t xml:space="preserve"> a </w:t>
            </w:r>
            <w:proofErr w:type="spellStart"/>
            <w:r w:rsidRPr="001A360E">
              <w:rPr>
                <w:rFonts w:ascii="Calibri" w:hAnsi="Calibri"/>
                <w:b/>
                <w:color w:val="000000"/>
                <w:kern w:val="0"/>
                <w:sz w:val="12"/>
                <w:lang w:val="pt-BR"/>
                <w14:ligatures w14:val="none"/>
                <w:rPrChange w:id="1589" w:author="Nilton Marcelo Quiñones Huayna" w:date="2023-12-13T13:31:00Z">
                  <w:rPr>
                    <w:rFonts w:ascii="Calibri" w:hAnsi="Calibri"/>
                    <w:b/>
                    <w:color w:val="000000"/>
                    <w:kern w:val="0"/>
                    <w:sz w:val="12"/>
                    <w14:ligatures w14:val="none"/>
                  </w:rPr>
                </w:rPrChange>
              </w:rPr>
              <w:t>no</w:t>
            </w:r>
            <w:proofErr w:type="spellEnd"/>
            <w:r w:rsidRPr="001A360E">
              <w:rPr>
                <w:rFonts w:ascii="Calibri" w:hAnsi="Calibri"/>
                <w:b/>
                <w:color w:val="000000"/>
                <w:kern w:val="0"/>
                <w:sz w:val="12"/>
                <w:lang w:val="pt-BR"/>
                <w14:ligatures w14:val="none"/>
                <w:rPrChange w:id="1590" w:author="Nilton Marcelo Quiñones Huayna" w:date="2023-12-13T13:31:00Z">
                  <w:rPr>
                    <w:rFonts w:ascii="Calibri" w:hAnsi="Calibri"/>
                    <w:b/>
                    <w:color w:val="000000"/>
                    <w:kern w:val="0"/>
                    <w:sz w:val="12"/>
                    <w14:ligatures w14:val="none"/>
                  </w:rPr>
                </w:rPrChange>
              </w:rPr>
              <w:t xml:space="preserve"> ser sometido a tortura o a tratos </w:t>
            </w:r>
            <w:proofErr w:type="gramStart"/>
            <w:r w:rsidRPr="001A360E">
              <w:rPr>
                <w:rFonts w:ascii="Calibri" w:hAnsi="Calibri"/>
                <w:b/>
                <w:color w:val="000000"/>
                <w:kern w:val="0"/>
                <w:sz w:val="12"/>
                <w:lang w:val="pt-BR"/>
                <w14:ligatures w14:val="none"/>
                <w:rPrChange w:id="1591" w:author="Nilton Marcelo Quiñones Huayna" w:date="2023-12-13T13:31:00Z">
                  <w:rPr>
                    <w:rFonts w:ascii="Calibri" w:hAnsi="Calibri"/>
                    <w:b/>
                    <w:color w:val="000000"/>
                    <w:kern w:val="0"/>
                    <w:sz w:val="12"/>
                    <w14:ligatures w14:val="none"/>
                  </w:rPr>
                </w:rPrChange>
              </w:rPr>
              <w:t>o penas</w:t>
            </w:r>
            <w:proofErr w:type="gramEnd"/>
            <w:r w:rsidRPr="001A360E">
              <w:rPr>
                <w:rFonts w:ascii="Calibri" w:hAnsi="Calibri"/>
                <w:b/>
                <w:color w:val="000000"/>
                <w:kern w:val="0"/>
                <w:sz w:val="12"/>
                <w:lang w:val="pt-BR"/>
                <w14:ligatures w14:val="none"/>
                <w:rPrChange w:id="1592" w:author="Nilton Marcelo Quiñones Huayna" w:date="2023-12-13T13:31:00Z">
                  <w:rPr>
                    <w:rFonts w:ascii="Calibri" w:hAnsi="Calibri"/>
                    <w:b/>
                    <w:color w:val="000000"/>
                    <w:kern w:val="0"/>
                    <w:sz w:val="12"/>
                    <w14:ligatures w14:val="none"/>
                  </w:rPr>
                </w:rPrChange>
              </w:rPr>
              <w:t xml:space="preserve"> </w:t>
            </w:r>
            <w:proofErr w:type="spellStart"/>
            <w:r w:rsidRPr="001A360E">
              <w:rPr>
                <w:rFonts w:ascii="Calibri" w:hAnsi="Calibri"/>
                <w:b/>
                <w:color w:val="000000"/>
                <w:kern w:val="0"/>
                <w:sz w:val="12"/>
                <w:lang w:val="pt-BR"/>
                <w14:ligatures w14:val="none"/>
                <w:rPrChange w:id="1593" w:author="Nilton Marcelo Quiñones Huayna" w:date="2023-12-13T13:31:00Z">
                  <w:rPr>
                    <w:rFonts w:ascii="Calibri" w:hAnsi="Calibri"/>
                    <w:b/>
                    <w:color w:val="000000"/>
                    <w:kern w:val="0"/>
                    <w:sz w:val="12"/>
                    <w14:ligatures w14:val="none"/>
                  </w:rPr>
                </w:rPrChange>
              </w:rPr>
              <w:t>crueles</w:t>
            </w:r>
            <w:proofErr w:type="spellEnd"/>
            <w:r w:rsidRPr="001A360E">
              <w:rPr>
                <w:rFonts w:ascii="Calibri" w:hAnsi="Calibri"/>
                <w:b/>
                <w:color w:val="000000"/>
                <w:kern w:val="0"/>
                <w:sz w:val="12"/>
                <w:lang w:val="pt-BR"/>
                <w14:ligatures w14:val="none"/>
                <w:rPrChange w:id="1594" w:author="Nilton Marcelo Quiñones Huayna" w:date="2023-12-13T13:31:00Z">
                  <w:rPr>
                    <w:rFonts w:ascii="Calibri" w:hAnsi="Calibri"/>
                    <w:b/>
                    <w:color w:val="000000"/>
                    <w:kern w:val="0"/>
                    <w:sz w:val="12"/>
                    <w14:ligatures w14:val="none"/>
                  </w:rPr>
                </w:rPrChange>
              </w:rPr>
              <w:t xml:space="preserve">, </w:t>
            </w:r>
            <w:proofErr w:type="spellStart"/>
            <w:r w:rsidRPr="001A360E">
              <w:rPr>
                <w:rFonts w:ascii="Calibri" w:hAnsi="Calibri"/>
                <w:b/>
                <w:color w:val="000000"/>
                <w:kern w:val="0"/>
                <w:sz w:val="12"/>
                <w:lang w:val="pt-BR"/>
                <w14:ligatures w14:val="none"/>
                <w:rPrChange w:id="1595" w:author="Nilton Marcelo Quiñones Huayna" w:date="2023-12-13T13:31:00Z">
                  <w:rPr>
                    <w:rFonts w:ascii="Calibri" w:hAnsi="Calibri"/>
                    <w:b/>
                    <w:color w:val="000000"/>
                    <w:kern w:val="0"/>
                    <w:sz w:val="12"/>
                    <w14:ligatures w14:val="none"/>
                  </w:rPr>
                </w:rPrChange>
              </w:rPr>
              <w:t>inhumanos</w:t>
            </w:r>
            <w:proofErr w:type="spellEnd"/>
            <w:r w:rsidRPr="001A360E">
              <w:rPr>
                <w:rFonts w:ascii="Calibri" w:hAnsi="Calibri"/>
                <w:b/>
                <w:color w:val="000000"/>
                <w:kern w:val="0"/>
                <w:sz w:val="12"/>
                <w:lang w:val="pt-BR"/>
                <w14:ligatures w14:val="none"/>
                <w:rPrChange w:id="1596" w:author="Nilton Marcelo Quiñones Huayna" w:date="2023-12-13T13:31:00Z">
                  <w:rPr>
                    <w:rFonts w:ascii="Calibri" w:hAnsi="Calibri"/>
                    <w:b/>
                    <w:color w:val="000000"/>
                    <w:kern w:val="0"/>
                    <w:sz w:val="12"/>
                    <w14:ligatures w14:val="none"/>
                  </w:rPr>
                </w:rPrChange>
              </w:rPr>
              <w:t xml:space="preserve"> o degradantes</w:t>
            </w:r>
          </w:p>
        </w:tc>
        <w:tc>
          <w:tcPr>
            <w:tcW w:w="1559" w:type="dxa"/>
            <w:tcBorders>
              <w:top w:val="nil"/>
              <w:left w:val="nil"/>
              <w:bottom w:val="single" w:sz="4" w:space="0" w:color="FFFFFF"/>
              <w:right w:val="single" w:sz="4" w:space="0" w:color="FFFFFF"/>
            </w:tcBorders>
            <w:shd w:val="clear" w:color="000000" w:fill="FFF7F7"/>
            <w:vAlign w:val="center"/>
            <w:hideMark/>
            <w:tcPrChange w:id="1597"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FFF7F7"/>
                <w:vAlign w:val="center"/>
                <w:hideMark/>
              </w:tcPr>
            </w:tcPrChange>
          </w:tcPr>
          <w:p w14:paraId="4C84BD0B"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Integridad física y mental de las personas detenidas</w:t>
            </w:r>
          </w:p>
        </w:tc>
        <w:tc>
          <w:tcPr>
            <w:tcW w:w="3260" w:type="dxa"/>
            <w:tcBorders>
              <w:top w:val="nil"/>
              <w:left w:val="nil"/>
              <w:bottom w:val="single" w:sz="4" w:space="0" w:color="FFFFFF"/>
              <w:right w:val="single" w:sz="4" w:space="0" w:color="FFFFFF"/>
            </w:tcBorders>
            <w:shd w:val="clear" w:color="000000" w:fill="FFF7F7"/>
            <w:vAlign w:val="center"/>
            <w:hideMark/>
            <w:tcPrChange w:id="159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F7F7"/>
                <w:vAlign w:val="center"/>
                <w:hideMark/>
              </w:tcPr>
            </w:tcPrChange>
          </w:tcPr>
          <w:p w14:paraId="1B551B20"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Proporción de detenidos que no han sido condenados en el conjunto de la población reclusa total</w:t>
            </w:r>
          </w:p>
        </w:tc>
      </w:tr>
      <w:tr w:rsidR="00A4531F" w:rsidRPr="008E13B5" w14:paraId="6B9E443C" w14:textId="77777777" w:rsidTr="00A4531F">
        <w:tblPrEx>
          <w:tblPrExChange w:id="1599" w:author="Direccion de Politicas y Gestion en Derechos Humanos 14" w:date="2023-12-18T18:09:00Z">
            <w:tblPrEx>
              <w:tblW w:w="9321" w:type="dxa"/>
            </w:tblPrEx>
          </w:tblPrExChange>
        </w:tblPrEx>
        <w:trPr>
          <w:trHeight w:val="252"/>
          <w:trPrChange w:id="1600"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0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C2BE8E7"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602"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3B92E2AD"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FF9393"/>
            <w:vAlign w:val="center"/>
            <w:hideMark/>
            <w:tcPrChange w:id="1603"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FF9393"/>
                <w:vAlign w:val="center"/>
                <w:hideMark/>
              </w:tcPr>
            </w:tcPrChange>
          </w:tcPr>
          <w:p w14:paraId="0D0ECAF6"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vida</w:t>
            </w:r>
          </w:p>
        </w:tc>
        <w:tc>
          <w:tcPr>
            <w:tcW w:w="1559" w:type="dxa"/>
            <w:tcBorders>
              <w:top w:val="nil"/>
              <w:left w:val="nil"/>
              <w:bottom w:val="single" w:sz="4" w:space="0" w:color="FFFFFF"/>
              <w:right w:val="single" w:sz="4" w:space="0" w:color="FFFFFF"/>
            </w:tcBorders>
            <w:shd w:val="clear" w:color="000000" w:fill="FFC9C9"/>
            <w:vAlign w:val="center"/>
            <w:hideMark/>
            <w:tcPrChange w:id="1604"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FFC9C9"/>
                <w:vAlign w:val="center"/>
                <w:hideMark/>
              </w:tcPr>
            </w:tcPrChange>
          </w:tcPr>
          <w:p w14:paraId="0B8CF71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Privación arbitraria de la vida</w:t>
            </w:r>
          </w:p>
        </w:tc>
        <w:tc>
          <w:tcPr>
            <w:tcW w:w="3260" w:type="dxa"/>
            <w:tcBorders>
              <w:top w:val="nil"/>
              <w:left w:val="nil"/>
              <w:bottom w:val="single" w:sz="4" w:space="0" w:color="FFFFFF"/>
              <w:right w:val="single" w:sz="4" w:space="0" w:color="FFFFFF"/>
            </w:tcBorders>
            <w:shd w:val="clear" w:color="000000" w:fill="FFC9C9"/>
            <w:vAlign w:val="center"/>
            <w:hideMark/>
            <w:tcPrChange w:id="160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C9C9"/>
                <w:vAlign w:val="center"/>
                <w:hideMark/>
              </w:tcPr>
            </w:tcPrChange>
          </w:tcPr>
          <w:p w14:paraId="39F0F2C5"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Denuncias por comisión de delitos contra la vida, el cuerpo y la salud</w:t>
            </w:r>
          </w:p>
        </w:tc>
      </w:tr>
      <w:tr w:rsidR="00A4531F" w:rsidRPr="008E13B5" w14:paraId="26FDC044" w14:textId="77777777" w:rsidTr="00A4531F">
        <w:tblPrEx>
          <w:tblPrExChange w:id="1606" w:author="Direccion de Politicas y Gestion en Derechos Humanos 14" w:date="2023-12-18T18:09:00Z">
            <w:tblPrEx>
              <w:tblW w:w="9321" w:type="dxa"/>
            </w:tblPrEx>
          </w:tblPrExChange>
        </w:tblPrEx>
        <w:trPr>
          <w:trHeight w:val="252"/>
          <w:trPrChange w:id="1607"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08"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1AC9561"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609"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44EB6D26"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10"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16C72C84"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FFC9C9"/>
            <w:vAlign w:val="center"/>
            <w:hideMark/>
            <w:tcPrChange w:id="1611"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FFC9C9"/>
                <w:vAlign w:val="center"/>
                <w:hideMark/>
              </w:tcPr>
            </w:tcPrChange>
          </w:tcPr>
          <w:p w14:paraId="72037208"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Desaparición de personas</w:t>
            </w:r>
          </w:p>
        </w:tc>
        <w:tc>
          <w:tcPr>
            <w:tcW w:w="3260" w:type="dxa"/>
            <w:tcBorders>
              <w:top w:val="nil"/>
              <w:left w:val="nil"/>
              <w:bottom w:val="single" w:sz="4" w:space="0" w:color="FFFFFF"/>
              <w:right w:val="single" w:sz="4" w:space="0" w:color="FFFFFF"/>
            </w:tcBorders>
            <w:shd w:val="clear" w:color="000000" w:fill="FFC9C9"/>
            <w:vAlign w:val="center"/>
            <w:hideMark/>
            <w:tcPrChange w:id="1612"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C9C9"/>
                <w:vAlign w:val="center"/>
                <w:hideMark/>
              </w:tcPr>
            </w:tcPrChange>
          </w:tcPr>
          <w:p w14:paraId="093A91F3"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Denuncias por comisión de delitos contra la libertad y trata de personas</w:t>
            </w:r>
          </w:p>
        </w:tc>
      </w:tr>
      <w:tr w:rsidR="00A4531F" w:rsidRPr="008E13B5" w14:paraId="0590DFAD" w14:textId="77777777" w:rsidTr="00A4531F">
        <w:tblPrEx>
          <w:tblPrExChange w:id="1613" w:author="Direccion de Politicas y Gestion en Derechos Humanos 14" w:date="2023-12-18T18:09:00Z">
            <w:tblPrEx>
              <w:tblW w:w="9321" w:type="dxa"/>
            </w:tblPrEx>
          </w:tblPrExChange>
        </w:tblPrEx>
        <w:trPr>
          <w:trHeight w:val="252"/>
          <w:trPrChange w:id="1614"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15"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6FC5B1E3"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single" w:sz="4" w:space="0" w:color="FFFFFF"/>
              <w:left w:val="single" w:sz="4" w:space="0" w:color="FFFFFF"/>
              <w:bottom w:val="nil"/>
              <w:right w:val="single" w:sz="4" w:space="0" w:color="FFFFFF"/>
            </w:tcBorders>
            <w:vAlign w:val="center"/>
            <w:hideMark/>
            <w:tcPrChange w:id="1616" w:author="Direccion de Politicas y Gestion en Derechos Humanos 14" w:date="2023-12-18T18:09:00Z">
              <w:tcPr>
                <w:tcW w:w="1247" w:type="dxa"/>
                <w:vMerge/>
                <w:tcBorders>
                  <w:top w:val="single" w:sz="4" w:space="0" w:color="FFFFFF"/>
                  <w:left w:val="single" w:sz="4" w:space="0" w:color="FFFFFF"/>
                  <w:bottom w:val="nil"/>
                  <w:right w:val="single" w:sz="4" w:space="0" w:color="FFFFFF"/>
                </w:tcBorders>
                <w:vAlign w:val="center"/>
                <w:hideMark/>
              </w:tcPr>
            </w:tcPrChange>
          </w:tcPr>
          <w:p w14:paraId="0E4652B8"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tcBorders>
              <w:top w:val="nil"/>
              <w:left w:val="nil"/>
              <w:bottom w:val="single" w:sz="4" w:space="0" w:color="FFFFFF"/>
              <w:right w:val="single" w:sz="4" w:space="0" w:color="FFFFFF"/>
            </w:tcBorders>
            <w:shd w:val="clear" w:color="000000" w:fill="FFC9C9"/>
            <w:vAlign w:val="center"/>
            <w:hideMark/>
            <w:tcPrChange w:id="1617" w:author="Direccion de Politicas y Gestion en Derechos Humanos 14" w:date="2023-12-18T18:09:00Z">
              <w:tcPr>
                <w:tcW w:w="1984" w:type="dxa"/>
                <w:gridSpan w:val="2"/>
                <w:tcBorders>
                  <w:top w:val="nil"/>
                  <w:left w:val="nil"/>
                  <w:bottom w:val="single" w:sz="4" w:space="0" w:color="FFFFFF"/>
                  <w:right w:val="single" w:sz="4" w:space="0" w:color="FFFFFF"/>
                </w:tcBorders>
                <w:shd w:val="clear" w:color="000000" w:fill="FFC9C9"/>
                <w:vAlign w:val="center"/>
                <w:hideMark/>
              </w:tcPr>
            </w:tcPrChange>
          </w:tcPr>
          <w:p w14:paraId="3AE01D0F"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no discriminación</w:t>
            </w:r>
          </w:p>
        </w:tc>
        <w:tc>
          <w:tcPr>
            <w:tcW w:w="1559" w:type="dxa"/>
            <w:tcBorders>
              <w:top w:val="nil"/>
              <w:left w:val="nil"/>
              <w:bottom w:val="single" w:sz="4" w:space="0" w:color="FFFFFF"/>
              <w:right w:val="single" w:sz="4" w:space="0" w:color="FFFFFF"/>
            </w:tcBorders>
            <w:shd w:val="clear" w:color="000000" w:fill="FFF7F7"/>
            <w:vAlign w:val="center"/>
            <w:hideMark/>
            <w:tcPrChange w:id="1618"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FFF7F7"/>
                <w:vAlign w:val="center"/>
                <w:hideMark/>
              </w:tcPr>
            </w:tcPrChange>
          </w:tcPr>
          <w:p w14:paraId="42C7957A"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Discriminación en el ejercicio de los derechos humanos</w:t>
            </w:r>
          </w:p>
        </w:tc>
        <w:tc>
          <w:tcPr>
            <w:tcW w:w="3260" w:type="dxa"/>
            <w:tcBorders>
              <w:top w:val="nil"/>
              <w:left w:val="nil"/>
              <w:bottom w:val="single" w:sz="4" w:space="0" w:color="FFFFFF"/>
              <w:right w:val="single" w:sz="4" w:space="0" w:color="FFFFFF"/>
            </w:tcBorders>
            <w:shd w:val="clear" w:color="000000" w:fill="FFF7F7"/>
            <w:vAlign w:val="center"/>
            <w:hideMark/>
            <w:tcPrChange w:id="1619"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FF7F7"/>
                <w:vAlign w:val="center"/>
                <w:hideMark/>
              </w:tcPr>
            </w:tcPrChange>
          </w:tcPr>
          <w:p w14:paraId="7DBE38AA"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Proporción de la población de 18 y más años de edad que declara haberse sentido discriminada</w:t>
            </w:r>
          </w:p>
        </w:tc>
      </w:tr>
      <w:tr w:rsidR="00A4531F" w:rsidRPr="008E13B5" w14:paraId="0AFF4B6D" w14:textId="77777777" w:rsidTr="00A4531F">
        <w:trPr>
          <w:trHeight w:val="252"/>
          <w:trPrChange w:id="1620"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2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21E1A486"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val="restart"/>
            <w:tcBorders>
              <w:top w:val="nil"/>
              <w:left w:val="single" w:sz="4" w:space="0" w:color="FFFFFF"/>
              <w:bottom w:val="nil"/>
              <w:right w:val="single" w:sz="4" w:space="0" w:color="FFFFFF"/>
            </w:tcBorders>
            <w:shd w:val="clear" w:color="000000" w:fill="305A50"/>
            <w:vAlign w:val="center"/>
            <w:hideMark/>
            <w:tcPrChange w:id="1622" w:author="Direccion de Politicas y Gestion en Derechos Humanos 14" w:date="2023-12-18T18:09:00Z">
              <w:tcPr>
                <w:tcW w:w="1247" w:type="dxa"/>
                <w:vMerge w:val="restart"/>
                <w:tcBorders>
                  <w:top w:val="nil"/>
                  <w:left w:val="single" w:sz="4" w:space="0" w:color="FFFFFF"/>
                  <w:bottom w:val="nil"/>
                  <w:right w:val="single" w:sz="4" w:space="0" w:color="FFFFFF"/>
                </w:tcBorders>
                <w:shd w:val="clear" w:color="000000" w:fill="305A50"/>
                <w:vAlign w:val="center"/>
                <w:hideMark/>
              </w:tcPr>
            </w:tcPrChange>
          </w:tcPr>
          <w:p w14:paraId="687176C1" w14:textId="77777777" w:rsidR="00137CBD" w:rsidRPr="008E13B5"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8E13B5">
              <w:rPr>
                <w:rFonts w:ascii="Calibri" w:eastAsia="Times New Roman" w:hAnsi="Calibri" w:cs="Calibri"/>
                <w:b/>
                <w:bCs/>
                <w:color w:val="FFFFFF"/>
                <w:kern w:val="0"/>
                <w:sz w:val="14"/>
                <w:szCs w:val="14"/>
                <w:lang w:eastAsia="es-PE"/>
                <w14:ligatures w14:val="none"/>
              </w:rPr>
              <w:t>Derechos económicos</w:t>
            </w:r>
            <w:r>
              <w:rPr>
                <w:rFonts w:ascii="Calibri" w:eastAsia="Times New Roman" w:hAnsi="Calibri" w:cs="Calibri"/>
                <w:b/>
                <w:bCs/>
                <w:color w:val="FFFFFF"/>
                <w:kern w:val="0"/>
                <w:sz w:val="14"/>
                <w:szCs w:val="14"/>
                <w:lang w:eastAsia="es-PE"/>
                <w14:ligatures w14:val="none"/>
              </w:rPr>
              <w:t xml:space="preserve">, </w:t>
            </w:r>
            <w:r w:rsidRPr="008E13B5">
              <w:rPr>
                <w:rFonts w:ascii="Calibri" w:eastAsia="Times New Roman" w:hAnsi="Calibri" w:cs="Calibri"/>
                <w:b/>
                <w:bCs/>
                <w:color w:val="FFFFFF"/>
                <w:kern w:val="0"/>
                <w:sz w:val="14"/>
                <w:szCs w:val="14"/>
                <w:lang w:eastAsia="es-PE"/>
                <w14:ligatures w14:val="none"/>
              </w:rPr>
              <w:t>sociales,</w:t>
            </w:r>
            <w:r>
              <w:rPr>
                <w:rFonts w:ascii="Calibri" w:eastAsia="Times New Roman" w:hAnsi="Calibri" w:cs="Calibri"/>
                <w:b/>
                <w:bCs/>
                <w:color w:val="FFFFFF"/>
                <w:kern w:val="0"/>
                <w:sz w:val="14"/>
                <w:szCs w:val="14"/>
                <w:lang w:eastAsia="es-PE"/>
                <w14:ligatures w14:val="none"/>
              </w:rPr>
              <w:t xml:space="preserve"> </w:t>
            </w:r>
            <w:r w:rsidRPr="008E13B5">
              <w:rPr>
                <w:rFonts w:ascii="Calibri" w:eastAsia="Times New Roman" w:hAnsi="Calibri" w:cs="Calibri"/>
                <w:b/>
                <w:bCs/>
                <w:color w:val="FFFFFF"/>
                <w:kern w:val="0"/>
                <w:sz w:val="14"/>
                <w:szCs w:val="14"/>
                <w:lang w:eastAsia="es-PE"/>
                <w14:ligatures w14:val="none"/>
              </w:rPr>
              <w:t>culturales y ambientales (índice)</w:t>
            </w:r>
          </w:p>
        </w:tc>
        <w:tc>
          <w:tcPr>
            <w:tcW w:w="1871" w:type="dxa"/>
            <w:vMerge w:val="restart"/>
            <w:tcBorders>
              <w:top w:val="nil"/>
              <w:left w:val="single" w:sz="4" w:space="0" w:color="FFFFFF"/>
              <w:bottom w:val="single" w:sz="4" w:space="0" w:color="FFFFFF"/>
              <w:right w:val="single" w:sz="4" w:space="0" w:color="FFFFFF"/>
            </w:tcBorders>
            <w:shd w:val="clear" w:color="000000" w:fill="63ADA4"/>
            <w:vAlign w:val="center"/>
            <w:hideMark/>
            <w:tcPrChange w:id="1623" w:author="Direccion de Politicas y Gestion en Derechos Humanos 14" w:date="2023-12-18T18:09:00Z">
              <w:tcPr>
                <w:tcW w:w="1928" w:type="dxa"/>
                <w:vMerge w:val="restart"/>
                <w:tcBorders>
                  <w:top w:val="nil"/>
                  <w:left w:val="single" w:sz="4" w:space="0" w:color="FFFFFF"/>
                  <w:bottom w:val="single" w:sz="4" w:space="0" w:color="FFFFFF"/>
                  <w:right w:val="single" w:sz="4" w:space="0" w:color="FFFFFF"/>
                </w:tcBorders>
                <w:shd w:val="clear" w:color="000000" w:fill="63ADA4"/>
                <w:vAlign w:val="center"/>
                <w:hideMark/>
              </w:tcPr>
            </w:tcPrChange>
          </w:tcPr>
          <w:p w14:paraId="63E5AE4A"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una alimentación adecuada</w:t>
            </w:r>
          </w:p>
        </w:tc>
        <w:tc>
          <w:tcPr>
            <w:tcW w:w="1559"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624"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7D5C477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Nutrición en niños</w:t>
            </w:r>
          </w:p>
        </w:tc>
        <w:tc>
          <w:tcPr>
            <w:tcW w:w="3260" w:type="dxa"/>
            <w:tcBorders>
              <w:top w:val="nil"/>
              <w:left w:val="nil"/>
              <w:bottom w:val="single" w:sz="4" w:space="0" w:color="FFFFFF"/>
              <w:right w:val="single" w:sz="4" w:space="0" w:color="FFFFFF"/>
            </w:tcBorders>
            <w:shd w:val="clear" w:color="000000" w:fill="ACD4CF"/>
            <w:vAlign w:val="center"/>
            <w:hideMark/>
            <w:tcPrChange w:id="162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582E805D"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desnutrición crónica de niños/as menores de 5 años</w:t>
            </w:r>
          </w:p>
        </w:tc>
      </w:tr>
      <w:tr w:rsidR="00A4531F" w:rsidRPr="008E13B5" w14:paraId="77F18CDA" w14:textId="77777777" w:rsidTr="00A4531F">
        <w:trPr>
          <w:trHeight w:val="252"/>
          <w:trPrChange w:id="1626"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2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EFD4DB1"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2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569A68E0"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29"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7CB630AA"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630"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7475DB0C"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ACD4CF"/>
            <w:vAlign w:val="center"/>
            <w:hideMark/>
            <w:tcPrChange w:id="163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68614DC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 xml:space="preserve">Prevalencia de anemia en niños/as de 6 a 59 meses de edad </w:t>
            </w:r>
          </w:p>
        </w:tc>
      </w:tr>
      <w:tr w:rsidR="00A4531F" w:rsidRPr="008E13B5" w14:paraId="62432521" w14:textId="77777777" w:rsidTr="00A4531F">
        <w:tblPrEx>
          <w:tblPrExChange w:id="1632" w:author="Direccion de Politicas y Gestion en Derechos Humanos 14" w:date="2023-12-18T18:09:00Z">
            <w:tblPrEx>
              <w:tblW w:w="9321" w:type="dxa"/>
            </w:tblPrEx>
          </w:tblPrExChange>
        </w:tblPrEx>
        <w:trPr>
          <w:trHeight w:val="252"/>
          <w:trPrChange w:id="163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3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08B584EE"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3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36B94A25"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36"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7D5E434E"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ACD4CF"/>
            <w:vAlign w:val="center"/>
            <w:hideMark/>
            <w:tcPrChange w:id="1637"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ACD4CF"/>
                <w:vAlign w:val="center"/>
                <w:hideMark/>
              </w:tcPr>
            </w:tcPrChange>
          </w:tcPr>
          <w:p w14:paraId="24490DAF"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Nutrición en mujeres en edad de gestación</w:t>
            </w:r>
          </w:p>
        </w:tc>
        <w:tc>
          <w:tcPr>
            <w:tcW w:w="3260" w:type="dxa"/>
            <w:tcBorders>
              <w:top w:val="nil"/>
              <w:left w:val="nil"/>
              <w:bottom w:val="single" w:sz="4" w:space="0" w:color="FFFFFF"/>
              <w:right w:val="single" w:sz="4" w:space="0" w:color="FFFFFF"/>
            </w:tcBorders>
            <w:shd w:val="clear" w:color="000000" w:fill="ACD4CF"/>
            <w:vAlign w:val="center"/>
            <w:hideMark/>
            <w:tcPrChange w:id="163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219EC04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Prevalencia de anemia en mujeres de 15 a 49 años de edad</w:t>
            </w:r>
          </w:p>
        </w:tc>
      </w:tr>
      <w:tr w:rsidR="00A4531F" w:rsidRPr="008E13B5" w14:paraId="3A698452" w14:textId="77777777" w:rsidTr="00A4531F">
        <w:tblPrEx>
          <w:tblPrExChange w:id="1639" w:author="Direccion de Politicas y Gestion en Derechos Humanos 14" w:date="2023-12-18T18:09:00Z">
            <w:tblPrEx>
              <w:tblW w:w="9321" w:type="dxa"/>
            </w:tblPrEx>
          </w:tblPrExChange>
        </w:tblPrEx>
        <w:trPr>
          <w:trHeight w:val="252"/>
          <w:trPrChange w:id="1640"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4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44F44BD0"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42"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B0D48D2"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43"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77AF8D75"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ACD4CF"/>
            <w:vAlign w:val="center"/>
            <w:hideMark/>
            <w:tcPrChange w:id="1644"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ACD4CF"/>
                <w:vAlign w:val="center"/>
                <w:hideMark/>
              </w:tcPr>
            </w:tcPrChange>
          </w:tcPr>
          <w:p w14:paraId="24D2B45F"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Accesibilidad de los alimentos</w:t>
            </w:r>
          </w:p>
        </w:tc>
        <w:tc>
          <w:tcPr>
            <w:tcW w:w="3260" w:type="dxa"/>
            <w:tcBorders>
              <w:top w:val="nil"/>
              <w:left w:val="nil"/>
              <w:bottom w:val="single" w:sz="4" w:space="0" w:color="FFFFFF"/>
              <w:right w:val="single" w:sz="4" w:space="0" w:color="FFFFFF"/>
            </w:tcBorders>
            <w:shd w:val="clear" w:color="000000" w:fill="ACD4CF"/>
            <w:vAlign w:val="center"/>
            <w:hideMark/>
            <w:tcPrChange w:id="164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425E6585"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Incidencia del déficit calórico</w:t>
            </w:r>
          </w:p>
        </w:tc>
      </w:tr>
      <w:tr w:rsidR="00A4531F" w:rsidRPr="008E13B5" w14:paraId="7C4B3E75" w14:textId="77777777" w:rsidTr="00A4531F">
        <w:tblPrEx>
          <w:tblPrExChange w:id="1646" w:author="Direccion de Politicas y Gestion en Derechos Humanos 14" w:date="2023-12-18T18:09:00Z">
            <w:tblPrEx>
              <w:tblW w:w="9321" w:type="dxa"/>
            </w:tblPrEx>
          </w:tblPrExChange>
        </w:tblPrEx>
        <w:trPr>
          <w:trHeight w:val="252"/>
          <w:trPrChange w:id="1647"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48"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D0611EE"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49"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CEAD6FD"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650"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084687BF"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al disfrute del más alto nivel posible de salud física y mental</w:t>
            </w:r>
          </w:p>
        </w:tc>
        <w:tc>
          <w:tcPr>
            <w:tcW w:w="1559" w:type="dxa"/>
            <w:tcBorders>
              <w:top w:val="nil"/>
              <w:left w:val="nil"/>
              <w:bottom w:val="single" w:sz="4" w:space="0" w:color="FFFFFF"/>
              <w:right w:val="single" w:sz="4" w:space="0" w:color="FFFFFF"/>
            </w:tcBorders>
            <w:shd w:val="clear" w:color="000000" w:fill="E9F3F2"/>
            <w:vAlign w:val="center"/>
            <w:hideMark/>
            <w:tcPrChange w:id="1651"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14D26A2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Salud sexual y reproductiva</w:t>
            </w:r>
          </w:p>
        </w:tc>
        <w:tc>
          <w:tcPr>
            <w:tcW w:w="3260" w:type="dxa"/>
            <w:tcBorders>
              <w:top w:val="nil"/>
              <w:left w:val="nil"/>
              <w:bottom w:val="single" w:sz="4" w:space="0" w:color="FFFFFF"/>
              <w:right w:val="single" w:sz="4" w:space="0" w:color="FFFFFF"/>
            </w:tcBorders>
            <w:shd w:val="clear" w:color="000000" w:fill="E9F3F2"/>
            <w:vAlign w:val="center"/>
            <w:hideMark/>
            <w:tcPrChange w:id="1652"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673F23BF"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Mujeres unidas en edad fértil que usan métodos modernos de planificación familiar</w:t>
            </w:r>
          </w:p>
        </w:tc>
      </w:tr>
      <w:tr w:rsidR="00A4531F" w:rsidRPr="008E13B5" w14:paraId="09348B34" w14:textId="77777777" w:rsidTr="00A4531F">
        <w:tblPrEx>
          <w:tblPrExChange w:id="1653" w:author="Direccion de Politicas y Gestion en Derechos Humanos 14" w:date="2023-12-18T18:09:00Z">
            <w:tblPrEx>
              <w:tblW w:w="9321" w:type="dxa"/>
            </w:tblPrEx>
          </w:tblPrExChange>
        </w:tblPrEx>
        <w:trPr>
          <w:trHeight w:val="252"/>
          <w:trPrChange w:id="1654"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55"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6DA81A2B"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56"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500D3A3"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57"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6BC40355"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E9F3F2"/>
            <w:vAlign w:val="center"/>
            <w:hideMark/>
            <w:tcPrChange w:id="1658"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59C0BC0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Mortalidad infantil y atención sanitaria</w:t>
            </w:r>
          </w:p>
        </w:tc>
        <w:tc>
          <w:tcPr>
            <w:tcW w:w="3260" w:type="dxa"/>
            <w:tcBorders>
              <w:top w:val="nil"/>
              <w:left w:val="nil"/>
              <w:bottom w:val="single" w:sz="4" w:space="0" w:color="FFFFFF"/>
              <w:right w:val="single" w:sz="4" w:space="0" w:color="FFFFFF"/>
            </w:tcBorders>
            <w:shd w:val="clear" w:color="000000" w:fill="E9F3F2"/>
            <w:vAlign w:val="center"/>
            <w:hideMark/>
            <w:tcPrChange w:id="1659"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51FA44F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mortalidad de menores de 5 años</w:t>
            </w:r>
          </w:p>
        </w:tc>
      </w:tr>
      <w:tr w:rsidR="00A4531F" w:rsidRPr="008E13B5" w14:paraId="6332125F" w14:textId="77777777" w:rsidTr="00A4531F">
        <w:tblPrEx>
          <w:tblPrExChange w:id="1660" w:author="Direccion de Politicas y Gestion en Derechos Humanos 14" w:date="2023-12-18T18:09:00Z">
            <w:tblPrEx>
              <w:tblW w:w="9321" w:type="dxa"/>
            </w:tblPrEx>
          </w:tblPrExChange>
        </w:tblPrEx>
        <w:trPr>
          <w:trHeight w:val="378"/>
          <w:trPrChange w:id="1661" w:author="Direccion de Politicas y Gestion en Derechos Humanos 14" w:date="2023-12-18T18:09:00Z">
            <w:trPr>
              <w:trHeight w:val="378"/>
            </w:trPr>
          </w:trPrChange>
        </w:trPr>
        <w:tc>
          <w:tcPr>
            <w:tcW w:w="1271" w:type="dxa"/>
            <w:vMerge/>
            <w:tcBorders>
              <w:top w:val="single" w:sz="4" w:space="0" w:color="FFFFFF"/>
              <w:left w:val="single" w:sz="4" w:space="0" w:color="FFFFFF"/>
              <w:bottom w:val="nil"/>
              <w:right w:val="single" w:sz="4" w:space="0" w:color="FFFFFF"/>
            </w:tcBorders>
            <w:vAlign w:val="center"/>
            <w:hideMark/>
            <w:tcPrChange w:id="1662"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FCD0AB4"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63"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382079CD"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64"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50ED8237"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E9F3F2"/>
            <w:vAlign w:val="center"/>
            <w:hideMark/>
            <w:tcPrChange w:id="1665"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42A9628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Prevención de enfermedades</w:t>
            </w:r>
          </w:p>
        </w:tc>
        <w:tc>
          <w:tcPr>
            <w:tcW w:w="3260" w:type="dxa"/>
            <w:tcBorders>
              <w:top w:val="nil"/>
              <w:left w:val="nil"/>
              <w:bottom w:val="single" w:sz="4" w:space="0" w:color="FFFFFF"/>
              <w:right w:val="single" w:sz="4" w:space="0" w:color="FFFFFF"/>
            </w:tcBorders>
            <w:shd w:val="clear" w:color="000000" w:fill="E9F3F2"/>
            <w:vAlign w:val="center"/>
            <w:hideMark/>
            <w:tcPrChange w:id="1666"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7735BA1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Proporción de niñas y niños menores de 36 meses de edad que recibieron todas las vacunas</w:t>
            </w:r>
          </w:p>
        </w:tc>
      </w:tr>
      <w:tr w:rsidR="00A4531F" w:rsidRPr="008E13B5" w14:paraId="507E9669" w14:textId="77777777" w:rsidTr="00A4531F">
        <w:tblPrEx>
          <w:tblPrExChange w:id="1667" w:author="Direccion de Politicas y Gestion en Derechos Humanos 14" w:date="2023-12-18T18:09:00Z">
            <w:tblPrEx>
              <w:tblW w:w="9321" w:type="dxa"/>
            </w:tblPrEx>
          </w:tblPrExChange>
        </w:tblPrEx>
        <w:trPr>
          <w:trHeight w:val="252"/>
          <w:trPrChange w:id="1668"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69"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12F7C1EC"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70"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45D7346E"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71"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6C03348D"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E9F3F2"/>
            <w:vAlign w:val="center"/>
            <w:hideMark/>
            <w:tcPrChange w:id="1672"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E9F3F2"/>
                <w:vAlign w:val="center"/>
                <w:hideMark/>
              </w:tcPr>
            </w:tcPrChange>
          </w:tcPr>
          <w:p w14:paraId="52040832"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Prevención, tratamiento y control de enfermedades</w:t>
            </w:r>
          </w:p>
        </w:tc>
        <w:tc>
          <w:tcPr>
            <w:tcW w:w="3260" w:type="dxa"/>
            <w:tcBorders>
              <w:top w:val="nil"/>
              <w:left w:val="nil"/>
              <w:bottom w:val="single" w:sz="4" w:space="0" w:color="FFFFFF"/>
              <w:right w:val="single" w:sz="4" w:space="0" w:color="FFFFFF"/>
            </w:tcBorders>
            <w:shd w:val="clear" w:color="000000" w:fill="E9F3F2"/>
            <w:vAlign w:val="center"/>
            <w:hideMark/>
            <w:tcPrChange w:id="1673"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7FBB537B"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que reportó padecer algún problema de salud crónico</w:t>
            </w:r>
          </w:p>
        </w:tc>
      </w:tr>
      <w:tr w:rsidR="00A4531F" w:rsidRPr="008E13B5" w14:paraId="1344E263" w14:textId="77777777" w:rsidTr="00A4531F">
        <w:trPr>
          <w:trHeight w:val="252"/>
          <w:trPrChange w:id="1674"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75"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235D1662"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76"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45307815"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77"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6F7B863B"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678"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70D98602"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E9F3F2"/>
            <w:vAlign w:val="center"/>
            <w:hideMark/>
            <w:tcPrChange w:id="1679"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63F6EF3D"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mortalidad atribuida a las enfermedades cardiovasculares, el cáncer, la diabetes o las enfermedades respiratorias crónicas</w:t>
            </w:r>
          </w:p>
        </w:tc>
      </w:tr>
      <w:tr w:rsidR="00A4531F" w:rsidRPr="008E13B5" w14:paraId="17299515" w14:textId="77777777" w:rsidTr="00A4531F">
        <w:tblPrEx>
          <w:tblPrExChange w:id="1680" w:author="Direccion de Politicas y Gestion en Derechos Humanos 14" w:date="2023-12-18T18:09:00Z">
            <w:tblPrEx>
              <w:tblW w:w="9321" w:type="dxa"/>
            </w:tblPrEx>
          </w:tblPrExChange>
        </w:tblPrEx>
        <w:trPr>
          <w:trHeight w:val="252"/>
          <w:trPrChange w:id="1681"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82"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54ADA0AB"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83"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23F99C82"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63ADA4"/>
            <w:vAlign w:val="center"/>
            <w:hideMark/>
            <w:tcPrChange w:id="1684"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63ADA4"/>
                <w:vAlign w:val="center"/>
                <w:hideMark/>
              </w:tcPr>
            </w:tcPrChange>
          </w:tcPr>
          <w:p w14:paraId="39F5FFA5"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educación</w:t>
            </w:r>
          </w:p>
        </w:tc>
        <w:tc>
          <w:tcPr>
            <w:tcW w:w="1559"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685"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2D5D1D4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Educación primaria universal</w:t>
            </w:r>
          </w:p>
        </w:tc>
        <w:tc>
          <w:tcPr>
            <w:tcW w:w="3260" w:type="dxa"/>
            <w:tcBorders>
              <w:top w:val="nil"/>
              <w:left w:val="nil"/>
              <w:bottom w:val="single" w:sz="4" w:space="0" w:color="FFFFFF"/>
              <w:right w:val="single" w:sz="4" w:space="0" w:color="FFFFFF"/>
            </w:tcBorders>
            <w:shd w:val="clear" w:color="000000" w:fill="ACD4CF"/>
            <w:vAlign w:val="center"/>
            <w:hideMark/>
            <w:tcPrChange w:id="1686"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683A144C"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neta de matrícula a educación primaria de la población de 6 a 11 años de edad</w:t>
            </w:r>
          </w:p>
        </w:tc>
      </w:tr>
      <w:tr w:rsidR="00A4531F" w:rsidRPr="008E13B5" w14:paraId="0409C4F3" w14:textId="77777777" w:rsidTr="00A4531F">
        <w:trPr>
          <w:trHeight w:val="252"/>
          <w:trPrChange w:id="1687"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88"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1490891"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89"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59DA7685"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90"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2D01AFF9"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691"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34C8AD43"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ACD4CF"/>
            <w:vAlign w:val="center"/>
            <w:hideMark/>
            <w:tcPrChange w:id="1692"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11ABB9F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neta de asistencia a educación primaria de la población de 6 a 11 años de edad</w:t>
            </w:r>
          </w:p>
        </w:tc>
      </w:tr>
      <w:tr w:rsidR="00A4531F" w:rsidRPr="008E13B5" w14:paraId="25C5D8A3" w14:textId="77777777" w:rsidTr="00A4531F">
        <w:tblPrEx>
          <w:tblPrExChange w:id="1693" w:author="Direccion de Politicas y Gestion en Derechos Humanos 14" w:date="2023-12-18T18:09:00Z">
            <w:tblPrEx>
              <w:tblW w:w="9321" w:type="dxa"/>
            </w:tblPrEx>
          </w:tblPrExChange>
        </w:tblPrEx>
        <w:trPr>
          <w:trHeight w:val="252"/>
          <w:trPrChange w:id="1694"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695"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05D542B2"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696"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16C64C7"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697"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16631663"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698"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725EA39C"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Acceso a la educación secundaria y superior</w:t>
            </w:r>
          </w:p>
        </w:tc>
        <w:tc>
          <w:tcPr>
            <w:tcW w:w="3260" w:type="dxa"/>
            <w:tcBorders>
              <w:top w:val="nil"/>
              <w:left w:val="nil"/>
              <w:bottom w:val="single" w:sz="4" w:space="0" w:color="FFFFFF"/>
              <w:right w:val="single" w:sz="4" w:space="0" w:color="FFFFFF"/>
            </w:tcBorders>
            <w:shd w:val="clear" w:color="000000" w:fill="ACD4CF"/>
            <w:vAlign w:val="center"/>
            <w:hideMark/>
            <w:tcPrChange w:id="1699"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33B79B19"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neta de matrícula a educación secundaria de la población de 12 a 16 años de edad</w:t>
            </w:r>
          </w:p>
        </w:tc>
      </w:tr>
      <w:tr w:rsidR="00A4531F" w:rsidRPr="008E13B5" w14:paraId="21A94EC9" w14:textId="77777777" w:rsidTr="00A4531F">
        <w:trPr>
          <w:trHeight w:val="252"/>
          <w:trPrChange w:id="1700"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0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214B4CA"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02"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5F687F79"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03"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46EF39D8"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704"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628AFB18"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ACD4CF"/>
            <w:vAlign w:val="center"/>
            <w:hideMark/>
            <w:tcPrChange w:id="170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08CFA994"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neta de asistencia a educación secundaria de la población de 12 a 16 años de edad</w:t>
            </w:r>
          </w:p>
        </w:tc>
      </w:tr>
      <w:tr w:rsidR="00A4531F" w:rsidRPr="008E13B5" w14:paraId="2573A702" w14:textId="77777777" w:rsidTr="00A4531F">
        <w:trPr>
          <w:trHeight w:val="252"/>
          <w:trPrChange w:id="1706"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0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7403B73"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0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7635A116"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09"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0271C201"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710"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612C6153"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ACD4CF"/>
            <w:vAlign w:val="center"/>
            <w:hideMark/>
            <w:tcPrChange w:id="171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7E9E997F"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Educación universitaria alcanzado por la población de 15 y más años de edad</w:t>
            </w:r>
          </w:p>
        </w:tc>
      </w:tr>
      <w:tr w:rsidR="00A4531F" w:rsidRPr="008E13B5" w14:paraId="5B9BE9AA" w14:textId="77777777" w:rsidTr="00A4531F">
        <w:tblPrEx>
          <w:tblPrExChange w:id="1712" w:author="Direccion de Politicas y Gestion en Derechos Humanos 14" w:date="2023-12-18T18:09:00Z">
            <w:tblPrEx>
              <w:tblW w:w="9321" w:type="dxa"/>
            </w:tblPrEx>
          </w:tblPrExChange>
        </w:tblPrEx>
        <w:trPr>
          <w:trHeight w:val="252"/>
          <w:trPrChange w:id="171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1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60DAB398"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1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4128AD14"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16"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5084B075"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ACD4CF"/>
            <w:vAlign w:val="center"/>
            <w:hideMark/>
            <w:tcPrChange w:id="1717"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ACD4CF"/>
                <w:vAlign w:val="center"/>
                <w:hideMark/>
              </w:tcPr>
            </w:tcPrChange>
          </w:tcPr>
          <w:p w14:paraId="0D724A54"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Educación básica de la población</w:t>
            </w:r>
          </w:p>
        </w:tc>
        <w:tc>
          <w:tcPr>
            <w:tcW w:w="3260" w:type="dxa"/>
            <w:tcBorders>
              <w:top w:val="nil"/>
              <w:left w:val="nil"/>
              <w:bottom w:val="single" w:sz="4" w:space="0" w:color="FFFFFF"/>
              <w:right w:val="single" w:sz="4" w:space="0" w:color="FFFFFF"/>
            </w:tcBorders>
            <w:shd w:val="clear" w:color="000000" w:fill="ACD4CF"/>
            <w:vAlign w:val="center"/>
            <w:hideMark/>
            <w:tcPrChange w:id="171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749A397A"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analfabetismo de la población de 15 y más años de edad</w:t>
            </w:r>
          </w:p>
        </w:tc>
      </w:tr>
      <w:tr w:rsidR="00A4531F" w:rsidRPr="008E13B5" w14:paraId="02FB4738" w14:textId="77777777" w:rsidTr="00A4531F">
        <w:tblPrEx>
          <w:tblPrExChange w:id="1719" w:author="Direccion de Politicas y Gestion en Derechos Humanos 14" w:date="2023-12-18T18:09:00Z">
            <w:tblPrEx>
              <w:tblW w:w="9321" w:type="dxa"/>
            </w:tblPrEx>
          </w:tblPrExChange>
        </w:tblPrEx>
        <w:trPr>
          <w:trHeight w:val="378"/>
          <w:trPrChange w:id="1720" w:author="Direccion de Politicas y Gestion en Derechos Humanos 14" w:date="2023-12-18T18:09:00Z">
            <w:trPr>
              <w:trHeight w:val="378"/>
            </w:trPr>
          </w:trPrChange>
        </w:trPr>
        <w:tc>
          <w:tcPr>
            <w:tcW w:w="1271" w:type="dxa"/>
            <w:vMerge/>
            <w:tcBorders>
              <w:top w:val="single" w:sz="4" w:space="0" w:color="FFFFFF"/>
              <w:left w:val="single" w:sz="4" w:space="0" w:color="FFFFFF"/>
              <w:bottom w:val="nil"/>
              <w:right w:val="single" w:sz="4" w:space="0" w:color="FFFFFF"/>
            </w:tcBorders>
            <w:vAlign w:val="center"/>
            <w:hideMark/>
            <w:tcPrChange w:id="172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076011C7"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22"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0B96ABCE"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723"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2E49AD44"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una vivienda adecuada</w:t>
            </w:r>
          </w:p>
        </w:tc>
        <w:tc>
          <w:tcPr>
            <w:tcW w:w="1559" w:type="dxa"/>
            <w:tcBorders>
              <w:top w:val="nil"/>
              <w:left w:val="nil"/>
              <w:bottom w:val="single" w:sz="4" w:space="0" w:color="FFFFFF"/>
              <w:right w:val="single" w:sz="4" w:space="0" w:color="FFFFFF"/>
            </w:tcBorders>
            <w:shd w:val="clear" w:color="000000" w:fill="E9F3F2"/>
            <w:vAlign w:val="center"/>
            <w:hideMark/>
            <w:tcPrChange w:id="1724"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5B88E2B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Habitabilidad</w:t>
            </w:r>
          </w:p>
        </w:tc>
        <w:tc>
          <w:tcPr>
            <w:tcW w:w="3260" w:type="dxa"/>
            <w:tcBorders>
              <w:top w:val="nil"/>
              <w:left w:val="nil"/>
              <w:bottom w:val="single" w:sz="4" w:space="0" w:color="FFFFFF"/>
              <w:right w:val="single" w:sz="4" w:space="0" w:color="FFFFFF"/>
            </w:tcBorders>
            <w:shd w:val="clear" w:color="000000" w:fill="E9F3F2"/>
            <w:vAlign w:val="center"/>
            <w:hideMark/>
            <w:tcPrChange w:id="172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2D6E7E98"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Viviendas particulares que usa ladrillo o bloque de cemento como material en las paredes exteriores</w:t>
            </w:r>
          </w:p>
        </w:tc>
      </w:tr>
      <w:tr w:rsidR="00A4531F" w:rsidRPr="008E13B5" w14:paraId="5B4A8542" w14:textId="77777777" w:rsidTr="00A4531F">
        <w:tblPrEx>
          <w:tblPrExChange w:id="1726" w:author="Direccion de Politicas y Gestion en Derechos Humanos 14" w:date="2023-12-18T18:09:00Z">
            <w:tblPrEx>
              <w:tblW w:w="9321" w:type="dxa"/>
            </w:tblPrEx>
          </w:tblPrExChange>
        </w:tblPrEx>
        <w:trPr>
          <w:trHeight w:val="252"/>
          <w:trPrChange w:id="1727"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28"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CE7D315"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29"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499BF1F"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30"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7945E7CB"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E9F3F2"/>
            <w:vAlign w:val="center"/>
            <w:hideMark/>
            <w:tcPrChange w:id="1731"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E9F3F2"/>
                <w:vAlign w:val="center"/>
                <w:hideMark/>
              </w:tcPr>
            </w:tcPrChange>
          </w:tcPr>
          <w:p w14:paraId="09DA474B"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Acceso a servicios</w:t>
            </w:r>
          </w:p>
        </w:tc>
        <w:tc>
          <w:tcPr>
            <w:tcW w:w="3260" w:type="dxa"/>
            <w:tcBorders>
              <w:top w:val="nil"/>
              <w:left w:val="nil"/>
              <w:bottom w:val="single" w:sz="4" w:space="0" w:color="FFFFFF"/>
              <w:right w:val="single" w:sz="4" w:space="0" w:color="FFFFFF"/>
            </w:tcBorders>
            <w:shd w:val="clear" w:color="000000" w:fill="E9F3F2"/>
            <w:vAlign w:val="center"/>
            <w:hideMark/>
            <w:tcPrChange w:id="1732"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15EDB522"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Hogares en viviendas particulares que disponen de alumbrado eléctrico por red pública</w:t>
            </w:r>
          </w:p>
        </w:tc>
      </w:tr>
      <w:tr w:rsidR="00A4531F" w:rsidRPr="008E13B5" w14:paraId="337B396D" w14:textId="77777777" w:rsidTr="00A4531F">
        <w:trPr>
          <w:trHeight w:val="252"/>
          <w:trPrChange w:id="1733"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3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54E71FC0"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3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41B9DC5F"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36"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1247F744"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737"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6DE59B81"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E9F3F2"/>
            <w:vAlign w:val="center"/>
            <w:hideMark/>
            <w:tcPrChange w:id="173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1C8B9FB9"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 xml:space="preserve"> Viviendas particulares que disponen de agua por red pública dentro de la vivienda</w:t>
            </w:r>
          </w:p>
        </w:tc>
      </w:tr>
      <w:tr w:rsidR="00A4531F" w:rsidRPr="008E13B5" w14:paraId="040D746B" w14:textId="77777777" w:rsidTr="00A4531F">
        <w:trPr>
          <w:trHeight w:val="252"/>
          <w:trPrChange w:id="1739"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40"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1956CD70"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41"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3213F610"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42"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42D39C61"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743"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4B23038A"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E9F3F2"/>
            <w:vAlign w:val="center"/>
            <w:hideMark/>
            <w:tcPrChange w:id="1744"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194B97DB"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 xml:space="preserve"> Viviendas particulares que disponen de desagüe por red pública dentro de la vivienda</w:t>
            </w:r>
          </w:p>
        </w:tc>
      </w:tr>
      <w:tr w:rsidR="00A4531F" w:rsidRPr="008E13B5" w14:paraId="45E4C302" w14:textId="77777777" w:rsidTr="00A4531F">
        <w:tblPrEx>
          <w:tblPrExChange w:id="1745" w:author="Direccion de Politicas y Gestion en Derechos Humanos 14" w:date="2023-12-18T18:09:00Z">
            <w:tblPrEx>
              <w:tblW w:w="9321" w:type="dxa"/>
            </w:tblPrEx>
          </w:tblPrExChange>
        </w:tblPrEx>
        <w:trPr>
          <w:trHeight w:val="252"/>
          <w:trPrChange w:id="1746"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4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1337E7C5"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4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2C31B33"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49"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71F75AED"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E9F3F2"/>
            <w:vAlign w:val="center"/>
            <w:hideMark/>
            <w:tcPrChange w:id="1750"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3968296A"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Seguridad de la tenencia</w:t>
            </w:r>
          </w:p>
        </w:tc>
        <w:tc>
          <w:tcPr>
            <w:tcW w:w="3260" w:type="dxa"/>
            <w:tcBorders>
              <w:top w:val="nil"/>
              <w:left w:val="nil"/>
              <w:bottom w:val="single" w:sz="4" w:space="0" w:color="FFFFFF"/>
              <w:right w:val="single" w:sz="4" w:space="0" w:color="FFFFFF"/>
            </w:tcBorders>
            <w:shd w:val="clear" w:color="000000" w:fill="E9F3F2"/>
            <w:vAlign w:val="center"/>
            <w:hideMark/>
            <w:tcPrChange w:id="175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6C098FF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Viviendas particulares propias con título de propiedad</w:t>
            </w:r>
          </w:p>
        </w:tc>
      </w:tr>
      <w:tr w:rsidR="00A4531F" w:rsidRPr="008E13B5" w14:paraId="2E3550C4" w14:textId="77777777" w:rsidTr="00A4531F">
        <w:tblPrEx>
          <w:tblPrExChange w:id="1752" w:author="Direccion de Politicas y Gestion en Derechos Humanos 14" w:date="2023-12-18T18:09:00Z">
            <w:tblPrEx>
              <w:tblW w:w="9321" w:type="dxa"/>
            </w:tblPrEx>
          </w:tblPrExChange>
        </w:tblPrEx>
        <w:trPr>
          <w:trHeight w:val="252"/>
          <w:trPrChange w:id="175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5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7419FA44"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5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23A2FB0A"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63ADA4"/>
            <w:vAlign w:val="center"/>
            <w:hideMark/>
            <w:tcPrChange w:id="1756"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63ADA4"/>
                <w:vAlign w:val="center"/>
                <w:hideMark/>
              </w:tcPr>
            </w:tcPrChange>
          </w:tcPr>
          <w:p w14:paraId="3E857DAF"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al trabajo</w:t>
            </w:r>
          </w:p>
        </w:tc>
        <w:tc>
          <w:tcPr>
            <w:tcW w:w="1559"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757"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22336E41"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Acceso a un trabajo decente y productivo</w:t>
            </w:r>
          </w:p>
        </w:tc>
        <w:tc>
          <w:tcPr>
            <w:tcW w:w="3260" w:type="dxa"/>
            <w:tcBorders>
              <w:top w:val="nil"/>
              <w:left w:val="nil"/>
              <w:bottom w:val="single" w:sz="4" w:space="0" w:color="FFFFFF"/>
              <w:right w:val="single" w:sz="4" w:space="0" w:color="FFFFFF"/>
            </w:tcBorders>
            <w:shd w:val="clear" w:color="000000" w:fill="ACD4CF"/>
            <w:vAlign w:val="center"/>
            <w:hideMark/>
            <w:tcPrChange w:id="175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2A1978A0"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económicamente activa ocupada</w:t>
            </w:r>
          </w:p>
        </w:tc>
      </w:tr>
      <w:tr w:rsidR="00A4531F" w:rsidRPr="008E13B5" w14:paraId="7BA9CB4C" w14:textId="77777777" w:rsidTr="00A4531F">
        <w:trPr>
          <w:trHeight w:val="252"/>
          <w:trPrChange w:id="1759"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60"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4E684359"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61"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10EC8680"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62"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5CF095D2"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763"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14B07168"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ACD4CF"/>
            <w:vAlign w:val="center"/>
            <w:hideMark/>
            <w:tcPrChange w:id="1764"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ACD4CF"/>
                <w:vAlign w:val="center"/>
                <w:hideMark/>
              </w:tcPr>
            </w:tcPrChange>
          </w:tcPr>
          <w:p w14:paraId="4FFB6DA2"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empleo informal</w:t>
            </w:r>
          </w:p>
        </w:tc>
      </w:tr>
      <w:tr w:rsidR="00A4531F" w:rsidRPr="008E13B5" w14:paraId="2DE83633" w14:textId="77777777" w:rsidTr="00A4531F">
        <w:tblPrEx>
          <w:tblPrExChange w:id="1765" w:author="Direccion de Politicas y Gestion en Derechos Humanos 14" w:date="2023-12-18T18:09:00Z">
            <w:tblPrEx>
              <w:tblW w:w="9321" w:type="dxa"/>
            </w:tblPrEx>
          </w:tblPrExChange>
        </w:tblPrEx>
        <w:trPr>
          <w:trHeight w:val="252"/>
          <w:trPrChange w:id="1766"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6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BE90E95"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6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76E13A39"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ACD4CF"/>
            <w:vAlign w:val="center"/>
            <w:hideMark/>
            <w:tcPrChange w:id="1769"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ACD4CF"/>
                <w:vAlign w:val="center"/>
                <w:hideMark/>
              </w:tcPr>
            </w:tcPrChange>
          </w:tcPr>
          <w:p w14:paraId="3983A394"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seguridad social</w:t>
            </w:r>
          </w:p>
        </w:tc>
        <w:tc>
          <w:tcPr>
            <w:tcW w:w="1559" w:type="dxa"/>
            <w:tcBorders>
              <w:top w:val="nil"/>
              <w:left w:val="nil"/>
              <w:bottom w:val="single" w:sz="4" w:space="0" w:color="FFFFFF"/>
              <w:right w:val="single" w:sz="4" w:space="0" w:color="FFFFFF"/>
            </w:tcBorders>
            <w:shd w:val="clear" w:color="000000" w:fill="E9F3F2"/>
            <w:vAlign w:val="center"/>
            <w:hideMark/>
            <w:tcPrChange w:id="1770"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0A273CCF"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Seguridad de ingresos para los trabajadores</w:t>
            </w:r>
          </w:p>
        </w:tc>
        <w:tc>
          <w:tcPr>
            <w:tcW w:w="3260" w:type="dxa"/>
            <w:tcBorders>
              <w:top w:val="nil"/>
              <w:left w:val="nil"/>
              <w:bottom w:val="single" w:sz="4" w:space="0" w:color="FFFFFF"/>
              <w:right w:val="single" w:sz="4" w:space="0" w:color="FFFFFF"/>
            </w:tcBorders>
            <w:shd w:val="clear" w:color="000000" w:fill="E9F3F2"/>
            <w:vAlign w:val="center"/>
            <w:hideMark/>
            <w:tcPrChange w:id="177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1E54951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Pea ocupada con tenencia de seguro de salud</w:t>
            </w:r>
          </w:p>
        </w:tc>
      </w:tr>
      <w:tr w:rsidR="00A4531F" w:rsidRPr="008E13B5" w14:paraId="2DB960C2" w14:textId="77777777" w:rsidTr="00A4531F">
        <w:tblPrEx>
          <w:tblPrExChange w:id="1772" w:author="Direccion de Politicas y Gestion en Derechos Humanos 14" w:date="2023-12-18T18:09:00Z">
            <w:tblPrEx>
              <w:tblW w:w="9321" w:type="dxa"/>
            </w:tblPrEx>
          </w:tblPrExChange>
        </w:tblPrEx>
        <w:trPr>
          <w:trHeight w:val="252"/>
          <w:trPrChange w:id="177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7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407407C3"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7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3E5A9763"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76"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346E78BF"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E9F3F2"/>
            <w:vAlign w:val="center"/>
            <w:hideMark/>
            <w:tcPrChange w:id="1777"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0D1B11A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Acceso asequible a la atención de salud</w:t>
            </w:r>
          </w:p>
        </w:tc>
        <w:tc>
          <w:tcPr>
            <w:tcW w:w="3260" w:type="dxa"/>
            <w:tcBorders>
              <w:top w:val="nil"/>
              <w:left w:val="nil"/>
              <w:bottom w:val="single" w:sz="4" w:space="0" w:color="FFFFFF"/>
              <w:right w:val="single" w:sz="4" w:space="0" w:color="FFFFFF"/>
            </w:tcBorders>
            <w:shd w:val="clear" w:color="000000" w:fill="E9F3F2"/>
            <w:vAlign w:val="center"/>
            <w:hideMark/>
            <w:tcPrChange w:id="177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6281EEF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Población con acceso a seguro de salud</w:t>
            </w:r>
          </w:p>
        </w:tc>
      </w:tr>
      <w:tr w:rsidR="00A4531F" w:rsidRPr="008E13B5" w14:paraId="17F103C5" w14:textId="77777777" w:rsidTr="00A4531F">
        <w:tblPrEx>
          <w:tblPrExChange w:id="1779" w:author="Direccion de Politicas y Gestion en Derechos Humanos 14" w:date="2023-12-18T18:09:00Z">
            <w:tblPrEx>
              <w:tblW w:w="9321" w:type="dxa"/>
            </w:tblPrEx>
          </w:tblPrExChange>
        </w:tblPrEx>
        <w:trPr>
          <w:trHeight w:val="252"/>
          <w:trPrChange w:id="1780"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8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BC1C2F3"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82"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1360C144" w14:textId="77777777" w:rsidR="00137CBD" w:rsidRPr="008E13B5" w:rsidRDefault="00137CBD" w:rsidP="00042FEF">
            <w:pPr>
              <w:spacing w:after="0" w:line="240" w:lineRule="auto"/>
              <w:rPr>
                <w:rFonts w:ascii="Calibri" w:eastAsia="Times New Roman" w:hAnsi="Calibri" w:cs="Calibri"/>
                <w:b/>
                <w:bCs/>
                <w:color w:val="FFFFFF"/>
                <w:kern w:val="0"/>
                <w:sz w:val="14"/>
                <w:szCs w:val="14"/>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783"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01E31125"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tcBorders>
              <w:top w:val="nil"/>
              <w:left w:val="nil"/>
              <w:bottom w:val="single" w:sz="4" w:space="0" w:color="FFFFFF"/>
              <w:right w:val="single" w:sz="4" w:space="0" w:color="FFFFFF"/>
            </w:tcBorders>
            <w:shd w:val="clear" w:color="000000" w:fill="E9F3F2"/>
            <w:vAlign w:val="center"/>
            <w:hideMark/>
            <w:tcPrChange w:id="1784"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E9F3F2"/>
                <w:vAlign w:val="center"/>
                <w:hideMark/>
              </w:tcPr>
            </w:tcPrChange>
          </w:tcPr>
          <w:p w14:paraId="7F1557D5"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Planes de asistencia social con fines concretos</w:t>
            </w:r>
          </w:p>
        </w:tc>
        <w:tc>
          <w:tcPr>
            <w:tcW w:w="3260" w:type="dxa"/>
            <w:tcBorders>
              <w:top w:val="nil"/>
              <w:left w:val="nil"/>
              <w:bottom w:val="single" w:sz="4" w:space="0" w:color="FFFFFF"/>
              <w:right w:val="single" w:sz="4" w:space="0" w:color="FFFFFF"/>
            </w:tcBorders>
            <w:shd w:val="clear" w:color="000000" w:fill="E9F3F2"/>
            <w:vAlign w:val="center"/>
            <w:hideMark/>
            <w:tcPrChange w:id="178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E9F3F2"/>
                <w:vAlign w:val="center"/>
                <w:hideMark/>
              </w:tcPr>
            </w:tcPrChange>
          </w:tcPr>
          <w:p w14:paraId="70D78AB4"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Hogares pobres con al menos un miembro beneficiario de programas alimentarios</w:t>
            </w:r>
          </w:p>
        </w:tc>
      </w:tr>
      <w:tr w:rsidR="00A4531F" w:rsidRPr="008E13B5" w14:paraId="4361CBF4" w14:textId="77777777" w:rsidTr="00A4531F">
        <w:trPr>
          <w:trHeight w:val="252"/>
          <w:trPrChange w:id="1786"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8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142A5118"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val="restart"/>
            <w:tcBorders>
              <w:top w:val="nil"/>
              <w:left w:val="single" w:sz="4" w:space="0" w:color="FFFFFF"/>
              <w:bottom w:val="nil"/>
              <w:right w:val="single" w:sz="4" w:space="0" w:color="FFFFFF"/>
            </w:tcBorders>
            <w:shd w:val="clear" w:color="000000" w:fill="404040"/>
            <w:vAlign w:val="center"/>
            <w:hideMark/>
            <w:tcPrChange w:id="1788" w:author="Direccion de Politicas y Gestion en Derechos Humanos 14" w:date="2023-12-18T18:09:00Z">
              <w:tcPr>
                <w:tcW w:w="1247" w:type="dxa"/>
                <w:vMerge w:val="restart"/>
                <w:tcBorders>
                  <w:top w:val="nil"/>
                  <w:left w:val="single" w:sz="4" w:space="0" w:color="FFFFFF"/>
                  <w:bottom w:val="nil"/>
                  <w:right w:val="single" w:sz="4" w:space="0" w:color="FFFFFF"/>
                </w:tcBorders>
                <w:shd w:val="clear" w:color="000000" w:fill="404040"/>
                <w:vAlign w:val="center"/>
                <w:hideMark/>
              </w:tcPr>
            </w:tcPrChange>
          </w:tcPr>
          <w:p w14:paraId="3675C5DC" w14:textId="77777777" w:rsidR="00137CBD" w:rsidRPr="008E13B5"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8E13B5">
              <w:rPr>
                <w:rFonts w:ascii="Calibri" w:eastAsia="Times New Roman" w:hAnsi="Calibri" w:cs="Calibri"/>
                <w:b/>
                <w:bCs/>
                <w:color w:val="FFFFFF"/>
                <w:kern w:val="0"/>
                <w:sz w:val="14"/>
                <w:szCs w:val="14"/>
                <w:lang w:eastAsia="es-PE"/>
                <w14:ligatures w14:val="none"/>
              </w:rPr>
              <w:t>Derechos civiles y políticos (índice)</w:t>
            </w:r>
          </w:p>
        </w:tc>
        <w:tc>
          <w:tcPr>
            <w:tcW w:w="1871" w:type="dxa"/>
            <w:tcBorders>
              <w:top w:val="nil"/>
              <w:left w:val="nil"/>
              <w:bottom w:val="single" w:sz="4" w:space="0" w:color="FFFFFF"/>
              <w:right w:val="single" w:sz="4" w:space="0" w:color="FFFFFF"/>
            </w:tcBorders>
            <w:shd w:val="clear" w:color="000000" w:fill="A6A6A6"/>
            <w:vAlign w:val="center"/>
            <w:hideMark/>
            <w:tcPrChange w:id="1789" w:author="Direccion de Politicas y Gestion en Derechos Humanos 14" w:date="2023-12-18T18:09:00Z">
              <w:tcPr>
                <w:tcW w:w="1928" w:type="dxa"/>
                <w:tcBorders>
                  <w:top w:val="nil"/>
                  <w:left w:val="nil"/>
                  <w:bottom w:val="single" w:sz="4" w:space="0" w:color="FFFFFF"/>
                  <w:right w:val="single" w:sz="4" w:space="0" w:color="FFFFFF"/>
                </w:tcBorders>
                <w:shd w:val="clear" w:color="000000" w:fill="A6A6A6"/>
                <w:vAlign w:val="center"/>
                <w:hideMark/>
              </w:tcPr>
            </w:tcPrChange>
          </w:tcPr>
          <w:p w14:paraId="5F344EFA"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identidad</w:t>
            </w:r>
          </w:p>
        </w:tc>
        <w:tc>
          <w:tcPr>
            <w:tcW w:w="1559" w:type="dxa"/>
            <w:tcBorders>
              <w:top w:val="nil"/>
              <w:left w:val="nil"/>
              <w:bottom w:val="single" w:sz="4" w:space="0" w:color="FFFFFF"/>
              <w:right w:val="single" w:sz="4" w:space="0" w:color="FFFFFF"/>
            </w:tcBorders>
            <w:shd w:val="clear" w:color="000000" w:fill="BFBFBF"/>
            <w:vAlign w:val="center"/>
            <w:hideMark/>
            <w:tcPrChange w:id="1790"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BFBFBF"/>
                <w:vAlign w:val="center"/>
                <w:hideMark/>
              </w:tcPr>
            </w:tcPrChange>
          </w:tcPr>
          <w:p w14:paraId="74C6C6A7"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Identidad para el ejercicio de los derechos humanos</w:t>
            </w:r>
          </w:p>
        </w:tc>
        <w:tc>
          <w:tcPr>
            <w:tcW w:w="3260" w:type="dxa"/>
            <w:tcBorders>
              <w:top w:val="nil"/>
              <w:left w:val="nil"/>
              <w:bottom w:val="single" w:sz="4" w:space="0" w:color="FFFFFF"/>
              <w:right w:val="single" w:sz="4" w:space="0" w:color="FFFFFF"/>
            </w:tcBorders>
            <w:shd w:val="clear" w:color="000000" w:fill="BFBFBF"/>
            <w:vAlign w:val="center"/>
            <w:hideMark/>
            <w:tcPrChange w:id="179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BFBFBF"/>
                <w:vAlign w:val="center"/>
                <w:hideMark/>
              </w:tcPr>
            </w:tcPrChange>
          </w:tcPr>
          <w:p w14:paraId="08BFDBD9"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Tasa de nacimientos inscritos por vía ordinaria</w:t>
            </w:r>
          </w:p>
        </w:tc>
      </w:tr>
      <w:tr w:rsidR="00A4531F" w:rsidRPr="008E13B5" w14:paraId="0161388A" w14:textId="77777777" w:rsidTr="00A4531F">
        <w:tblPrEx>
          <w:tblPrExChange w:id="1792" w:author="Direccion de Politicas y Gestion en Derechos Humanos 14" w:date="2023-12-18T18:09:00Z">
            <w:tblPrEx>
              <w:tblW w:w="9321" w:type="dxa"/>
            </w:tblPrEx>
          </w:tblPrExChange>
        </w:tblPrEx>
        <w:trPr>
          <w:trHeight w:val="252"/>
          <w:trPrChange w:id="179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79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19DA2B5B"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79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1BE021F"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BFBFBF"/>
            <w:vAlign w:val="center"/>
            <w:hideMark/>
            <w:tcPrChange w:id="1796"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BFBFBF"/>
                <w:vAlign w:val="center"/>
                <w:hideMark/>
              </w:tcPr>
            </w:tcPrChange>
          </w:tcPr>
          <w:p w14:paraId="516444B7"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participar en los asuntos públicos</w:t>
            </w:r>
          </w:p>
        </w:tc>
        <w:tc>
          <w:tcPr>
            <w:tcW w:w="1559" w:type="dxa"/>
            <w:tcBorders>
              <w:top w:val="nil"/>
              <w:left w:val="nil"/>
              <w:bottom w:val="single" w:sz="4" w:space="0" w:color="FFFFFF"/>
              <w:right w:val="single" w:sz="4" w:space="0" w:color="FFFFFF"/>
            </w:tcBorders>
            <w:shd w:val="clear" w:color="000000" w:fill="F2F2F2"/>
            <w:vAlign w:val="center"/>
            <w:hideMark/>
            <w:tcPrChange w:id="1797" w:author="Direccion de Politicas y Gestion en Derechos Humanos 14" w:date="2023-12-18T18:09:00Z">
              <w:tcPr>
                <w:tcW w:w="1559" w:type="dxa"/>
                <w:gridSpan w:val="2"/>
                <w:tcBorders>
                  <w:top w:val="nil"/>
                  <w:left w:val="nil"/>
                  <w:bottom w:val="single" w:sz="4" w:space="0" w:color="FFFFFF"/>
                  <w:right w:val="single" w:sz="4" w:space="0" w:color="FFFFFF"/>
                </w:tcBorders>
                <w:shd w:val="clear" w:color="000000" w:fill="F2F2F2"/>
                <w:vAlign w:val="center"/>
                <w:hideMark/>
              </w:tcPr>
            </w:tcPrChange>
          </w:tcPr>
          <w:p w14:paraId="0EACF813"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Ejercicios legislativos, ejecutivos y administrativos</w:t>
            </w:r>
          </w:p>
        </w:tc>
        <w:tc>
          <w:tcPr>
            <w:tcW w:w="3260" w:type="dxa"/>
            <w:tcBorders>
              <w:top w:val="nil"/>
              <w:left w:val="nil"/>
              <w:bottom w:val="single" w:sz="4" w:space="0" w:color="FFFFFF"/>
              <w:right w:val="single" w:sz="4" w:space="0" w:color="FFFFFF"/>
            </w:tcBorders>
            <w:shd w:val="clear" w:color="000000" w:fill="F2F2F2"/>
            <w:vAlign w:val="center"/>
            <w:hideMark/>
            <w:tcPrChange w:id="179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2F2F2"/>
                <w:vAlign w:val="center"/>
                <w:hideMark/>
              </w:tcPr>
            </w:tcPrChange>
          </w:tcPr>
          <w:p w14:paraId="1CB5B158"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Mujeres parlamentarias en períodos congresales</w:t>
            </w:r>
          </w:p>
        </w:tc>
      </w:tr>
      <w:tr w:rsidR="00A4531F" w:rsidRPr="008E13B5" w14:paraId="6FEEDAFD" w14:textId="77777777" w:rsidTr="00A4531F">
        <w:tblPrEx>
          <w:tblPrExChange w:id="1799" w:author="Direccion de Politicas y Gestion en Derechos Humanos 14" w:date="2023-12-18T18:09:00Z">
            <w:tblPrEx>
              <w:tblW w:w="9321" w:type="dxa"/>
            </w:tblPrEx>
          </w:tblPrExChange>
        </w:tblPrEx>
        <w:trPr>
          <w:trHeight w:val="252"/>
          <w:trPrChange w:id="1800"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01"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09C2C91F"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02"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10AA6C94"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803"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75141F39"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F2F2F2"/>
            <w:vAlign w:val="center"/>
            <w:hideMark/>
            <w:tcPrChange w:id="1804"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F2F2F2"/>
                <w:vAlign w:val="center"/>
                <w:hideMark/>
              </w:tcPr>
            </w:tcPrChange>
          </w:tcPr>
          <w:p w14:paraId="1FFED1C5"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Acceso a cargos públicos</w:t>
            </w:r>
          </w:p>
        </w:tc>
        <w:tc>
          <w:tcPr>
            <w:tcW w:w="3260" w:type="dxa"/>
            <w:tcBorders>
              <w:top w:val="nil"/>
              <w:left w:val="nil"/>
              <w:bottom w:val="single" w:sz="4" w:space="0" w:color="FFFFFF"/>
              <w:right w:val="single" w:sz="4" w:space="0" w:color="FFFFFF"/>
            </w:tcBorders>
            <w:shd w:val="clear" w:color="000000" w:fill="F2F2F2"/>
            <w:vAlign w:val="center"/>
            <w:hideMark/>
            <w:tcPrChange w:id="1805"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2F2F2"/>
                <w:vAlign w:val="center"/>
                <w:hideMark/>
              </w:tcPr>
            </w:tcPrChange>
          </w:tcPr>
          <w:p w14:paraId="0DC23EC6"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Alcaldesas elegidas en períodos de gobierno municipal</w:t>
            </w:r>
          </w:p>
        </w:tc>
      </w:tr>
      <w:tr w:rsidR="00A4531F" w:rsidRPr="008E13B5" w14:paraId="75F0714C" w14:textId="77777777" w:rsidTr="00A4531F">
        <w:trPr>
          <w:trHeight w:val="252"/>
          <w:trPrChange w:id="1806"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0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9540A6E"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0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6820F4CD"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809"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535C4A51"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810"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169BEA35"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F2F2F2"/>
            <w:vAlign w:val="center"/>
            <w:hideMark/>
            <w:tcPrChange w:id="181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F2F2F2"/>
                <w:vAlign w:val="center"/>
                <w:hideMark/>
              </w:tcPr>
            </w:tcPrChange>
          </w:tcPr>
          <w:p w14:paraId="7674B27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Regidoras elegidas en períodos de gobierno municipal</w:t>
            </w:r>
          </w:p>
        </w:tc>
      </w:tr>
      <w:tr w:rsidR="00A4531F" w:rsidRPr="008E13B5" w14:paraId="15A69632" w14:textId="77777777" w:rsidTr="00A4531F">
        <w:tblPrEx>
          <w:tblPrExChange w:id="1812" w:author="Direccion de Politicas y Gestion en Derechos Humanos 14" w:date="2023-12-18T18:09:00Z">
            <w:tblPrEx>
              <w:tblW w:w="9321" w:type="dxa"/>
            </w:tblPrEx>
          </w:tblPrExChange>
        </w:tblPrEx>
        <w:trPr>
          <w:trHeight w:val="252"/>
          <w:trPrChange w:id="1813"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14"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2437759C"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15"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7EA7A507"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val="restart"/>
            <w:tcBorders>
              <w:top w:val="nil"/>
              <w:left w:val="single" w:sz="4" w:space="0" w:color="FFFFFF"/>
              <w:bottom w:val="single" w:sz="4" w:space="0" w:color="FFFFFF"/>
              <w:right w:val="single" w:sz="4" w:space="0" w:color="FFFFFF"/>
            </w:tcBorders>
            <w:shd w:val="clear" w:color="000000" w:fill="A6A6A6"/>
            <w:vAlign w:val="center"/>
            <w:hideMark/>
            <w:tcPrChange w:id="1816" w:author="Direccion de Politicas y Gestion en Derechos Humanos 14" w:date="2023-12-18T18:09:00Z">
              <w:tcPr>
                <w:tcW w:w="1984" w:type="dxa"/>
                <w:gridSpan w:val="2"/>
                <w:vMerge w:val="restart"/>
                <w:tcBorders>
                  <w:top w:val="nil"/>
                  <w:left w:val="single" w:sz="4" w:space="0" w:color="FFFFFF"/>
                  <w:bottom w:val="single" w:sz="4" w:space="0" w:color="FFFFFF"/>
                  <w:right w:val="single" w:sz="4" w:space="0" w:color="FFFFFF"/>
                </w:tcBorders>
                <w:shd w:val="clear" w:color="000000" w:fill="A6A6A6"/>
                <w:vAlign w:val="center"/>
                <w:hideMark/>
              </w:tcPr>
            </w:tcPrChange>
          </w:tcPr>
          <w:p w14:paraId="00730910" w14:textId="77777777" w:rsidR="00137CBD" w:rsidRPr="008E13B5" w:rsidRDefault="00137CBD" w:rsidP="00042FEF">
            <w:pPr>
              <w:spacing w:after="0" w:line="240" w:lineRule="auto"/>
              <w:jc w:val="center"/>
              <w:rPr>
                <w:rFonts w:ascii="Calibri" w:eastAsia="Times New Roman" w:hAnsi="Calibri" w:cs="Calibri"/>
                <w:b/>
                <w:bCs/>
                <w:color w:val="000000"/>
                <w:kern w:val="0"/>
                <w:sz w:val="12"/>
                <w:szCs w:val="12"/>
                <w:lang w:eastAsia="es-PE"/>
                <w14:ligatures w14:val="none"/>
              </w:rPr>
            </w:pPr>
            <w:r w:rsidRPr="008E13B5">
              <w:rPr>
                <w:rFonts w:ascii="Calibri" w:eastAsia="Times New Roman" w:hAnsi="Calibri" w:cs="Calibri"/>
                <w:b/>
                <w:bCs/>
                <w:color w:val="000000"/>
                <w:kern w:val="0"/>
                <w:sz w:val="12"/>
                <w:szCs w:val="12"/>
                <w:lang w:eastAsia="es-PE"/>
                <w14:ligatures w14:val="none"/>
              </w:rPr>
              <w:t>Derecho a la no violencia contra la mujer</w:t>
            </w:r>
          </w:p>
        </w:tc>
        <w:tc>
          <w:tcPr>
            <w:tcW w:w="1559" w:type="dxa"/>
            <w:vMerge w:val="restart"/>
            <w:tcBorders>
              <w:top w:val="nil"/>
              <w:left w:val="single" w:sz="4" w:space="0" w:color="FFFFFF"/>
              <w:bottom w:val="single" w:sz="4" w:space="0" w:color="FFFFFF"/>
              <w:right w:val="single" w:sz="4" w:space="0" w:color="FFFFFF"/>
            </w:tcBorders>
            <w:shd w:val="clear" w:color="000000" w:fill="BFBFBF"/>
            <w:vAlign w:val="center"/>
            <w:hideMark/>
            <w:tcPrChange w:id="1817"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BFBFBF"/>
                <w:vAlign w:val="center"/>
                <w:hideMark/>
              </w:tcPr>
            </w:tcPrChange>
          </w:tcPr>
          <w:p w14:paraId="582F66A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Salud sexual y reproductiva y prácticas tradicionales nocivas</w:t>
            </w:r>
          </w:p>
        </w:tc>
        <w:tc>
          <w:tcPr>
            <w:tcW w:w="3260" w:type="dxa"/>
            <w:tcBorders>
              <w:top w:val="nil"/>
              <w:left w:val="nil"/>
              <w:bottom w:val="single" w:sz="4" w:space="0" w:color="FFFFFF"/>
              <w:right w:val="single" w:sz="4" w:space="0" w:color="FFFFFF"/>
            </w:tcBorders>
            <w:shd w:val="clear" w:color="000000" w:fill="BFBFBF"/>
            <w:vAlign w:val="center"/>
            <w:hideMark/>
            <w:tcPrChange w:id="1818"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BFBFBF"/>
                <w:vAlign w:val="center"/>
                <w:hideMark/>
              </w:tcPr>
            </w:tcPrChange>
          </w:tcPr>
          <w:p w14:paraId="2D830013"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Porcentaje de adolescentes de 15 a 19 años de edad que ya son madres o que están embarazadas por primera vez</w:t>
            </w:r>
          </w:p>
        </w:tc>
      </w:tr>
      <w:tr w:rsidR="00A4531F" w:rsidRPr="008E13B5" w14:paraId="5128E1F4" w14:textId="77777777" w:rsidTr="00A4531F">
        <w:trPr>
          <w:trHeight w:val="252"/>
          <w:trPrChange w:id="1819"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20"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2DCC5F8"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21"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5AA391B6"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822"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5019CC0E"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823"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08B6263B"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BFBFBF"/>
            <w:vAlign w:val="center"/>
            <w:hideMark/>
            <w:tcPrChange w:id="1824"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BFBFBF"/>
                <w:vAlign w:val="center"/>
                <w:hideMark/>
              </w:tcPr>
            </w:tcPrChange>
          </w:tcPr>
          <w:p w14:paraId="4EE5638C"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Porcentaje de partos atendidos por profesional de salud calificado</w:t>
            </w:r>
          </w:p>
        </w:tc>
      </w:tr>
      <w:tr w:rsidR="00A4531F" w:rsidRPr="008E13B5" w14:paraId="01624A9B" w14:textId="77777777" w:rsidTr="00A4531F">
        <w:tblPrEx>
          <w:tblPrExChange w:id="1825" w:author="Direccion de Politicas y Gestion en Derechos Humanos 14" w:date="2023-12-18T18:09:00Z">
            <w:tblPrEx>
              <w:tblW w:w="9321" w:type="dxa"/>
            </w:tblPrEx>
          </w:tblPrExChange>
        </w:tblPrEx>
        <w:trPr>
          <w:trHeight w:val="252"/>
          <w:trPrChange w:id="1826" w:author="Direccion de Politicas y Gestion en Derechos Humanos 14" w:date="2023-12-18T18:09:00Z">
            <w:trPr>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27"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28711D4B"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28"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167D7CF2"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829" w:author="Direccion de Politicas y Gestion en Derechos Humanos 14" w:date="2023-12-18T18:09:00Z">
              <w:tcPr>
                <w:tcW w:w="1984" w:type="dxa"/>
                <w:gridSpan w:val="2"/>
                <w:vMerge/>
                <w:tcBorders>
                  <w:top w:val="nil"/>
                  <w:left w:val="single" w:sz="4" w:space="0" w:color="FFFFFF"/>
                  <w:bottom w:val="single" w:sz="4" w:space="0" w:color="FFFFFF"/>
                  <w:right w:val="single" w:sz="4" w:space="0" w:color="FFFFFF"/>
                </w:tcBorders>
                <w:vAlign w:val="center"/>
                <w:hideMark/>
              </w:tcPr>
            </w:tcPrChange>
          </w:tcPr>
          <w:p w14:paraId="672F1A51"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val="restart"/>
            <w:tcBorders>
              <w:top w:val="nil"/>
              <w:left w:val="single" w:sz="4" w:space="0" w:color="FFFFFF"/>
              <w:bottom w:val="single" w:sz="4" w:space="0" w:color="FFFFFF"/>
              <w:right w:val="single" w:sz="4" w:space="0" w:color="FFFFFF"/>
            </w:tcBorders>
            <w:shd w:val="clear" w:color="000000" w:fill="BFBFBF"/>
            <w:vAlign w:val="center"/>
            <w:hideMark/>
            <w:tcPrChange w:id="1830" w:author="Direccion de Politicas y Gestion en Derechos Humanos 14" w:date="2023-12-18T18:09:00Z">
              <w:tcPr>
                <w:tcW w:w="1559" w:type="dxa"/>
                <w:gridSpan w:val="2"/>
                <w:vMerge w:val="restart"/>
                <w:tcBorders>
                  <w:top w:val="nil"/>
                  <w:left w:val="single" w:sz="4" w:space="0" w:color="FFFFFF"/>
                  <w:bottom w:val="single" w:sz="4" w:space="0" w:color="FFFFFF"/>
                  <w:right w:val="single" w:sz="4" w:space="0" w:color="FFFFFF"/>
                </w:tcBorders>
                <w:shd w:val="clear" w:color="000000" w:fill="BFBFBF"/>
                <w:vAlign w:val="center"/>
                <w:hideMark/>
              </w:tcPr>
            </w:tcPrChange>
          </w:tcPr>
          <w:p w14:paraId="15117D6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8E13B5">
              <w:rPr>
                <w:rFonts w:ascii="Calibri" w:eastAsia="Times New Roman" w:hAnsi="Calibri" w:cs="Calibri"/>
                <w:color w:val="000000"/>
                <w:kern w:val="0"/>
                <w:sz w:val="12"/>
                <w:szCs w:val="12"/>
                <w:lang w:eastAsia="es-PE"/>
                <w14:ligatures w14:val="none"/>
              </w:rPr>
              <w:t>Violencia doméstica</w:t>
            </w:r>
          </w:p>
        </w:tc>
        <w:tc>
          <w:tcPr>
            <w:tcW w:w="3260" w:type="dxa"/>
            <w:tcBorders>
              <w:top w:val="nil"/>
              <w:left w:val="nil"/>
              <w:bottom w:val="single" w:sz="4" w:space="0" w:color="FFFFFF"/>
              <w:right w:val="single" w:sz="4" w:space="0" w:color="FFFFFF"/>
            </w:tcBorders>
            <w:shd w:val="clear" w:color="000000" w:fill="BFBFBF"/>
            <w:vAlign w:val="center"/>
            <w:hideMark/>
            <w:tcPrChange w:id="1831"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BFBFBF"/>
                <w:vAlign w:val="center"/>
                <w:hideMark/>
              </w:tcPr>
            </w:tcPrChange>
          </w:tcPr>
          <w:p w14:paraId="5B059CEE"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Mujeres en edad fértil que sufrieron violencia física y/o sexual por parte del esposo o compañero en los últimos 12 meses</w:t>
            </w:r>
          </w:p>
        </w:tc>
      </w:tr>
      <w:tr w:rsidR="00A4531F" w:rsidRPr="008E13B5" w14:paraId="055EDD25" w14:textId="77777777" w:rsidTr="00A4531F">
        <w:trPr>
          <w:trHeight w:val="252"/>
          <w:trPrChange w:id="1832" w:author="Direccion de Politicas y Gestion en Derechos Humanos 14" w:date="2023-12-18T18:09:00Z">
            <w:trPr>
              <w:gridAfter w:val="0"/>
              <w:trHeight w:val="252"/>
            </w:trPr>
          </w:trPrChange>
        </w:trPr>
        <w:tc>
          <w:tcPr>
            <w:tcW w:w="1271" w:type="dxa"/>
            <w:vMerge/>
            <w:tcBorders>
              <w:top w:val="single" w:sz="4" w:space="0" w:color="FFFFFF"/>
              <w:left w:val="single" w:sz="4" w:space="0" w:color="FFFFFF"/>
              <w:bottom w:val="nil"/>
              <w:right w:val="single" w:sz="4" w:space="0" w:color="FFFFFF"/>
            </w:tcBorders>
            <w:vAlign w:val="center"/>
            <w:hideMark/>
            <w:tcPrChange w:id="1833" w:author="Direccion de Politicas y Gestion en Derechos Humanos 14" w:date="2023-12-18T18:09:00Z">
              <w:tcPr>
                <w:tcW w:w="1271" w:type="dxa"/>
                <w:vMerge/>
                <w:tcBorders>
                  <w:top w:val="single" w:sz="4" w:space="0" w:color="FFFFFF"/>
                  <w:left w:val="single" w:sz="4" w:space="0" w:color="FFFFFF"/>
                  <w:bottom w:val="nil"/>
                  <w:right w:val="single" w:sz="4" w:space="0" w:color="FFFFFF"/>
                </w:tcBorders>
                <w:vAlign w:val="center"/>
                <w:hideMark/>
              </w:tcPr>
            </w:tcPrChange>
          </w:tcPr>
          <w:p w14:paraId="32D4BE41"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247" w:type="dxa"/>
            <w:vMerge/>
            <w:tcBorders>
              <w:top w:val="nil"/>
              <w:left w:val="single" w:sz="4" w:space="0" w:color="FFFFFF"/>
              <w:bottom w:val="nil"/>
              <w:right w:val="single" w:sz="4" w:space="0" w:color="FFFFFF"/>
            </w:tcBorders>
            <w:vAlign w:val="center"/>
            <w:hideMark/>
            <w:tcPrChange w:id="1834" w:author="Direccion de Politicas y Gestion en Derechos Humanos 14" w:date="2023-12-18T18:09:00Z">
              <w:tcPr>
                <w:tcW w:w="1247" w:type="dxa"/>
                <w:vMerge/>
                <w:tcBorders>
                  <w:top w:val="nil"/>
                  <w:left w:val="single" w:sz="4" w:space="0" w:color="FFFFFF"/>
                  <w:bottom w:val="nil"/>
                  <w:right w:val="single" w:sz="4" w:space="0" w:color="FFFFFF"/>
                </w:tcBorders>
                <w:vAlign w:val="center"/>
                <w:hideMark/>
              </w:tcPr>
            </w:tcPrChange>
          </w:tcPr>
          <w:p w14:paraId="269381F5" w14:textId="77777777" w:rsidR="00137CBD" w:rsidRPr="008E13B5" w:rsidRDefault="00137CBD" w:rsidP="00042FEF">
            <w:pPr>
              <w:spacing w:after="0" w:line="240" w:lineRule="auto"/>
              <w:rPr>
                <w:rFonts w:ascii="Calibri" w:eastAsia="Times New Roman" w:hAnsi="Calibri" w:cs="Calibri"/>
                <w:b/>
                <w:bCs/>
                <w:color w:val="FFFFFF"/>
                <w:kern w:val="0"/>
                <w:sz w:val="12"/>
                <w:szCs w:val="12"/>
                <w:lang w:eastAsia="es-PE"/>
                <w14:ligatures w14:val="none"/>
              </w:rPr>
            </w:pPr>
          </w:p>
        </w:tc>
        <w:tc>
          <w:tcPr>
            <w:tcW w:w="1871" w:type="dxa"/>
            <w:vMerge/>
            <w:tcBorders>
              <w:top w:val="nil"/>
              <w:left w:val="single" w:sz="4" w:space="0" w:color="FFFFFF"/>
              <w:bottom w:val="single" w:sz="4" w:space="0" w:color="FFFFFF"/>
              <w:right w:val="single" w:sz="4" w:space="0" w:color="FFFFFF"/>
            </w:tcBorders>
            <w:vAlign w:val="center"/>
            <w:hideMark/>
            <w:tcPrChange w:id="1835" w:author="Direccion de Politicas y Gestion en Derechos Humanos 14" w:date="2023-12-18T18:09:00Z">
              <w:tcPr>
                <w:tcW w:w="1928" w:type="dxa"/>
                <w:vMerge/>
                <w:tcBorders>
                  <w:top w:val="nil"/>
                  <w:left w:val="single" w:sz="4" w:space="0" w:color="FFFFFF"/>
                  <w:bottom w:val="single" w:sz="4" w:space="0" w:color="FFFFFF"/>
                  <w:right w:val="single" w:sz="4" w:space="0" w:color="FFFFFF"/>
                </w:tcBorders>
                <w:vAlign w:val="center"/>
                <w:hideMark/>
              </w:tcPr>
            </w:tcPrChange>
          </w:tcPr>
          <w:p w14:paraId="03ED57C8" w14:textId="77777777" w:rsidR="00137CBD" w:rsidRPr="008E13B5" w:rsidRDefault="00137CBD" w:rsidP="00042FEF">
            <w:pPr>
              <w:spacing w:after="0" w:line="240" w:lineRule="auto"/>
              <w:rPr>
                <w:rFonts w:ascii="Calibri" w:eastAsia="Times New Roman" w:hAnsi="Calibri" w:cs="Calibri"/>
                <w:b/>
                <w:bCs/>
                <w:color w:val="000000"/>
                <w:kern w:val="0"/>
                <w:sz w:val="12"/>
                <w:szCs w:val="12"/>
                <w:lang w:eastAsia="es-PE"/>
                <w14:ligatures w14:val="none"/>
              </w:rPr>
            </w:pPr>
          </w:p>
        </w:tc>
        <w:tc>
          <w:tcPr>
            <w:tcW w:w="1559" w:type="dxa"/>
            <w:vMerge/>
            <w:tcBorders>
              <w:top w:val="nil"/>
              <w:left w:val="single" w:sz="4" w:space="0" w:color="FFFFFF"/>
              <w:bottom w:val="single" w:sz="4" w:space="0" w:color="FFFFFF"/>
              <w:right w:val="single" w:sz="4" w:space="0" w:color="FFFFFF"/>
            </w:tcBorders>
            <w:vAlign w:val="center"/>
            <w:hideMark/>
            <w:tcPrChange w:id="1836" w:author="Direccion de Politicas y Gestion en Derechos Humanos 14" w:date="2023-12-18T18:09:00Z">
              <w:tcPr>
                <w:tcW w:w="1559" w:type="dxa"/>
                <w:gridSpan w:val="2"/>
                <w:vMerge/>
                <w:tcBorders>
                  <w:top w:val="nil"/>
                  <w:left w:val="single" w:sz="4" w:space="0" w:color="FFFFFF"/>
                  <w:bottom w:val="single" w:sz="4" w:space="0" w:color="FFFFFF"/>
                  <w:right w:val="single" w:sz="4" w:space="0" w:color="FFFFFF"/>
                </w:tcBorders>
                <w:vAlign w:val="center"/>
                <w:hideMark/>
              </w:tcPr>
            </w:tcPrChange>
          </w:tcPr>
          <w:p w14:paraId="434D3F3A" w14:textId="77777777" w:rsidR="00137CBD" w:rsidRPr="008E13B5" w:rsidRDefault="00137CBD" w:rsidP="00042FEF">
            <w:pPr>
              <w:spacing w:after="0" w:line="240" w:lineRule="auto"/>
              <w:rPr>
                <w:rFonts w:ascii="Calibri" w:eastAsia="Times New Roman" w:hAnsi="Calibri" w:cs="Calibri"/>
                <w:color w:val="000000"/>
                <w:kern w:val="0"/>
                <w:sz w:val="12"/>
                <w:szCs w:val="12"/>
                <w:lang w:eastAsia="es-PE"/>
                <w14:ligatures w14:val="none"/>
              </w:rPr>
            </w:pPr>
          </w:p>
        </w:tc>
        <w:tc>
          <w:tcPr>
            <w:tcW w:w="3260" w:type="dxa"/>
            <w:tcBorders>
              <w:top w:val="nil"/>
              <w:left w:val="nil"/>
              <w:bottom w:val="single" w:sz="4" w:space="0" w:color="FFFFFF"/>
              <w:right w:val="single" w:sz="4" w:space="0" w:color="FFFFFF"/>
            </w:tcBorders>
            <w:shd w:val="clear" w:color="000000" w:fill="BFBFBF"/>
            <w:vAlign w:val="center"/>
            <w:hideMark/>
            <w:tcPrChange w:id="1837" w:author="Direccion de Politicas y Gestion en Derechos Humanos 14" w:date="2023-12-18T18:09:00Z">
              <w:tcPr>
                <w:tcW w:w="3260" w:type="dxa"/>
                <w:gridSpan w:val="2"/>
                <w:tcBorders>
                  <w:top w:val="nil"/>
                  <w:left w:val="nil"/>
                  <w:bottom w:val="single" w:sz="4" w:space="0" w:color="FFFFFF"/>
                  <w:right w:val="single" w:sz="4" w:space="0" w:color="FFFFFF"/>
                </w:tcBorders>
                <w:shd w:val="clear" w:color="000000" w:fill="BFBFBF"/>
                <w:vAlign w:val="center"/>
                <w:hideMark/>
              </w:tcPr>
            </w:tcPrChange>
          </w:tcPr>
          <w:p w14:paraId="057F72AC" w14:textId="77777777" w:rsidR="00137CBD" w:rsidRPr="008E13B5" w:rsidRDefault="00137CBD" w:rsidP="00042FEF">
            <w:pPr>
              <w:spacing w:after="0" w:line="240" w:lineRule="auto"/>
              <w:jc w:val="center"/>
              <w:rPr>
                <w:rFonts w:ascii="Calibri" w:eastAsia="Times New Roman" w:hAnsi="Calibri" w:cs="Calibri"/>
                <w:color w:val="000000"/>
                <w:kern w:val="0"/>
                <w:sz w:val="12"/>
                <w:szCs w:val="12"/>
                <w:lang w:eastAsia="es-PE"/>
                <w14:ligatures w14:val="none"/>
              </w:rPr>
            </w:pPr>
            <w:r w:rsidRPr="001A5807">
              <w:rPr>
                <w:rFonts w:ascii="Calibri" w:hAnsi="Calibri" w:cs="Calibri"/>
                <w:color w:val="000000"/>
                <w:sz w:val="12"/>
                <w:szCs w:val="12"/>
              </w:rPr>
              <w:t>Violencia psicológica o verbal contra la mujer ejercida alguna vez por parte del esposo o compañero</w:t>
            </w:r>
            <w:commentRangeEnd w:id="1550"/>
            <w:r w:rsidR="004C0904">
              <w:rPr>
                <w:rStyle w:val="Refdecomentario"/>
                <w:kern w:val="0"/>
                <w14:ligatures w14:val="none"/>
              </w:rPr>
              <w:commentReference w:id="1550"/>
            </w:r>
            <w:r w:rsidR="00A4531F">
              <w:rPr>
                <w:rStyle w:val="Refdecomentario"/>
                <w:kern w:val="0"/>
                <w14:ligatures w14:val="none"/>
              </w:rPr>
              <w:commentReference w:id="1551"/>
            </w:r>
          </w:p>
        </w:tc>
      </w:tr>
      <w:commentRangeEnd w:id="1551"/>
    </w:tbl>
    <w:p w14:paraId="235691CF" w14:textId="77777777" w:rsidR="00137CBD" w:rsidRDefault="00137CBD" w:rsidP="00137CBD">
      <w:pPr>
        <w:rPr>
          <w:b/>
          <w:bCs/>
        </w:rPr>
      </w:pPr>
    </w:p>
    <w:p w14:paraId="0824B1CB" w14:textId="789F9401" w:rsidR="00606F74" w:rsidDel="00576DCF" w:rsidRDefault="00606F74" w:rsidP="00137CBD">
      <w:pPr>
        <w:spacing w:before="100" w:beforeAutospacing="1" w:after="100" w:afterAutospacing="1" w:line="288" w:lineRule="auto"/>
        <w:jc w:val="both"/>
        <w:rPr>
          <w:del w:id="1838" w:author="Direccion de Politicas y Gestion en Derechos Humanos 14" w:date="2023-12-28T18:21:00Z"/>
          <w:rFonts w:eastAsiaTheme="minorEastAsia" w:cstheme="minorHAnsi"/>
          <w:bCs/>
          <w:sz w:val="20"/>
          <w:szCs w:val="20"/>
        </w:rPr>
      </w:pPr>
      <w:commentRangeStart w:id="1839"/>
      <w:del w:id="1840" w:author="Direccion de Politicas y Gestion en Derechos Humanos 14" w:date="2023-12-28T18:21:00Z">
        <w:r w:rsidDel="00576DCF">
          <w:rPr>
            <w:rFonts w:eastAsiaTheme="minorEastAsia" w:cstheme="minorHAnsi"/>
            <w:sz w:val="20"/>
            <w:szCs w:val="20"/>
          </w:rPr>
          <w:delText xml:space="preserve">Cabe </w:delText>
        </w:r>
        <w:r w:rsidRPr="00606F74" w:rsidDel="00576DCF">
          <w:rPr>
            <w:rFonts w:eastAsiaTheme="minorEastAsia" w:cstheme="minorHAnsi"/>
            <w:sz w:val="20"/>
            <w:szCs w:val="20"/>
          </w:rPr>
          <w:delText xml:space="preserve">destacar que la selección de los indicadores </w:delText>
        </w:r>
        <w:commentRangeStart w:id="1841"/>
        <w:commentRangeStart w:id="1842"/>
        <w:commentRangeStart w:id="1843"/>
        <w:commentRangeStart w:id="1844"/>
      </w:del>
      <m:oMath>
        <m:sSubSup>
          <m:sSubSupPr>
            <m:ctrlPr>
              <w:del w:id="1845" w:author="Direccion de Politicas y Gestion en Derechos Humanos 14" w:date="2023-12-28T18:21:00Z">
                <w:rPr>
                  <w:rFonts w:ascii="Cambria Math" w:hAnsi="Cambria Math"/>
                  <w:b/>
                  <w:bCs/>
                  <w:i/>
                  <w:sz w:val="20"/>
                  <w:szCs w:val="20"/>
                </w:rPr>
              </w:del>
            </m:ctrlPr>
          </m:sSubSupPr>
          <m:e>
            <m:r>
              <w:del w:id="1846" w:author="Direccion de Politicas y Gestion en Derechos Humanos 14" w:date="2023-12-28T18:21:00Z">
                <m:rPr>
                  <m:sty m:val="bi"/>
                </m:rPr>
                <w:rPr>
                  <w:rFonts w:ascii="Cambria Math" w:hAnsi="Cambria Math"/>
                  <w:sz w:val="20"/>
                  <w:szCs w:val="20"/>
                  <w:rPrChange w:id="1847" w:author="Direccion de Politicas y Gestion en Derechos Humanos 14" w:date="2023-12-28T18:04:00Z">
                    <w:rPr>
                      <w:rFonts w:ascii="Cambria Math" w:hAnsi="Cambria Math"/>
                      <w:color w:val="FFFFFF" w:themeColor="background1"/>
                      <w:sz w:val="20"/>
                      <w:szCs w:val="20"/>
                    </w:rPr>
                  </w:rPrChange>
                </w:rPr>
                <m:t>D</m:t>
              </w:del>
            </m:r>
          </m:e>
          <m:sub>
            <m:r>
              <w:del w:id="1848" w:author="Direccion de Politicas y Gestion en Derechos Humanos 14" w:date="2023-12-28T18:21:00Z">
                <m:rPr>
                  <m:sty m:val="bi"/>
                </m:rPr>
                <w:rPr>
                  <w:rFonts w:ascii="Cambria Math" w:hAnsi="Cambria Math"/>
                  <w:sz w:val="20"/>
                  <w:szCs w:val="20"/>
                  <w:rPrChange w:id="1849" w:author="Direccion de Politicas y Gestion en Derechos Humanos 14" w:date="2023-12-28T18:04:00Z">
                    <w:rPr>
                      <w:rFonts w:ascii="Cambria Math" w:hAnsi="Cambria Math"/>
                      <w:color w:val="FFFFFF" w:themeColor="background1"/>
                      <w:sz w:val="20"/>
                      <w:szCs w:val="20"/>
                    </w:rPr>
                  </w:rPrChange>
                </w:rPr>
                <m:t>i</m:t>
              </w:del>
            </m:r>
          </m:sub>
          <m:sup>
            <m:r>
              <w:del w:id="1850" w:author="Direccion de Politicas y Gestion en Derechos Humanos 14" w:date="2023-12-28T18:21:00Z">
                <m:rPr>
                  <m:sty m:val="bi"/>
                </m:rPr>
                <w:rPr>
                  <w:rFonts w:ascii="Cambria Math" w:hAnsi="Cambria Math"/>
                  <w:sz w:val="20"/>
                  <w:szCs w:val="20"/>
                  <w:rPrChange w:id="1851" w:author="Direccion de Politicas y Gestion en Derechos Humanos 14" w:date="2023-12-28T18:04:00Z">
                    <w:rPr>
                      <w:rFonts w:ascii="Cambria Math" w:hAnsi="Cambria Math"/>
                      <w:color w:val="FFFFFF" w:themeColor="background1"/>
                      <w:sz w:val="20"/>
                      <w:szCs w:val="20"/>
                    </w:rPr>
                  </w:rPrChange>
                </w:rPr>
                <m:t>n,l,s</m:t>
              </w:del>
            </m:r>
          </m:sup>
        </m:sSubSup>
        <w:commentRangeEnd w:id="1841"/>
        <m:r>
          <w:del w:id="1852" w:author="Direccion de Politicas y Gestion en Derechos Humanos 14" w:date="2023-12-28T18:21:00Z">
            <m:rPr>
              <m:sty m:val="p"/>
            </m:rPr>
            <w:rPr>
              <w:rStyle w:val="Refdecomentario"/>
              <w:rFonts w:ascii="Cambria Math" w:hAnsi="Cambria Math"/>
              <w:kern w:val="0"/>
              <w14:ligatures w14:val="none"/>
            </w:rPr>
            <w:commentReference w:id="1841"/>
          </w:del>
        </m:r>
        <w:commentRangeEnd w:id="1842"/>
        <m:r>
          <w:del w:id="1853" w:author="Direccion de Politicas y Gestion en Derechos Humanos 14" w:date="2023-12-28T18:21:00Z">
            <m:rPr>
              <m:sty m:val="p"/>
            </m:rPr>
            <w:rPr>
              <w:rStyle w:val="Refdecomentario"/>
              <w:rFonts w:ascii="Cambria Math" w:hAnsi="Cambria Math"/>
              <w:kern w:val="0"/>
              <w14:ligatures w14:val="none"/>
            </w:rPr>
            <w:commentReference w:id="1842"/>
          </w:del>
        </m:r>
        <w:commentRangeEnd w:id="1843"/>
        <m:r>
          <w:del w:id="1854" w:author="Direccion de Politicas y Gestion en Derechos Humanos 14" w:date="2023-12-28T18:21:00Z">
            <m:rPr>
              <m:sty m:val="p"/>
            </m:rPr>
            <w:rPr>
              <w:rStyle w:val="Refdecomentario"/>
              <w:rFonts w:ascii="Cambria Math" w:hAnsi="Cambria Math"/>
              <w:kern w:val="0"/>
              <w14:ligatures w14:val="none"/>
            </w:rPr>
            <w:commentReference w:id="1843"/>
          </w:del>
        </m:r>
        <w:commentRangeEnd w:id="1844"/>
        <m:r>
          <w:del w:id="1855" w:author="Direccion de Politicas y Gestion en Derechos Humanos 14" w:date="2023-12-28T18:21:00Z">
            <m:rPr>
              <m:sty m:val="p"/>
            </m:rPr>
            <w:rPr>
              <w:rStyle w:val="Refdecomentario"/>
              <w:rFonts w:ascii="Cambria Math" w:hAnsi="Cambria Math"/>
              <w:kern w:val="0"/>
              <w14:ligatures w14:val="none"/>
            </w:rPr>
            <w:commentReference w:id="1844"/>
          </w:del>
        </m:r>
      </m:oMath>
      <w:del w:id="1856" w:author="Direccion de Politicas y Gestion en Derechos Humanos 14" w:date="2023-12-28T18:21:00Z">
        <w:r w:rsidRPr="00606F74" w:rsidDel="00576DCF">
          <w:rPr>
            <w:rFonts w:eastAsiaTheme="minorEastAsia" w:cstheme="minorHAnsi"/>
            <w:bCs/>
            <w:sz w:val="20"/>
            <w:szCs w:val="20"/>
            <w:rPrChange w:id="1857" w:author="Direccion de Politicas y Gestion en Derechos Humanos 14" w:date="2023-12-28T18:04:00Z">
              <w:rPr>
                <w:rFonts w:eastAsiaTheme="minorEastAsia" w:cstheme="minorHAnsi"/>
                <w:b/>
                <w:color w:val="FFFFFF" w:themeColor="background1"/>
                <w:sz w:val="20"/>
                <w:szCs w:val="20"/>
              </w:rPr>
            </w:rPrChange>
          </w:rPr>
          <w:delText xml:space="preserve">, </w:delText>
        </w:r>
        <w:r w:rsidRPr="00606F74" w:rsidDel="00576DCF">
          <w:rPr>
            <w:rFonts w:eastAsiaTheme="minorEastAsia" w:cstheme="minorHAnsi"/>
            <w:bCs/>
            <w:sz w:val="20"/>
            <w:szCs w:val="20"/>
            <w:rPrChange w:id="1858" w:author="Direccion de Politicas y Gestion en Derechos Humanos 14" w:date="2023-12-28T18:04:00Z">
              <w:rPr>
                <w:rFonts w:eastAsiaTheme="minorEastAsia" w:cstheme="minorHAnsi"/>
                <w:b/>
                <w:sz w:val="20"/>
                <w:szCs w:val="20"/>
              </w:rPr>
            </w:rPrChange>
          </w:rPr>
          <w:delText xml:space="preserve">corresponden a </w:delText>
        </w:r>
        <w:r w:rsidDel="00576DCF">
          <w:rPr>
            <w:rFonts w:eastAsiaTheme="minorEastAsia" w:cstheme="minorHAnsi"/>
            <w:bCs/>
            <w:sz w:val="20"/>
            <w:szCs w:val="20"/>
          </w:rPr>
          <w:delText xml:space="preserve">la selección de indicadores propuestos en la </w:delText>
        </w:r>
        <w:r w:rsidRPr="00606F74" w:rsidDel="00576DCF">
          <w:rPr>
            <w:rFonts w:eastAsiaTheme="minorEastAsia" w:cstheme="minorHAnsi"/>
            <w:bCs/>
            <w:sz w:val="20"/>
            <w:szCs w:val="20"/>
          </w:rPr>
          <w:delText>"Guía para la medición y aplicación de indicadores de Derechos Humanos" de la Oficina del Alto Comisionado de las Naciones Unidas para los Derechos Humanos (ACNUDH, 2012)</w:delText>
        </w:r>
        <w:r w:rsidDel="00576DCF">
          <w:rPr>
            <w:rFonts w:eastAsiaTheme="minorEastAsia" w:cstheme="minorHAnsi"/>
            <w:bCs/>
            <w:sz w:val="20"/>
            <w:szCs w:val="20"/>
          </w:rPr>
          <w:delText xml:space="preserve"> en base a los siguientes criterios: </w:delText>
        </w:r>
        <w:r w:rsidRPr="00606F74" w:rsidDel="00576DCF">
          <w:rPr>
            <w:rFonts w:eastAsiaTheme="minorEastAsia" w:cstheme="minorHAnsi"/>
            <w:bCs/>
            <w:sz w:val="20"/>
            <w:szCs w:val="20"/>
          </w:rPr>
          <w:delText>específico, relevante, medible, realizable</w:delText>
        </w:r>
        <w:r w:rsidDel="00576DCF">
          <w:rPr>
            <w:rFonts w:eastAsiaTheme="minorEastAsia" w:cstheme="minorHAnsi"/>
            <w:bCs/>
            <w:sz w:val="20"/>
            <w:szCs w:val="20"/>
          </w:rPr>
          <w:delText xml:space="preserve"> y</w:delText>
        </w:r>
        <w:r w:rsidRPr="00606F74" w:rsidDel="00576DCF">
          <w:rPr>
            <w:rFonts w:eastAsiaTheme="minorEastAsia" w:cstheme="minorHAnsi"/>
            <w:bCs/>
            <w:sz w:val="20"/>
            <w:szCs w:val="20"/>
          </w:rPr>
          <w:delText xml:space="preserve"> temporal</w:delText>
        </w:r>
        <w:r w:rsidDel="00576DCF">
          <w:rPr>
            <w:rFonts w:eastAsiaTheme="minorEastAsia" w:cstheme="minorHAnsi"/>
            <w:bCs/>
            <w:sz w:val="20"/>
            <w:szCs w:val="20"/>
          </w:rPr>
          <w:delText xml:space="preserve">, </w:delText>
        </w:r>
        <w:r w:rsidR="00DE52CE" w:rsidDel="00576DCF">
          <w:rPr>
            <w:rFonts w:eastAsiaTheme="minorEastAsia" w:cstheme="minorHAnsi"/>
            <w:bCs/>
            <w:sz w:val="20"/>
            <w:szCs w:val="20"/>
          </w:rPr>
          <w:delText xml:space="preserve">los cuales </w:delText>
        </w:r>
        <w:r w:rsidDel="00576DCF">
          <w:rPr>
            <w:rFonts w:eastAsiaTheme="minorEastAsia" w:cstheme="minorHAnsi"/>
            <w:bCs/>
            <w:sz w:val="20"/>
            <w:szCs w:val="20"/>
          </w:rPr>
          <w:delText>son desarrollados en la sección de d</w:delText>
        </w:r>
        <w:r w:rsidRPr="00606F74" w:rsidDel="00576DCF">
          <w:rPr>
            <w:rFonts w:eastAsiaTheme="minorEastAsia" w:cstheme="minorHAnsi"/>
            <w:bCs/>
            <w:sz w:val="20"/>
            <w:szCs w:val="20"/>
          </w:rPr>
          <w:delText>eterminación del indicador para la variable central del problema público</w:delText>
        </w:r>
        <w:r w:rsidDel="00576DCF">
          <w:rPr>
            <w:rFonts w:eastAsiaTheme="minorEastAsia" w:cstheme="minorHAnsi"/>
            <w:bCs/>
            <w:sz w:val="20"/>
            <w:szCs w:val="20"/>
          </w:rPr>
          <w:delText>.</w:delText>
        </w:r>
        <w:r w:rsidR="00DE52CE" w:rsidDel="00576DCF">
          <w:rPr>
            <w:rFonts w:eastAsiaTheme="minorEastAsia" w:cstheme="minorHAnsi"/>
            <w:bCs/>
            <w:sz w:val="20"/>
            <w:szCs w:val="20"/>
          </w:rPr>
          <w:delText xml:space="preserve"> Asimismo, dicha selección de indicadores corresponde a un conjunto amplio de indicadores, los cuales son presentados en la </w:delText>
        </w:r>
        <w:r w:rsidR="00DE52CE" w:rsidRPr="00DE52CE" w:rsidDel="00576DCF">
          <w:rPr>
            <w:rFonts w:eastAsiaTheme="minorEastAsia" w:cstheme="minorHAnsi"/>
            <w:bCs/>
            <w:sz w:val="20"/>
            <w:szCs w:val="20"/>
          </w:rPr>
          <w:delText>"Guía para la medición y aplicación de indicadores de Derechos Humanos"</w:delText>
        </w:r>
        <w:r w:rsidR="00DE52CE" w:rsidDel="00576DCF">
          <w:rPr>
            <w:rFonts w:eastAsiaTheme="minorEastAsia" w:cstheme="minorHAnsi"/>
            <w:bCs/>
            <w:sz w:val="20"/>
            <w:szCs w:val="20"/>
          </w:rPr>
          <w:delText>.</w:delText>
        </w:r>
      </w:del>
    </w:p>
    <w:p w14:paraId="38E0E0F9" w14:textId="497E2F34" w:rsidR="00576DCF" w:rsidRDefault="00576DCF" w:rsidP="00576DCF">
      <w:pPr>
        <w:spacing w:before="100" w:beforeAutospacing="1" w:after="100" w:afterAutospacing="1" w:line="288" w:lineRule="auto"/>
        <w:jc w:val="both"/>
        <w:rPr>
          <w:ins w:id="1859" w:author="Direccion de Politicas y Gestion en Derechos Humanos 14" w:date="2023-12-28T18:26:00Z"/>
          <w:rFonts w:eastAsiaTheme="minorEastAsia" w:cstheme="minorHAnsi"/>
          <w:sz w:val="20"/>
          <w:szCs w:val="20"/>
        </w:rPr>
      </w:pPr>
      <w:r w:rsidRPr="00576DCF">
        <w:rPr>
          <w:rFonts w:eastAsiaTheme="minorEastAsia" w:cstheme="minorHAnsi"/>
          <w:sz w:val="20"/>
          <w:szCs w:val="20"/>
        </w:rPr>
        <w:t xml:space="preserve">La selección de los indicadores </w:t>
      </w:r>
      <m:oMath>
        <m:sSubSup>
          <m:sSubSupPr>
            <m:ctrlPr>
              <w:rPr>
                <w:rFonts w:ascii="Cambria Math" w:hAnsi="Cambria Math"/>
                <w:b/>
                <w:bCs/>
                <w:i/>
                <w:sz w:val="20"/>
                <w:szCs w:val="20"/>
              </w:rPr>
            </m:ctrlPr>
          </m:sSubSupPr>
          <m:e>
            <m:r>
              <m:rPr>
                <m:sty m:val="bi"/>
              </m:rPr>
              <w:rPr>
                <w:rFonts w:ascii="Cambria Math" w:hAnsi="Cambria Math"/>
                <w:sz w:val="20"/>
                <w:szCs w:val="20"/>
              </w:rPr>
              <m:t>D</m:t>
            </m:r>
          </m:e>
          <m:sub>
            <m:r>
              <m:rPr>
                <m:sty m:val="bi"/>
              </m:rPr>
              <w:rPr>
                <w:rFonts w:ascii="Cambria Math" w:hAnsi="Cambria Math"/>
                <w:sz w:val="20"/>
                <w:szCs w:val="20"/>
              </w:rPr>
              <m:t>i</m:t>
            </m:r>
          </m:sub>
          <m:sup>
            <m:r>
              <m:rPr>
                <m:sty m:val="bi"/>
              </m:rPr>
              <w:rPr>
                <w:rFonts w:ascii="Cambria Math" w:hAnsi="Cambria Math"/>
                <w:sz w:val="20"/>
                <w:szCs w:val="20"/>
              </w:rPr>
              <m:t>n,l,s</m:t>
            </m:r>
          </m:sup>
        </m:sSubSup>
      </m:oMath>
      <w:r w:rsidRPr="00576DCF">
        <w:rPr>
          <w:rFonts w:eastAsiaTheme="minorEastAsia" w:cstheme="minorHAnsi"/>
          <w:sz w:val="20"/>
          <w:szCs w:val="20"/>
        </w:rPr>
        <w:t xml:space="preserve"> constituye un elemento </w:t>
      </w:r>
      <w:del w:id="1860" w:author="Direccion de Politicas y Gestion en Derechos Humanos 14" w:date="2023-12-28T18:21:00Z">
        <w:r w:rsidRPr="00576DCF" w:rsidDel="00576DCF">
          <w:rPr>
            <w:rFonts w:eastAsiaTheme="minorEastAsia" w:cstheme="minorHAnsi"/>
            <w:sz w:val="20"/>
            <w:szCs w:val="20"/>
          </w:rPr>
          <w:delText xml:space="preserve">crucial </w:delText>
        </w:r>
      </w:del>
      <w:ins w:id="1861" w:author="Direccion de Politicas y Gestion en Derechos Humanos 14" w:date="2023-12-28T18:21:00Z">
        <w:r>
          <w:rPr>
            <w:rFonts w:eastAsiaTheme="minorEastAsia" w:cstheme="minorHAnsi"/>
            <w:sz w:val="20"/>
            <w:szCs w:val="20"/>
          </w:rPr>
          <w:t>importante</w:t>
        </w:r>
        <w:r w:rsidRPr="00576DCF">
          <w:rPr>
            <w:rFonts w:eastAsiaTheme="minorEastAsia" w:cstheme="minorHAnsi"/>
            <w:sz w:val="20"/>
            <w:szCs w:val="20"/>
          </w:rPr>
          <w:t xml:space="preserve"> </w:t>
        </w:r>
      </w:ins>
      <w:r w:rsidRPr="00576DCF">
        <w:rPr>
          <w:rFonts w:eastAsiaTheme="minorEastAsia" w:cstheme="minorHAnsi"/>
          <w:sz w:val="20"/>
          <w:szCs w:val="20"/>
        </w:rPr>
        <w:t>en el marco de la medición y aplicación de indicadores de Derechos Humanos, conforme a los lineamientos establecidos por la Oficina del Alto Comisionado de las Naciones Unidas para los Derechos Humanos (ACNUDH) en su "Guía para la medición y aplicación de indicadores de Derechos Humanos" (2012)</w:t>
      </w:r>
      <w:ins w:id="1862" w:author="Direccion de Politicas y Gestion en Derechos Humanos 14" w:date="2023-12-28T18:45:00Z">
        <w:r w:rsidR="00AE2646">
          <w:rPr>
            <w:rFonts w:eastAsiaTheme="minorEastAsia" w:cstheme="minorHAnsi"/>
            <w:sz w:val="20"/>
            <w:szCs w:val="20"/>
          </w:rPr>
          <w:t xml:space="preserve"> (ver anexo 3)</w:t>
        </w:r>
      </w:ins>
      <w:ins w:id="1863" w:author="Direccion de Politicas y Gestion en Derechos Humanos 14" w:date="2023-12-28T18:38:00Z">
        <w:r w:rsidR="00027537">
          <w:rPr>
            <w:rFonts w:eastAsiaTheme="minorEastAsia" w:cstheme="minorHAnsi"/>
            <w:sz w:val="20"/>
            <w:szCs w:val="20"/>
          </w:rPr>
          <w:t xml:space="preserve">, donde se expone una </w:t>
        </w:r>
      </w:ins>
      <w:ins w:id="1864" w:author="Direccion de Politicas y Gestion en Derechos Humanos 14" w:date="2023-12-28T18:39:00Z">
        <w:r w:rsidR="00027537">
          <w:rPr>
            <w:rFonts w:eastAsiaTheme="minorEastAsia" w:cstheme="minorHAnsi"/>
            <w:sz w:val="20"/>
            <w:szCs w:val="20"/>
          </w:rPr>
          <w:t xml:space="preserve">lista de indicadores que corresponden a una propuesta a nivel macro </w:t>
        </w:r>
      </w:ins>
      <w:ins w:id="1865" w:author="Direccion de Politicas y Gestion en Derechos Humanos 14" w:date="2023-12-28T18:41:00Z">
        <w:r w:rsidR="00AE2646">
          <w:rPr>
            <w:rFonts w:eastAsiaTheme="minorEastAsia" w:cstheme="minorHAnsi"/>
            <w:sz w:val="20"/>
            <w:szCs w:val="20"/>
          </w:rPr>
          <w:t>y aplicables a un contexto internacional</w:t>
        </w:r>
      </w:ins>
      <w:r w:rsidRPr="00576DCF">
        <w:rPr>
          <w:rFonts w:eastAsiaTheme="minorEastAsia" w:cstheme="minorHAnsi"/>
          <w:sz w:val="20"/>
          <w:szCs w:val="20"/>
        </w:rPr>
        <w:t xml:space="preserve">. </w:t>
      </w:r>
      <w:ins w:id="1866" w:author="Direccion de Politicas y Gestion en Derechos Humanos 14" w:date="2023-12-28T18:24:00Z">
        <w:r>
          <w:rPr>
            <w:rFonts w:eastAsiaTheme="minorEastAsia" w:cstheme="minorHAnsi"/>
            <w:sz w:val="20"/>
            <w:szCs w:val="20"/>
          </w:rPr>
          <w:t xml:space="preserve">Al respecto, es importante </w:t>
        </w:r>
      </w:ins>
      <w:ins w:id="1867" w:author="Direccion de Politicas y Gestion en Derechos Humanos 14" w:date="2023-12-28T18:23:00Z">
        <w:r w:rsidRPr="00576DCF">
          <w:rPr>
            <w:rFonts w:eastAsiaTheme="minorEastAsia" w:cstheme="minorHAnsi"/>
            <w:sz w:val="20"/>
            <w:szCs w:val="20"/>
          </w:rPr>
          <w:t>destacar que la elección de estos indicadores no es arbitraria, sino que responde a criterios destinados a garantizar su idoneidad y aplicabilidad en la medición de aspectos específicos relacionados con los Derechos Humanos</w:t>
        </w:r>
      </w:ins>
      <w:ins w:id="1868" w:author="Direccion de Politicas y Gestion en Derechos Humanos 14" w:date="2023-12-28T18:44:00Z">
        <w:r w:rsidR="00AE2646">
          <w:rPr>
            <w:rFonts w:eastAsiaTheme="minorEastAsia" w:cstheme="minorHAnsi"/>
            <w:sz w:val="20"/>
            <w:szCs w:val="20"/>
          </w:rPr>
          <w:t xml:space="preserve"> en el contexto peruano</w:t>
        </w:r>
      </w:ins>
      <w:ins w:id="1869" w:author="Direccion de Politicas y Gestion en Derechos Humanos 14" w:date="2023-12-28T18:25:00Z">
        <w:r>
          <w:rPr>
            <w:rFonts w:eastAsiaTheme="minorEastAsia" w:cstheme="minorHAnsi"/>
            <w:sz w:val="20"/>
            <w:szCs w:val="20"/>
          </w:rPr>
          <w:t xml:space="preserve">: </w:t>
        </w:r>
      </w:ins>
      <w:ins w:id="1870" w:author="Direccion de Politicas y Gestion en Derechos Humanos 14" w:date="2023-12-28T18:42:00Z">
        <w:r w:rsidR="00AE2646">
          <w:rPr>
            <w:rFonts w:eastAsiaTheme="minorEastAsia" w:cstheme="minorHAnsi"/>
            <w:sz w:val="20"/>
            <w:szCs w:val="20"/>
          </w:rPr>
          <w:t>especificidad</w:t>
        </w:r>
      </w:ins>
      <w:ins w:id="1871" w:author="Direccion de Politicas y Gestion en Derechos Humanos 14" w:date="2023-12-28T18:24:00Z">
        <w:r w:rsidRPr="00576DCF">
          <w:rPr>
            <w:rFonts w:eastAsiaTheme="minorEastAsia" w:cstheme="minorHAnsi"/>
            <w:sz w:val="20"/>
            <w:szCs w:val="20"/>
          </w:rPr>
          <w:t>, releva</w:t>
        </w:r>
      </w:ins>
      <w:ins w:id="1872" w:author="Direccion de Politicas y Gestion en Derechos Humanos 14" w:date="2023-12-28T18:42:00Z">
        <w:r w:rsidR="00AE2646">
          <w:rPr>
            <w:rFonts w:eastAsiaTheme="minorEastAsia" w:cstheme="minorHAnsi"/>
            <w:sz w:val="20"/>
            <w:szCs w:val="20"/>
          </w:rPr>
          <w:t>ncia</w:t>
        </w:r>
      </w:ins>
      <w:ins w:id="1873" w:author="Direccion de Politicas y Gestion en Derechos Humanos 14" w:date="2023-12-28T18:24:00Z">
        <w:r w:rsidRPr="00576DCF">
          <w:rPr>
            <w:rFonts w:eastAsiaTheme="minorEastAsia" w:cstheme="minorHAnsi"/>
            <w:sz w:val="20"/>
            <w:szCs w:val="20"/>
          </w:rPr>
          <w:t>, medible, realizable y temporal</w:t>
        </w:r>
      </w:ins>
      <w:ins w:id="1874" w:author="Direccion de Politicas y Gestion en Derechos Humanos 14" w:date="2023-12-28T18:26:00Z">
        <w:r w:rsidRPr="00576DCF">
          <w:rPr>
            <w:rFonts w:eastAsiaTheme="minorEastAsia" w:cstheme="minorHAnsi"/>
            <w:sz w:val="20"/>
            <w:szCs w:val="20"/>
          </w:rPr>
          <w:t>, los cuales son desarrollados en la sección de determinación del indicador para la variable central del problema público</w:t>
        </w:r>
      </w:ins>
      <w:ins w:id="1875" w:author="Direccion de Politicas y Gestion en Derechos Humanos 14" w:date="2023-12-28T18:23:00Z">
        <w:r w:rsidRPr="00576DCF">
          <w:rPr>
            <w:rFonts w:eastAsiaTheme="minorEastAsia" w:cstheme="minorHAnsi"/>
            <w:sz w:val="20"/>
            <w:szCs w:val="20"/>
          </w:rPr>
          <w:t>.</w:t>
        </w:r>
      </w:ins>
    </w:p>
    <w:p w14:paraId="62E98650" w14:textId="704FC80B" w:rsidR="00576DCF" w:rsidRPr="00576DCF" w:rsidDel="00576DCF" w:rsidRDefault="00576DCF" w:rsidP="00576DCF">
      <w:pPr>
        <w:spacing w:before="100" w:beforeAutospacing="1" w:after="100" w:afterAutospacing="1" w:line="288" w:lineRule="auto"/>
        <w:jc w:val="both"/>
        <w:rPr>
          <w:del w:id="1876" w:author="Direccion de Politicas y Gestion en Derechos Humanos 14" w:date="2023-12-28T18:26:00Z"/>
          <w:rFonts w:eastAsiaTheme="minorEastAsia" w:cstheme="minorHAnsi"/>
          <w:sz w:val="20"/>
          <w:szCs w:val="20"/>
        </w:rPr>
      </w:pPr>
      <w:del w:id="1877" w:author="Direccion de Politicas y Gestion en Derechos Humanos 14" w:date="2023-12-28T18:26:00Z">
        <w:r w:rsidRPr="00576DCF" w:rsidDel="00576DCF">
          <w:rPr>
            <w:rFonts w:eastAsiaTheme="minorEastAsia" w:cstheme="minorHAnsi"/>
            <w:sz w:val="20"/>
            <w:szCs w:val="20"/>
          </w:rPr>
          <w:delText>Este documento ofrece pautas detalladas basadas en criterios específicos, relevantes, medibles, realizables y temporales, destinados a orientar la selección de indicadores para evaluar el respeto y la promoción de los derechos fundamentales.</w:delText>
        </w:r>
      </w:del>
    </w:p>
    <w:p w14:paraId="2FBCD285" w14:textId="28F92490" w:rsidR="00576DCF" w:rsidRPr="00576DCF" w:rsidDel="00576DCF" w:rsidRDefault="00576DCF" w:rsidP="00576DCF">
      <w:pPr>
        <w:spacing w:before="100" w:beforeAutospacing="1" w:after="100" w:afterAutospacing="1" w:line="288" w:lineRule="auto"/>
        <w:jc w:val="both"/>
        <w:rPr>
          <w:del w:id="1878" w:author="Direccion de Politicas y Gestion en Derechos Humanos 14" w:date="2023-12-28T18:23:00Z"/>
          <w:rFonts w:eastAsiaTheme="minorEastAsia" w:cstheme="minorHAnsi"/>
          <w:sz w:val="20"/>
          <w:szCs w:val="20"/>
        </w:rPr>
      </w:pPr>
      <w:del w:id="1879" w:author="Direccion de Politicas y Gestion en Derechos Humanos 14" w:date="2023-12-28T18:23:00Z">
        <w:r w:rsidRPr="00576DCF" w:rsidDel="00576DCF">
          <w:rPr>
            <w:rFonts w:eastAsiaTheme="minorEastAsia" w:cstheme="minorHAnsi"/>
            <w:sz w:val="20"/>
            <w:szCs w:val="20"/>
          </w:rPr>
          <w:delText>En el contexto de la investigación sobre el problema público en cuestión, la determinación de los indicadores se sustenta en la rigurosidad conceptual de la ACNUDH. Es fundamental destacar que la elección de estos indicadores no es arbitraria, sino que responde a criterios meticulosos destinados a garantizar su idoneidad y aplicabilidad en la medición de aspectos específicos relacionados con los Derechos Humanos. La sección correspondiente a la determinación del indicador para la variable central del problema público ofrece un análisis exhaustivo de cada indicador propuesto, garantizando así su alineación con los estándares internacionales.</w:delText>
        </w:r>
      </w:del>
    </w:p>
    <w:p w14:paraId="62DCA6E0" w14:textId="75813F3B" w:rsidR="00576DCF" w:rsidRPr="00576DCF" w:rsidDel="00576DCF" w:rsidRDefault="00576DCF" w:rsidP="00576DCF">
      <w:pPr>
        <w:spacing w:before="100" w:beforeAutospacing="1" w:after="100" w:afterAutospacing="1" w:line="288" w:lineRule="auto"/>
        <w:jc w:val="both"/>
        <w:rPr>
          <w:del w:id="1880" w:author="Direccion de Politicas y Gestion en Derechos Humanos 14" w:date="2023-12-28T18:27:00Z"/>
          <w:rFonts w:eastAsiaTheme="minorEastAsia" w:cstheme="minorHAnsi"/>
          <w:sz w:val="20"/>
          <w:szCs w:val="20"/>
        </w:rPr>
      </w:pPr>
      <w:del w:id="1881" w:author="Direccion de Politicas y Gestion en Derechos Humanos 14" w:date="2023-12-28T18:27:00Z">
        <w:r w:rsidRPr="00576DCF" w:rsidDel="00576DCF">
          <w:rPr>
            <w:rFonts w:eastAsiaTheme="minorEastAsia" w:cstheme="minorHAnsi"/>
            <w:sz w:val="20"/>
            <w:szCs w:val="20"/>
          </w:rPr>
          <w:delText xml:space="preserve">En el proceso de selección de indicadores, se ha optado por un enfoque integral que abarca un conjunto amplio de dimensiones relevantes. Este enfoque se encuentra detalladamente expuesto en la "Guía para la medición y aplicación de indicadores de Derechos Humanos", proporcionando una base sólida y completa para la evaluación de diversos aspectos vinculados a los Derechos Humanos. </w:delText>
        </w:r>
      </w:del>
      <w:r w:rsidRPr="00576DCF">
        <w:rPr>
          <w:rFonts w:eastAsiaTheme="minorEastAsia" w:cstheme="minorHAnsi"/>
          <w:sz w:val="20"/>
          <w:szCs w:val="20"/>
        </w:rPr>
        <w:t>La amplitud de los indicadores seleccionados permite abordar la complejidad inherente a la protección y promoción de los derechos fundamentales en diversas esferas.</w:t>
      </w:r>
    </w:p>
    <w:p w14:paraId="0E0B62F3" w14:textId="5ABBBA5A" w:rsidR="00576DCF" w:rsidRDefault="00576DCF" w:rsidP="00576DCF">
      <w:pPr>
        <w:spacing w:before="100" w:beforeAutospacing="1" w:after="100" w:afterAutospacing="1" w:line="288" w:lineRule="auto"/>
        <w:jc w:val="both"/>
        <w:rPr>
          <w:rFonts w:eastAsiaTheme="minorEastAsia" w:cstheme="minorHAnsi"/>
          <w:sz w:val="20"/>
          <w:szCs w:val="20"/>
        </w:rPr>
      </w:pPr>
      <w:ins w:id="1882" w:author="Direccion de Politicas y Gestion en Derechos Humanos 14" w:date="2023-12-28T18:27:00Z">
        <w:r>
          <w:rPr>
            <w:rFonts w:eastAsiaTheme="minorEastAsia" w:cstheme="minorHAnsi"/>
            <w:sz w:val="20"/>
            <w:szCs w:val="20"/>
          </w:rPr>
          <w:t xml:space="preserve"> </w:t>
        </w:r>
      </w:ins>
      <w:r w:rsidRPr="00576DCF">
        <w:rPr>
          <w:rFonts w:eastAsiaTheme="minorEastAsia" w:cstheme="minorHAnsi"/>
          <w:sz w:val="20"/>
          <w:szCs w:val="20"/>
        </w:rPr>
        <w:t xml:space="preserve">Es </w:t>
      </w:r>
      <w:del w:id="1883" w:author="Direccion de Politicas y Gestion en Derechos Humanos 14" w:date="2023-12-28T18:27:00Z">
        <w:r w:rsidRPr="00576DCF" w:rsidDel="00576DCF">
          <w:rPr>
            <w:rFonts w:eastAsiaTheme="minorEastAsia" w:cstheme="minorHAnsi"/>
            <w:sz w:val="20"/>
            <w:szCs w:val="20"/>
          </w:rPr>
          <w:delText xml:space="preserve">imperativo </w:delText>
        </w:r>
      </w:del>
      <w:ins w:id="1884" w:author="Direccion de Politicas y Gestion en Derechos Humanos 14" w:date="2023-12-28T18:27:00Z">
        <w:r>
          <w:rPr>
            <w:rFonts w:eastAsiaTheme="minorEastAsia" w:cstheme="minorHAnsi"/>
            <w:sz w:val="20"/>
            <w:szCs w:val="20"/>
          </w:rPr>
          <w:t>relevante</w:t>
        </w:r>
        <w:r w:rsidRPr="00576DCF">
          <w:rPr>
            <w:rFonts w:eastAsiaTheme="minorEastAsia" w:cstheme="minorHAnsi"/>
            <w:sz w:val="20"/>
            <w:szCs w:val="20"/>
          </w:rPr>
          <w:t xml:space="preserve"> </w:t>
        </w:r>
      </w:ins>
      <w:r w:rsidRPr="00576DCF">
        <w:rPr>
          <w:rFonts w:eastAsiaTheme="minorEastAsia" w:cstheme="minorHAnsi"/>
          <w:sz w:val="20"/>
          <w:szCs w:val="20"/>
        </w:rPr>
        <w:t>resaltar que la elección de indicadores específicos no solo se basa en su aplicabilidad general, sino también en su capacidad para reflejar la realidad contextual de la problemática en cuestión</w:t>
      </w:r>
      <w:ins w:id="1885" w:author="Direccion de Politicas y Gestion en Derechos Humanos 14" w:date="2023-12-28T18:28:00Z">
        <w:r>
          <w:rPr>
            <w:rFonts w:eastAsiaTheme="minorEastAsia" w:cstheme="minorHAnsi"/>
            <w:sz w:val="20"/>
            <w:szCs w:val="20"/>
          </w:rPr>
          <w:t xml:space="preserve"> en el Perú</w:t>
        </w:r>
      </w:ins>
      <w:r w:rsidRPr="00576DCF">
        <w:rPr>
          <w:rFonts w:eastAsiaTheme="minorEastAsia" w:cstheme="minorHAnsi"/>
          <w:sz w:val="20"/>
          <w:szCs w:val="20"/>
        </w:rPr>
        <w:t>. La idoneidad de los indicadores seleccionados se evalúa en función de su capacidad para capturar de manera precisa y representativa las condiciones y desafíos particulares asociados a la vulneración o salvaguarda de los Derechos Humanos</w:t>
      </w:r>
      <w:del w:id="1886" w:author="Direccion de Politicas y Gestion en Derechos Humanos 14" w:date="2023-12-28T18:28:00Z">
        <w:r w:rsidRPr="00576DCF" w:rsidDel="00576DCF">
          <w:rPr>
            <w:rFonts w:eastAsiaTheme="minorEastAsia" w:cstheme="minorHAnsi"/>
            <w:sz w:val="20"/>
            <w:szCs w:val="20"/>
          </w:rPr>
          <w:delText xml:space="preserve"> en el ámbito abordado.</w:delText>
        </w:r>
      </w:del>
      <w:ins w:id="1887" w:author="Direccion de Politicas y Gestion en Derechos Humanos 14" w:date="2023-12-28T18:28:00Z">
        <w:r>
          <w:rPr>
            <w:rFonts w:eastAsiaTheme="minorEastAsia" w:cstheme="minorHAnsi"/>
            <w:sz w:val="20"/>
            <w:szCs w:val="20"/>
          </w:rPr>
          <w:t>.</w:t>
        </w:r>
      </w:ins>
      <w:commentRangeEnd w:id="1839"/>
      <w:ins w:id="1888" w:author="Direccion de Politicas y Gestion en Derechos Humanos 14" w:date="2023-12-28T18:29:00Z">
        <w:r>
          <w:rPr>
            <w:rStyle w:val="Refdecomentario"/>
            <w:kern w:val="0"/>
            <w14:ligatures w14:val="none"/>
          </w:rPr>
          <w:commentReference w:id="1839"/>
        </w:r>
      </w:ins>
    </w:p>
    <w:p w14:paraId="4B2482F9" w14:textId="30FC3C28" w:rsidR="00137CBD" w:rsidRPr="004A7771" w:rsidRDefault="00576DCF" w:rsidP="00137CBD">
      <w:pPr>
        <w:spacing w:before="100" w:beforeAutospacing="1" w:after="100" w:afterAutospacing="1" w:line="288" w:lineRule="auto"/>
        <w:jc w:val="both"/>
        <w:rPr>
          <w:rFonts w:eastAsiaTheme="minorEastAsia" w:cstheme="minorHAnsi"/>
          <w:sz w:val="20"/>
          <w:szCs w:val="20"/>
        </w:rPr>
      </w:pPr>
      <w:ins w:id="1889" w:author="Direccion de Politicas y Gestion en Derechos Humanos 14" w:date="2023-12-28T18:29:00Z">
        <w:r>
          <w:rPr>
            <w:rFonts w:eastAsiaTheme="minorEastAsia" w:cstheme="minorHAnsi"/>
            <w:sz w:val="20"/>
            <w:szCs w:val="20"/>
          </w:rPr>
          <w:t xml:space="preserve">Además, </w:t>
        </w:r>
      </w:ins>
      <w:del w:id="1890" w:author="Direccion de Politicas y Gestion en Derechos Humanos 14" w:date="2023-12-28T18:29:00Z">
        <w:r w:rsidR="00137CBD" w:rsidRPr="004A7771" w:rsidDel="00576DCF">
          <w:rPr>
            <w:rFonts w:eastAsiaTheme="minorEastAsia" w:cstheme="minorHAnsi"/>
            <w:sz w:val="20"/>
            <w:szCs w:val="20"/>
          </w:rPr>
          <w:delText>E</w:delText>
        </w:r>
      </w:del>
      <w:ins w:id="1891" w:author="Direccion de Politicas y Gestion en Derechos Humanos 14" w:date="2023-12-28T18:29:00Z">
        <w:r>
          <w:rPr>
            <w:rFonts w:eastAsiaTheme="minorEastAsia" w:cstheme="minorHAnsi"/>
            <w:sz w:val="20"/>
            <w:szCs w:val="20"/>
          </w:rPr>
          <w:t>e</w:t>
        </w:r>
      </w:ins>
      <w:r w:rsidR="00137CBD" w:rsidRPr="004A7771">
        <w:rPr>
          <w:rFonts w:eastAsiaTheme="minorEastAsia" w:cstheme="minorHAnsi"/>
          <w:sz w:val="20"/>
          <w:szCs w:val="20"/>
        </w:rPr>
        <w:t xml:space="preserve">s esencial subrayar que </w:t>
      </w:r>
      <w:r w:rsidR="00137CBD">
        <w:rPr>
          <w:rFonts w:eastAsiaTheme="minorEastAsia" w:cstheme="minorHAnsi"/>
          <w:sz w:val="20"/>
          <w:szCs w:val="20"/>
        </w:rPr>
        <w:t>el</w:t>
      </w:r>
      <w:r w:rsidR="00137CBD" w:rsidRPr="004A7771">
        <w:rPr>
          <w:rFonts w:eastAsiaTheme="minorEastAsia" w:cstheme="minorHAnsi"/>
          <w:sz w:val="20"/>
          <w:szCs w:val="20"/>
        </w:rPr>
        <w:t xml:space="preserve"> enfoque parte de la premisa fundamental de que los tres grupos de derechos que</w:t>
      </w:r>
      <w:r w:rsidR="00137CBD">
        <w:rPr>
          <w:rFonts w:eastAsiaTheme="minorEastAsia" w:cstheme="minorHAnsi"/>
          <w:sz w:val="20"/>
          <w:szCs w:val="20"/>
        </w:rPr>
        <w:t xml:space="preserve"> se abordan,</w:t>
      </w:r>
      <w:r w:rsidR="00137CBD" w:rsidRPr="004A7771">
        <w:rPr>
          <w:rFonts w:eastAsiaTheme="minorEastAsia" w:cstheme="minorHAnsi"/>
          <w:sz w:val="20"/>
          <w:szCs w:val="20"/>
        </w:rPr>
        <w:t xml:space="preserve"> ostentan una relevancia equiparable. Esta consideración no es casual, sino que se deriva de la convicción de que la plenitud del bienestar individual se alcanza de manera invariable cuando se contemplan estos tres tipos específicos de derechos, identificados en nuestro análisis como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oMath>
      <w:r w:rsidR="00137CBD" w:rsidRPr="004A7771">
        <w:rPr>
          <w:rFonts w:eastAsiaTheme="minorEastAsia" w:cstheme="minorHAnsi"/>
          <w:sz w:val="20"/>
          <w:szCs w:val="20"/>
        </w:rPr>
        <w:t>.</w:t>
      </w:r>
    </w:p>
    <w:p w14:paraId="52C15CF4" w14:textId="77777777" w:rsidR="00137CBD" w:rsidRPr="004A7771" w:rsidRDefault="00137CBD" w:rsidP="00137CBD">
      <w:pPr>
        <w:spacing w:before="100" w:beforeAutospacing="1" w:after="100" w:afterAutospacing="1" w:line="288" w:lineRule="auto"/>
        <w:jc w:val="both"/>
        <w:rPr>
          <w:rFonts w:eastAsiaTheme="minorEastAsia" w:cstheme="minorHAnsi"/>
          <w:sz w:val="20"/>
          <w:szCs w:val="20"/>
        </w:rPr>
      </w:pPr>
      <w:r w:rsidRPr="004A7771">
        <w:rPr>
          <w:rFonts w:eastAsiaTheme="minorEastAsia" w:cstheme="minorHAnsi"/>
          <w:sz w:val="20"/>
          <w:szCs w:val="20"/>
        </w:rPr>
        <w:t xml:space="preserve">En este contexto, cada uno de los elementos constitutivos o subindicadores asociados, a saber, </w:t>
      </w:r>
      <m:oMath>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m:t>
            </m:r>
          </m:sup>
        </m:sSubSup>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n,l</m:t>
            </m:r>
          </m:sup>
        </m:sSubSup>
        <m:r>
          <w:rPr>
            <w:rFonts w:ascii="Cambria Math" w:hAnsi="Cambria Math"/>
            <w:sz w:val="20"/>
            <w:szCs w:val="20"/>
          </w:rPr>
          <m:t xml:space="preserve"> y </m:t>
        </m:r>
        <m:sSubSup>
          <m:sSubSupPr>
            <m:ctrlPr>
              <w:rPr>
                <w:rFonts w:ascii="Cambria Math" w:hAnsi="Cambria Math"/>
                <w:i/>
                <w:sz w:val="20"/>
                <w:szCs w:val="20"/>
              </w:rPr>
            </m:ctrlPr>
          </m:sSubSupPr>
          <m:e>
            <m:r>
              <w:rPr>
                <w:rFonts w:ascii="Cambria Math" w:hAnsi="Cambria Math"/>
                <w:sz w:val="20"/>
                <w:szCs w:val="20"/>
              </w:rPr>
              <m:t>D</m:t>
            </m:r>
          </m:e>
          <m:sub>
            <m:r>
              <w:rPr>
                <w:rFonts w:ascii="Cambria Math" w:hAnsi="Cambria Math"/>
                <w:sz w:val="20"/>
                <w:szCs w:val="20"/>
              </w:rPr>
              <m:t>i</m:t>
            </m:r>
          </m:sub>
          <m:sup>
            <m:r>
              <w:rPr>
                <w:rFonts w:ascii="Cambria Math" w:hAnsi="Cambria Math"/>
                <w:sz w:val="20"/>
                <w:szCs w:val="20"/>
              </w:rPr>
              <m:t>n,l,s</m:t>
            </m:r>
          </m:sup>
        </m:sSubSup>
      </m:oMath>
      <w:r w:rsidRPr="004A7771">
        <w:rPr>
          <w:rFonts w:eastAsiaTheme="minorEastAsia" w:cstheme="minorHAnsi"/>
          <w:sz w:val="20"/>
          <w:szCs w:val="20"/>
        </w:rPr>
        <w:t>, se evalúa y pondera bajo el mismo criterio de importancia. Este enfoque unificado se basa en la comprensión de que la cohesión y la interconexión entre estos diferentes componentes son esenciales para garantizar una protección completa y equitativa de los derechos individuales.</w:t>
      </w:r>
    </w:p>
    <w:p w14:paraId="5F17D5F4" w14:textId="77777777" w:rsidR="00137CBD" w:rsidRPr="00E2280C" w:rsidRDefault="00137CBD" w:rsidP="00137CBD">
      <w:pPr>
        <w:spacing w:before="100" w:beforeAutospacing="1" w:after="100" w:afterAutospacing="1" w:line="288" w:lineRule="auto"/>
        <w:jc w:val="both"/>
        <w:rPr>
          <w:rFonts w:eastAsiaTheme="minorEastAsia" w:cstheme="minorHAnsi"/>
          <w:sz w:val="20"/>
          <w:szCs w:val="20"/>
        </w:rPr>
      </w:pPr>
      <w:r w:rsidRPr="004A7771">
        <w:rPr>
          <w:rFonts w:eastAsiaTheme="minorEastAsia" w:cstheme="minorHAnsi"/>
          <w:sz w:val="20"/>
          <w:szCs w:val="20"/>
        </w:rPr>
        <w:t>En otras palabras, al considerar que cada uno de estos subconjuntos de derechos contribuye de manera integral al bienestar general, se establece una base sólida para reconocer y salvaguardar la importancia igualitaria de todos los elementos que componen la esfera de los derechos individuales.</w:t>
      </w:r>
    </w:p>
    <w:p w14:paraId="3077DF43" w14:textId="77777777" w:rsidR="00137CBD" w:rsidRPr="00C3146E" w:rsidRDefault="00137CBD" w:rsidP="00137CBD">
      <w:pPr>
        <w:pStyle w:val="Prrafodelista"/>
        <w:numPr>
          <w:ilvl w:val="0"/>
          <w:numId w:val="34"/>
        </w:numPr>
        <w:ind w:left="350"/>
        <w:rPr>
          <w:b/>
          <w:bCs/>
        </w:rPr>
      </w:pPr>
      <w:commentRangeStart w:id="1892"/>
      <w:commentRangeStart w:id="1893"/>
      <w:r w:rsidRPr="00F65B43">
        <w:rPr>
          <w:b/>
          <w:bCs/>
        </w:rPr>
        <w:t>Sentido esperado del indicador:</w:t>
      </w:r>
    </w:p>
    <w:p w14:paraId="01BCDD38" w14:textId="00C9550F" w:rsidR="00137CBD" w:rsidRPr="00C3146E" w:rsidRDefault="00137CBD" w:rsidP="00137CBD">
      <w:pPr>
        <w:spacing w:before="100" w:beforeAutospacing="1" w:after="100" w:afterAutospacing="1" w:line="288" w:lineRule="auto"/>
        <w:jc w:val="both"/>
        <w:rPr>
          <w:b/>
          <w:bCs/>
        </w:rPr>
      </w:pPr>
      <w:r w:rsidRPr="00C3146E">
        <w:rPr>
          <w:sz w:val="20"/>
        </w:rPr>
        <w:t xml:space="preserve">El indicador, al estar enfocado en cerrar brechas mediante subindicadores que abordan la diversidad de derechos humanos, exhibirá una tendencia </w:t>
      </w:r>
      <w:commentRangeStart w:id="1894"/>
      <w:commentRangeStart w:id="1895"/>
      <w:r w:rsidRPr="00C3146E">
        <w:rPr>
          <w:sz w:val="20"/>
        </w:rPr>
        <w:t>positiva</w:t>
      </w:r>
      <w:ins w:id="1896" w:author="Direccion de Politicas y Gestion en Derechos Humanos 14" w:date="2023-12-18T18:05:00Z">
        <w:r w:rsidR="00A4531F">
          <w:rPr>
            <w:sz w:val="20"/>
          </w:rPr>
          <w:t>, ascendente o creciente</w:t>
        </w:r>
      </w:ins>
      <w:r w:rsidRPr="00C3146E">
        <w:rPr>
          <w:sz w:val="20"/>
        </w:rPr>
        <w:t xml:space="preserve"> </w:t>
      </w:r>
      <w:commentRangeEnd w:id="1894"/>
      <w:r w:rsidR="005E38A8">
        <w:rPr>
          <w:rStyle w:val="Refdecomentario"/>
          <w:kern w:val="0"/>
          <w14:ligatures w14:val="none"/>
        </w:rPr>
        <w:commentReference w:id="1894"/>
      </w:r>
      <w:commentRangeEnd w:id="1895"/>
      <w:r w:rsidR="00A4531F">
        <w:rPr>
          <w:rStyle w:val="Refdecomentario"/>
          <w:kern w:val="0"/>
          <w14:ligatures w14:val="none"/>
        </w:rPr>
        <w:commentReference w:id="1895"/>
      </w:r>
      <w:r w:rsidRPr="00C3146E">
        <w:rPr>
          <w:sz w:val="20"/>
        </w:rPr>
        <w:t>a lo largo del tiempo.</w:t>
      </w:r>
      <w:commentRangeEnd w:id="1892"/>
      <w:r w:rsidR="00B5040F">
        <w:rPr>
          <w:rStyle w:val="Refdecomentario"/>
          <w:kern w:val="0"/>
          <w14:ligatures w14:val="none"/>
        </w:rPr>
        <w:commentReference w:id="1892"/>
      </w:r>
      <w:commentRangeEnd w:id="1893"/>
      <w:r w:rsidR="00A4531F">
        <w:rPr>
          <w:rStyle w:val="Refdecomentario"/>
          <w:kern w:val="0"/>
          <w14:ligatures w14:val="none"/>
        </w:rPr>
        <w:commentReference w:id="1893"/>
      </w:r>
    </w:p>
    <w:p w14:paraId="457F5295" w14:textId="77777777" w:rsidR="00137CBD" w:rsidRDefault="00137CBD" w:rsidP="00137CBD">
      <w:pPr>
        <w:pStyle w:val="Prrafodelista"/>
        <w:numPr>
          <w:ilvl w:val="0"/>
          <w:numId w:val="34"/>
        </w:numPr>
        <w:ind w:left="350"/>
        <w:rPr>
          <w:b/>
          <w:bCs/>
        </w:rPr>
      </w:pPr>
      <w:r w:rsidRPr="00F65B43">
        <w:rPr>
          <w:b/>
          <w:bCs/>
        </w:rPr>
        <w:t>Proceso de recolección y análisis:</w:t>
      </w:r>
    </w:p>
    <w:p w14:paraId="40900289" w14:textId="77777777" w:rsidR="00137CBD" w:rsidRDefault="00137CBD" w:rsidP="00137CBD">
      <w:pPr>
        <w:spacing w:before="100" w:beforeAutospacing="1" w:after="100" w:afterAutospacing="1" w:line="288" w:lineRule="auto"/>
        <w:jc w:val="both"/>
        <w:rPr>
          <w:ins w:id="1897" w:author="Direccion de Politicas y Gestion en Derechos Humanos 14" w:date="2023-12-18T18:06:00Z"/>
          <w:sz w:val="20"/>
        </w:rPr>
      </w:pPr>
      <w:r w:rsidRPr="00A60191">
        <w:rPr>
          <w:sz w:val="20"/>
        </w:rPr>
        <w:t>La obtención de datos se sustentó en la recopilación de información secundaria, la cual se derivó tanto del Instituto Nacional de Estadística e Informática como de las estadísticas de seguimiento de los Objetivos de Desarrollo Sostenible. Las fuentes de información utilizadas son las siguientes:</w:t>
      </w:r>
    </w:p>
    <w:p w14:paraId="640B2123" w14:textId="389AF844" w:rsidR="00A4531F" w:rsidRPr="00A60191" w:rsidRDefault="00A4531F" w:rsidP="00137CBD">
      <w:pPr>
        <w:spacing w:before="100" w:beforeAutospacing="1" w:after="100" w:afterAutospacing="1" w:line="288" w:lineRule="auto"/>
        <w:jc w:val="both"/>
        <w:rPr>
          <w:sz w:val="20"/>
        </w:rPr>
      </w:pPr>
      <w:ins w:id="1898" w:author="Direccion de Politicas y Gestion en Derechos Humanos 14" w:date="2023-12-18T18:06:00Z">
        <w:r w:rsidRPr="00A4531F">
          <w:rPr>
            <w:b/>
            <w:bCs/>
            <w:sz w:val="20"/>
            <w:rPrChange w:id="1899" w:author="Direccion de Politicas y Gestion en Derechos Humanos 14" w:date="2023-12-18T18:06:00Z">
              <w:rPr>
                <w:sz w:val="20"/>
              </w:rPr>
            </w:rPrChange>
          </w:rPr>
          <w:t>Tabla:</w:t>
        </w:r>
        <w:r>
          <w:rPr>
            <w:sz w:val="20"/>
          </w:rPr>
          <w:t xml:space="preserve"> Lista de indicadores, unidad de medida y sentido esperado</w:t>
        </w:r>
      </w:ins>
    </w:p>
    <w:tbl>
      <w:tblPr>
        <w:tblW w:w="10150" w:type="dxa"/>
        <w:tblLayout w:type="fixed"/>
        <w:tblCellMar>
          <w:left w:w="70" w:type="dxa"/>
          <w:right w:w="70" w:type="dxa"/>
        </w:tblCellMar>
        <w:tblLook w:val="04A0" w:firstRow="1" w:lastRow="0" w:firstColumn="1" w:lastColumn="0" w:noHBand="0" w:noVBand="1"/>
        <w:tblPrChange w:id="1900" w:author="Direccion de Politicas y Gestion en Derechos Humanos 14" w:date="2023-12-28T17:47:00Z">
          <w:tblPr>
            <w:tblW w:w="12474" w:type="dxa"/>
            <w:tblCellMar>
              <w:left w:w="70" w:type="dxa"/>
              <w:right w:w="70" w:type="dxa"/>
            </w:tblCellMar>
            <w:tblLook w:val="04A0" w:firstRow="1" w:lastRow="0" w:firstColumn="1" w:lastColumn="0" w:noHBand="0" w:noVBand="1"/>
          </w:tblPr>
        </w:tblPrChange>
      </w:tblPr>
      <w:tblGrid>
        <w:gridCol w:w="5613"/>
        <w:gridCol w:w="880"/>
        <w:gridCol w:w="1247"/>
        <w:gridCol w:w="1049"/>
        <w:gridCol w:w="1361"/>
        <w:tblGridChange w:id="1901">
          <w:tblGrid>
            <w:gridCol w:w="5613"/>
            <w:gridCol w:w="880"/>
            <w:gridCol w:w="1247"/>
            <w:gridCol w:w="1049"/>
            <w:gridCol w:w="529"/>
            <w:gridCol w:w="718"/>
            <w:gridCol w:w="114"/>
            <w:gridCol w:w="746"/>
          </w:tblGrid>
        </w:tblGridChange>
      </w:tblGrid>
      <w:tr w:rsidR="001D301D" w:rsidRPr="00E8240B" w14:paraId="18C03564" w14:textId="6E2BA988" w:rsidTr="001D301D">
        <w:trPr>
          <w:trHeight w:val="300"/>
          <w:trPrChange w:id="1902" w:author="Direccion de Politicas y Gestion en Derechos Humanos 14" w:date="2023-12-28T17:47:00Z">
            <w:trPr>
              <w:trHeight w:val="300"/>
            </w:trPr>
          </w:trPrChange>
        </w:trPr>
        <w:tc>
          <w:tcPr>
            <w:tcW w:w="5613" w:type="dxa"/>
            <w:tcBorders>
              <w:top w:val="nil"/>
              <w:left w:val="nil"/>
              <w:bottom w:val="nil"/>
              <w:right w:val="nil"/>
            </w:tcBorders>
            <w:shd w:val="clear" w:color="auto" w:fill="7030A0"/>
            <w:noWrap/>
            <w:vAlign w:val="center"/>
            <w:hideMark/>
            <w:tcPrChange w:id="1903" w:author="Direccion de Politicas y Gestion en Derechos Humanos 14" w:date="2023-12-28T17:47:00Z">
              <w:tcPr>
                <w:tcW w:w="5613" w:type="dxa"/>
                <w:tcBorders>
                  <w:top w:val="nil"/>
                  <w:left w:val="nil"/>
                  <w:bottom w:val="nil"/>
                  <w:right w:val="nil"/>
                </w:tcBorders>
                <w:shd w:val="clear" w:color="auto" w:fill="7030A0"/>
                <w:noWrap/>
                <w:vAlign w:val="center"/>
                <w:hideMark/>
              </w:tcPr>
            </w:tcPrChange>
          </w:tcPr>
          <w:p w14:paraId="6FBE1B88" w14:textId="77777777" w:rsidR="001D301D" w:rsidRPr="00E8240B" w:rsidRDefault="001D301D" w:rsidP="001D301D">
            <w:pPr>
              <w:spacing w:after="0" w:line="240" w:lineRule="auto"/>
              <w:jc w:val="center"/>
              <w:rPr>
                <w:rFonts w:ascii="Times New Roman" w:eastAsia="Times New Roman" w:hAnsi="Times New Roman" w:cs="Times New Roman"/>
                <w:b/>
                <w:bCs/>
                <w:color w:val="FFFFFF" w:themeColor="background1"/>
                <w:kern w:val="0"/>
                <w:sz w:val="20"/>
                <w:szCs w:val="20"/>
                <w:lang w:eastAsia="es-PE"/>
                <w14:ligatures w14:val="none"/>
              </w:rPr>
            </w:pPr>
          </w:p>
        </w:tc>
        <w:tc>
          <w:tcPr>
            <w:tcW w:w="880" w:type="dxa"/>
            <w:tcBorders>
              <w:top w:val="nil"/>
              <w:left w:val="nil"/>
              <w:bottom w:val="nil"/>
              <w:right w:val="nil"/>
            </w:tcBorders>
            <w:shd w:val="clear" w:color="auto" w:fill="7030A0"/>
            <w:noWrap/>
            <w:vAlign w:val="center"/>
            <w:hideMark/>
            <w:tcPrChange w:id="1904" w:author="Direccion de Politicas y Gestion en Derechos Humanos 14" w:date="2023-12-28T17:47:00Z">
              <w:tcPr>
                <w:tcW w:w="880" w:type="dxa"/>
                <w:tcBorders>
                  <w:top w:val="nil"/>
                  <w:left w:val="nil"/>
                  <w:bottom w:val="nil"/>
                  <w:right w:val="nil"/>
                </w:tcBorders>
                <w:shd w:val="clear" w:color="auto" w:fill="7030A0"/>
                <w:noWrap/>
                <w:vAlign w:val="center"/>
                <w:hideMark/>
              </w:tcPr>
            </w:tcPrChange>
          </w:tcPr>
          <w:p w14:paraId="6B332179" w14:textId="77777777" w:rsidR="001D301D" w:rsidRPr="00E8240B" w:rsidRDefault="001D301D" w:rsidP="001D301D">
            <w:pPr>
              <w:spacing w:after="0" w:line="240" w:lineRule="auto"/>
              <w:jc w:val="center"/>
              <w:rPr>
                <w:rFonts w:ascii="Calibri" w:eastAsia="Times New Roman" w:hAnsi="Calibri" w:cs="Calibri"/>
                <w:b/>
                <w:bCs/>
                <w:color w:val="FFFFFF" w:themeColor="background1"/>
                <w:kern w:val="0"/>
                <w:sz w:val="20"/>
                <w:szCs w:val="20"/>
                <w:lang w:eastAsia="es-PE"/>
                <w14:ligatures w14:val="none"/>
              </w:rPr>
            </w:pPr>
            <w:r w:rsidRPr="00E8240B">
              <w:rPr>
                <w:rFonts w:ascii="Calibri" w:eastAsia="Times New Roman" w:hAnsi="Calibri" w:cs="Calibri"/>
                <w:b/>
                <w:bCs/>
                <w:color w:val="FFFFFF" w:themeColor="background1"/>
                <w:kern w:val="0"/>
                <w:sz w:val="20"/>
                <w:szCs w:val="20"/>
                <w:lang w:eastAsia="es-PE"/>
                <w14:ligatures w14:val="none"/>
              </w:rPr>
              <w:t>Fuente</w:t>
            </w:r>
          </w:p>
        </w:tc>
        <w:tc>
          <w:tcPr>
            <w:tcW w:w="1247" w:type="dxa"/>
            <w:tcBorders>
              <w:top w:val="nil"/>
              <w:left w:val="nil"/>
              <w:bottom w:val="nil"/>
              <w:right w:val="nil"/>
            </w:tcBorders>
            <w:shd w:val="clear" w:color="auto" w:fill="7030A0"/>
            <w:noWrap/>
            <w:vAlign w:val="center"/>
            <w:hideMark/>
            <w:tcPrChange w:id="1905" w:author="Direccion de Politicas y Gestion en Derechos Humanos 14" w:date="2023-12-28T17:47:00Z">
              <w:tcPr>
                <w:tcW w:w="1247" w:type="dxa"/>
                <w:tcBorders>
                  <w:top w:val="nil"/>
                  <w:left w:val="nil"/>
                  <w:bottom w:val="nil"/>
                  <w:right w:val="nil"/>
                </w:tcBorders>
                <w:shd w:val="clear" w:color="auto" w:fill="7030A0"/>
                <w:noWrap/>
                <w:vAlign w:val="center"/>
                <w:hideMark/>
              </w:tcPr>
            </w:tcPrChange>
          </w:tcPr>
          <w:p w14:paraId="2397FC8B" w14:textId="77777777" w:rsidR="001D301D" w:rsidRPr="00E8240B" w:rsidRDefault="001D301D" w:rsidP="001D301D">
            <w:pPr>
              <w:spacing w:after="0" w:line="240" w:lineRule="auto"/>
              <w:jc w:val="center"/>
              <w:rPr>
                <w:rFonts w:ascii="Calibri" w:eastAsia="Times New Roman" w:hAnsi="Calibri" w:cs="Calibri"/>
                <w:b/>
                <w:bCs/>
                <w:color w:val="FFFFFF" w:themeColor="background1"/>
                <w:kern w:val="0"/>
                <w:sz w:val="20"/>
                <w:szCs w:val="20"/>
                <w:lang w:eastAsia="es-PE"/>
                <w14:ligatures w14:val="none"/>
              </w:rPr>
            </w:pPr>
            <w:r w:rsidRPr="00E8240B">
              <w:rPr>
                <w:rFonts w:ascii="Calibri" w:eastAsia="Times New Roman" w:hAnsi="Calibri" w:cs="Calibri"/>
                <w:b/>
                <w:bCs/>
                <w:color w:val="FFFFFF" w:themeColor="background1"/>
                <w:kern w:val="0"/>
                <w:sz w:val="20"/>
                <w:szCs w:val="20"/>
                <w:lang w:eastAsia="es-PE"/>
                <w14:ligatures w14:val="none"/>
              </w:rPr>
              <w:t>Unidad</w:t>
            </w:r>
          </w:p>
        </w:tc>
        <w:tc>
          <w:tcPr>
            <w:tcW w:w="1049" w:type="dxa"/>
            <w:tcBorders>
              <w:top w:val="nil"/>
              <w:left w:val="nil"/>
              <w:bottom w:val="nil"/>
              <w:right w:val="nil"/>
            </w:tcBorders>
            <w:shd w:val="clear" w:color="auto" w:fill="7030A0"/>
            <w:tcPrChange w:id="1906" w:author="Direccion de Politicas y Gestion en Derechos Humanos 14" w:date="2023-12-28T17:47:00Z">
              <w:tcPr>
                <w:tcW w:w="1578" w:type="dxa"/>
                <w:gridSpan w:val="2"/>
                <w:tcBorders>
                  <w:top w:val="nil"/>
                  <w:left w:val="nil"/>
                  <w:bottom w:val="nil"/>
                  <w:right w:val="nil"/>
                </w:tcBorders>
                <w:shd w:val="clear" w:color="auto" w:fill="7030A0"/>
              </w:tcPr>
            </w:tcPrChange>
          </w:tcPr>
          <w:p w14:paraId="713CD9DA" w14:textId="6710D55A" w:rsidR="001D301D" w:rsidRPr="00E8240B" w:rsidRDefault="001D301D" w:rsidP="001D301D">
            <w:pPr>
              <w:spacing w:after="0" w:line="240" w:lineRule="auto"/>
              <w:jc w:val="center"/>
              <w:rPr>
                <w:rFonts w:ascii="Calibri" w:eastAsia="Times New Roman" w:hAnsi="Calibri" w:cs="Calibri"/>
                <w:b/>
                <w:bCs/>
                <w:color w:val="FFFFFF" w:themeColor="background1"/>
                <w:kern w:val="0"/>
                <w:sz w:val="20"/>
                <w:szCs w:val="20"/>
                <w:lang w:eastAsia="es-PE"/>
                <w14:ligatures w14:val="none"/>
              </w:rPr>
            </w:pPr>
            <w:commentRangeStart w:id="1907"/>
            <w:commentRangeStart w:id="1908"/>
            <w:commentRangeStart w:id="1909"/>
            <w:ins w:id="1910" w:author="Direccion de Politicas y Gestion en Derechos Humanos 14" w:date="2023-12-18T18:04:00Z">
              <w:r>
                <w:rPr>
                  <w:rFonts w:ascii="Calibri" w:eastAsia="Times New Roman" w:hAnsi="Calibri" w:cs="Calibri"/>
                  <w:b/>
                  <w:bCs/>
                  <w:color w:val="FFFFFF" w:themeColor="background1"/>
                  <w:kern w:val="0"/>
                  <w:sz w:val="20"/>
                  <w:szCs w:val="20"/>
                  <w:lang w:eastAsia="es-PE"/>
                  <w14:ligatures w14:val="none"/>
                </w:rPr>
                <w:t>Sentido esperado</w:t>
              </w:r>
            </w:ins>
            <w:commentRangeEnd w:id="1907"/>
            <w:r>
              <w:rPr>
                <w:rStyle w:val="Refdecomentario"/>
                <w:kern w:val="0"/>
                <w14:ligatures w14:val="none"/>
              </w:rPr>
              <w:commentReference w:id="1907"/>
            </w:r>
            <w:commentRangeEnd w:id="1908"/>
            <w:r>
              <w:rPr>
                <w:rStyle w:val="Refdecomentario"/>
                <w:kern w:val="0"/>
                <w14:ligatures w14:val="none"/>
              </w:rPr>
              <w:commentReference w:id="1908"/>
            </w:r>
          </w:p>
        </w:tc>
        <w:tc>
          <w:tcPr>
            <w:tcW w:w="1361" w:type="dxa"/>
            <w:tcBorders>
              <w:top w:val="nil"/>
              <w:left w:val="nil"/>
              <w:bottom w:val="nil"/>
              <w:right w:val="nil"/>
            </w:tcBorders>
            <w:shd w:val="clear" w:color="auto" w:fill="7030A0"/>
            <w:tcPrChange w:id="1911" w:author="Direccion de Politicas y Gestion en Derechos Humanos 14" w:date="2023-12-28T17:47:00Z">
              <w:tcPr>
                <w:tcW w:w="1578" w:type="dxa"/>
                <w:gridSpan w:val="3"/>
                <w:tcBorders>
                  <w:top w:val="nil"/>
                  <w:left w:val="nil"/>
                  <w:bottom w:val="nil"/>
                  <w:right w:val="nil"/>
                </w:tcBorders>
                <w:shd w:val="clear" w:color="auto" w:fill="7030A0"/>
              </w:tcPr>
            </w:tcPrChange>
          </w:tcPr>
          <w:p w14:paraId="6335DB77" w14:textId="77777777" w:rsidR="001D301D" w:rsidRDefault="001D301D" w:rsidP="001D301D">
            <w:pPr>
              <w:spacing w:after="0" w:line="240" w:lineRule="auto"/>
              <w:jc w:val="center"/>
              <w:rPr>
                <w:ins w:id="1912" w:author="Direccion de Politicas y Gestion en Derechos Humanos 14" w:date="2023-12-28T17:46:00Z"/>
                <w:rFonts w:ascii="Calibri" w:eastAsia="Times New Roman" w:hAnsi="Calibri" w:cs="Calibri"/>
                <w:b/>
                <w:bCs/>
                <w:color w:val="FFFFFF" w:themeColor="background1"/>
                <w:kern w:val="0"/>
                <w:sz w:val="20"/>
                <w:szCs w:val="20"/>
                <w:lang w:eastAsia="es-PE"/>
                <w14:ligatures w14:val="none"/>
              </w:rPr>
            </w:pPr>
            <w:ins w:id="1913" w:author="Direccion de Politicas y Gestion en Derechos Humanos 14" w:date="2023-12-28T17:46:00Z">
              <w:r w:rsidRPr="00B601F6">
                <w:rPr>
                  <w:rFonts w:ascii="Calibri" w:eastAsia="Times New Roman" w:hAnsi="Calibri" w:cs="Calibri"/>
                  <w:b/>
                  <w:bCs/>
                  <w:color w:val="FFFFFF" w:themeColor="background1"/>
                  <w:kern w:val="0"/>
                  <w:sz w:val="20"/>
                  <w:szCs w:val="20"/>
                  <w:lang w:eastAsia="es-PE"/>
                  <w14:ligatures w14:val="none"/>
                </w:rPr>
                <w:t>Sentido esperado</w:t>
              </w:r>
            </w:ins>
          </w:p>
          <w:p w14:paraId="61A78E0F" w14:textId="24316183" w:rsidR="001D301D" w:rsidRDefault="001D301D" w:rsidP="001D301D">
            <w:pPr>
              <w:spacing w:after="0" w:line="240" w:lineRule="auto"/>
              <w:jc w:val="center"/>
              <w:rPr>
                <w:rFonts w:ascii="Calibri" w:eastAsia="Times New Roman" w:hAnsi="Calibri" w:cs="Calibri"/>
                <w:b/>
                <w:bCs/>
                <w:color w:val="FFFFFF" w:themeColor="background1"/>
                <w:kern w:val="0"/>
                <w:sz w:val="20"/>
                <w:szCs w:val="20"/>
                <w:lang w:eastAsia="es-PE"/>
                <w14:ligatures w14:val="none"/>
              </w:rPr>
            </w:pPr>
            <w:ins w:id="1914" w:author="Direccion de Politicas y Gestion en Derechos Humanos 14" w:date="2023-12-28T17:46:00Z">
              <w:r>
                <w:rPr>
                  <w:rFonts w:ascii="Calibri" w:eastAsia="Times New Roman" w:hAnsi="Calibri" w:cs="Calibri"/>
                  <w:b/>
                  <w:bCs/>
                  <w:color w:val="FFFFFF" w:themeColor="background1"/>
                  <w:kern w:val="0"/>
                  <w:sz w:val="20"/>
                  <w:szCs w:val="20"/>
                  <w:lang w:eastAsia="es-PE"/>
                  <w14:ligatures w14:val="none"/>
                </w:rPr>
                <w:t>Estandarizado</w:t>
              </w:r>
            </w:ins>
            <w:commentRangeEnd w:id="1909"/>
            <w:ins w:id="1915" w:author="Direccion de Politicas y Gestion en Derechos Humanos 14" w:date="2023-12-28T17:53:00Z">
              <w:r>
                <w:rPr>
                  <w:rStyle w:val="Refdecomentario"/>
                  <w:kern w:val="0"/>
                  <w14:ligatures w14:val="none"/>
                </w:rPr>
                <w:commentReference w:id="1909"/>
              </w:r>
            </w:ins>
          </w:p>
        </w:tc>
      </w:tr>
      <w:tr w:rsidR="001D301D" w:rsidRPr="00E8240B" w14:paraId="7D0502B4" w14:textId="398CB053" w:rsidTr="001D301D">
        <w:tblPrEx>
          <w:tblPrExChange w:id="1916" w:author="Direccion de Politicas y Gestion en Derechos Humanos 14" w:date="2023-12-28T17:47:00Z">
            <w:tblPrEx>
              <w:tblW w:w="10036" w:type="dxa"/>
              <w:tblLayout w:type="fixed"/>
            </w:tblPrEx>
          </w:tblPrExChange>
        </w:tblPrEx>
        <w:trPr>
          <w:trHeight w:val="20"/>
          <w:trPrChange w:id="1917" w:author="Direccion de Politicas y Gestion en Derechos Humanos 14" w:date="2023-12-28T17:47:00Z">
            <w:trPr>
              <w:gridAfter w:val="0"/>
              <w:trHeight w:val="20"/>
            </w:trPr>
          </w:trPrChange>
        </w:trPr>
        <w:tc>
          <w:tcPr>
            <w:tcW w:w="5613" w:type="dxa"/>
            <w:tcBorders>
              <w:top w:val="single" w:sz="4" w:space="0" w:color="FFFFFF"/>
              <w:left w:val="single" w:sz="4" w:space="0" w:color="FFFFFF"/>
              <w:bottom w:val="single" w:sz="4" w:space="0" w:color="FFFFFF"/>
              <w:right w:val="single" w:sz="4" w:space="0" w:color="FFFFFF"/>
            </w:tcBorders>
            <w:shd w:val="clear" w:color="000000" w:fill="FFC9C9"/>
            <w:vAlign w:val="center"/>
            <w:hideMark/>
            <w:tcPrChange w:id="1918" w:author="Direccion de Politicas y Gestion en Derechos Humanos 14" w:date="2023-12-28T17:47:00Z">
              <w:tcPr>
                <w:tcW w:w="5613" w:type="dxa"/>
                <w:tcBorders>
                  <w:top w:val="single" w:sz="4" w:space="0" w:color="FFFFFF"/>
                  <w:left w:val="single" w:sz="4" w:space="0" w:color="FFFFFF"/>
                  <w:bottom w:val="single" w:sz="4" w:space="0" w:color="FFFFFF"/>
                  <w:right w:val="single" w:sz="4" w:space="0" w:color="FFFFFF"/>
                </w:tcBorders>
                <w:shd w:val="clear" w:color="000000" w:fill="FFC9C9"/>
                <w:vAlign w:val="center"/>
                <w:hideMark/>
              </w:tcPr>
            </w:tcPrChange>
          </w:tcPr>
          <w:p w14:paraId="20CD0F7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víctima de algún hecho delictivo</w:t>
            </w:r>
          </w:p>
        </w:tc>
        <w:tc>
          <w:tcPr>
            <w:tcW w:w="880" w:type="dxa"/>
            <w:tcBorders>
              <w:top w:val="single" w:sz="4" w:space="0" w:color="FFFFFF"/>
              <w:left w:val="nil"/>
              <w:bottom w:val="single" w:sz="4" w:space="0" w:color="FFFFFF"/>
              <w:right w:val="single" w:sz="4" w:space="0" w:color="FFFFFF"/>
            </w:tcBorders>
            <w:shd w:val="clear" w:color="000000" w:fill="FFC9C9"/>
            <w:vAlign w:val="center"/>
            <w:hideMark/>
            <w:tcPrChange w:id="1919" w:author="Direccion de Politicas y Gestion en Derechos Humanos 14" w:date="2023-12-28T17:47:00Z">
              <w:tcPr>
                <w:tcW w:w="880" w:type="dxa"/>
                <w:tcBorders>
                  <w:top w:val="single" w:sz="4" w:space="0" w:color="FFFFFF"/>
                  <w:left w:val="nil"/>
                  <w:bottom w:val="single" w:sz="4" w:space="0" w:color="FFFFFF"/>
                  <w:right w:val="single" w:sz="4" w:space="0" w:color="FFFFFF"/>
                </w:tcBorders>
                <w:shd w:val="clear" w:color="000000" w:fill="FFC9C9"/>
                <w:vAlign w:val="center"/>
                <w:hideMark/>
              </w:tcPr>
            </w:tcPrChange>
          </w:tcPr>
          <w:p w14:paraId="75D68B9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single" w:sz="4" w:space="0" w:color="FFFFFF"/>
              <w:left w:val="nil"/>
              <w:bottom w:val="single" w:sz="4" w:space="0" w:color="FFFFFF"/>
              <w:right w:val="single" w:sz="4" w:space="0" w:color="FFFFFF"/>
            </w:tcBorders>
            <w:shd w:val="clear" w:color="000000" w:fill="FFC9C9"/>
            <w:vAlign w:val="center"/>
            <w:hideMark/>
            <w:tcPrChange w:id="1920" w:author="Direccion de Politicas y Gestion en Derechos Humanos 14" w:date="2023-12-28T17:47:00Z">
              <w:tcPr>
                <w:tcW w:w="1247" w:type="dxa"/>
                <w:tcBorders>
                  <w:top w:val="single" w:sz="4" w:space="0" w:color="FFFFFF"/>
                  <w:left w:val="nil"/>
                  <w:bottom w:val="single" w:sz="4" w:space="0" w:color="FFFFFF"/>
                  <w:right w:val="single" w:sz="4" w:space="0" w:color="FFFFFF"/>
                </w:tcBorders>
                <w:shd w:val="clear" w:color="000000" w:fill="FFC9C9"/>
                <w:vAlign w:val="center"/>
                <w:hideMark/>
              </w:tcPr>
            </w:tcPrChange>
          </w:tcPr>
          <w:p w14:paraId="42B6E1E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single" w:sz="4" w:space="0" w:color="FFFFFF"/>
              <w:left w:val="nil"/>
              <w:bottom w:val="single" w:sz="4" w:space="0" w:color="FFFFFF"/>
              <w:right w:val="single" w:sz="4" w:space="0" w:color="FFFFFF"/>
            </w:tcBorders>
            <w:shd w:val="clear" w:color="000000" w:fill="FFC9C9"/>
            <w:tcPrChange w:id="1921" w:author="Direccion de Politicas y Gestion en Derechos Humanos 14" w:date="2023-12-28T17:47:00Z">
              <w:tcPr>
                <w:tcW w:w="1049" w:type="dxa"/>
                <w:tcBorders>
                  <w:top w:val="single" w:sz="4" w:space="0" w:color="FFFFFF"/>
                  <w:left w:val="nil"/>
                  <w:bottom w:val="single" w:sz="4" w:space="0" w:color="FFFFFF"/>
                  <w:right w:val="single" w:sz="4" w:space="0" w:color="FFFFFF"/>
                </w:tcBorders>
                <w:shd w:val="clear" w:color="000000" w:fill="FFC9C9"/>
              </w:tcPr>
            </w:tcPrChange>
          </w:tcPr>
          <w:p w14:paraId="7DFC7BA1" w14:textId="30C6701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22" w:author="Direccion de Politicas y Gestion en Derechos Humanos 14" w:date="2023-12-28T17:46:00Z">
              <w:r>
                <w:rPr>
                  <w:rFonts w:ascii="Calibri" w:eastAsia="Times New Roman" w:hAnsi="Calibri" w:cs="Calibri"/>
                  <w:color w:val="000000"/>
                  <w:kern w:val="0"/>
                  <w:sz w:val="16"/>
                  <w:szCs w:val="16"/>
                  <w:lang w:eastAsia="es-PE"/>
                  <w14:ligatures w14:val="none"/>
                </w:rPr>
                <w:t>Descendente</w:t>
              </w:r>
            </w:ins>
            <w:commentRangeStart w:id="1923"/>
            <w:commentRangeStart w:id="1924"/>
            <w:commentRangeEnd w:id="1923"/>
            <w:del w:id="1925" w:author="Direccion de Politicas y Gestion en Derechos Humanos 14" w:date="2023-12-28T17:46:00Z">
              <w:r w:rsidDel="00D81467">
                <w:rPr>
                  <w:rStyle w:val="Refdecomentario"/>
                  <w:kern w:val="0"/>
                  <w14:ligatures w14:val="none"/>
                </w:rPr>
                <w:commentReference w:id="1923"/>
              </w:r>
            </w:del>
            <w:commentRangeEnd w:id="1924"/>
            <w:r>
              <w:rPr>
                <w:rStyle w:val="Refdecomentario"/>
                <w:kern w:val="0"/>
                <w14:ligatures w14:val="none"/>
              </w:rPr>
              <w:commentReference w:id="1924"/>
            </w:r>
          </w:p>
        </w:tc>
        <w:tc>
          <w:tcPr>
            <w:tcW w:w="1361" w:type="dxa"/>
            <w:tcBorders>
              <w:top w:val="single" w:sz="4" w:space="0" w:color="FFFFFF"/>
              <w:left w:val="nil"/>
              <w:bottom w:val="single" w:sz="4" w:space="0" w:color="FFFFFF"/>
              <w:right w:val="nil"/>
            </w:tcBorders>
            <w:shd w:val="clear" w:color="000000" w:fill="FFC9C9"/>
            <w:tcPrChange w:id="1926" w:author="Direccion de Politicas y Gestion en Derechos Humanos 14" w:date="2023-12-28T17:47:00Z">
              <w:tcPr>
                <w:tcW w:w="1247" w:type="dxa"/>
                <w:gridSpan w:val="2"/>
                <w:tcBorders>
                  <w:top w:val="single" w:sz="4" w:space="0" w:color="FFFFFF"/>
                  <w:left w:val="nil"/>
                  <w:bottom w:val="single" w:sz="4" w:space="0" w:color="FFFFFF"/>
                  <w:right w:val="nil"/>
                </w:tcBorders>
                <w:shd w:val="clear" w:color="000000" w:fill="FFC9C9"/>
              </w:tcPr>
            </w:tcPrChange>
          </w:tcPr>
          <w:p w14:paraId="047CC435" w14:textId="1576AD0B" w:rsidR="001D301D"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27" w:author="Direccion de Politicas y Gestion en Derechos Humanos 14" w:date="2023-12-28T17:46:00Z">
              <w:r>
                <w:rPr>
                  <w:rFonts w:ascii="Calibri" w:eastAsia="Times New Roman" w:hAnsi="Calibri" w:cs="Calibri"/>
                  <w:color w:val="000000"/>
                  <w:kern w:val="0"/>
                  <w:sz w:val="16"/>
                  <w:szCs w:val="16"/>
                  <w:lang w:eastAsia="es-PE"/>
                  <w14:ligatures w14:val="none"/>
                </w:rPr>
                <w:t>Ascendente</w:t>
              </w:r>
            </w:ins>
          </w:p>
        </w:tc>
      </w:tr>
      <w:tr w:rsidR="001D301D" w:rsidRPr="00E8240B" w14:paraId="03E94860" w14:textId="10B5C16D" w:rsidTr="001D301D">
        <w:tblPrEx>
          <w:tblPrExChange w:id="1928" w:author="Direccion de Politicas y Gestion en Derechos Humanos 14" w:date="2023-12-28T17:47:00Z">
            <w:tblPrEx>
              <w:tblW w:w="10036" w:type="dxa"/>
              <w:tblLayout w:type="fixed"/>
            </w:tblPrEx>
          </w:tblPrExChange>
        </w:tblPrEx>
        <w:trPr>
          <w:trHeight w:val="20"/>
          <w:trPrChange w:id="1929"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F7F7"/>
            <w:vAlign w:val="center"/>
            <w:hideMark/>
            <w:tcPrChange w:id="1930"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F7F7"/>
                <w:vAlign w:val="center"/>
                <w:hideMark/>
              </w:tcPr>
            </w:tcPrChange>
          </w:tcPr>
          <w:p w14:paraId="44459E8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de 15 y más años de edad que manifiesta que existe vigilancia en su zona o barrio</w:t>
            </w:r>
          </w:p>
        </w:tc>
        <w:tc>
          <w:tcPr>
            <w:tcW w:w="880" w:type="dxa"/>
            <w:tcBorders>
              <w:top w:val="nil"/>
              <w:left w:val="nil"/>
              <w:bottom w:val="single" w:sz="4" w:space="0" w:color="FFFFFF"/>
              <w:right w:val="single" w:sz="4" w:space="0" w:color="FFFFFF"/>
            </w:tcBorders>
            <w:shd w:val="clear" w:color="000000" w:fill="FFF7F7"/>
            <w:vAlign w:val="center"/>
            <w:hideMark/>
            <w:tcPrChange w:id="1931"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F7F7"/>
                <w:vAlign w:val="center"/>
                <w:hideMark/>
              </w:tcPr>
            </w:tcPrChange>
          </w:tcPr>
          <w:p w14:paraId="3DDFE46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FF7F7"/>
            <w:vAlign w:val="center"/>
            <w:hideMark/>
            <w:tcPrChange w:id="1932"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F7F7"/>
                <w:vAlign w:val="center"/>
                <w:hideMark/>
              </w:tcPr>
            </w:tcPrChange>
          </w:tcPr>
          <w:p w14:paraId="51494BAF"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F7F7"/>
            <w:tcPrChange w:id="1933"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F7F7"/>
              </w:tcPr>
            </w:tcPrChange>
          </w:tcPr>
          <w:p w14:paraId="0FF13C53" w14:textId="7280DF0D"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3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FFF7F7"/>
            <w:tcPrChange w:id="1935" w:author="Direccion de Politicas y Gestion en Derechos Humanos 14" w:date="2023-12-28T17:47:00Z">
              <w:tcPr>
                <w:tcW w:w="1247" w:type="dxa"/>
                <w:gridSpan w:val="2"/>
                <w:tcBorders>
                  <w:top w:val="nil"/>
                  <w:left w:val="nil"/>
                  <w:bottom w:val="single" w:sz="4" w:space="0" w:color="FFFFFF"/>
                  <w:right w:val="nil"/>
                </w:tcBorders>
                <w:shd w:val="clear" w:color="000000" w:fill="FFF7F7"/>
              </w:tcPr>
            </w:tcPrChange>
          </w:tcPr>
          <w:p w14:paraId="60C14E92" w14:textId="04D9394B"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3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2C0881CB" w14:textId="0F5A6D24" w:rsidTr="001D301D">
        <w:tblPrEx>
          <w:tblPrExChange w:id="1937" w:author="Direccion de Politicas y Gestion en Derechos Humanos 14" w:date="2023-12-28T17:47:00Z">
            <w:tblPrEx>
              <w:tblW w:w="10036" w:type="dxa"/>
              <w:tblLayout w:type="fixed"/>
            </w:tblPrEx>
          </w:tblPrExChange>
        </w:tblPrEx>
        <w:trPr>
          <w:trHeight w:val="20"/>
          <w:trPrChange w:id="1938"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C9C9"/>
            <w:vAlign w:val="center"/>
            <w:hideMark/>
            <w:tcPrChange w:id="1939"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C9C9"/>
                <w:vAlign w:val="center"/>
                <w:hideMark/>
              </w:tcPr>
            </w:tcPrChange>
          </w:tcPr>
          <w:p w14:paraId="278A4F8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de 15 y más años de edad con percepción de inseguridad en los próximos doce meses</w:t>
            </w:r>
          </w:p>
        </w:tc>
        <w:tc>
          <w:tcPr>
            <w:tcW w:w="880" w:type="dxa"/>
            <w:tcBorders>
              <w:top w:val="nil"/>
              <w:left w:val="nil"/>
              <w:bottom w:val="single" w:sz="4" w:space="0" w:color="FFFFFF"/>
              <w:right w:val="single" w:sz="4" w:space="0" w:color="FFFFFF"/>
            </w:tcBorders>
            <w:shd w:val="clear" w:color="000000" w:fill="FFC9C9"/>
            <w:vAlign w:val="center"/>
            <w:hideMark/>
            <w:tcPrChange w:id="1940"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C9C9"/>
                <w:vAlign w:val="center"/>
                <w:hideMark/>
              </w:tcPr>
            </w:tcPrChange>
          </w:tcPr>
          <w:p w14:paraId="001916C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FC9C9"/>
            <w:vAlign w:val="center"/>
            <w:hideMark/>
            <w:tcPrChange w:id="1941"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C9C9"/>
                <w:vAlign w:val="center"/>
                <w:hideMark/>
              </w:tcPr>
            </w:tcPrChange>
          </w:tcPr>
          <w:p w14:paraId="5D8AAC8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C9C9"/>
            <w:tcPrChange w:id="1942"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C9C9"/>
              </w:tcPr>
            </w:tcPrChange>
          </w:tcPr>
          <w:p w14:paraId="13D8BAE0" w14:textId="36BEBCA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43" w:author="Direccion de Politicas y Gestion en Derechos Humanos 14" w:date="2023-12-28T17:46:00Z">
              <w:r>
                <w:rPr>
                  <w:rFonts w:ascii="Calibri" w:eastAsia="Times New Roman" w:hAnsi="Calibri" w:cs="Calibri"/>
                  <w:color w:val="000000"/>
                  <w:kern w:val="0"/>
                  <w:sz w:val="16"/>
                  <w:szCs w:val="16"/>
                  <w:lang w:eastAsia="es-PE"/>
                  <w14:ligatures w14:val="none"/>
                </w:rPr>
                <w:t>Descendente</w:t>
              </w:r>
            </w:ins>
            <w:commentRangeStart w:id="1944"/>
            <w:commentRangeStart w:id="1945"/>
            <w:commentRangeEnd w:id="1944"/>
            <w:del w:id="1946" w:author="Direccion de Politicas y Gestion en Derechos Humanos 14" w:date="2023-12-28T17:46:00Z">
              <w:r w:rsidDel="00D81467">
                <w:rPr>
                  <w:rStyle w:val="Refdecomentario"/>
                  <w:kern w:val="0"/>
                  <w14:ligatures w14:val="none"/>
                </w:rPr>
                <w:commentReference w:id="1944"/>
              </w:r>
            </w:del>
            <w:commentRangeEnd w:id="1945"/>
            <w:r>
              <w:rPr>
                <w:rStyle w:val="Refdecomentario"/>
                <w:kern w:val="0"/>
                <w14:ligatures w14:val="none"/>
              </w:rPr>
              <w:commentReference w:id="1945"/>
            </w:r>
          </w:p>
        </w:tc>
        <w:tc>
          <w:tcPr>
            <w:tcW w:w="1361" w:type="dxa"/>
            <w:tcBorders>
              <w:top w:val="nil"/>
              <w:left w:val="nil"/>
              <w:bottom w:val="single" w:sz="4" w:space="0" w:color="FFFFFF"/>
              <w:right w:val="nil"/>
            </w:tcBorders>
            <w:shd w:val="clear" w:color="000000" w:fill="FFC9C9"/>
            <w:tcPrChange w:id="1947" w:author="Direccion de Politicas y Gestion en Derechos Humanos 14" w:date="2023-12-28T17:47:00Z">
              <w:tcPr>
                <w:tcW w:w="1247" w:type="dxa"/>
                <w:gridSpan w:val="2"/>
                <w:tcBorders>
                  <w:top w:val="nil"/>
                  <w:left w:val="nil"/>
                  <w:bottom w:val="single" w:sz="4" w:space="0" w:color="FFFFFF"/>
                  <w:right w:val="nil"/>
                </w:tcBorders>
                <w:shd w:val="clear" w:color="000000" w:fill="FFC9C9"/>
              </w:tcPr>
            </w:tcPrChange>
          </w:tcPr>
          <w:p w14:paraId="7F8210DF" w14:textId="1C77B1DD"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4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5CBC515" w14:textId="442201BB" w:rsidTr="001D301D">
        <w:tblPrEx>
          <w:tblPrExChange w:id="1949" w:author="Direccion de Politicas y Gestion en Derechos Humanos 14" w:date="2023-12-28T17:47:00Z">
            <w:tblPrEx>
              <w:tblW w:w="10036" w:type="dxa"/>
              <w:tblLayout w:type="fixed"/>
            </w:tblPrEx>
          </w:tblPrExChange>
        </w:tblPrEx>
        <w:trPr>
          <w:trHeight w:val="20"/>
          <w:trPrChange w:id="1950"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F7F7"/>
            <w:vAlign w:val="center"/>
            <w:hideMark/>
            <w:tcPrChange w:id="1951"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F7F7"/>
                <w:vAlign w:val="center"/>
                <w:hideMark/>
              </w:tcPr>
            </w:tcPrChange>
          </w:tcPr>
          <w:p w14:paraId="5D68214F"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Proporción de detenidos que no han sido condenados en el conjunto de la población reclusa total</w:t>
            </w:r>
          </w:p>
        </w:tc>
        <w:tc>
          <w:tcPr>
            <w:tcW w:w="880" w:type="dxa"/>
            <w:tcBorders>
              <w:top w:val="nil"/>
              <w:left w:val="nil"/>
              <w:bottom w:val="single" w:sz="4" w:space="0" w:color="FFFFFF"/>
              <w:right w:val="single" w:sz="4" w:space="0" w:color="FFFFFF"/>
            </w:tcBorders>
            <w:shd w:val="clear" w:color="000000" w:fill="FFF7F7"/>
            <w:vAlign w:val="center"/>
            <w:hideMark/>
            <w:tcPrChange w:id="1952"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F7F7"/>
                <w:vAlign w:val="center"/>
                <w:hideMark/>
              </w:tcPr>
            </w:tcPrChange>
          </w:tcPr>
          <w:p w14:paraId="7ED2C85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FFF7F7"/>
            <w:vAlign w:val="center"/>
            <w:hideMark/>
            <w:tcPrChange w:id="1953"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F7F7"/>
                <w:vAlign w:val="center"/>
                <w:hideMark/>
              </w:tcPr>
            </w:tcPrChange>
          </w:tcPr>
          <w:p w14:paraId="775D6A8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F7F7"/>
            <w:tcPrChange w:id="1954"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F7F7"/>
              </w:tcPr>
            </w:tcPrChange>
          </w:tcPr>
          <w:p w14:paraId="34C4240D" w14:textId="00C21E7F"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55"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commentRangeStart w:id="1956"/>
            <w:commentRangeStart w:id="1957"/>
            <w:commentRangeEnd w:id="1956"/>
            <w:del w:id="1958" w:author="Direccion de Politicas y Gestion en Derechos Humanos 14" w:date="2023-12-28T17:46:00Z">
              <w:r w:rsidDel="00D81467">
                <w:rPr>
                  <w:rStyle w:val="Refdecomentario"/>
                  <w:kern w:val="0"/>
                  <w14:ligatures w14:val="none"/>
                </w:rPr>
                <w:commentReference w:id="1956"/>
              </w:r>
            </w:del>
            <w:commentRangeEnd w:id="1957"/>
            <w:r>
              <w:rPr>
                <w:rStyle w:val="Refdecomentario"/>
                <w:kern w:val="0"/>
                <w14:ligatures w14:val="none"/>
              </w:rPr>
              <w:commentReference w:id="1957"/>
            </w:r>
          </w:p>
        </w:tc>
        <w:tc>
          <w:tcPr>
            <w:tcW w:w="1361" w:type="dxa"/>
            <w:tcBorders>
              <w:top w:val="nil"/>
              <w:left w:val="nil"/>
              <w:bottom w:val="single" w:sz="4" w:space="0" w:color="FFFFFF"/>
              <w:right w:val="nil"/>
            </w:tcBorders>
            <w:shd w:val="clear" w:color="000000" w:fill="FFF7F7"/>
            <w:tcPrChange w:id="1959" w:author="Direccion de Politicas y Gestion en Derechos Humanos 14" w:date="2023-12-28T17:47:00Z">
              <w:tcPr>
                <w:tcW w:w="1247" w:type="dxa"/>
                <w:gridSpan w:val="2"/>
                <w:tcBorders>
                  <w:top w:val="nil"/>
                  <w:left w:val="nil"/>
                  <w:bottom w:val="single" w:sz="4" w:space="0" w:color="FFFFFF"/>
                  <w:right w:val="nil"/>
                </w:tcBorders>
                <w:shd w:val="clear" w:color="000000" w:fill="FFF7F7"/>
              </w:tcPr>
            </w:tcPrChange>
          </w:tcPr>
          <w:p w14:paraId="712D0573" w14:textId="36EF26EE"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6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7E692238" w14:textId="63DD9A78" w:rsidTr="001D301D">
        <w:tblPrEx>
          <w:tblPrExChange w:id="1961" w:author="Direccion de Politicas y Gestion en Derechos Humanos 14" w:date="2023-12-28T17:47:00Z">
            <w:tblPrEx>
              <w:tblW w:w="10036" w:type="dxa"/>
              <w:tblLayout w:type="fixed"/>
            </w:tblPrEx>
          </w:tblPrExChange>
        </w:tblPrEx>
        <w:trPr>
          <w:trHeight w:val="20"/>
          <w:trPrChange w:id="1962"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C9C9"/>
            <w:vAlign w:val="center"/>
            <w:hideMark/>
            <w:tcPrChange w:id="1963"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C9C9"/>
                <w:vAlign w:val="center"/>
                <w:hideMark/>
              </w:tcPr>
            </w:tcPrChange>
          </w:tcPr>
          <w:p w14:paraId="055497F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Denuncias por comisión de delitos contra la vida, el cuerpo y la salud</w:t>
            </w:r>
          </w:p>
        </w:tc>
        <w:tc>
          <w:tcPr>
            <w:tcW w:w="880" w:type="dxa"/>
            <w:tcBorders>
              <w:top w:val="nil"/>
              <w:left w:val="nil"/>
              <w:bottom w:val="single" w:sz="4" w:space="0" w:color="FFFFFF"/>
              <w:right w:val="single" w:sz="4" w:space="0" w:color="FFFFFF"/>
            </w:tcBorders>
            <w:shd w:val="clear" w:color="000000" w:fill="FFC9C9"/>
            <w:vAlign w:val="center"/>
            <w:hideMark/>
            <w:tcPrChange w:id="1964"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C9C9"/>
                <w:vAlign w:val="center"/>
                <w:hideMark/>
              </w:tcPr>
            </w:tcPrChange>
          </w:tcPr>
          <w:p w14:paraId="1956905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FC9C9"/>
            <w:vAlign w:val="center"/>
            <w:hideMark/>
            <w:tcPrChange w:id="1965"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C9C9"/>
                <w:vAlign w:val="center"/>
                <w:hideMark/>
              </w:tcPr>
            </w:tcPrChange>
          </w:tcPr>
          <w:p w14:paraId="28EBF029"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C9C9"/>
            <w:tcPrChange w:id="1966"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C9C9"/>
              </w:tcPr>
            </w:tcPrChange>
          </w:tcPr>
          <w:p w14:paraId="382B5F55" w14:textId="4506286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67"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FFC9C9"/>
            <w:tcPrChange w:id="1968" w:author="Direccion de Politicas y Gestion en Derechos Humanos 14" w:date="2023-12-28T17:47:00Z">
              <w:tcPr>
                <w:tcW w:w="1247" w:type="dxa"/>
                <w:gridSpan w:val="2"/>
                <w:tcBorders>
                  <w:top w:val="nil"/>
                  <w:left w:val="nil"/>
                  <w:bottom w:val="single" w:sz="4" w:space="0" w:color="FFFFFF"/>
                  <w:right w:val="nil"/>
                </w:tcBorders>
                <w:shd w:val="clear" w:color="000000" w:fill="FFC9C9"/>
              </w:tcPr>
            </w:tcPrChange>
          </w:tcPr>
          <w:p w14:paraId="44927B2C" w14:textId="0FB5426B"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6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16DB0574" w14:textId="7508C330" w:rsidTr="001D301D">
        <w:tblPrEx>
          <w:tblPrExChange w:id="1970" w:author="Direccion de Politicas y Gestion en Derechos Humanos 14" w:date="2023-12-28T17:47:00Z">
            <w:tblPrEx>
              <w:tblW w:w="10036" w:type="dxa"/>
              <w:tblLayout w:type="fixed"/>
            </w:tblPrEx>
          </w:tblPrExChange>
        </w:tblPrEx>
        <w:trPr>
          <w:trHeight w:val="20"/>
          <w:trPrChange w:id="1971"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F7F7"/>
            <w:vAlign w:val="center"/>
            <w:hideMark/>
            <w:tcPrChange w:id="1972"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F7F7"/>
                <w:vAlign w:val="center"/>
                <w:hideMark/>
              </w:tcPr>
            </w:tcPrChange>
          </w:tcPr>
          <w:p w14:paraId="2252A99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Denuncias por comisión de delitos contra la libertad y trata de personas</w:t>
            </w:r>
          </w:p>
        </w:tc>
        <w:tc>
          <w:tcPr>
            <w:tcW w:w="880" w:type="dxa"/>
            <w:tcBorders>
              <w:top w:val="nil"/>
              <w:left w:val="nil"/>
              <w:bottom w:val="single" w:sz="4" w:space="0" w:color="FFFFFF"/>
              <w:right w:val="single" w:sz="4" w:space="0" w:color="FFFFFF"/>
            </w:tcBorders>
            <w:shd w:val="clear" w:color="000000" w:fill="FFF7F7"/>
            <w:vAlign w:val="center"/>
            <w:hideMark/>
            <w:tcPrChange w:id="1973"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F7F7"/>
                <w:vAlign w:val="center"/>
                <w:hideMark/>
              </w:tcPr>
            </w:tcPrChange>
          </w:tcPr>
          <w:p w14:paraId="583FF6D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FF7F7"/>
            <w:vAlign w:val="center"/>
            <w:hideMark/>
            <w:tcPrChange w:id="1974"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F7F7"/>
                <w:vAlign w:val="center"/>
                <w:hideMark/>
              </w:tcPr>
            </w:tcPrChange>
          </w:tcPr>
          <w:p w14:paraId="28EC9348"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F7F7"/>
            <w:tcPrChange w:id="1975"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F7F7"/>
              </w:tcPr>
            </w:tcPrChange>
          </w:tcPr>
          <w:p w14:paraId="4027B6AC" w14:textId="5A545B9E"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76"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FFF7F7"/>
            <w:tcPrChange w:id="1977" w:author="Direccion de Politicas y Gestion en Derechos Humanos 14" w:date="2023-12-28T17:47:00Z">
              <w:tcPr>
                <w:tcW w:w="1247" w:type="dxa"/>
                <w:gridSpan w:val="2"/>
                <w:tcBorders>
                  <w:top w:val="nil"/>
                  <w:left w:val="nil"/>
                  <w:bottom w:val="single" w:sz="4" w:space="0" w:color="FFFFFF"/>
                  <w:right w:val="nil"/>
                </w:tcBorders>
                <w:shd w:val="clear" w:color="000000" w:fill="FFF7F7"/>
              </w:tcPr>
            </w:tcPrChange>
          </w:tcPr>
          <w:p w14:paraId="138F3EF1" w14:textId="37C1C110"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7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7798072" w14:textId="48FB345D" w:rsidTr="001D301D">
        <w:tblPrEx>
          <w:tblPrExChange w:id="1979" w:author="Direccion de Politicas y Gestion en Derechos Humanos 14" w:date="2023-12-28T17:47:00Z">
            <w:tblPrEx>
              <w:tblW w:w="10036" w:type="dxa"/>
              <w:tblLayout w:type="fixed"/>
            </w:tblPrEx>
          </w:tblPrExChange>
        </w:tblPrEx>
        <w:trPr>
          <w:trHeight w:val="20"/>
          <w:trPrChange w:id="1980"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FFC9C9"/>
            <w:vAlign w:val="center"/>
            <w:hideMark/>
            <w:tcPrChange w:id="1981"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FFC9C9"/>
                <w:vAlign w:val="center"/>
                <w:hideMark/>
              </w:tcPr>
            </w:tcPrChange>
          </w:tcPr>
          <w:p w14:paraId="6B6CF3E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Proporción de la población de 18 y más años de edad que declara haberse sentido discriminada</w:t>
            </w:r>
          </w:p>
        </w:tc>
        <w:tc>
          <w:tcPr>
            <w:tcW w:w="880" w:type="dxa"/>
            <w:tcBorders>
              <w:top w:val="nil"/>
              <w:left w:val="nil"/>
              <w:bottom w:val="single" w:sz="4" w:space="0" w:color="FFFFFF"/>
              <w:right w:val="single" w:sz="4" w:space="0" w:color="FFFFFF"/>
            </w:tcBorders>
            <w:shd w:val="clear" w:color="000000" w:fill="FFC9C9"/>
            <w:vAlign w:val="center"/>
            <w:hideMark/>
            <w:tcPrChange w:id="1982"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FFC9C9"/>
                <w:vAlign w:val="center"/>
                <w:hideMark/>
              </w:tcPr>
            </w:tcPrChange>
          </w:tcPr>
          <w:p w14:paraId="4DD4D62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FFC9C9"/>
            <w:vAlign w:val="center"/>
            <w:hideMark/>
            <w:tcPrChange w:id="1983"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FFC9C9"/>
                <w:vAlign w:val="center"/>
                <w:hideMark/>
              </w:tcPr>
            </w:tcPrChange>
          </w:tcPr>
          <w:p w14:paraId="79297BA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FC9C9"/>
            <w:tcPrChange w:id="1984"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FFC9C9"/>
              </w:tcPr>
            </w:tcPrChange>
          </w:tcPr>
          <w:p w14:paraId="2C4560A8" w14:textId="0773E1D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85"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FFC9C9"/>
            <w:tcPrChange w:id="1986" w:author="Direccion de Politicas y Gestion en Derechos Humanos 14" w:date="2023-12-28T17:47:00Z">
              <w:tcPr>
                <w:tcW w:w="1247" w:type="dxa"/>
                <w:gridSpan w:val="2"/>
                <w:tcBorders>
                  <w:top w:val="nil"/>
                  <w:left w:val="nil"/>
                  <w:bottom w:val="single" w:sz="4" w:space="0" w:color="FFFFFF"/>
                  <w:right w:val="nil"/>
                </w:tcBorders>
                <w:shd w:val="clear" w:color="000000" w:fill="FFC9C9"/>
              </w:tcPr>
            </w:tcPrChange>
          </w:tcPr>
          <w:p w14:paraId="19C850D0" w14:textId="1F185383"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8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16DF4D12" w14:textId="7BC02B85" w:rsidTr="001D301D">
        <w:tblPrEx>
          <w:tblPrExChange w:id="1988" w:author="Direccion de Politicas y Gestion en Derechos Humanos 14" w:date="2023-12-28T17:47:00Z">
            <w:tblPrEx>
              <w:tblW w:w="10036" w:type="dxa"/>
              <w:tblLayout w:type="fixed"/>
            </w:tblPrEx>
          </w:tblPrExChange>
        </w:tblPrEx>
        <w:trPr>
          <w:trHeight w:val="20"/>
          <w:trPrChange w:id="1989"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1990"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1B417A0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desnutrición crónica de niños/as menores de 5 años</w:t>
            </w:r>
          </w:p>
        </w:tc>
        <w:tc>
          <w:tcPr>
            <w:tcW w:w="880" w:type="dxa"/>
            <w:tcBorders>
              <w:top w:val="nil"/>
              <w:left w:val="nil"/>
              <w:bottom w:val="single" w:sz="4" w:space="0" w:color="FFFFFF"/>
              <w:right w:val="single" w:sz="4" w:space="0" w:color="FFFFFF"/>
            </w:tcBorders>
            <w:shd w:val="clear" w:color="000000" w:fill="ACD4CF"/>
            <w:vAlign w:val="center"/>
            <w:hideMark/>
            <w:tcPrChange w:id="1991"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39F3CFA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Change w:id="1992"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5972742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1993"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3501A44B" w14:textId="5EA03458"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94"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ACD4CF"/>
            <w:tcPrChange w:id="1995"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4E7AA3C9" w14:textId="0348941F"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199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09F4A1BE" w14:textId="75995541" w:rsidTr="001D301D">
        <w:tblPrEx>
          <w:tblPrExChange w:id="1997" w:author="Direccion de Politicas y Gestion en Derechos Humanos 14" w:date="2023-12-28T17:47:00Z">
            <w:tblPrEx>
              <w:tblW w:w="10036" w:type="dxa"/>
              <w:tblLayout w:type="fixed"/>
            </w:tblPrEx>
          </w:tblPrExChange>
        </w:tblPrEx>
        <w:trPr>
          <w:trHeight w:val="20"/>
          <w:trPrChange w:id="1998"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1999"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0F9C6EE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Prevalencia de anemia en niños/as de 6 a 59 meses de edad</w:t>
            </w:r>
          </w:p>
        </w:tc>
        <w:tc>
          <w:tcPr>
            <w:tcW w:w="880" w:type="dxa"/>
            <w:tcBorders>
              <w:top w:val="nil"/>
              <w:left w:val="nil"/>
              <w:bottom w:val="single" w:sz="4" w:space="0" w:color="FFFFFF"/>
              <w:right w:val="single" w:sz="4" w:space="0" w:color="FFFFFF"/>
            </w:tcBorders>
            <w:shd w:val="clear" w:color="000000" w:fill="E9F3F2"/>
            <w:vAlign w:val="center"/>
            <w:hideMark/>
            <w:tcPrChange w:id="2000"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7F5752B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Change w:id="2001"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540CCBD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02"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3253EDCF" w14:textId="3B80D13D"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03"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E9F3F2"/>
            <w:tcPrChange w:id="2004"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2370F79C" w14:textId="12672056"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0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38B23FCD" w14:textId="444304E3" w:rsidTr="001D301D">
        <w:tblPrEx>
          <w:tblPrExChange w:id="2006" w:author="Direccion de Politicas y Gestion en Derechos Humanos 14" w:date="2023-12-28T17:47:00Z">
            <w:tblPrEx>
              <w:tblW w:w="10036" w:type="dxa"/>
              <w:tblLayout w:type="fixed"/>
            </w:tblPrEx>
          </w:tblPrExChange>
        </w:tblPrEx>
        <w:trPr>
          <w:trHeight w:val="20"/>
          <w:trPrChange w:id="2007"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08"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08EDB71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Prevalencia de anemia en mujeres de 15 a 49 años de edad</w:t>
            </w:r>
          </w:p>
        </w:tc>
        <w:tc>
          <w:tcPr>
            <w:tcW w:w="880" w:type="dxa"/>
            <w:tcBorders>
              <w:top w:val="nil"/>
              <w:left w:val="nil"/>
              <w:bottom w:val="single" w:sz="4" w:space="0" w:color="FFFFFF"/>
              <w:right w:val="single" w:sz="4" w:space="0" w:color="FFFFFF"/>
            </w:tcBorders>
            <w:shd w:val="clear" w:color="000000" w:fill="ACD4CF"/>
            <w:vAlign w:val="center"/>
            <w:hideMark/>
            <w:tcPrChange w:id="2009"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2294ADC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ACD4CF"/>
            <w:vAlign w:val="center"/>
            <w:hideMark/>
            <w:tcPrChange w:id="2010"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3CDB009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2011"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48DCB5FA" w14:textId="1692BD94"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12"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ACD4CF"/>
            <w:tcPrChange w:id="2013"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56B9A4E3" w14:textId="19504A21"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1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3ED2D7FD" w14:textId="7CA882E5" w:rsidTr="001D301D">
        <w:tblPrEx>
          <w:tblPrExChange w:id="2015" w:author="Direccion de Politicas y Gestion en Derechos Humanos 14" w:date="2023-12-28T17:47:00Z">
            <w:tblPrEx>
              <w:tblW w:w="10036" w:type="dxa"/>
              <w:tblLayout w:type="fixed"/>
            </w:tblPrEx>
          </w:tblPrExChange>
        </w:tblPrEx>
        <w:trPr>
          <w:trHeight w:val="20"/>
          <w:trPrChange w:id="2016"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2017"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294675F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Incidencia del déficit calórico</w:t>
            </w:r>
          </w:p>
        </w:tc>
        <w:tc>
          <w:tcPr>
            <w:tcW w:w="880" w:type="dxa"/>
            <w:tcBorders>
              <w:top w:val="nil"/>
              <w:left w:val="nil"/>
              <w:bottom w:val="single" w:sz="4" w:space="0" w:color="FFFFFF"/>
              <w:right w:val="single" w:sz="4" w:space="0" w:color="FFFFFF"/>
            </w:tcBorders>
            <w:shd w:val="clear" w:color="000000" w:fill="E9F3F2"/>
            <w:vAlign w:val="center"/>
            <w:hideMark/>
            <w:tcPrChange w:id="2018"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0F292E9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E9F3F2"/>
            <w:vAlign w:val="center"/>
            <w:hideMark/>
            <w:tcPrChange w:id="2019"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39EC71B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20"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292F2FED" w14:textId="5D2C737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21"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E9F3F2"/>
            <w:tcPrChange w:id="2022"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741692EA" w14:textId="38389806"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23"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16789147" w14:textId="479D533C" w:rsidTr="001D301D">
        <w:tblPrEx>
          <w:tblPrExChange w:id="2024" w:author="Direccion de Politicas y Gestion en Derechos Humanos 14" w:date="2023-12-28T17:47:00Z">
            <w:tblPrEx>
              <w:tblW w:w="10036" w:type="dxa"/>
              <w:tblLayout w:type="fixed"/>
            </w:tblPrEx>
          </w:tblPrExChange>
        </w:tblPrEx>
        <w:trPr>
          <w:trHeight w:val="20"/>
          <w:trPrChange w:id="2025"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26"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39B4D755"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Mujeres unidas en edad fértil que usan métodos modernos de planificación familiar</w:t>
            </w:r>
          </w:p>
        </w:tc>
        <w:tc>
          <w:tcPr>
            <w:tcW w:w="880" w:type="dxa"/>
            <w:tcBorders>
              <w:top w:val="nil"/>
              <w:left w:val="nil"/>
              <w:bottom w:val="single" w:sz="4" w:space="0" w:color="FFFFFF"/>
              <w:right w:val="single" w:sz="4" w:space="0" w:color="FFFFFF"/>
            </w:tcBorders>
            <w:shd w:val="clear" w:color="000000" w:fill="ACD4CF"/>
            <w:vAlign w:val="center"/>
            <w:hideMark/>
            <w:tcPrChange w:id="2027"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69B5AA39"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Change w:id="2028"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79503E7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2029"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642D516E" w14:textId="4E419026"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3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Change w:id="2031"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5C6E2E89" w14:textId="6E2CF552"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32"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02C023FA" w14:textId="7D1C2CC6" w:rsidTr="001D301D">
        <w:tblPrEx>
          <w:tblPrExChange w:id="2033" w:author="Direccion de Politicas y Gestion en Derechos Humanos 14" w:date="2023-12-28T17:47:00Z">
            <w:tblPrEx>
              <w:tblW w:w="10036" w:type="dxa"/>
              <w:tblLayout w:type="fixed"/>
            </w:tblPrEx>
          </w:tblPrExChange>
        </w:tblPrEx>
        <w:trPr>
          <w:trHeight w:val="20"/>
          <w:trPrChange w:id="2034"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2035"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2A6A1FF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mortalidad de menores de 5 años</w:t>
            </w:r>
          </w:p>
        </w:tc>
        <w:tc>
          <w:tcPr>
            <w:tcW w:w="880" w:type="dxa"/>
            <w:tcBorders>
              <w:top w:val="nil"/>
              <w:left w:val="nil"/>
              <w:bottom w:val="single" w:sz="4" w:space="0" w:color="FFFFFF"/>
              <w:right w:val="single" w:sz="4" w:space="0" w:color="FFFFFF"/>
            </w:tcBorders>
            <w:shd w:val="clear" w:color="000000" w:fill="E9F3F2"/>
            <w:vAlign w:val="center"/>
            <w:hideMark/>
            <w:tcPrChange w:id="2036"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445A2CE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Change w:id="2037"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5278E398"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38"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5D1D69C3" w14:textId="4571E5F8"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39"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E9F3F2"/>
            <w:tcPrChange w:id="2040"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272B2CF5" w14:textId="4DCC2E25"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41"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3B8E37E9" w14:textId="2814505D" w:rsidTr="001D301D">
        <w:tblPrEx>
          <w:tblPrExChange w:id="2042" w:author="Direccion de Politicas y Gestion en Derechos Humanos 14" w:date="2023-12-28T17:47:00Z">
            <w:tblPrEx>
              <w:tblW w:w="10036" w:type="dxa"/>
              <w:tblLayout w:type="fixed"/>
            </w:tblPrEx>
          </w:tblPrExChange>
        </w:tblPrEx>
        <w:trPr>
          <w:trHeight w:val="20"/>
          <w:trPrChange w:id="2043"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44"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2030D48F"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Proporción de niñas y niños menores de 36 meses de edad que recibieron todas las vacunas</w:t>
            </w:r>
          </w:p>
        </w:tc>
        <w:tc>
          <w:tcPr>
            <w:tcW w:w="880" w:type="dxa"/>
            <w:tcBorders>
              <w:top w:val="nil"/>
              <w:left w:val="nil"/>
              <w:bottom w:val="single" w:sz="4" w:space="0" w:color="FFFFFF"/>
              <w:right w:val="single" w:sz="4" w:space="0" w:color="FFFFFF"/>
            </w:tcBorders>
            <w:shd w:val="clear" w:color="000000" w:fill="ACD4CF"/>
            <w:vAlign w:val="center"/>
            <w:hideMark/>
            <w:tcPrChange w:id="2045"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0C57484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ACD4CF"/>
            <w:vAlign w:val="center"/>
            <w:hideMark/>
            <w:tcPrChange w:id="2046"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0B7C532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2047"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62251AF7" w14:textId="55C9642A"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4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Change w:id="2049"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4A048241" w14:textId="2D1315E3"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5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FB283FD" w14:textId="10BC2EB6" w:rsidTr="001D301D">
        <w:tblPrEx>
          <w:tblPrExChange w:id="2051" w:author="Direccion de Politicas y Gestion en Derechos Humanos 14" w:date="2023-12-28T17:47:00Z">
            <w:tblPrEx>
              <w:tblW w:w="10036" w:type="dxa"/>
              <w:tblLayout w:type="fixed"/>
            </w:tblPrEx>
          </w:tblPrExChange>
        </w:tblPrEx>
        <w:trPr>
          <w:trHeight w:val="20"/>
          <w:trPrChange w:id="2052"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2053"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5A03C97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que reportó padecer algún problema de salud crónico</w:t>
            </w:r>
          </w:p>
        </w:tc>
        <w:tc>
          <w:tcPr>
            <w:tcW w:w="880" w:type="dxa"/>
            <w:tcBorders>
              <w:top w:val="nil"/>
              <w:left w:val="nil"/>
              <w:bottom w:val="single" w:sz="4" w:space="0" w:color="FFFFFF"/>
              <w:right w:val="single" w:sz="4" w:space="0" w:color="FFFFFF"/>
            </w:tcBorders>
            <w:shd w:val="clear" w:color="000000" w:fill="E9F3F2"/>
            <w:vAlign w:val="center"/>
            <w:hideMark/>
            <w:tcPrChange w:id="2054"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5E54188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Change w:id="2055"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5B3D74B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56"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419729B4" w14:textId="05D865A9"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57"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E9F3F2"/>
            <w:tcPrChange w:id="2058"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3E4F2925" w14:textId="503B7424"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5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7D7AFD59" w14:textId="4C0A43BE" w:rsidTr="001D301D">
        <w:tblPrEx>
          <w:tblPrExChange w:id="2060" w:author="Direccion de Politicas y Gestion en Derechos Humanos 14" w:date="2023-12-28T17:47:00Z">
            <w:tblPrEx>
              <w:tblW w:w="10036" w:type="dxa"/>
              <w:tblLayout w:type="fixed"/>
            </w:tblPrEx>
          </w:tblPrExChange>
        </w:tblPrEx>
        <w:trPr>
          <w:trHeight w:val="20"/>
          <w:trPrChange w:id="2061"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62"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5E7E6B0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mortalidad atribuida a las enfermedades cardiovasculares, el cáncer, la diabetes o las enfermedades respiratorias crónicas</w:t>
            </w:r>
          </w:p>
        </w:tc>
        <w:tc>
          <w:tcPr>
            <w:tcW w:w="880" w:type="dxa"/>
            <w:tcBorders>
              <w:top w:val="nil"/>
              <w:left w:val="nil"/>
              <w:bottom w:val="single" w:sz="4" w:space="0" w:color="FFFFFF"/>
              <w:right w:val="single" w:sz="4" w:space="0" w:color="FFFFFF"/>
            </w:tcBorders>
            <w:shd w:val="clear" w:color="000000" w:fill="ACD4CF"/>
            <w:vAlign w:val="center"/>
            <w:hideMark/>
            <w:tcPrChange w:id="2063"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32DC0D5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 / ODS</w:t>
            </w:r>
          </w:p>
        </w:tc>
        <w:tc>
          <w:tcPr>
            <w:tcW w:w="1247" w:type="dxa"/>
            <w:tcBorders>
              <w:top w:val="nil"/>
              <w:left w:val="nil"/>
              <w:bottom w:val="single" w:sz="4" w:space="0" w:color="FFFFFF"/>
              <w:right w:val="single" w:sz="4" w:space="0" w:color="FFFFFF"/>
            </w:tcBorders>
            <w:shd w:val="clear" w:color="000000" w:fill="ACD4CF"/>
            <w:vAlign w:val="center"/>
            <w:hideMark/>
            <w:tcPrChange w:id="2064"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3EF94FE6" w14:textId="626433B0"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 xml:space="preserve">Porcentaje </w:t>
            </w:r>
            <w:del w:id="2065" w:author="Direccion de Politicas y Gestion en Derechos Humanos 14" w:date="2023-12-18T18:04:00Z">
              <w:r w:rsidRPr="00E8240B" w:rsidDel="00A4531F">
                <w:rPr>
                  <w:rFonts w:ascii="Calibri" w:eastAsia="Times New Roman" w:hAnsi="Calibri" w:cs="Calibri"/>
                  <w:color w:val="000000"/>
                  <w:kern w:val="0"/>
                  <w:sz w:val="16"/>
                  <w:szCs w:val="16"/>
                  <w:lang w:eastAsia="es-PE"/>
                  <w14:ligatures w14:val="none"/>
                </w:rPr>
                <w:delText>del total de defunciones</w:delText>
              </w:r>
            </w:del>
          </w:p>
        </w:tc>
        <w:tc>
          <w:tcPr>
            <w:tcW w:w="1049" w:type="dxa"/>
            <w:tcBorders>
              <w:top w:val="nil"/>
              <w:left w:val="nil"/>
              <w:bottom w:val="single" w:sz="4" w:space="0" w:color="FFFFFF"/>
              <w:right w:val="single" w:sz="4" w:space="0" w:color="FFFFFF"/>
            </w:tcBorders>
            <w:shd w:val="clear" w:color="000000" w:fill="ACD4CF"/>
            <w:tcPrChange w:id="2066"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12A8378A" w14:textId="0E32EE99"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67" w:author="Direccion de Politicas y Gestion en Derechos Humanos 14" w:date="2023-12-28T17:47: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ACD4CF"/>
            <w:tcPrChange w:id="2068"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221647F9" w14:textId="13E35848"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6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89B536A" w14:textId="61272657" w:rsidTr="001D301D">
        <w:tblPrEx>
          <w:tblPrExChange w:id="2070" w:author="Direccion de Politicas y Gestion en Derechos Humanos 14" w:date="2023-12-28T17:47:00Z">
            <w:tblPrEx>
              <w:tblW w:w="10036" w:type="dxa"/>
              <w:tblLayout w:type="fixed"/>
            </w:tblPrEx>
          </w:tblPrExChange>
        </w:tblPrEx>
        <w:trPr>
          <w:trHeight w:val="20"/>
          <w:trPrChange w:id="2071"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2072"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7256348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neta de matrícula a educación primaria de la población de 6 a 11 años de edad</w:t>
            </w:r>
          </w:p>
        </w:tc>
        <w:tc>
          <w:tcPr>
            <w:tcW w:w="880" w:type="dxa"/>
            <w:tcBorders>
              <w:top w:val="nil"/>
              <w:left w:val="nil"/>
              <w:bottom w:val="single" w:sz="4" w:space="0" w:color="FFFFFF"/>
              <w:right w:val="single" w:sz="4" w:space="0" w:color="FFFFFF"/>
            </w:tcBorders>
            <w:shd w:val="clear" w:color="000000" w:fill="E9F3F2"/>
            <w:vAlign w:val="center"/>
            <w:hideMark/>
            <w:tcPrChange w:id="2073"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7029AF7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Change w:id="2074"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0A3CC69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75"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4A921BC2" w14:textId="2F0F823F"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7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Change w:id="2077"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1C84C126" w14:textId="13BE7569"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7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3257939" w14:textId="58E49BD4" w:rsidTr="001D301D">
        <w:tblPrEx>
          <w:tblPrExChange w:id="2079" w:author="Direccion de Politicas y Gestion en Derechos Humanos 14" w:date="2023-12-28T17:47:00Z">
            <w:tblPrEx>
              <w:tblW w:w="10036" w:type="dxa"/>
              <w:tblLayout w:type="fixed"/>
            </w:tblPrEx>
          </w:tblPrExChange>
        </w:tblPrEx>
        <w:trPr>
          <w:trHeight w:val="20"/>
          <w:trPrChange w:id="2080"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81"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59DBEB1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neta de asistencia a educación primaria de la población de 6 a 11 años de edad</w:t>
            </w:r>
          </w:p>
        </w:tc>
        <w:tc>
          <w:tcPr>
            <w:tcW w:w="880" w:type="dxa"/>
            <w:tcBorders>
              <w:top w:val="nil"/>
              <w:left w:val="nil"/>
              <w:bottom w:val="single" w:sz="4" w:space="0" w:color="FFFFFF"/>
              <w:right w:val="single" w:sz="4" w:space="0" w:color="FFFFFF"/>
            </w:tcBorders>
            <w:shd w:val="clear" w:color="000000" w:fill="ACD4CF"/>
            <w:vAlign w:val="center"/>
            <w:hideMark/>
            <w:tcPrChange w:id="2082"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64D5B1A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Change w:id="2083"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750E5D7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2084"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41162EB4" w14:textId="2364FC44"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8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Change w:id="2086"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118E150E" w14:textId="0CAAF9EA"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8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383D2DFD" w14:textId="52420B08" w:rsidTr="001D301D">
        <w:tblPrEx>
          <w:tblPrExChange w:id="2088" w:author="Direccion de Politicas y Gestion en Derechos Humanos 14" w:date="2023-12-28T17:47:00Z">
            <w:tblPrEx>
              <w:tblW w:w="10036" w:type="dxa"/>
              <w:tblLayout w:type="fixed"/>
            </w:tblPrEx>
          </w:tblPrExChange>
        </w:tblPrEx>
        <w:trPr>
          <w:trHeight w:val="20"/>
          <w:trPrChange w:id="2089"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E9F3F2"/>
            <w:vAlign w:val="center"/>
            <w:hideMark/>
            <w:tcPrChange w:id="2090"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E9F3F2"/>
                <w:vAlign w:val="center"/>
                <w:hideMark/>
              </w:tcPr>
            </w:tcPrChange>
          </w:tcPr>
          <w:p w14:paraId="0FA8607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neta de matrícula a educación secundaria de la población de 12 a 16 años de edad</w:t>
            </w:r>
          </w:p>
        </w:tc>
        <w:tc>
          <w:tcPr>
            <w:tcW w:w="880" w:type="dxa"/>
            <w:tcBorders>
              <w:top w:val="nil"/>
              <w:left w:val="nil"/>
              <w:bottom w:val="single" w:sz="4" w:space="0" w:color="FFFFFF"/>
              <w:right w:val="single" w:sz="4" w:space="0" w:color="FFFFFF"/>
            </w:tcBorders>
            <w:shd w:val="clear" w:color="000000" w:fill="E9F3F2"/>
            <w:vAlign w:val="center"/>
            <w:hideMark/>
            <w:tcPrChange w:id="2091"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E9F3F2"/>
                <w:vAlign w:val="center"/>
                <w:hideMark/>
              </w:tcPr>
            </w:tcPrChange>
          </w:tcPr>
          <w:p w14:paraId="498895A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Change w:id="2092"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E9F3F2"/>
                <w:vAlign w:val="center"/>
                <w:hideMark/>
              </w:tcPr>
            </w:tcPrChange>
          </w:tcPr>
          <w:p w14:paraId="17E145B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Change w:id="2093"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E9F3F2"/>
              </w:tcPr>
            </w:tcPrChange>
          </w:tcPr>
          <w:p w14:paraId="2D147B8F" w14:textId="35336AA5"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9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Change w:id="2095" w:author="Direccion de Politicas y Gestion en Derechos Humanos 14" w:date="2023-12-28T17:47:00Z">
              <w:tcPr>
                <w:tcW w:w="1247" w:type="dxa"/>
                <w:gridSpan w:val="2"/>
                <w:tcBorders>
                  <w:top w:val="nil"/>
                  <w:left w:val="nil"/>
                  <w:bottom w:val="single" w:sz="4" w:space="0" w:color="FFFFFF"/>
                  <w:right w:val="nil"/>
                </w:tcBorders>
                <w:shd w:val="clear" w:color="000000" w:fill="E9F3F2"/>
              </w:tcPr>
            </w:tcPrChange>
          </w:tcPr>
          <w:p w14:paraId="7CD3E838" w14:textId="16424566"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09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203DEE4" w14:textId="104DA3D9" w:rsidTr="001D301D">
        <w:tblPrEx>
          <w:tblPrExChange w:id="2097" w:author="Direccion de Politicas y Gestion en Derechos Humanos 14" w:date="2023-12-28T17:47:00Z">
            <w:tblPrEx>
              <w:tblW w:w="10036" w:type="dxa"/>
              <w:tblLayout w:type="fixed"/>
            </w:tblPrEx>
          </w:tblPrExChange>
        </w:tblPrEx>
        <w:trPr>
          <w:trHeight w:val="20"/>
          <w:trPrChange w:id="2098" w:author="Direccion de Politicas y Gestion en Derechos Humanos 14" w:date="2023-12-28T17:47:00Z">
            <w:trPr>
              <w:gridAfter w:val="0"/>
              <w:trHeight w:val="20"/>
            </w:trPr>
          </w:trPrChange>
        </w:trPr>
        <w:tc>
          <w:tcPr>
            <w:tcW w:w="5613" w:type="dxa"/>
            <w:tcBorders>
              <w:top w:val="nil"/>
              <w:left w:val="single" w:sz="4" w:space="0" w:color="FFFFFF"/>
              <w:bottom w:val="single" w:sz="4" w:space="0" w:color="FFFFFF"/>
              <w:right w:val="single" w:sz="4" w:space="0" w:color="FFFFFF"/>
            </w:tcBorders>
            <w:shd w:val="clear" w:color="000000" w:fill="ACD4CF"/>
            <w:vAlign w:val="center"/>
            <w:hideMark/>
            <w:tcPrChange w:id="2099" w:author="Direccion de Politicas y Gestion en Derechos Humanos 14" w:date="2023-12-28T17:47:00Z">
              <w:tcPr>
                <w:tcW w:w="5613" w:type="dxa"/>
                <w:tcBorders>
                  <w:top w:val="nil"/>
                  <w:left w:val="single" w:sz="4" w:space="0" w:color="FFFFFF"/>
                  <w:bottom w:val="single" w:sz="4" w:space="0" w:color="FFFFFF"/>
                  <w:right w:val="single" w:sz="4" w:space="0" w:color="FFFFFF"/>
                </w:tcBorders>
                <w:shd w:val="clear" w:color="000000" w:fill="ACD4CF"/>
                <w:vAlign w:val="center"/>
                <w:hideMark/>
              </w:tcPr>
            </w:tcPrChange>
          </w:tcPr>
          <w:p w14:paraId="1E1A23F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neta de asistencia a educación secundaria de la población de 12 a 16 años de edad</w:t>
            </w:r>
          </w:p>
        </w:tc>
        <w:tc>
          <w:tcPr>
            <w:tcW w:w="880" w:type="dxa"/>
            <w:tcBorders>
              <w:top w:val="nil"/>
              <w:left w:val="nil"/>
              <w:bottom w:val="single" w:sz="4" w:space="0" w:color="FFFFFF"/>
              <w:right w:val="single" w:sz="4" w:space="0" w:color="FFFFFF"/>
            </w:tcBorders>
            <w:shd w:val="clear" w:color="000000" w:fill="ACD4CF"/>
            <w:vAlign w:val="center"/>
            <w:hideMark/>
            <w:tcPrChange w:id="2100" w:author="Direccion de Politicas y Gestion en Derechos Humanos 14" w:date="2023-12-28T17:47:00Z">
              <w:tcPr>
                <w:tcW w:w="880" w:type="dxa"/>
                <w:tcBorders>
                  <w:top w:val="nil"/>
                  <w:left w:val="nil"/>
                  <w:bottom w:val="single" w:sz="4" w:space="0" w:color="FFFFFF"/>
                  <w:right w:val="single" w:sz="4" w:space="0" w:color="FFFFFF"/>
                </w:tcBorders>
                <w:shd w:val="clear" w:color="000000" w:fill="ACD4CF"/>
                <w:vAlign w:val="center"/>
                <w:hideMark/>
              </w:tcPr>
            </w:tcPrChange>
          </w:tcPr>
          <w:p w14:paraId="6BE1B70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Change w:id="2101" w:author="Direccion de Politicas y Gestion en Derechos Humanos 14" w:date="2023-12-28T17:47:00Z">
              <w:tcPr>
                <w:tcW w:w="1247" w:type="dxa"/>
                <w:tcBorders>
                  <w:top w:val="nil"/>
                  <w:left w:val="nil"/>
                  <w:bottom w:val="single" w:sz="4" w:space="0" w:color="FFFFFF"/>
                  <w:right w:val="single" w:sz="4" w:space="0" w:color="FFFFFF"/>
                </w:tcBorders>
                <w:shd w:val="clear" w:color="000000" w:fill="ACD4CF"/>
                <w:vAlign w:val="center"/>
                <w:hideMark/>
              </w:tcPr>
            </w:tcPrChange>
          </w:tcPr>
          <w:p w14:paraId="4D36952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Change w:id="2102" w:author="Direccion de Politicas y Gestion en Derechos Humanos 14" w:date="2023-12-28T17:47:00Z">
              <w:tcPr>
                <w:tcW w:w="1049" w:type="dxa"/>
                <w:tcBorders>
                  <w:top w:val="nil"/>
                  <w:left w:val="nil"/>
                  <w:bottom w:val="single" w:sz="4" w:space="0" w:color="FFFFFF"/>
                  <w:right w:val="single" w:sz="4" w:space="0" w:color="FFFFFF"/>
                </w:tcBorders>
                <w:shd w:val="clear" w:color="000000" w:fill="ACD4CF"/>
              </w:tcPr>
            </w:tcPrChange>
          </w:tcPr>
          <w:p w14:paraId="51386CAA" w14:textId="588ED601"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3"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Change w:id="2104" w:author="Direccion de Politicas y Gestion en Derechos Humanos 14" w:date="2023-12-28T17:47:00Z">
              <w:tcPr>
                <w:tcW w:w="1247" w:type="dxa"/>
                <w:gridSpan w:val="2"/>
                <w:tcBorders>
                  <w:top w:val="nil"/>
                  <w:left w:val="nil"/>
                  <w:bottom w:val="single" w:sz="4" w:space="0" w:color="FFFFFF"/>
                  <w:right w:val="nil"/>
                </w:tcBorders>
                <w:shd w:val="clear" w:color="000000" w:fill="ACD4CF"/>
              </w:tcPr>
            </w:tcPrChange>
          </w:tcPr>
          <w:p w14:paraId="2BE1032D" w14:textId="076D2729"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2D757925" w14:textId="6E91BF4E"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298AAAB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Educación universitaria alcanzado por la población de 15 y más años de edad</w:t>
            </w:r>
          </w:p>
        </w:tc>
        <w:tc>
          <w:tcPr>
            <w:tcW w:w="880" w:type="dxa"/>
            <w:tcBorders>
              <w:top w:val="nil"/>
              <w:left w:val="nil"/>
              <w:bottom w:val="single" w:sz="4" w:space="0" w:color="FFFFFF"/>
              <w:right w:val="single" w:sz="4" w:space="0" w:color="FFFFFF"/>
            </w:tcBorders>
            <w:shd w:val="clear" w:color="000000" w:fill="E9F3F2"/>
            <w:vAlign w:val="center"/>
            <w:hideMark/>
          </w:tcPr>
          <w:p w14:paraId="47C513A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6E90360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2A73265C" w14:textId="05758599"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
          <w:p w14:paraId="27AD8CBE" w14:textId="0183FFDA"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13D6EF90" w14:textId="06D11C4C"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0EB548C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analfabetismo de la población de 15 y más años de edad</w:t>
            </w:r>
          </w:p>
        </w:tc>
        <w:tc>
          <w:tcPr>
            <w:tcW w:w="880" w:type="dxa"/>
            <w:tcBorders>
              <w:top w:val="nil"/>
              <w:left w:val="nil"/>
              <w:bottom w:val="single" w:sz="4" w:space="0" w:color="FFFFFF"/>
              <w:right w:val="single" w:sz="4" w:space="0" w:color="FFFFFF"/>
            </w:tcBorders>
            <w:shd w:val="clear" w:color="000000" w:fill="ACD4CF"/>
            <w:vAlign w:val="center"/>
            <w:hideMark/>
          </w:tcPr>
          <w:p w14:paraId="5BB4AC1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3D3ACCF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
          <w:p w14:paraId="144E23FD" w14:textId="279EB9B4"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8" w:author="Direccion de Politicas y Gestion en Derechos Humanos 14" w:date="2023-12-28T17:48: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ACD4CF"/>
          </w:tcPr>
          <w:p w14:paraId="55C533EC" w14:textId="3FFB0B43"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0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1558BD4F" w14:textId="26858F9F"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37B11F2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Viviendas particulares que usa ladrillo o bloque de cemento como material en las paredes exteriores</w:t>
            </w:r>
          </w:p>
        </w:tc>
        <w:tc>
          <w:tcPr>
            <w:tcW w:w="880" w:type="dxa"/>
            <w:tcBorders>
              <w:top w:val="nil"/>
              <w:left w:val="nil"/>
              <w:bottom w:val="single" w:sz="4" w:space="0" w:color="FFFFFF"/>
              <w:right w:val="single" w:sz="4" w:space="0" w:color="FFFFFF"/>
            </w:tcBorders>
            <w:shd w:val="clear" w:color="000000" w:fill="E9F3F2"/>
            <w:vAlign w:val="center"/>
            <w:hideMark/>
          </w:tcPr>
          <w:p w14:paraId="2104418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3B53B52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3DD4ED73" w14:textId="0DC96699"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
          <w:p w14:paraId="22B0F805" w14:textId="1CEBE49B"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1"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348E384" w14:textId="726CF2EF"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08633F0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Hogares en viviendas particulares que disponen de alumbrado eléctrico por red pública</w:t>
            </w:r>
          </w:p>
        </w:tc>
        <w:tc>
          <w:tcPr>
            <w:tcW w:w="880" w:type="dxa"/>
            <w:tcBorders>
              <w:top w:val="nil"/>
              <w:left w:val="nil"/>
              <w:bottom w:val="single" w:sz="4" w:space="0" w:color="FFFFFF"/>
              <w:right w:val="single" w:sz="4" w:space="0" w:color="FFFFFF"/>
            </w:tcBorders>
            <w:shd w:val="clear" w:color="000000" w:fill="ACD4CF"/>
            <w:vAlign w:val="center"/>
            <w:hideMark/>
          </w:tcPr>
          <w:p w14:paraId="6275429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47884EE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
          <w:p w14:paraId="7B6BD6B1" w14:textId="5DF9A84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2"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
          <w:p w14:paraId="5D3C69B5" w14:textId="20ADD664"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3"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60AFCF3" w14:textId="0F5449AC"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2E4D1DB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Viviendas particulares que disponen de agua por red pública dentro de la vivienda</w:t>
            </w:r>
          </w:p>
        </w:tc>
        <w:tc>
          <w:tcPr>
            <w:tcW w:w="880" w:type="dxa"/>
            <w:tcBorders>
              <w:top w:val="nil"/>
              <w:left w:val="nil"/>
              <w:bottom w:val="single" w:sz="4" w:space="0" w:color="FFFFFF"/>
              <w:right w:val="single" w:sz="4" w:space="0" w:color="FFFFFF"/>
            </w:tcBorders>
            <w:shd w:val="clear" w:color="000000" w:fill="E9F3F2"/>
            <w:vAlign w:val="center"/>
            <w:hideMark/>
          </w:tcPr>
          <w:p w14:paraId="5F7AACE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0047300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0490200C" w14:textId="46FC6F68"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
          <w:p w14:paraId="0C140496" w14:textId="48068A20"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6843DAFD" w14:textId="69228A4E"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2E96BFC9"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Viviendas particulares que disponen de desagüe por red pública dentro de la vivienda</w:t>
            </w:r>
          </w:p>
        </w:tc>
        <w:tc>
          <w:tcPr>
            <w:tcW w:w="880" w:type="dxa"/>
            <w:tcBorders>
              <w:top w:val="nil"/>
              <w:left w:val="nil"/>
              <w:bottom w:val="single" w:sz="4" w:space="0" w:color="FFFFFF"/>
              <w:right w:val="single" w:sz="4" w:space="0" w:color="FFFFFF"/>
            </w:tcBorders>
            <w:shd w:val="clear" w:color="000000" w:fill="ACD4CF"/>
            <w:vAlign w:val="center"/>
            <w:hideMark/>
          </w:tcPr>
          <w:p w14:paraId="68484B2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3877D56F"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
          <w:p w14:paraId="71427B5D" w14:textId="1A04A95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
          <w:p w14:paraId="6CB48B63" w14:textId="3DEDD8A0"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77BF5E48" w14:textId="19E4673D"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0E3509AF"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Viviendas particulares propias con título de propiedad</w:t>
            </w:r>
          </w:p>
        </w:tc>
        <w:tc>
          <w:tcPr>
            <w:tcW w:w="880" w:type="dxa"/>
            <w:tcBorders>
              <w:top w:val="nil"/>
              <w:left w:val="nil"/>
              <w:bottom w:val="single" w:sz="4" w:space="0" w:color="FFFFFF"/>
              <w:right w:val="single" w:sz="4" w:space="0" w:color="FFFFFF"/>
            </w:tcBorders>
            <w:shd w:val="clear" w:color="000000" w:fill="E9F3F2"/>
            <w:vAlign w:val="center"/>
            <w:hideMark/>
          </w:tcPr>
          <w:p w14:paraId="23C1360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4642478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36F64A02" w14:textId="21B5D361"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
          <w:p w14:paraId="6C3AC80F" w14:textId="689C3449"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1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68AEAD97" w14:textId="7D7537D9"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0390F89B"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económicamente activa ocupada</w:t>
            </w:r>
          </w:p>
        </w:tc>
        <w:tc>
          <w:tcPr>
            <w:tcW w:w="880" w:type="dxa"/>
            <w:tcBorders>
              <w:top w:val="nil"/>
              <w:left w:val="nil"/>
              <w:bottom w:val="single" w:sz="4" w:space="0" w:color="FFFFFF"/>
              <w:right w:val="single" w:sz="4" w:space="0" w:color="FFFFFF"/>
            </w:tcBorders>
            <w:shd w:val="clear" w:color="000000" w:fill="ACD4CF"/>
            <w:vAlign w:val="center"/>
            <w:hideMark/>
          </w:tcPr>
          <w:p w14:paraId="6B9DFCF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26FD90F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
          <w:p w14:paraId="12C0A92C" w14:textId="25DF9735"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
          <w:p w14:paraId="49CD6F84" w14:textId="4B8EBD45"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1"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04D156A7" w14:textId="50B6627B"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1046689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empleo informal</w:t>
            </w:r>
          </w:p>
        </w:tc>
        <w:tc>
          <w:tcPr>
            <w:tcW w:w="880" w:type="dxa"/>
            <w:tcBorders>
              <w:top w:val="nil"/>
              <w:left w:val="nil"/>
              <w:bottom w:val="single" w:sz="4" w:space="0" w:color="FFFFFF"/>
              <w:right w:val="single" w:sz="4" w:space="0" w:color="FFFFFF"/>
            </w:tcBorders>
            <w:shd w:val="clear" w:color="000000" w:fill="E9F3F2"/>
            <w:vAlign w:val="center"/>
            <w:hideMark/>
          </w:tcPr>
          <w:p w14:paraId="7827A14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2362152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5CED3DC9" w14:textId="0CAC396A"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2" w:author="Direccion de Politicas y Gestion en Derechos Humanos 14" w:date="2023-12-28T17:48: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E9F3F2"/>
          </w:tcPr>
          <w:p w14:paraId="3E21EAC9" w14:textId="3DFFD75C"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3"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0CA14E6D" w14:textId="3E30DB0D"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6DF5F8F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Pea ocupada con tenencia de seguro de salud</w:t>
            </w:r>
          </w:p>
        </w:tc>
        <w:tc>
          <w:tcPr>
            <w:tcW w:w="880" w:type="dxa"/>
            <w:tcBorders>
              <w:top w:val="nil"/>
              <w:left w:val="nil"/>
              <w:bottom w:val="single" w:sz="4" w:space="0" w:color="FFFFFF"/>
              <w:right w:val="single" w:sz="4" w:space="0" w:color="FFFFFF"/>
            </w:tcBorders>
            <w:shd w:val="clear" w:color="000000" w:fill="ACD4CF"/>
            <w:vAlign w:val="center"/>
            <w:hideMark/>
          </w:tcPr>
          <w:p w14:paraId="105D13B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5DC93FC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ACD4CF"/>
          </w:tcPr>
          <w:p w14:paraId="7C464B4D" w14:textId="4E1459C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
          <w:p w14:paraId="44136F0D" w14:textId="1AF5AF5A"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843A494" w14:textId="6A741066" w:rsidTr="001D301D">
        <w:trPr>
          <w:trHeight w:val="20"/>
        </w:trPr>
        <w:tc>
          <w:tcPr>
            <w:tcW w:w="5613" w:type="dxa"/>
            <w:tcBorders>
              <w:top w:val="nil"/>
              <w:left w:val="single" w:sz="4" w:space="0" w:color="FFFFFF"/>
              <w:bottom w:val="single" w:sz="4" w:space="0" w:color="FFFFFF"/>
              <w:right w:val="single" w:sz="4" w:space="0" w:color="FFFFFF"/>
            </w:tcBorders>
            <w:shd w:val="clear" w:color="000000" w:fill="E9F3F2"/>
            <w:vAlign w:val="center"/>
            <w:hideMark/>
          </w:tcPr>
          <w:p w14:paraId="234A72DB"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Población con acceso a seguro de salud</w:t>
            </w:r>
          </w:p>
        </w:tc>
        <w:tc>
          <w:tcPr>
            <w:tcW w:w="880" w:type="dxa"/>
            <w:tcBorders>
              <w:top w:val="nil"/>
              <w:left w:val="nil"/>
              <w:bottom w:val="single" w:sz="4" w:space="0" w:color="FFFFFF"/>
              <w:right w:val="single" w:sz="4" w:space="0" w:color="FFFFFF"/>
            </w:tcBorders>
            <w:shd w:val="clear" w:color="000000" w:fill="E9F3F2"/>
            <w:vAlign w:val="center"/>
            <w:hideMark/>
          </w:tcPr>
          <w:p w14:paraId="7A250B6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E9F3F2"/>
            <w:vAlign w:val="center"/>
            <w:hideMark/>
          </w:tcPr>
          <w:p w14:paraId="7A346CEC"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E9F3F2"/>
          </w:tcPr>
          <w:p w14:paraId="06E3DFAF" w14:textId="6CABB65D"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E9F3F2"/>
          </w:tcPr>
          <w:p w14:paraId="3C846591" w14:textId="5E54DBBF"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38F8523C" w14:textId="5ACADA2B" w:rsidTr="001D301D">
        <w:trPr>
          <w:trHeight w:val="20"/>
        </w:trPr>
        <w:tc>
          <w:tcPr>
            <w:tcW w:w="5613" w:type="dxa"/>
            <w:tcBorders>
              <w:top w:val="nil"/>
              <w:left w:val="single" w:sz="4" w:space="0" w:color="FFFFFF"/>
              <w:bottom w:val="single" w:sz="4" w:space="0" w:color="FFFFFF"/>
              <w:right w:val="single" w:sz="4" w:space="0" w:color="FFFFFF"/>
            </w:tcBorders>
            <w:shd w:val="clear" w:color="000000" w:fill="ACD4CF"/>
            <w:vAlign w:val="center"/>
            <w:hideMark/>
          </w:tcPr>
          <w:p w14:paraId="660D8B91"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Hogares pobres con al menos un miembro beneficiario de programas alimentarios</w:t>
            </w:r>
          </w:p>
        </w:tc>
        <w:tc>
          <w:tcPr>
            <w:tcW w:w="880" w:type="dxa"/>
            <w:tcBorders>
              <w:top w:val="nil"/>
              <w:left w:val="nil"/>
              <w:bottom w:val="single" w:sz="4" w:space="0" w:color="FFFFFF"/>
              <w:right w:val="single" w:sz="4" w:space="0" w:color="FFFFFF"/>
            </w:tcBorders>
            <w:shd w:val="clear" w:color="000000" w:fill="ACD4CF"/>
            <w:vAlign w:val="center"/>
            <w:hideMark/>
          </w:tcPr>
          <w:p w14:paraId="30B036A8"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ACD4CF"/>
            <w:vAlign w:val="center"/>
            <w:hideMark/>
          </w:tcPr>
          <w:p w14:paraId="732DA3F8" w14:textId="108435DB"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 xml:space="preserve">Porcentaje </w:t>
            </w:r>
            <w:del w:id="2128" w:author="Direccion de Politicas y Gestion en Derechos Humanos 14" w:date="2023-12-18T18:04:00Z">
              <w:r w:rsidRPr="00E8240B" w:rsidDel="00A4531F">
                <w:rPr>
                  <w:rFonts w:ascii="Calibri" w:eastAsia="Times New Roman" w:hAnsi="Calibri" w:cs="Calibri"/>
                  <w:color w:val="000000"/>
                  <w:kern w:val="0"/>
                  <w:sz w:val="16"/>
                  <w:szCs w:val="16"/>
                  <w:lang w:eastAsia="es-PE"/>
                  <w14:ligatures w14:val="none"/>
                </w:rPr>
                <w:delText>respecto del total de hogares pobres</w:delText>
              </w:r>
            </w:del>
          </w:p>
        </w:tc>
        <w:tc>
          <w:tcPr>
            <w:tcW w:w="1049" w:type="dxa"/>
            <w:tcBorders>
              <w:top w:val="nil"/>
              <w:left w:val="nil"/>
              <w:bottom w:val="single" w:sz="4" w:space="0" w:color="FFFFFF"/>
              <w:right w:val="single" w:sz="4" w:space="0" w:color="FFFFFF"/>
            </w:tcBorders>
            <w:shd w:val="clear" w:color="000000" w:fill="ACD4CF"/>
          </w:tcPr>
          <w:p w14:paraId="467202EF" w14:textId="52F95370"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29"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ACD4CF"/>
          </w:tcPr>
          <w:p w14:paraId="349D1C9A" w14:textId="787F163C"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410D90E" w14:textId="7FC7BD05" w:rsidTr="001D301D">
        <w:trPr>
          <w:trHeight w:val="20"/>
        </w:trPr>
        <w:tc>
          <w:tcPr>
            <w:tcW w:w="5613" w:type="dxa"/>
            <w:tcBorders>
              <w:top w:val="nil"/>
              <w:left w:val="single" w:sz="4" w:space="0" w:color="FFFFFF"/>
              <w:bottom w:val="single" w:sz="4" w:space="0" w:color="FFFFFF"/>
              <w:right w:val="single" w:sz="4" w:space="0" w:color="FFFFFF"/>
            </w:tcBorders>
            <w:shd w:val="clear" w:color="000000" w:fill="BFBFBF"/>
            <w:vAlign w:val="center"/>
            <w:hideMark/>
          </w:tcPr>
          <w:p w14:paraId="2977AC6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Tasa de nacimientos inscritos por vía ordinaria</w:t>
            </w:r>
          </w:p>
        </w:tc>
        <w:tc>
          <w:tcPr>
            <w:tcW w:w="880" w:type="dxa"/>
            <w:tcBorders>
              <w:top w:val="nil"/>
              <w:left w:val="nil"/>
              <w:bottom w:val="single" w:sz="4" w:space="0" w:color="FFFFFF"/>
              <w:right w:val="single" w:sz="4" w:space="0" w:color="FFFFFF"/>
            </w:tcBorders>
            <w:shd w:val="clear" w:color="000000" w:fill="BFBFBF"/>
            <w:vAlign w:val="center"/>
            <w:hideMark/>
          </w:tcPr>
          <w:p w14:paraId="6F1EA943"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BFBFBF"/>
            <w:vAlign w:val="center"/>
            <w:hideMark/>
          </w:tcPr>
          <w:p w14:paraId="06505D1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BFBFBF"/>
          </w:tcPr>
          <w:p w14:paraId="30DC3F19" w14:textId="7E76032C"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1"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BFBFBF"/>
          </w:tcPr>
          <w:p w14:paraId="7CF72AFE" w14:textId="3E84F28F"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2"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5793D912" w14:textId="43AFBB9B" w:rsidTr="001D301D">
        <w:trPr>
          <w:trHeight w:val="20"/>
        </w:trPr>
        <w:tc>
          <w:tcPr>
            <w:tcW w:w="5613" w:type="dxa"/>
            <w:tcBorders>
              <w:top w:val="nil"/>
              <w:left w:val="single" w:sz="4" w:space="0" w:color="FFFFFF"/>
              <w:bottom w:val="single" w:sz="4" w:space="0" w:color="FFFFFF"/>
              <w:right w:val="single" w:sz="4" w:space="0" w:color="FFFFFF"/>
            </w:tcBorders>
            <w:shd w:val="clear" w:color="000000" w:fill="F2F2F2"/>
            <w:vAlign w:val="center"/>
            <w:hideMark/>
          </w:tcPr>
          <w:p w14:paraId="2563DEC8"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Mujeres parlamentarias en períodos congresales</w:t>
            </w:r>
          </w:p>
        </w:tc>
        <w:tc>
          <w:tcPr>
            <w:tcW w:w="880" w:type="dxa"/>
            <w:tcBorders>
              <w:top w:val="nil"/>
              <w:left w:val="nil"/>
              <w:bottom w:val="single" w:sz="4" w:space="0" w:color="FFFFFF"/>
              <w:right w:val="single" w:sz="4" w:space="0" w:color="FFFFFF"/>
            </w:tcBorders>
            <w:shd w:val="clear" w:color="000000" w:fill="F2F2F2"/>
            <w:vAlign w:val="center"/>
            <w:hideMark/>
          </w:tcPr>
          <w:p w14:paraId="03665954"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2F2F2"/>
            <w:vAlign w:val="center"/>
            <w:hideMark/>
          </w:tcPr>
          <w:p w14:paraId="087DA79D" w14:textId="4E6D4D2B"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del w:id="2133" w:author="Direccion de Politicas y Gestion en Derechos Humanos 14" w:date="2023-12-18T18:04:00Z">
              <w:r w:rsidRPr="00E8240B" w:rsidDel="00A4531F">
                <w:rPr>
                  <w:rFonts w:ascii="Calibri" w:eastAsia="Times New Roman" w:hAnsi="Calibri" w:cs="Calibri"/>
                  <w:color w:val="000000"/>
                  <w:kern w:val="0"/>
                  <w:sz w:val="16"/>
                  <w:szCs w:val="16"/>
                  <w:lang w:eastAsia="es-PE"/>
                  <w14:ligatures w14:val="none"/>
                </w:rPr>
                <w:delText xml:space="preserve"> del total de parlamentarios</w:delText>
              </w:r>
            </w:del>
          </w:p>
        </w:tc>
        <w:tc>
          <w:tcPr>
            <w:tcW w:w="1049" w:type="dxa"/>
            <w:tcBorders>
              <w:top w:val="nil"/>
              <w:left w:val="nil"/>
              <w:bottom w:val="single" w:sz="4" w:space="0" w:color="FFFFFF"/>
              <w:right w:val="single" w:sz="4" w:space="0" w:color="FFFFFF"/>
            </w:tcBorders>
            <w:shd w:val="clear" w:color="000000" w:fill="F2F2F2"/>
          </w:tcPr>
          <w:p w14:paraId="5FFB559C" w14:textId="7EB35802"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F2F2F2"/>
          </w:tcPr>
          <w:p w14:paraId="7B9FEC36" w14:textId="0D5A2E0C"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0EFEBC66" w14:textId="38234681" w:rsidTr="001D301D">
        <w:trPr>
          <w:trHeight w:val="20"/>
        </w:trPr>
        <w:tc>
          <w:tcPr>
            <w:tcW w:w="5613" w:type="dxa"/>
            <w:tcBorders>
              <w:top w:val="nil"/>
              <w:left w:val="single" w:sz="4" w:space="0" w:color="FFFFFF"/>
              <w:bottom w:val="single" w:sz="4" w:space="0" w:color="FFFFFF"/>
              <w:right w:val="single" w:sz="4" w:space="0" w:color="FFFFFF"/>
            </w:tcBorders>
            <w:shd w:val="clear" w:color="000000" w:fill="BFBFBF"/>
            <w:vAlign w:val="center"/>
            <w:hideMark/>
          </w:tcPr>
          <w:p w14:paraId="5DFB79BA"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Alcaldesas elegidas en períodos de gobierno municipal</w:t>
            </w:r>
          </w:p>
        </w:tc>
        <w:tc>
          <w:tcPr>
            <w:tcW w:w="880" w:type="dxa"/>
            <w:tcBorders>
              <w:top w:val="nil"/>
              <w:left w:val="nil"/>
              <w:bottom w:val="single" w:sz="4" w:space="0" w:color="FFFFFF"/>
              <w:right w:val="single" w:sz="4" w:space="0" w:color="FFFFFF"/>
            </w:tcBorders>
            <w:shd w:val="clear" w:color="000000" w:fill="BFBFBF"/>
            <w:vAlign w:val="center"/>
            <w:hideMark/>
          </w:tcPr>
          <w:p w14:paraId="1379CDE2"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BFBFBF"/>
            <w:vAlign w:val="center"/>
            <w:hideMark/>
          </w:tcPr>
          <w:p w14:paraId="42DC0D80" w14:textId="1B5AB624"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del w:id="2136" w:author="Direccion de Politicas y Gestion en Derechos Humanos 14" w:date="2023-12-18T18:04:00Z">
              <w:r w:rsidRPr="00E8240B" w:rsidDel="00A4531F">
                <w:rPr>
                  <w:rFonts w:ascii="Calibri" w:eastAsia="Times New Roman" w:hAnsi="Calibri" w:cs="Calibri"/>
                  <w:color w:val="000000"/>
                  <w:kern w:val="0"/>
                  <w:sz w:val="16"/>
                  <w:szCs w:val="16"/>
                  <w:lang w:eastAsia="es-PE"/>
                  <w14:ligatures w14:val="none"/>
                </w:rPr>
                <w:delText xml:space="preserve"> del total de alcaldes</w:delText>
              </w:r>
            </w:del>
          </w:p>
        </w:tc>
        <w:tc>
          <w:tcPr>
            <w:tcW w:w="1049" w:type="dxa"/>
            <w:tcBorders>
              <w:top w:val="nil"/>
              <w:left w:val="nil"/>
              <w:bottom w:val="single" w:sz="4" w:space="0" w:color="FFFFFF"/>
              <w:right w:val="single" w:sz="4" w:space="0" w:color="FFFFFF"/>
            </w:tcBorders>
            <w:shd w:val="clear" w:color="000000" w:fill="BFBFBF"/>
          </w:tcPr>
          <w:p w14:paraId="30EA5500" w14:textId="7551368B"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7"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BFBFBF"/>
          </w:tcPr>
          <w:p w14:paraId="4593B913" w14:textId="57A52A85"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3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2702A160" w14:textId="14ECD87D" w:rsidTr="001D301D">
        <w:trPr>
          <w:trHeight w:val="20"/>
        </w:trPr>
        <w:tc>
          <w:tcPr>
            <w:tcW w:w="5613" w:type="dxa"/>
            <w:tcBorders>
              <w:top w:val="nil"/>
              <w:left w:val="single" w:sz="4" w:space="0" w:color="FFFFFF"/>
              <w:bottom w:val="single" w:sz="4" w:space="0" w:color="FFFFFF"/>
              <w:right w:val="single" w:sz="4" w:space="0" w:color="FFFFFF"/>
            </w:tcBorders>
            <w:shd w:val="clear" w:color="000000" w:fill="F2F2F2"/>
            <w:vAlign w:val="center"/>
            <w:hideMark/>
          </w:tcPr>
          <w:p w14:paraId="5D8E40D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Regidoras elegidas en períodos de gobierno municipal</w:t>
            </w:r>
          </w:p>
        </w:tc>
        <w:tc>
          <w:tcPr>
            <w:tcW w:w="880" w:type="dxa"/>
            <w:tcBorders>
              <w:top w:val="nil"/>
              <w:left w:val="nil"/>
              <w:bottom w:val="single" w:sz="4" w:space="0" w:color="FFFFFF"/>
              <w:right w:val="single" w:sz="4" w:space="0" w:color="FFFFFF"/>
            </w:tcBorders>
            <w:shd w:val="clear" w:color="000000" w:fill="F2F2F2"/>
            <w:vAlign w:val="center"/>
            <w:hideMark/>
          </w:tcPr>
          <w:p w14:paraId="35594866"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2F2F2"/>
            <w:vAlign w:val="center"/>
            <w:hideMark/>
          </w:tcPr>
          <w:p w14:paraId="3D3B4CEB" w14:textId="29C60BB6"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del w:id="2139" w:author="Direccion de Politicas y Gestion en Derechos Humanos 14" w:date="2023-12-18T18:04:00Z">
              <w:r w:rsidRPr="00E8240B" w:rsidDel="00A4531F">
                <w:rPr>
                  <w:rFonts w:ascii="Calibri" w:eastAsia="Times New Roman" w:hAnsi="Calibri" w:cs="Calibri"/>
                  <w:color w:val="000000"/>
                  <w:kern w:val="0"/>
                  <w:sz w:val="16"/>
                  <w:szCs w:val="16"/>
                  <w:lang w:eastAsia="es-PE"/>
                  <w14:ligatures w14:val="none"/>
                </w:rPr>
                <w:delText xml:space="preserve"> del total de regidores</w:delText>
              </w:r>
            </w:del>
          </w:p>
        </w:tc>
        <w:tc>
          <w:tcPr>
            <w:tcW w:w="1049" w:type="dxa"/>
            <w:tcBorders>
              <w:top w:val="nil"/>
              <w:left w:val="nil"/>
              <w:bottom w:val="single" w:sz="4" w:space="0" w:color="FFFFFF"/>
              <w:right w:val="single" w:sz="4" w:space="0" w:color="FFFFFF"/>
            </w:tcBorders>
            <w:shd w:val="clear" w:color="000000" w:fill="F2F2F2"/>
          </w:tcPr>
          <w:p w14:paraId="274AC421" w14:textId="5765B08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F2F2F2"/>
          </w:tcPr>
          <w:p w14:paraId="793C73D3" w14:textId="765D17F0"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1"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47AF857B" w14:textId="125578E3" w:rsidTr="001D301D">
        <w:trPr>
          <w:trHeight w:val="20"/>
        </w:trPr>
        <w:tc>
          <w:tcPr>
            <w:tcW w:w="5613" w:type="dxa"/>
            <w:tcBorders>
              <w:top w:val="nil"/>
              <w:left w:val="single" w:sz="4" w:space="0" w:color="FFFFFF"/>
              <w:bottom w:val="single" w:sz="4" w:space="0" w:color="FFFFFF"/>
              <w:right w:val="single" w:sz="4" w:space="0" w:color="FFFFFF"/>
            </w:tcBorders>
            <w:shd w:val="clear" w:color="000000" w:fill="BFBFBF"/>
            <w:vAlign w:val="center"/>
            <w:hideMark/>
          </w:tcPr>
          <w:p w14:paraId="2AF596B9"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 de adolescentes de 15 a 19 años de edad que ya son madres o que están embarazadas por primera vez</w:t>
            </w:r>
          </w:p>
        </w:tc>
        <w:tc>
          <w:tcPr>
            <w:tcW w:w="880" w:type="dxa"/>
            <w:tcBorders>
              <w:top w:val="nil"/>
              <w:left w:val="nil"/>
              <w:bottom w:val="single" w:sz="4" w:space="0" w:color="FFFFFF"/>
              <w:right w:val="single" w:sz="4" w:space="0" w:color="FFFFFF"/>
            </w:tcBorders>
            <w:shd w:val="clear" w:color="000000" w:fill="BFBFBF"/>
            <w:vAlign w:val="center"/>
            <w:hideMark/>
          </w:tcPr>
          <w:p w14:paraId="2AA40F8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BFBFBF"/>
            <w:vAlign w:val="center"/>
            <w:hideMark/>
          </w:tcPr>
          <w:p w14:paraId="72F54D9D" w14:textId="1793FEFD"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del w:id="2142" w:author="Direccion de Politicas y Gestion en Derechos Humanos 14" w:date="2023-12-18T18:05:00Z">
              <w:r w:rsidRPr="00E8240B" w:rsidDel="00A4531F">
                <w:rPr>
                  <w:rFonts w:ascii="Calibri" w:eastAsia="Times New Roman" w:hAnsi="Calibri" w:cs="Calibri"/>
                  <w:color w:val="000000"/>
                  <w:kern w:val="0"/>
                  <w:sz w:val="16"/>
                  <w:szCs w:val="16"/>
                  <w:lang w:eastAsia="es-PE"/>
                  <w14:ligatures w14:val="none"/>
                </w:rPr>
                <w:delText xml:space="preserve"> del total de adolescentes</w:delText>
              </w:r>
            </w:del>
          </w:p>
        </w:tc>
        <w:tc>
          <w:tcPr>
            <w:tcW w:w="1049" w:type="dxa"/>
            <w:tcBorders>
              <w:top w:val="nil"/>
              <w:left w:val="nil"/>
              <w:bottom w:val="single" w:sz="4" w:space="0" w:color="FFFFFF"/>
              <w:right w:val="single" w:sz="4" w:space="0" w:color="FFFFFF"/>
            </w:tcBorders>
            <w:shd w:val="clear" w:color="000000" w:fill="BFBFBF"/>
          </w:tcPr>
          <w:p w14:paraId="5A531A89" w14:textId="27DFBA0E"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3" w:author="Direccion de Politicas y Gestion en Derechos Humanos 14" w:date="2023-12-28T17:48: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BFBFBF"/>
          </w:tcPr>
          <w:p w14:paraId="384E3311" w14:textId="6C6C5A68"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4"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749BBF87" w14:textId="74B857AC" w:rsidTr="001D301D">
        <w:trPr>
          <w:trHeight w:val="20"/>
        </w:trPr>
        <w:tc>
          <w:tcPr>
            <w:tcW w:w="5613" w:type="dxa"/>
            <w:tcBorders>
              <w:top w:val="nil"/>
              <w:left w:val="single" w:sz="4" w:space="0" w:color="FFFFFF"/>
              <w:bottom w:val="single" w:sz="4" w:space="0" w:color="FFFFFF"/>
              <w:right w:val="single" w:sz="4" w:space="0" w:color="FFFFFF"/>
            </w:tcBorders>
            <w:shd w:val="clear" w:color="000000" w:fill="F2F2F2"/>
            <w:vAlign w:val="center"/>
            <w:hideMark/>
          </w:tcPr>
          <w:p w14:paraId="33A0ACDB"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 de partos atendidos por profesional de salud calificado</w:t>
            </w:r>
          </w:p>
        </w:tc>
        <w:tc>
          <w:tcPr>
            <w:tcW w:w="880" w:type="dxa"/>
            <w:tcBorders>
              <w:top w:val="nil"/>
              <w:left w:val="nil"/>
              <w:bottom w:val="single" w:sz="4" w:space="0" w:color="FFFFFF"/>
              <w:right w:val="single" w:sz="4" w:space="0" w:color="FFFFFF"/>
            </w:tcBorders>
            <w:shd w:val="clear" w:color="000000" w:fill="F2F2F2"/>
            <w:vAlign w:val="center"/>
            <w:hideMark/>
          </w:tcPr>
          <w:p w14:paraId="361419F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2F2F2"/>
            <w:vAlign w:val="center"/>
            <w:hideMark/>
          </w:tcPr>
          <w:p w14:paraId="3C35BCE0"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2F2F2"/>
          </w:tcPr>
          <w:p w14:paraId="17AE473E" w14:textId="376CC18C"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5"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c>
          <w:tcPr>
            <w:tcW w:w="1361" w:type="dxa"/>
            <w:tcBorders>
              <w:top w:val="nil"/>
              <w:left w:val="nil"/>
              <w:bottom w:val="single" w:sz="4" w:space="0" w:color="FFFFFF"/>
              <w:right w:val="nil"/>
            </w:tcBorders>
            <w:shd w:val="clear" w:color="000000" w:fill="F2F2F2"/>
          </w:tcPr>
          <w:p w14:paraId="36F622B4" w14:textId="13D52A51"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6"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728FCF72" w14:textId="5D9305F6" w:rsidTr="001D301D">
        <w:trPr>
          <w:trHeight w:val="20"/>
        </w:trPr>
        <w:tc>
          <w:tcPr>
            <w:tcW w:w="5613" w:type="dxa"/>
            <w:tcBorders>
              <w:top w:val="nil"/>
              <w:left w:val="single" w:sz="4" w:space="0" w:color="FFFFFF"/>
              <w:bottom w:val="single" w:sz="4" w:space="0" w:color="FFFFFF"/>
              <w:right w:val="single" w:sz="4" w:space="0" w:color="FFFFFF"/>
            </w:tcBorders>
            <w:shd w:val="clear" w:color="000000" w:fill="BFBFBF"/>
            <w:vAlign w:val="center"/>
            <w:hideMark/>
          </w:tcPr>
          <w:p w14:paraId="160F9C4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Mujeres en edad fértil que sufrieron violencia física y/o sexual por parte del esposo o compañero en los últimos 12 meses</w:t>
            </w:r>
          </w:p>
        </w:tc>
        <w:tc>
          <w:tcPr>
            <w:tcW w:w="880" w:type="dxa"/>
            <w:tcBorders>
              <w:top w:val="nil"/>
              <w:left w:val="nil"/>
              <w:bottom w:val="single" w:sz="4" w:space="0" w:color="FFFFFF"/>
              <w:right w:val="single" w:sz="4" w:space="0" w:color="FFFFFF"/>
            </w:tcBorders>
            <w:shd w:val="clear" w:color="000000" w:fill="BFBFBF"/>
            <w:vAlign w:val="center"/>
            <w:hideMark/>
          </w:tcPr>
          <w:p w14:paraId="6FEBEBF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BFBFBF"/>
            <w:vAlign w:val="center"/>
            <w:hideMark/>
          </w:tcPr>
          <w:p w14:paraId="48C96E0D"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BFBFBF"/>
          </w:tcPr>
          <w:p w14:paraId="70B41A08" w14:textId="6F6C057D"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7" w:author="Direccion de Politicas y Gestion en Derechos Humanos 14" w:date="2023-12-28T17:49: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BFBFBF"/>
          </w:tcPr>
          <w:p w14:paraId="1D1D6EE9" w14:textId="73C51381"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8"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r w:rsidR="001D301D" w:rsidRPr="00E8240B" w14:paraId="69979DA8" w14:textId="1E56A96F" w:rsidTr="001D301D">
        <w:trPr>
          <w:trHeight w:val="20"/>
        </w:trPr>
        <w:tc>
          <w:tcPr>
            <w:tcW w:w="5613" w:type="dxa"/>
            <w:tcBorders>
              <w:top w:val="nil"/>
              <w:left w:val="single" w:sz="4" w:space="0" w:color="FFFFFF"/>
              <w:bottom w:val="single" w:sz="4" w:space="0" w:color="FFFFFF"/>
              <w:right w:val="single" w:sz="4" w:space="0" w:color="FFFFFF"/>
            </w:tcBorders>
            <w:shd w:val="clear" w:color="000000" w:fill="F2F2F2"/>
            <w:vAlign w:val="center"/>
            <w:hideMark/>
          </w:tcPr>
          <w:p w14:paraId="121649BE"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Violencia psicológica o verbal contra la mujer ejercida alguna vez por parte del esposo o compañero</w:t>
            </w:r>
          </w:p>
        </w:tc>
        <w:tc>
          <w:tcPr>
            <w:tcW w:w="880" w:type="dxa"/>
            <w:tcBorders>
              <w:top w:val="nil"/>
              <w:left w:val="nil"/>
              <w:bottom w:val="single" w:sz="4" w:space="0" w:color="FFFFFF"/>
              <w:right w:val="single" w:sz="4" w:space="0" w:color="FFFFFF"/>
            </w:tcBorders>
            <w:shd w:val="clear" w:color="000000" w:fill="F2F2F2"/>
            <w:vAlign w:val="center"/>
            <w:hideMark/>
          </w:tcPr>
          <w:p w14:paraId="7C17C547"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INEI</w:t>
            </w:r>
          </w:p>
        </w:tc>
        <w:tc>
          <w:tcPr>
            <w:tcW w:w="1247" w:type="dxa"/>
            <w:tcBorders>
              <w:top w:val="nil"/>
              <w:left w:val="nil"/>
              <w:bottom w:val="single" w:sz="4" w:space="0" w:color="FFFFFF"/>
              <w:right w:val="single" w:sz="4" w:space="0" w:color="FFFFFF"/>
            </w:tcBorders>
            <w:shd w:val="clear" w:color="000000" w:fill="F2F2F2"/>
            <w:vAlign w:val="center"/>
            <w:hideMark/>
          </w:tcPr>
          <w:p w14:paraId="36F82B08" w14:textId="77777777"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r w:rsidRPr="00E8240B">
              <w:rPr>
                <w:rFonts w:ascii="Calibri" w:eastAsia="Times New Roman" w:hAnsi="Calibri" w:cs="Calibri"/>
                <w:color w:val="000000"/>
                <w:kern w:val="0"/>
                <w:sz w:val="16"/>
                <w:szCs w:val="16"/>
                <w:lang w:eastAsia="es-PE"/>
                <w14:ligatures w14:val="none"/>
              </w:rPr>
              <w:t>Porcentaje</w:t>
            </w:r>
          </w:p>
        </w:tc>
        <w:tc>
          <w:tcPr>
            <w:tcW w:w="1049" w:type="dxa"/>
            <w:tcBorders>
              <w:top w:val="nil"/>
              <w:left w:val="nil"/>
              <w:bottom w:val="single" w:sz="4" w:space="0" w:color="FFFFFF"/>
              <w:right w:val="single" w:sz="4" w:space="0" w:color="FFFFFF"/>
            </w:tcBorders>
            <w:shd w:val="clear" w:color="000000" w:fill="F2F2F2"/>
          </w:tcPr>
          <w:p w14:paraId="64240367" w14:textId="1C42650C" w:rsidR="001D301D" w:rsidRPr="00E8240B"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49" w:author="Direccion de Politicas y Gestion en Derechos Humanos 14" w:date="2023-12-28T17:49:00Z">
              <w:r>
                <w:rPr>
                  <w:rFonts w:ascii="Calibri" w:eastAsia="Times New Roman" w:hAnsi="Calibri" w:cs="Calibri"/>
                  <w:color w:val="000000"/>
                  <w:kern w:val="0"/>
                  <w:sz w:val="16"/>
                  <w:szCs w:val="16"/>
                  <w:lang w:eastAsia="es-PE"/>
                  <w14:ligatures w14:val="none"/>
                </w:rPr>
                <w:t>Descendente</w:t>
              </w:r>
            </w:ins>
          </w:p>
        </w:tc>
        <w:tc>
          <w:tcPr>
            <w:tcW w:w="1361" w:type="dxa"/>
            <w:tcBorders>
              <w:top w:val="nil"/>
              <w:left w:val="nil"/>
              <w:bottom w:val="single" w:sz="4" w:space="0" w:color="FFFFFF"/>
              <w:right w:val="nil"/>
            </w:tcBorders>
            <w:shd w:val="clear" w:color="000000" w:fill="F2F2F2"/>
          </w:tcPr>
          <w:p w14:paraId="38B831AE" w14:textId="6A8A30E6" w:rsidR="001D301D" w:rsidRPr="00AC0EBE" w:rsidRDefault="001D301D" w:rsidP="001D301D">
            <w:pPr>
              <w:spacing w:after="0" w:line="240" w:lineRule="auto"/>
              <w:jc w:val="center"/>
              <w:rPr>
                <w:rFonts w:ascii="Calibri" w:eastAsia="Times New Roman" w:hAnsi="Calibri" w:cs="Calibri"/>
                <w:color w:val="000000"/>
                <w:kern w:val="0"/>
                <w:sz w:val="16"/>
                <w:szCs w:val="16"/>
                <w:lang w:eastAsia="es-PE"/>
                <w14:ligatures w14:val="none"/>
              </w:rPr>
            </w:pPr>
            <w:ins w:id="2150" w:author="Direccion de Politicas y Gestion en Derechos Humanos 14" w:date="2023-12-28T17:46:00Z">
              <w:r w:rsidRPr="009073EE">
                <w:rPr>
                  <w:rFonts w:ascii="Calibri" w:eastAsia="Times New Roman" w:hAnsi="Calibri" w:cs="Calibri"/>
                  <w:color w:val="000000"/>
                  <w:kern w:val="0"/>
                  <w:sz w:val="16"/>
                  <w:szCs w:val="16"/>
                  <w:lang w:eastAsia="es-PE"/>
                  <w14:ligatures w14:val="none"/>
                </w:rPr>
                <w:t>Ascendente</w:t>
              </w:r>
            </w:ins>
          </w:p>
        </w:tc>
      </w:tr>
    </w:tbl>
    <w:p w14:paraId="4244B3F6" w14:textId="17E92E46" w:rsidR="00A4531F" w:rsidRPr="00A4531F" w:rsidRDefault="00A4531F">
      <w:pPr>
        <w:spacing w:after="100" w:afterAutospacing="1" w:line="288" w:lineRule="auto"/>
        <w:jc w:val="right"/>
        <w:rPr>
          <w:ins w:id="2151" w:author="Direccion de Politicas y Gestion en Derechos Humanos 14" w:date="2023-12-18T18:06:00Z"/>
          <w:sz w:val="18"/>
          <w:szCs w:val="20"/>
          <w:rPrChange w:id="2152" w:author="Direccion de Politicas y Gestion en Derechos Humanos 14" w:date="2023-12-18T18:06:00Z">
            <w:rPr>
              <w:ins w:id="2153" w:author="Direccion de Politicas y Gestion en Derechos Humanos 14" w:date="2023-12-18T18:06:00Z"/>
              <w:sz w:val="20"/>
            </w:rPr>
          </w:rPrChange>
        </w:rPr>
        <w:pPrChange w:id="2154" w:author="Direccion de Politicas y Gestion en Derechos Humanos 14" w:date="2023-12-18T18:06:00Z">
          <w:pPr>
            <w:spacing w:before="100" w:beforeAutospacing="1" w:after="100" w:afterAutospacing="1" w:line="288" w:lineRule="auto"/>
            <w:jc w:val="both"/>
          </w:pPr>
        </w:pPrChange>
      </w:pPr>
      <w:ins w:id="2155" w:author="Direccion de Politicas y Gestion en Derechos Humanos 14" w:date="2023-12-18T18:06:00Z">
        <w:r w:rsidRPr="00A4531F">
          <w:rPr>
            <w:sz w:val="18"/>
            <w:szCs w:val="20"/>
            <w:rPrChange w:id="2156" w:author="Direccion de Politicas y Gestion en Derechos Humanos 14" w:date="2023-12-18T18:06:00Z">
              <w:rPr>
                <w:sz w:val="20"/>
              </w:rPr>
            </w:rPrChange>
          </w:rPr>
          <w:t>Fuente: Elaboración propia</w:t>
        </w:r>
      </w:ins>
    </w:p>
    <w:p w14:paraId="1A81A566" w14:textId="0FD38FEA" w:rsidR="00137CBD" w:rsidRPr="00A369C3" w:rsidRDefault="00137CBD" w:rsidP="00137CBD">
      <w:pPr>
        <w:spacing w:before="100" w:beforeAutospacing="1" w:after="100" w:afterAutospacing="1" w:line="288" w:lineRule="auto"/>
        <w:jc w:val="both"/>
        <w:rPr>
          <w:sz w:val="20"/>
        </w:rPr>
      </w:pPr>
      <w:r w:rsidRPr="00A369C3">
        <w:rPr>
          <w:sz w:val="20"/>
        </w:rPr>
        <w:t>El presente análisis se adhiere al enfoque de cierre de brechas, una perspectiva metodológica que busca identificar y abordar disparidades significativas en diversos indicadores. Es crucial reconocer la complejidad inherente a estos indicadores, ya que algunos pueden presentar orientaciones opuestas. Tomemos, por ejemplo, la anemia, donde un indicador más alto puede interpretarse de dos maneras: como una mayor incidencia de anemia y, simultáneamente, como una situación nutricional más desfavorable para el niño.</w:t>
      </w:r>
    </w:p>
    <w:p w14:paraId="7AB2E848" w14:textId="77777777" w:rsidR="00137CBD" w:rsidRPr="00A369C3" w:rsidRDefault="00137CBD" w:rsidP="00137CBD">
      <w:pPr>
        <w:spacing w:before="100" w:beforeAutospacing="1" w:after="100" w:afterAutospacing="1" w:line="288" w:lineRule="auto"/>
        <w:jc w:val="both"/>
        <w:rPr>
          <w:sz w:val="20"/>
        </w:rPr>
      </w:pPr>
      <w:r w:rsidRPr="00A369C3">
        <w:rPr>
          <w:sz w:val="20"/>
        </w:rPr>
        <w:lastRenderedPageBreak/>
        <w:t xml:space="preserve">Para abordar esta dualidad interpretativa, se ha llevado a cabo un análisis exhaustivo de cada indicador, con el objetivo de homogeneizar su interpretación. </w:t>
      </w:r>
      <w:commentRangeStart w:id="2157"/>
      <w:commentRangeStart w:id="2158"/>
      <w:r w:rsidRPr="00A369C3">
        <w:rPr>
          <w:sz w:val="20"/>
        </w:rPr>
        <w:t>En este sentido, se ha establecido una escala donde cero (“0”) representa la peor situación posible, mientras que cien (“100”) denota la mejor situación</w:t>
      </w:r>
      <w:commentRangeEnd w:id="2157"/>
      <w:r w:rsidR="00A8367B">
        <w:rPr>
          <w:rStyle w:val="Refdecomentario"/>
          <w:kern w:val="0"/>
          <w14:ligatures w14:val="none"/>
        </w:rPr>
        <w:commentReference w:id="2157"/>
      </w:r>
      <w:commentRangeEnd w:id="2158"/>
      <w:r w:rsidR="00A4531F">
        <w:rPr>
          <w:rStyle w:val="Refdecomentario"/>
          <w:kern w:val="0"/>
          <w14:ligatures w14:val="none"/>
        </w:rPr>
        <w:commentReference w:id="2158"/>
      </w:r>
      <w:r w:rsidRPr="00A369C3">
        <w:rPr>
          <w:sz w:val="20"/>
        </w:rPr>
        <w:t>. Esta estandarización es esencial para garantizar una comparación coherente entre los distintos indicadores, eliminando ambigüedades y facilitando la interpretación de los resultados.</w:t>
      </w:r>
    </w:p>
    <w:p w14:paraId="3C861522" w14:textId="77777777" w:rsidR="00137CBD" w:rsidRDefault="00137CBD" w:rsidP="00137CBD">
      <w:pPr>
        <w:spacing w:before="100" w:beforeAutospacing="1" w:after="100" w:afterAutospacing="1" w:line="288" w:lineRule="auto"/>
        <w:jc w:val="both"/>
        <w:rPr>
          <w:ins w:id="2159" w:author="Direccion de Politicas y Gestion en Derechos Humanos 14" w:date="2023-12-18T18:13:00Z"/>
          <w:sz w:val="20"/>
        </w:rPr>
      </w:pPr>
      <w:commentRangeStart w:id="2160"/>
      <w:commentRangeStart w:id="2161"/>
      <w:r w:rsidRPr="00A369C3">
        <w:rPr>
          <w:sz w:val="20"/>
        </w:rPr>
        <w:t xml:space="preserve">Es importante destacar que </w:t>
      </w:r>
      <w:bookmarkStart w:id="2162" w:name="_Hlk153293777"/>
      <w:r w:rsidRPr="00A369C3">
        <w:rPr>
          <w:sz w:val="20"/>
        </w:rPr>
        <w:t>la elección de una escala de 0 a 100 se fundamenta en la consideración meticulosa de la unidad de medida predominante en los indicadores seleccionados, que mayoritariamente utilizan el porcentaje como referencia</w:t>
      </w:r>
      <w:commentRangeEnd w:id="2160"/>
      <w:r w:rsidR="00A8367B">
        <w:rPr>
          <w:rStyle w:val="Refdecomentario"/>
          <w:kern w:val="0"/>
          <w14:ligatures w14:val="none"/>
        </w:rPr>
        <w:commentReference w:id="2160"/>
      </w:r>
      <w:bookmarkEnd w:id="2162"/>
      <w:commentRangeEnd w:id="2161"/>
      <w:r w:rsidR="00E93891">
        <w:rPr>
          <w:rStyle w:val="Refdecomentario"/>
          <w:kern w:val="0"/>
          <w14:ligatures w14:val="none"/>
        </w:rPr>
        <w:commentReference w:id="2161"/>
      </w:r>
      <w:r w:rsidRPr="00A369C3">
        <w:rPr>
          <w:sz w:val="20"/>
        </w:rPr>
        <w:t>. Este enfoque no solo proporciona coherencia a la interpretación de los resultados, sino que también resalta la importancia relativa de cada indicador dentro del marco general del análisis.</w:t>
      </w:r>
    </w:p>
    <w:p w14:paraId="1538FEB8" w14:textId="77777777" w:rsidR="00E93891" w:rsidRPr="00A369C3" w:rsidRDefault="00E93891" w:rsidP="00E93891">
      <w:pPr>
        <w:spacing w:before="100" w:beforeAutospacing="1" w:after="100" w:afterAutospacing="1" w:line="288" w:lineRule="auto"/>
        <w:jc w:val="both"/>
        <w:rPr>
          <w:moveTo w:id="2163" w:author="Direccion de Politicas y Gestion en Derechos Humanos 14" w:date="2023-12-18T18:20:00Z"/>
          <w:sz w:val="20"/>
        </w:rPr>
      </w:pPr>
      <w:moveToRangeStart w:id="2164" w:author="Direccion de Politicas y Gestion en Derechos Humanos 14" w:date="2023-12-18T18:20:00Z" w:name="move153816031"/>
      <w:moveTo w:id="2165" w:author="Direccion de Politicas y Gestion en Derechos Humanos 14" w:date="2023-12-18T18:20:00Z">
        <w:r w:rsidRPr="00A369C3">
          <w:rPr>
            <w:sz w:val="20"/>
          </w:rPr>
          <w:t>Asimismo, durante el proceso de selección de indicadores, se ha priorizado aquellos que emplean el porcentaje como unidad de medida. Esta decisión se alinea con las mejores prácticas en investigación y estadística, permitiendo una evaluación más precisa y comparable de las disparidades identificadas.</w:t>
        </w:r>
      </w:moveTo>
    </w:p>
    <w:moveToRangeEnd w:id="2164"/>
    <w:p w14:paraId="5B97842B" w14:textId="7A8910A1" w:rsidR="00E93891" w:rsidRPr="00E93891" w:rsidRDefault="00E93891" w:rsidP="00E93891">
      <w:pPr>
        <w:spacing w:before="100" w:beforeAutospacing="1" w:after="100" w:afterAutospacing="1" w:line="288" w:lineRule="auto"/>
        <w:jc w:val="both"/>
        <w:rPr>
          <w:ins w:id="2166" w:author="Direccion de Politicas y Gestion en Derechos Humanos 14" w:date="2023-12-18T18:14:00Z"/>
          <w:sz w:val="20"/>
          <w:lang w:val="es-ES"/>
        </w:rPr>
      </w:pPr>
      <w:ins w:id="2167" w:author="Direccion de Politicas y Gestion en Derechos Humanos 14" w:date="2023-12-18T18:14:00Z">
        <w:r w:rsidRPr="00E93891">
          <w:rPr>
            <w:sz w:val="20"/>
            <w:lang w:val="es-ES"/>
          </w:rPr>
          <w:t xml:space="preserve">Considerando la naturaleza de </w:t>
        </w:r>
      </w:ins>
      <w:ins w:id="2168" w:author="Direccion de Politicas y Gestion en Derechos Humanos 14" w:date="2023-12-18T18:15:00Z">
        <w:r>
          <w:rPr>
            <w:sz w:val="20"/>
            <w:lang w:val="es-ES"/>
          </w:rPr>
          <w:t>los indicadores seleccionados</w:t>
        </w:r>
      </w:ins>
      <w:ins w:id="2169" w:author="Direccion de Politicas y Gestion en Derechos Humanos 14" w:date="2023-12-18T18:14:00Z">
        <w:r w:rsidRPr="00E93891">
          <w:rPr>
            <w:sz w:val="20"/>
            <w:lang w:val="es-ES"/>
          </w:rPr>
          <w:t xml:space="preserve">; </w:t>
        </w:r>
      </w:ins>
      <w:ins w:id="2170" w:author="Direccion de Politicas y Gestion en Derechos Humanos 14" w:date="2023-12-18T18:16:00Z">
        <w:r>
          <w:rPr>
            <w:sz w:val="20"/>
            <w:lang w:val="es-ES"/>
          </w:rPr>
          <w:t xml:space="preserve">se desarrolló el proceso de estandarización </w:t>
        </w:r>
        <w:r w:rsidRPr="00E93891">
          <w:rPr>
            <w:sz w:val="20"/>
            <w:lang w:val="es-ES"/>
          </w:rPr>
          <w:t xml:space="preserve">para su </w:t>
        </w:r>
        <w:r>
          <w:rPr>
            <w:sz w:val="20"/>
            <w:lang w:val="es-ES"/>
          </w:rPr>
          <w:t xml:space="preserve">correcta </w:t>
        </w:r>
        <w:r w:rsidRPr="00E93891">
          <w:rPr>
            <w:sz w:val="20"/>
            <w:lang w:val="es-ES"/>
          </w:rPr>
          <w:t>consideración en el índice, a fin de contar con el rango del indicador que varía de 0 a 1</w:t>
        </w:r>
        <w:r>
          <w:rPr>
            <w:sz w:val="20"/>
            <w:lang w:val="es-ES"/>
          </w:rPr>
          <w:t>00, y tal como se ha referido anteriormente</w:t>
        </w:r>
      </w:ins>
      <w:ins w:id="2171" w:author="Direccion de Politicas y Gestion en Derechos Humanos 14" w:date="2023-12-18T18:17:00Z">
        <w:r>
          <w:rPr>
            <w:sz w:val="20"/>
            <w:lang w:val="es-ES"/>
          </w:rPr>
          <w:t xml:space="preserve">, éstos </w:t>
        </w:r>
      </w:ins>
      <w:ins w:id="2172" w:author="Direccion de Politicas y Gestion en Derechos Humanos 14" w:date="2023-12-18T18:18:00Z">
        <w:r>
          <w:rPr>
            <w:sz w:val="20"/>
            <w:lang w:val="es-ES"/>
          </w:rPr>
          <w:t>van de 0 a 100 (0 = límite inferior y 100 =</w:t>
        </w:r>
      </w:ins>
      <w:ins w:id="2173" w:author="Direccion de Politicas y Gestion en Derechos Humanos 14" w:date="2023-12-18T18:14:00Z">
        <w:r w:rsidRPr="00E93891">
          <w:rPr>
            <w:sz w:val="20"/>
            <w:lang w:val="es-ES"/>
          </w:rPr>
          <w:t xml:space="preserve"> límite superior), para la estandarización se considera lo siguiente:</w:t>
        </w:r>
      </w:ins>
    </w:p>
    <w:p w14:paraId="13A17888" w14:textId="2A4DA042" w:rsidR="00E93891" w:rsidRPr="00E93891" w:rsidRDefault="00E93891" w:rsidP="00E93891">
      <w:pPr>
        <w:spacing w:before="100" w:beforeAutospacing="1" w:after="100" w:afterAutospacing="1" w:line="288" w:lineRule="auto"/>
        <w:jc w:val="both"/>
        <w:rPr>
          <w:ins w:id="2174" w:author="Direccion de Politicas y Gestion en Derechos Humanos 14" w:date="2023-12-18T18:14:00Z"/>
          <w:sz w:val="20"/>
          <w:lang w:val="es-ES"/>
        </w:rPr>
      </w:pPr>
      <m:oMathPara>
        <m:oMathParaPr>
          <m:jc m:val="left"/>
        </m:oMathParaPr>
        <m:oMath>
          <m:r>
            <w:ins w:id="2175" w:author="Direccion de Politicas y Gestion en Derechos Humanos 14" w:date="2023-12-18T18:14:00Z">
              <w:rPr>
                <w:rFonts w:ascii="Cambria Math" w:hAnsi="Cambria Math"/>
                <w:sz w:val="20"/>
                <w:lang w:val="es-ES"/>
              </w:rPr>
              <m:t xml:space="preserve">Valor del indicador estantarizado= </m:t>
            </w:ins>
          </m:r>
          <m:f>
            <m:fPr>
              <m:ctrlPr>
                <w:ins w:id="2176" w:author="Direccion de Politicas y Gestion en Derechos Humanos 14" w:date="2023-12-18T18:14:00Z">
                  <w:rPr>
                    <w:rFonts w:ascii="Cambria Math" w:hAnsi="Cambria Math"/>
                    <w:i/>
                    <w:sz w:val="20"/>
                    <w:lang w:val="es-ES"/>
                  </w:rPr>
                </w:ins>
              </m:ctrlPr>
            </m:fPr>
            <m:num>
              <m:r>
                <w:ins w:id="2177" w:author="Direccion de Politicas y Gestion en Derechos Humanos 14" w:date="2023-12-18T18:14:00Z">
                  <w:rPr>
                    <w:rFonts w:ascii="Cambria Math" w:hAnsi="Cambria Math"/>
                    <w:sz w:val="20"/>
                    <w:lang w:val="es-ES"/>
                  </w:rPr>
                  <m:t>valor real-valor mínimo</m:t>
                </w:ins>
              </m:r>
            </m:num>
            <m:den>
              <m:r>
                <w:ins w:id="2178" w:author="Direccion de Politicas y Gestion en Derechos Humanos 14" w:date="2023-12-18T18:14:00Z">
                  <w:rPr>
                    <w:rFonts w:ascii="Cambria Math" w:hAnsi="Cambria Math"/>
                    <w:sz w:val="20"/>
                    <w:lang w:val="es-ES"/>
                  </w:rPr>
                  <m:t>valor máximo-valor mínimo</m:t>
                </w:ins>
              </m:r>
            </m:den>
          </m:f>
          <m:r>
            <w:ins w:id="2179" w:author="Direccion de Politicas y Gestion en Derechos Humanos 14" w:date="2023-12-18T18:18:00Z">
              <w:rPr>
                <w:rFonts w:ascii="Cambria Math" w:hAnsi="Cambria Math"/>
                <w:sz w:val="20"/>
                <w:lang w:val="es-ES"/>
              </w:rPr>
              <m:t>x100</m:t>
            </w:ins>
          </m:r>
        </m:oMath>
      </m:oMathPara>
    </w:p>
    <w:p w14:paraId="096A0AAB" w14:textId="77777777" w:rsidR="00E93891" w:rsidRPr="00E93891" w:rsidRDefault="00E93891" w:rsidP="00E93891">
      <w:pPr>
        <w:spacing w:before="100" w:beforeAutospacing="1" w:after="100" w:afterAutospacing="1" w:line="288" w:lineRule="auto"/>
        <w:jc w:val="both"/>
        <w:rPr>
          <w:ins w:id="2180" w:author="Direccion de Politicas y Gestion en Derechos Humanos 14" w:date="2023-12-18T18:14:00Z"/>
          <w:sz w:val="20"/>
          <w:lang w:val="es-ES"/>
        </w:rPr>
      </w:pPr>
      <w:ins w:id="2181" w:author="Direccion de Politicas y Gestion en Derechos Humanos 14" w:date="2023-12-18T18:14:00Z">
        <w:r w:rsidRPr="00E93891">
          <w:rPr>
            <w:sz w:val="20"/>
            <w:lang w:val="es-ES"/>
          </w:rPr>
          <w:t>Donde:</w:t>
        </w:r>
      </w:ins>
    </w:p>
    <w:p w14:paraId="44280854" w14:textId="77777777" w:rsidR="00E93891" w:rsidRPr="00E93891" w:rsidRDefault="00E93891" w:rsidP="00E93891">
      <w:pPr>
        <w:numPr>
          <w:ilvl w:val="0"/>
          <w:numId w:val="65"/>
        </w:numPr>
        <w:spacing w:before="100" w:beforeAutospacing="1" w:after="100" w:afterAutospacing="1" w:line="288" w:lineRule="auto"/>
        <w:jc w:val="both"/>
        <w:rPr>
          <w:ins w:id="2182" w:author="Direccion de Politicas y Gestion en Derechos Humanos 14" w:date="2023-12-18T18:14:00Z"/>
          <w:sz w:val="20"/>
          <w:lang w:val="es-ES"/>
        </w:rPr>
      </w:pPr>
      <w:ins w:id="2183" w:author="Direccion de Politicas y Gestion en Derechos Humanos 14" w:date="2023-12-18T18:14:00Z">
        <w:r w:rsidRPr="00E93891">
          <w:rPr>
            <w:sz w:val="20"/>
            <w:lang w:val="es-ES"/>
          </w:rPr>
          <w:t>Valor real: valor real del indicador</w:t>
        </w:r>
      </w:ins>
    </w:p>
    <w:p w14:paraId="4ED45FEC" w14:textId="2598B8CC" w:rsidR="00E93891" w:rsidRPr="00E93891" w:rsidRDefault="00E93891" w:rsidP="00E93891">
      <w:pPr>
        <w:numPr>
          <w:ilvl w:val="0"/>
          <w:numId w:val="65"/>
        </w:numPr>
        <w:spacing w:before="100" w:beforeAutospacing="1" w:after="100" w:afterAutospacing="1" w:line="288" w:lineRule="auto"/>
        <w:jc w:val="both"/>
        <w:rPr>
          <w:ins w:id="2184" w:author="Direccion de Politicas y Gestion en Derechos Humanos 14" w:date="2023-12-18T18:14:00Z"/>
          <w:sz w:val="20"/>
          <w:lang w:val="es-ES"/>
        </w:rPr>
      </w:pPr>
      <w:ins w:id="2185" w:author="Direccion de Politicas y Gestion en Derechos Humanos 14" w:date="2023-12-18T18:14:00Z">
        <w:r w:rsidRPr="00E93891">
          <w:rPr>
            <w:sz w:val="20"/>
            <w:lang w:val="es-ES"/>
          </w:rPr>
          <w:t xml:space="preserve">Valor mínimo: </w:t>
        </w:r>
      </w:ins>
      <w:ins w:id="2186" w:author="Direccion de Politicas y Gestion en Derechos Humanos 14" w:date="2023-12-18T18:19:00Z">
        <w:r w:rsidRPr="00E93891">
          <w:rPr>
            <w:sz w:val="20"/>
            <w:lang w:val="es-ES"/>
          </w:rPr>
          <w:t xml:space="preserve">límite inferior </w:t>
        </w:r>
        <w:r>
          <w:rPr>
            <w:sz w:val="20"/>
            <w:lang w:val="es-ES"/>
          </w:rPr>
          <w:t>del indicador = 0 (</w:t>
        </w:r>
      </w:ins>
      <w:ins w:id="2187" w:author="Direccion de Politicas y Gestion en Derechos Humanos 14" w:date="2023-12-18T18:20:00Z">
        <w:r>
          <w:rPr>
            <w:sz w:val="20"/>
            <w:lang w:val="es-ES"/>
          </w:rPr>
          <w:t>cero</w:t>
        </w:r>
      </w:ins>
      <w:ins w:id="2188" w:author="Direccion de Politicas y Gestion en Derechos Humanos 14" w:date="2023-12-18T18:19:00Z">
        <w:r>
          <w:rPr>
            <w:sz w:val="20"/>
            <w:lang w:val="es-ES"/>
          </w:rPr>
          <w:t>)</w:t>
        </w:r>
      </w:ins>
    </w:p>
    <w:p w14:paraId="4470BFAB" w14:textId="51D454A2" w:rsidR="00E93891" w:rsidRPr="00E93891" w:rsidRDefault="00E93891" w:rsidP="00E93891">
      <w:pPr>
        <w:numPr>
          <w:ilvl w:val="0"/>
          <w:numId w:val="65"/>
        </w:numPr>
        <w:spacing w:before="100" w:beforeAutospacing="1" w:after="100" w:afterAutospacing="1" w:line="288" w:lineRule="auto"/>
        <w:jc w:val="both"/>
        <w:rPr>
          <w:ins w:id="2189" w:author="Direccion de Politicas y Gestion en Derechos Humanos 14" w:date="2023-12-18T18:14:00Z"/>
          <w:sz w:val="20"/>
          <w:lang w:val="es-ES"/>
        </w:rPr>
      </w:pPr>
      <w:ins w:id="2190" w:author="Direccion de Politicas y Gestion en Derechos Humanos 14" w:date="2023-12-18T18:14:00Z">
        <w:r w:rsidRPr="00E93891">
          <w:rPr>
            <w:sz w:val="20"/>
            <w:lang w:val="es-ES"/>
          </w:rPr>
          <w:t xml:space="preserve">Valor máximo: </w:t>
        </w:r>
      </w:ins>
      <w:ins w:id="2191" w:author="Direccion de Politicas y Gestion en Derechos Humanos 14" w:date="2023-12-18T18:19:00Z">
        <w:r w:rsidRPr="00E93891">
          <w:rPr>
            <w:sz w:val="20"/>
            <w:lang w:val="es-ES"/>
          </w:rPr>
          <w:t xml:space="preserve">límite </w:t>
        </w:r>
        <w:r>
          <w:rPr>
            <w:sz w:val="20"/>
            <w:lang w:val="es-ES"/>
          </w:rPr>
          <w:t>superior</w:t>
        </w:r>
        <w:r w:rsidRPr="00E93891">
          <w:rPr>
            <w:sz w:val="20"/>
            <w:lang w:val="es-ES"/>
          </w:rPr>
          <w:t xml:space="preserve"> del indicador = </w:t>
        </w:r>
        <w:r>
          <w:rPr>
            <w:sz w:val="20"/>
            <w:lang w:val="es-ES"/>
          </w:rPr>
          <w:t>10</w:t>
        </w:r>
        <w:r w:rsidRPr="00E93891">
          <w:rPr>
            <w:sz w:val="20"/>
            <w:lang w:val="es-ES"/>
          </w:rPr>
          <w:t>0 (</w:t>
        </w:r>
        <w:r>
          <w:rPr>
            <w:sz w:val="20"/>
            <w:lang w:val="es-ES"/>
          </w:rPr>
          <w:t>cien</w:t>
        </w:r>
        <w:r w:rsidRPr="00E93891">
          <w:rPr>
            <w:sz w:val="20"/>
            <w:lang w:val="es-ES"/>
          </w:rPr>
          <w:t>)</w:t>
        </w:r>
      </w:ins>
    </w:p>
    <w:p w14:paraId="7133E426" w14:textId="56805750" w:rsidR="00E93891" w:rsidRPr="00A369C3" w:rsidDel="00E93891" w:rsidRDefault="00E93891" w:rsidP="00137CBD">
      <w:pPr>
        <w:spacing w:before="100" w:beforeAutospacing="1" w:after="100" w:afterAutospacing="1" w:line="288" w:lineRule="auto"/>
        <w:jc w:val="both"/>
        <w:rPr>
          <w:del w:id="2192" w:author="Direccion de Politicas y Gestion en Derechos Humanos 14" w:date="2023-12-18T18:20:00Z"/>
          <w:sz w:val="20"/>
        </w:rPr>
      </w:pPr>
    </w:p>
    <w:p w14:paraId="7EE5804E" w14:textId="588C30CD" w:rsidR="00137CBD" w:rsidRPr="00A369C3" w:rsidDel="00E93891" w:rsidRDefault="00137CBD" w:rsidP="00137CBD">
      <w:pPr>
        <w:spacing w:before="100" w:beforeAutospacing="1" w:after="100" w:afterAutospacing="1" w:line="288" w:lineRule="auto"/>
        <w:jc w:val="both"/>
        <w:rPr>
          <w:moveFrom w:id="2193" w:author="Direccion de Politicas y Gestion en Derechos Humanos 14" w:date="2023-12-18T18:20:00Z"/>
          <w:sz w:val="20"/>
        </w:rPr>
      </w:pPr>
      <w:moveFromRangeStart w:id="2194" w:author="Direccion de Politicas y Gestion en Derechos Humanos 14" w:date="2023-12-18T18:20:00Z" w:name="move153816031"/>
      <w:moveFrom w:id="2195" w:author="Direccion de Politicas y Gestion en Derechos Humanos 14" w:date="2023-12-18T18:20:00Z">
        <w:r w:rsidRPr="00A369C3" w:rsidDel="00E93891">
          <w:rPr>
            <w:sz w:val="20"/>
          </w:rPr>
          <w:t>Asimismo, durante el proceso de selección de indicadores, se ha priorizado aquellos que emplean el porcentaje como unidad de medida. Esta decisión se alinea con las mejores prácticas en investigación y estadística, permitiendo una evaluación más precisa y comparable de las disparidades identificadas.</w:t>
        </w:r>
      </w:moveFrom>
    </w:p>
    <w:moveFromRangeEnd w:id="2194"/>
    <w:p w14:paraId="45783110" w14:textId="77777777" w:rsidR="00137CBD" w:rsidRDefault="00137CBD" w:rsidP="00137CBD">
      <w:pPr>
        <w:pStyle w:val="Prrafodelista"/>
        <w:numPr>
          <w:ilvl w:val="0"/>
          <w:numId w:val="34"/>
        </w:numPr>
        <w:ind w:left="350"/>
        <w:rPr>
          <w:b/>
          <w:bCs/>
        </w:rPr>
      </w:pPr>
      <w:r>
        <w:rPr>
          <w:b/>
          <w:bCs/>
        </w:rPr>
        <w:t>B</w:t>
      </w:r>
      <w:r w:rsidRPr="00F65B43">
        <w:rPr>
          <w:b/>
          <w:bCs/>
        </w:rPr>
        <w:t>ases de datos:</w:t>
      </w:r>
    </w:p>
    <w:p w14:paraId="3A561225" w14:textId="07F67E6C" w:rsidR="00137CBD" w:rsidRDefault="00137CBD" w:rsidP="0049136F">
      <w:pPr>
        <w:rPr>
          <w:sz w:val="20"/>
        </w:rPr>
      </w:pPr>
      <w:commentRangeStart w:id="2196"/>
      <w:commentRangeStart w:id="2197"/>
      <w:r w:rsidRPr="00E60B71">
        <w:rPr>
          <w:sz w:val="20"/>
        </w:rPr>
        <w:t>La tabla a continuación proporciona un análisis de la evolución del indicador asociado a la variable central del problema público</w:t>
      </w:r>
      <w:ins w:id="2198" w:author="Direccion de Politicas y Gestion en Derechos Humanos 14" w:date="2023-12-18T18:23:00Z">
        <w:r w:rsidR="00C744EC">
          <w:rPr>
            <w:sz w:val="20"/>
          </w:rPr>
          <w:t>, cuyos indicadores que lo componen se encuentran estandarizados</w:t>
        </w:r>
      </w:ins>
      <w:r w:rsidRPr="00E60B71">
        <w:rPr>
          <w:sz w:val="20"/>
        </w:rPr>
        <w:t>. Además, presenta detalladamente los componentes esenciales necesarios para su formulación.</w:t>
      </w:r>
      <w:commentRangeEnd w:id="2196"/>
      <w:r w:rsidR="00B5040F">
        <w:rPr>
          <w:rStyle w:val="Refdecomentario"/>
          <w:kern w:val="0"/>
          <w14:ligatures w14:val="none"/>
        </w:rPr>
        <w:commentReference w:id="2196"/>
      </w:r>
      <w:commentRangeEnd w:id="2197"/>
      <w:r w:rsidR="00C744EC">
        <w:rPr>
          <w:rStyle w:val="Refdecomentario"/>
          <w:kern w:val="0"/>
          <w14:ligatures w14:val="none"/>
        </w:rPr>
        <w:commentReference w:id="2197"/>
      </w:r>
    </w:p>
    <w:p w14:paraId="4C0129A6" w14:textId="77777777" w:rsidR="00137CBD" w:rsidRDefault="00137CBD" w:rsidP="00042FEF">
      <w:pPr>
        <w:spacing w:after="0" w:line="240" w:lineRule="auto"/>
        <w:rPr>
          <w:ins w:id="2199" w:author="Direccion de Politicas y Gestion en Derechos Humanos 14" w:date="2023-12-18T18:22:00Z"/>
          <w:sz w:val="20"/>
        </w:rPr>
      </w:pPr>
    </w:p>
    <w:p w14:paraId="31B932CB" w14:textId="77777777" w:rsidR="00E93891" w:rsidRPr="00E93891" w:rsidRDefault="00E93891">
      <w:pPr>
        <w:rPr>
          <w:ins w:id="2200" w:author="Direccion de Politicas y Gestion en Derechos Humanos 14" w:date="2023-12-18T18:22:00Z"/>
          <w:rFonts w:ascii="Calibri" w:eastAsia="Times New Roman" w:hAnsi="Calibri" w:cs="Calibri"/>
          <w:sz w:val="14"/>
          <w:szCs w:val="14"/>
          <w:lang w:eastAsia="es-PE"/>
          <w:rPrChange w:id="2201" w:author="Direccion de Politicas y Gestion en Derechos Humanos 14" w:date="2023-12-18T18:22:00Z">
            <w:rPr>
              <w:ins w:id="2202" w:author="Direccion de Politicas y Gestion en Derechos Humanos 14" w:date="2023-12-18T18:22:00Z"/>
              <w:sz w:val="20"/>
            </w:rPr>
          </w:rPrChange>
        </w:rPr>
        <w:pPrChange w:id="2203" w:author="Direccion de Politicas y Gestion en Derechos Humanos 14" w:date="2023-12-18T18:22:00Z">
          <w:pPr>
            <w:spacing w:after="0" w:line="240" w:lineRule="auto"/>
          </w:pPr>
        </w:pPrChange>
      </w:pPr>
    </w:p>
    <w:p w14:paraId="77FB8434" w14:textId="77777777" w:rsidR="00E93891" w:rsidRPr="00E93891" w:rsidRDefault="00E93891">
      <w:pPr>
        <w:rPr>
          <w:ins w:id="2204" w:author="Direccion de Politicas y Gestion en Derechos Humanos 14" w:date="2023-12-18T18:22:00Z"/>
          <w:rFonts w:ascii="Calibri" w:eastAsia="Times New Roman" w:hAnsi="Calibri" w:cs="Calibri"/>
          <w:sz w:val="14"/>
          <w:szCs w:val="14"/>
          <w:lang w:eastAsia="es-PE"/>
          <w:rPrChange w:id="2205" w:author="Direccion de Politicas y Gestion en Derechos Humanos 14" w:date="2023-12-18T18:22:00Z">
            <w:rPr>
              <w:ins w:id="2206" w:author="Direccion de Politicas y Gestion en Derechos Humanos 14" w:date="2023-12-18T18:22:00Z"/>
              <w:sz w:val="20"/>
            </w:rPr>
          </w:rPrChange>
        </w:rPr>
        <w:pPrChange w:id="2207" w:author="Direccion de Politicas y Gestion en Derechos Humanos 14" w:date="2023-12-18T18:22:00Z">
          <w:pPr>
            <w:spacing w:after="0" w:line="240" w:lineRule="auto"/>
          </w:pPr>
        </w:pPrChange>
      </w:pPr>
    </w:p>
    <w:p w14:paraId="69B461C5" w14:textId="77777777" w:rsidR="00E93891" w:rsidRPr="00E93891" w:rsidRDefault="00E93891">
      <w:pPr>
        <w:rPr>
          <w:ins w:id="2208" w:author="Direccion de Politicas y Gestion en Derechos Humanos 14" w:date="2023-12-18T18:22:00Z"/>
          <w:rFonts w:ascii="Calibri" w:eastAsia="Times New Roman" w:hAnsi="Calibri" w:cs="Calibri"/>
          <w:sz w:val="14"/>
          <w:szCs w:val="14"/>
          <w:lang w:eastAsia="es-PE"/>
          <w:rPrChange w:id="2209" w:author="Direccion de Politicas y Gestion en Derechos Humanos 14" w:date="2023-12-18T18:22:00Z">
            <w:rPr>
              <w:ins w:id="2210" w:author="Direccion de Politicas y Gestion en Derechos Humanos 14" w:date="2023-12-18T18:22:00Z"/>
              <w:sz w:val="20"/>
            </w:rPr>
          </w:rPrChange>
        </w:rPr>
        <w:pPrChange w:id="2211" w:author="Direccion de Politicas y Gestion en Derechos Humanos 14" w:date="2023-12-18T18:22:00Z">
          <w:pPr>
            <w:spacing w:after="0" w:line="240" w:lineRule="auto"/>
          </w:pPr>
        </w:pPrChange>
      </w:pPr>
    </w:p>
    <w:p w14:paraId="50280D4D" w14:textId="77777777" w:rsidR="00E93891" w:rsidRPr="00E93891" w:rsidRDefault="00E93891">
      <w:pPr>
        <w:rPr>
          <w:ins w:id="2212" w:author="Direccion de Politicas y Gestion en Derechos Humanos 14" w:date="2023-12-18T18:22:00Z"/>
          <w:rFonts w:ascii="Calibri" w:eastAsia="Times New Roman" w:hAnsi="Calibri" w:cs="Calibri"/>
          <w:sz w:val="14"/>
          <w:szCs w:val="14"/>
          <w:lang w:eastAsia="es-PE"/>
          <w:rPrChange w:id="2213" w:author="Direccion de Politicas y Gestion en Derechos Humanos 14" w:date="2023-12-18T18:22:00Z">
            <w:rPr>
              <w:ins w:id="2214" w:author="Direccion de Politicas y Gestion en Derechos Humanos 14" w:date="2023-12-18T18:22:00Z"/>
              <w:sz w:val="20"/>
            </w:rPr>
          </w:rPrChange>
        </w:rPr>
        <w:pPrChange w:id="2215" w:author="Direccion de Politicas y Gestion en Derechos Humanos 14" w:date="2023-12-18T18:22:00Z">
          <w:pPr>
            <w:spacing w:after="0" w:line="240" w:lineRule="auto"/>
          </w:pPr>
        </w:pPrChange>
      </w:pPr>
    </w:p>
    <w:p w14:paraId="477CF573" w14:textId="77777777" w:rsidR="00E93891" w:rsidRPr="00E93891" w:rsidRDefault="00E93891">
      <w:pPr>
        <w:rPr>
          <w:ins w:id="2216" w:author="Direccion de Politicas y Gestion en Derechos Humanos 14" w:date="2023-12-18T18:22:00Z"/>
          <w:rFonts w:ascii="Calibri" w:eastAsia="Times New Roman" w:hAnsi="Calibri" w:cs="Calibri"/>
          <w:sz w:val="14"/>
          <w:szCs w:val="14"/>
          <w:lang w:eastAsia="es-PE"/>
          <w:rPrChange w:id="2217" w:author="Direccion de Politicas y Gestion en Derechos Humanos 14" w:date="2023-12-18T18:22:00Z">
            <w:rPr>
              <w:ins w:id="2218" w:author="Direccion de Politicas y Gestion en Derechos Humanos 14" w:date="2023-12-18T18:22:00Z"/>
              <w:sz w:val="20"/>
            </w:rPr>
          </w:rPrChange>
        </w:rPr>
        <w:pPrChange w:id="2219" w:author="Direccion de Politicas y Gestion en Derechos Humanos 14" w:date="2023-12-18T18:22:00Z">
          <w:pPr>
            <w:spacing w:after="0" w:line="240" w:lineRule="auto"/>
          </w:pPr>
        </w:pPrChange>
      </w:pPr>
    </w:p>
    <w:p w14:paraId="169B3AB0" w14:textId="77777777" w:rsidR="00E93891" w:rsidRPr="00E93891" w:rsidRDefault="00E93891">
      <w:pPr>
        <w:rPr>
          <w:ins w:id="2220" w:author="Direccion de Politicas y Gestion en Derechos Humanos 14" w:date="2023-12-18T18:22:00Z"/>
          <w:rFonts w:ascii="Calibri" w:eastAsia="Times New Roman" w:hAnsi="Calibri" w:cs="Calibri"/>
          <w:sz w:val="14"/>
          <w:szCs w:val="14"/>
          <w:lang w:eastAsia="es-PE"/>
          <w:rPrChange w:id="2221" w:author="Direccion de Politicas y Gestion en Derechos Humanos 14" w:date="2023-12-18T18:22:00Z">
            <w:rPr>
              <w:ins w:id="2222" w:author="Direccion de Politicas y Gestion en Derechos Humanos 14" w:date="2023-12-18T18:22:00Z"/>
              <w:sz w:val="20"/>
            </w:rPr>
          </w:rPrChange>
        </w:rPr>
        <w:pPrChange w:id="2223" w:author="Direccion de Politicas y Gestion en Derechos Humanos 14" w:date="2023-12-18T18:22:00Z">
          <w:pPr>
            <w:spacing w:after="0" w:line="240" w:lineRule="auto"/>
          </w:pPr>
        </w:pPrChange>
      </w:pPr>
    </w:p>
    <w:p w14:paraId="68345E40" w14:textId="77777777" w:rsidR="00E93891" w:rsidRPr="00E93891" w:rsidRDefault="00E93891">
      <w:pPr>
        <w:rPr>
          <w:ins w:id="2224" w:author="Direccion de Politicas y Gestion en Derechos Humanos 14" w:date="2023-12-18T18:22:00Z"/>
          <w:rFonts w:ascii="Calibri" w:eastAsia="Times New Roman" w:hAnsi="Calibri" w:cs="Calibri"/>
          <w:sz w:val="14"/>
          <w:szCs w:val="14"/>
          <w:lang w:eastAsia="es-PE"/>
          <w:rPrChange w:id="2225" w:author="Direccion de Politicas y Gestion en Derechos Humanos 14" w:date="2023-12-18T18:22:00Z">
            <w:rPr>
              <w:ins w:id="2226" w:author="Direccion de Politicas y Gestion en Derechos Humanos 14" w:date="2023-12-18T18:22:00Z"/>
              <w:sz w:val="20"/>
            </w:rPr>
          </w:rPrChange>
        </w:rPr>
        <w:pPrChange w:id="2227" w:author="Direccion de Politicas y Gestion en Derechos Humanos 14" w:date="2023-12-18T18:22:00Z">
          <w:pPr>
            <w:spacing w:after="0" w:line="240" w:lineRule="auto"/>
          </w:pPr>
        </w:pPrChange>
      </w:pPr>
    </w:p>
    <w:p w14:paraId="674413B3" w14:textId="77777777" w:rsidR="00E93891" w:rsidRPr="00E93891" w:rsidRDefault="00E93891">
      <w:pPr>
        <w:rPr>
          <w:ins w:id="2228" w:author="Direccion de Politicas y Gestion en Derechos Humanos 14" w:date="2023-12-18T18:22:00Z"/>
          <w:rFonts w:ascii="Calibri" w:eastAsia="Times New Roman" w:hAnsi="Calibri" w:cs="Calibri"/>
          <w:sz w:val="14"/>
          <w:szCs w:val="14"/>
          <w:lang w:eastAsia="es-PE"/>
          <w:rPrChange w:id="2229" w:author="Direccion de Politicas y Gestion en Derechos Humanos 14" w:date="2023-12-18T18:22:00Z">
            <w:rPr>
              <w:ins w:id="2230" w:author="Direccion de Politicas y Gestion en Derechos Humanos 14" w:date="2023-12-18T18:22:00Z"/>
              <w:sz w:val="20"/>
            </w:rPr>
          </w:rPrChange>
        </w:rPr>
        <w:pPrChange w:id="2231" w:author="Direccion de Politicas y Gestion en Derechos Humanos 14" w:date="2023-12-18T18:22:00Z">
          <w:pPr>
            <w:spacing w:after="0" w:line="240" w:lineRule="auto"/>
          </w:pPr>
        </w:pPrChange>
      </w:pPr>
    </w:p>
    <w:p w14:paraId="655C1AF9" w14:textId="77777777" w:rsidR="00E93891" w:rsidRPr="00E93891" w:rsidRDefault="00E93891">
      <w:pPr>
        <w:ind w:left="1416" w:hanging="1416"/>
        <w:rPr>
          <w:ins w:id="2232" w:author="Direccion de Politicas y Gestion en Derechos Humanos 14" w:date="2023-12-18T18:22:00Z"/>
          <w:rFonts w:ascii="Calibri" w:eastAsia="Times New Roman" w:hAnsi="Calibri" w:cs="Calibri"/>
          <w:sz w:val="14"/>
          <w:szCs w:val="14"/>
          <w:lang w:eastAsia="es-PE"/>
          <w:rPrChange w:id="2233" w:author="Direccion de Politicas y Gestion en Derechos Humanos 14" w:date="2023-12-18T18:22:00Z">
            <w:rPr>
              <w:ins w:id="2234" w:author="Direccion de Politicas y Gestion en Derechos Humanos 14" w:date="2023-12-18T18:22:00Z"/>
              <w:sz w:val="20"/>
            </w:rPr>
          </w:rPrChange>
        </w:rPr>
        <w:pPrChange w:id="2235" w:author="Direccion General de Derechos Humanos 49" w:date="2023-12-19T16:52:00Z">
          <w:pPr>
            <w:spacing w:after="0" w:line="240" w:lineRule="auto"/>
          </w:pPr>
        </w:pPrChange>
      </w:pPr>
    </w:p>
    <w:p w14:paraId="6E2046F4" w14:textId="77777777" w:rsidR="00E93891" w:rsidRPr="00E93891" w:rsidRDefault="00E93891">
      <w:pPr>
        <w:rPr>
          <w:ins w:id="2236" w:author="Direccion de Politicas y Gestion en Derechos Humanos 14" w:date="2023-12-18T18:22:00Z"/>
          <w:rFonts w:ascii="Calibri" w:eastAsia="Times New Roman" w:hAnsi="Calibri" w:cs="Calibri"/>
          <w:sz w:val="14"/>
          <w:szCs w:val="14"/>
          <w:lang w:eastAsia="es-PE"/>
          <w:rPrChange w:id="2237" w:author="Direccion de Politicas y Gestion en Derechos Humanos 14" w:date="2023-12-18T18:22:00Z">
            <w:rPr>
              <w:ins w:id="2238" w:author="Direccion de Politicas y Gestion en Derechos Humanos 14" w:date="2023-12-18T18:22:00Z"/>
              <w:sz w:val="20"/>
            </w:rPr>
          </w:rPrChange>
        </w:rPr>
        <w:pPrChange w:id="2239" w:author="Direccion de Politicas y Gestion en Derechos Humanos 14" w:date="2023-12-18T18:22:00Z">
          <w:pPr>
            <w:spacing w:after="0" w:line="240" w:lineRule="auto"/>
          </w:pPr>
        </w:pPrChange>
      </w:pPr>
    </w:p>
    <w:p w14:paraId="59EFF488" w14:textId="77777777" w:rsidR="00E93891" w:rsidRPr="00E93891" w:rsidRDefault="00E93891">
      <w:pPr>
        <w:rPr>
          <w:ins w:id="2240" w:author="Direccion de Politicas y Gestion en Derechos Humanos 14" w:date="2023-12-18T18:22:00Z"/>
          <w:rFonts w:ascii="Calibri" w:eastAsia="Times New Roman" w:hAnsi="Calibri" w:cs="Calibri"/>
          <w:sz w:val="14"/>
          <w:szCs w:val="14"/>
          <w:lang w:eastAsia="es-PE"/>
          <w:rPrChange w:id="2241" w:author="Direccion de Politicas y Gestion en Derechos Humanos 14" w:date="2023-12-18T18:22:00Z">
            <w:rPr>
              <w:ins w:id="2242" w:author="Direccion de Politicas y Gestion en Derechos Humanos 14" w:date="2023-12-18T18:22:00Z"/>
              <w:sz w:val="20"/>
            </w:rPr>
          </w:rPrChange>
        </w:rPr>
        <w:pPrChange w:id="2243" w:author="Direccion de Politicas y Gestion en Derechos Humanos 14" w:date="2023-12-18T18:22:00Z">
          <w:pPr>
            <w:spacing w:after="0" w:line="240" w:lineRule="auto"/>
          </w:pPr>
        </w:pPrChange>
      </w:pPr>
    </w:p>
    <w:p w14:paraId="36CB562B" w14:textId="77777777" w:rsidR="00E93891" w:rsidRPr="00E93891" w:rsidRDefault="00E93891">
      <w:pPr>
        <w:rPr>
          <w:ins w:id="2244" w:author="Direccion de Politicas y Gestion en Derechos Humanos 14" w:date="2023-12-18T18:22:00Z"/>
          <w:rFonts w:ascii="Calibri" w:eastAsia="Times New Roman" w:hAnsi="Calibri" w:cs="Calibri"/>
          <w:sz w:val="14"/>
          <w:szCs w:val="14"/>
          <w:lang w:eastAsia="es-PE"/>
          <w:rPrChange w:id="2245" w:author="Direccion de Politicas y Gestion en Derechos Humanos 14" w:date="2023-12-18T18:22:00Z">
            <w:rPr>
              <w:ins w:id="2246" w:author="Direccion de Politicas y Gestion en Derechos Humanos 14" w:date="2023-12-18T18:22:00Z"/>
              <w:sz w:val="20"/>
            </w:rPr>
          </w:rPrChange>
        </w:rPr>
        <w:pPrChange w:id="2247" w:author="Direccion de Politicas y Gestion en Derechos Humanos 14" w:date="2023-12-18T18:22:00Z">
          <w:pPr>
            <w:spacing w:after="0" w:line="240" w:lineRule="auto"/>
          </w:pPr>
        </w:pPrChange>
      </w:pPr>
    </w:p>
    <w:p w14:paraId="1D9517F6" w14:textId="77777777" w:rsidR="00E93891" w:rsidRPr="00E93891" w:rsidRDefault="00E93891">
      <w:pPr>
        <w:rPr>
          <w:ins w:id="2248" w:author="Direccion de Politicas y Gestion en Derechos Humanos 14" w:date="2023-12-18T18:22:00Z"/>
          <w:rFonts w:ascii="Calibri" w:eastAsia="Times New Roman" w:hAnsi="Calibri" w:cs="Calibri"/>
          <w:sz w:val="14"/>
          <w:szCs w:val="14"/>
          <w:lang w:eastAsia="es-PE"/>
          <w:rPrChange w:id="2249" w:author="Direccion de Politicas y Gestion en Derechos Humanos 14" w:date="2023-12-18T18:22:00Z">
            <w:rPr>
              <w:ins w:id="2250" w:author="Direccion de Politicas y Gestion en Derechos Humanos 14" w:date="2023-12-18T18:22:00Z"/>
              <w:sz w:val="20"/>
            </w:rPr>
          </w:rPrChange>
        </w:rPr>
        <w:pPrChange w:id="2251" w:author="Direccion de Politicas y Gestion en Derechos Humanos 14" w:date="2023-12-18T18:22:00Z">
          <w:pPr>
            <w:spacing w:after="0" w:line="240" w:lineRule="auto"/>
          </w:pPr>
        </w:pPrChange>
      </w:pPr>
    </w:p>
    <w:p w14:paraId="50AC0032" w14:textId="77777777" w:rsidR="00E93891" w:rsidRPr="00E93891" w:rsidRDefault="00E93891">
      <w:pPr>
        <w:rPr>
          <w:ins w:id="2252" w:author="Direccion de Politicas y Gestion en Derechos Humanos 14" w:date="2023-12-18T18:22:00Z"/>
          <w:rFonts w:ascii="Calibri" w:eastAsia="Times New Roman" w:hAnsi="Calibri" w:cs="Calibri"/>
          <w:sz w:val="14"/>
          <w:szCs w:val="14"/>
          <w:lang w:eastAsia="es-PE"/>
          <w:rPrChange w:id="2253" w:author="Direccion de Politicas y Gestion en Derechos Humanos 14" w:date="2023-12-18T18:22:00Z">
            <w:rPr>
              <w:ins w:id="2254" w:author="Direccion de Politicas y Gestion en Derechos Humanos 14" w:date="2023-12-18T18:22:00Z"/>
              <w:sz w:val="20"/>
            </w:rPr>
          </w:rPrChange>
        </w:rPr>
        <w:pPrChange w:id="2255" w:author="Direccion de Politicas y Gestion en Derechos Humanos 14" w:date="2023-12-18T18:22:00Z">
          <w:pPr>
            <w:spacing w:after="0" w:line="240" w:lineRule="auto"/>
          </w:pPr>
        </w:pPrChange>
      </w:pPr>
    </w:p>
    <w:p w14:paraId="4987304B" w14:textId="77777777" w:rsidR="00E93891" w:rsidRPr="00E93891" w:rsidRDefault="00E93891">
      <w:pPr>
        <w:rPr>
          <w:ins w:id="2256" w:author="Direccion de Politicas y Gestion en Derechos Humanos 14" w:date="2023-12-18T18:22:00Z"/>
          <w:rFonts w:ascii="Calibri" w:eastAsia="Times New Roman" w:hAnsi="Calibri" w:cs="Calibri"/>
          <w:sz w:val="14"/>
          <w:szCs w:val="14"/>
          <w:lang w:eastAsia="es-PE"/>
          <w:rPrChange w:id="2257" w:author="Direccion de Politicas y Gestion en Derechos Humanos 14" w:date="2023-12-18T18:22:00Z">
            <w:rPr>
              <w:ins w:id="2258" w:author="Direccion de Politicas y Gestion en Derechos Humanos 14" w:date="2023-12-18T18:22:00Z"/>
              <w:sz w:val="20"/>
            </w:rPr>
          </w:rPrChange>
        </w:rPr>
        <w:pPrChange w:id="2259" w:author="Direccion de Politicas y Gestion en Derechos Humanos 14" w:date="2023-12-18T18:22:00Z">
          <w:pPr>
            <w:spacing w:after="0" w:line="240" w:lineRule="auto"/>
          </w:pPr>
        </w:pPrChange>
      </w:pPr>
    </w:p>
    <w:p w14:paraId="60FA1B36" w14:textId="77777777" w:rsidR="00E93891" w:rsidRDefault="00E93891" w:rsidP="00E93891">
      <w:pPr>
        <w:rPr>
          <w:ins w:id="2260" w:author="Direccion de Politicas y Gestion en Derechos Humanos 14" w:date="2023-12-18T18:22:00Z"/>
          <w:sz w:val="20"/>
        </w:rPr>
      </w:pPr>
    </w:p>
    <w:p w14:paraId="54669B23" w14:textId="77777777" w:rsidR="00C744EC" w:rsidRDefault="00C744EC" w:rsidP="00E93891">
      <w:pPr>
        <w:spacing w:before="100" w:beforeAutospacing="1" w:after="100" w:afterAutospacing="1" w:line="288" w:lineRule="auto"/>
        <w:jc w:val="both"/>
        <w:rPr>
          <w:ins w:id="2261" w:author="Direccion de Politicas y Gestion en Derechos Humanos 14" w:date="2023-12-18T18:24:00Z"/>
          <w:b/>
          <w:bCs/>
          <w:sz w:val="20"/>
        </w:rPr>
        <w:sectPr w:rsidR="00C744EC" w:rsidSect="00137CBD">
          <w:pgSz w:w="11906" w:h="16838"/>
          <w:pgMar w:top="1418" w:right="1701" w:bottom="1418" w:left="1701" w:header="709" w:footer="709" w:gutter="0"/>
          <w:cols w:space="708"/>
          <w:docGrid w:linePitch="360"/>
        </w:sectPr>
      </w:pPr>
    </w:p>
    <w:p w14:paraId="4E64B0E1" w14:textId="24320E20" w:rsidR="00C744EC" w:rsidRDefault="00E93891" w:rsidP="00C744EC">
      <w:pPr>
        <w:spacing w:before="100" w:beforeAutospacing="1" w:after="100" w:afterAutospacing="1" w:line="288" w:lineRule="auto"/>
        <w:jc w:val="both"/>
        <w:rPr>
          <w:ins w:id="2262" w:author="Direccion de Politicas y Gestion en Derechos Humanos 14" w:date="2023-12-18T18:25:00Z"/>
          <w:sz w:val="20"/>
        </w:rPr>
      </w:pPr>
      <w:ins w:id="2263" w:author="Direccion de Politicas y Gestion en Derechos Humanos 14" w:date="2023-12-18T18:22:00Z">
        <w:r w:rsidRPr="00E93891">
          <w:rPr>
            <w:b/>
            <w:bCs/>
            <w:sz w:val="20"/>
            <w:rPrChange w:id="2264" w:author="Direccion de Politicas y Gestion en Derechos Humanos 14" w:date="2023-12-18T18:22:00Z">
              <w:rPr>
                <w:rFonts w:ascii="Calibri" w:eastAsia="Times New Roman" w:hAnsi="Calibri" w:cs="Calibri"/>
                <w:sz w:val="14"/>
                <w:szCs w:val="14"/>
                <w:lang w:eastAsia="es-PE"/>
              </w:rPr>
            </w:rPrChange>
          </w:rPr>
          <w:lastRenderedPageBreak/>
          <w:t xml:space="preserve">Tabla: </w:t>
        </w:r>
        <w:r w:rsidRPr="00E93891">
          <w:rPr>
            <w:sz w:val="20"/>
            <w:rPrChange w:id="2265" w:author="Direccion de Politicas y Gestion en Derechos Humanos 14" w:date="2023-12-18T18:22:00Z">
              <w:rPr>
                <w:rFonts w:ascii="Calibri" w:eastAsia="Times New Roman" w:hAnsi="Calibri" w:cs="Calibri"/>
                <w:sz w:val="14"/>
                <w:szCs w:val="14"/>
                <w:lang w:eastAsia="es-PE"/>
              </w:rPr>
            </w:rPrChange>
          </w:rPr>
          <w:t>Matriz</w:t>
        </w:r>
        <w:r>
          <w:rPr>
            <w:sz w:val="20"/>
          </w:rPr>
          <w:t xml:space="preserve"> </w:t>
        </w:r>
      </w:ins>
      <w:ins w:id="2266" w:author="Direccion de Politicas y Gestion en Derechos Humanos 14" w:date="2023-12-18T18:25:00Z">
        <w:r w:rsidR="00C744EC">
          <w:rPr>
            <w:sz w:val="20"/>
          </w:rPr>
          <w:t>de indicadores que</w:t>
        </w:r>
      </w:ins>
      <w:ins w:id="2267" w:author="Direccion de Politicas y Gestion en Derechos Humanos 14" w:date="2023-12-18T18:23:00Z">
        <w:r w:rsidR="00C744EC">
          <w:rPr>
            <w:sz w:val="20"/>
          </w:rPr>
          <w:t xml:space="preserve"> componen el </w:t>
        </w:r>
      </w:ins>
      <w:ins w:id="2268" w:author="Direccion de Politicas y Gestion en Derechos Humanos 14" w:date="2023-12-18T18:24:00Z">
        <w:r w:rsidR="00C744EC" w:rsidRPr="00C744EC">
          <w:rPr>
            <w:sz w:val="20"/>
          </w:rPr>
          <w:t>Índice de igualdad y no discriminación en el ejercicio pleno de derechos humanos</w:t>
        </w:r>
        <w:r w:rsidR="00C744EC">
          <w:rPr>
            <w:sz w:val="20"/>
          </w:rPr>
          <w:t>.</w:t>
        </w:r>
      </w:ins>
    </w:p>
    <w:p w14:paraId="5375347D" w14:textId="34A4AE99" w:rsidR="00256BCF" w:rsidRPr="00256BCF" w:rsidRDefault="00256BCF" w:rsidP="00256BCF">
      <w:pPr>
        <w:spacing w:before="100" w:beforeAutospacing="1" w:after="100" w:afterAutospacing="1" w:line="288" w:lineRule="auto"/>
        <w:jc w:val="both"/>
        <w:rPr>
          <w:del w:id="2269" w:author="Direccion de Politicas y Gestion en Derechos Humanos 14" w:date="2023-12-18T18:25:00Z"/>
          <w:sz w:val="20"/>
          <w:rPrChange w:id="2270" w:author="Direccion de Politicas y Gestion en Derechos Humanos 14" w:date="2023-12-18T18:22:00Z">
            <w:rPr>
              <w:del w:id="2271" w:author="Direccion de Politicas y Gestion en Derechos Humanos 14" w:date="2023-12-18T18:25:00Z"/>
              <w:rFonts w:ascii="Calibri" w:eastAsia="Times New Roman" w:hAnsi="Calibri" w:cs="Calibri"/>
              <w:b/>
              <w:bCs/>
              <w:color w:val="FFFFFF"/>
              <w:kern w:val="0"/>
              <w:sz w:val="14"/>
              <w:szCs w:val="14"/>
              <w:lang w:eastAsia="es-PE"/>
              <w14:ligatures w14:val="none"/>
            </w:rPr>
          </w:rPrChange>
        </w:rPr>
        <w:sectPr w:rsidR="00256BCF" w:rsidRPr="00256BCF" w:rsidSect="00256BCF">
          <w:pgSz w:w="16838" w:h="11906" w:orient="landscape"/>
          <w:pgMar w:top="1701" w:right="1418" w:bottom="1701" w:left="1418" w:header="709" w:footer="709" w:gutter="0"/>
          <w:cols w:space="708"/>
          <w:docGrid w:linePitch="360"/>
          <w:sectPrChange w:id="2272" w:author="Direccion de Politicas y Gestion en Derechos Humanos 14" w:date="2023-12-18T18:24:00Z">
            <w:sectPr w:rsidR="00256BCF" w:rsidRPr="00256BCF" w:rsidSect="00256BCF">
              <w:pgSz w:w="11906" w:h="16838" w:orient="portrait"/>
              <w:pgMar w:top="1418" w:right="1701" w:bottom="1418" w:left="1701" w:header="709" w:footer="709" w:gutter="0"/>
            </w:sectPr>
          </w:sectPrChange>
        </w:sectPr>
        <w:pPrChange w:id="2273" w:author="Direccion de Politicas y Gestion en Derechos Humanos 14" w:date="2023-12-18T18:22:00Z">
          <w:pPr>
            <w:spacing w:after="0" w:line="240" w:lineRule="auto"/>
          </w:pPr>
        </w:pPrChange>
      </w:pPr>
    </w:p>
    <w:tbl>
      <w:tblPr>
        <w:tblW w:w="14114" w:type="dxa"/>
        <w:tblCellMar>
          <w:left w:w="70" w:type="dxa"/>
          <w:right w:w="70" w:type="dxa"/>
        </w:tblCellMar>
        <w:tblLook w:val="04A0" w:firstRow="1" w:lastRow="0" w:firstColumn="1" w:lastColumn="0" w:noHBand="0" w:noVBand="1"/>
      </w:tblPr>
      <w:tblGrid>
        <w:gridCol w:w="6009"/>
        <w:gridCol w:w="737"/>
        <w:gridCol w:w="1008"/>
        <w:gridCol w:w="424"/>
        <w:gridCol w:w="424"/>
        <w:gridCol w:w="424"/>
        <w:gridCol w:w="424"/>
        <w:gridCol w:w="424"/>
        <w:gridCol w:w="424"/>
        <w:gridCol w:w="424"/>
        <w:gridCol w:w="424"/>
        <w:gridCol w:w="424"/>
        <w:gridCol w:w="424"/>
        <w:gridCol w:w="424"/>
        <w:gridCol w:w="424"/>
        <w:gridCol w:w="424"/>
        <w:gridCol w:w="424"/>
        <w:gridCol w:w="424"/>
      </w:tblGrid>
      <w:tr w:rsidR="00137CBD" w:rsidRPr="007A3838" w14:paraId="468531C8" w14:textId="77777777" w:rsidTr="00042FEF">
        <w:trPr>
          <w:trHeight w:val="340"/>
        </w:trPr>
        <w:tc>
          <w:tcPr>
            <w:tcW w:w="6009" w:type="dxa"/>
            <w:tcBorders>
              <w:top w:val="nil"/>
              <w:left w:val="nil"/>
              <w:bottom w:val="nil"/>
              <w:right w:val="nil"/>
            </w:tcBorders>
            <w:shd w:val="clear" w:color="000000" w:fill="002060"/>
            <w:noWrap/>
            <w:vAlign w:val="center"/>
            <w:hideMark/>
          </w:tcPr>
          <w:p w14:paraId="7A5A5952" w14:textId="0D87384C" w:rsidR="00137CBD" w:rsidRPr="007A3838" w:rsidRDefault="00E93891" w:rsidP="00042FEF">
            <w:pPr>
              <w:spacing w:after="0" w:line="240" w:lineRule="auto"/>
              <w:rPr>
                <w:rFonts w:ascii="Calibri" w:eastAsia="Times New Roman" w:hAnsi="Calibri" w:cs="Calibri"/>
                <w:b/>
                <w:bCs/>
                <w:color w:val="FFFFFF"/>
                <w:kern w:val="0"/>
                <w:sz w:val="14"/>
                <w:szCs w:val="14"/>
                <w:lang w:eastAsia="es-PE"/>
                <w14:ligatures w14:val="none"/>
              </w:rPr>
            </w:pPr>
            <w:ins w:id="2274" w:author="Direccion de Politicas y Gestion en Derechos Humanos 14" w:date="2023-12-18T18:23:00Z">
              <w:r>
                <w:rPr>
                  <w:rFonts w:ascii="Calibri" w:eastAsia="Times New Roman" w:hAnsi="Calibri" w:cs="Calibri"/>
                  <w:b/>
                  <w:bCs/>
                  <w:color w:val="FFFFFF"/>
                  <w:kern w:val="0"/>
                  <w:sz w:val="14"/>
                  <w:szCs w:val="14"/>
                  <w:lang w:eastAsia="es-PE"/>
                  <w14:ligatures w14:val="none"/>
                </w:rPr>
                <w:t>De</w:t>
              </w:r>
            </w:ins>
            <w:r w:rsidR="00137CBD" w:rsidRPr="007A3838">
              <w:rPr>
                <w:rFonts w:ascii="Calibri" w:eastAsia="Times New Roman" w:hAnsi="Calibri" w:cs="Calibri"/>
                <w:b/>
                <w:bCs/>
                <w:color w:val="FFFFFF"/>
                <w:kern w:val="0"/>
                <w:sz w:val="14"/>
                <w:szCs w:val="14"/>
                <w:lang w:eastAsia="es-PE"/>
                <w14:ligatures w14:val="none"/>
              </w:rPr>
              <w:t>scripción</w:t>
            </w:r>
          </w:p>
        </w:tc>
        <w:tc>
          <w:tcPr>
            <w:tcW w:w="737" w:type="dxa"/>
            <w:tcBorders>
              <w:top w:val="nil"/>
              <w:left w:val="nil"/>
              <w:bottom w:val="nil"/>
              <w:right w:val="nil"/>
            </w:tcBorders>
            <w:shd w:val="clear" w:color="000000" w:fill="002060"/>
            <w:noWrap/>
            <w:vAlign w:val="center"/>
            <w:hideMark/>
          </w:tcPr>
          <w:p w14:paraId="77219EF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Fuente</w:t>
            </w:r>
          </w:p>
        </w:tc>
        <w:tc>
          <w:tcPr>
            <w:tcW w:w="1008" w:type="dxa"/>
            <w:tcBorders>
              <w:top w:val="nil"/>
              <w:left w:val="nil"/>
              <w:bottom w:val="nil"/>
              <w:right w:val="nil"/>
            </w:tcBorders>
            <w:shd w:val="clear" w:color="000000" w:fill="002060"/>
            <w:noWrap/>
            <w:vAlign w:val="center"/>
            <w:hideMark/>
          </w:tcPr>
          <w:p w14:paraId="5FDD4805"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Unidad</w:t>
            </w:r>
          </w:p>
        </w:tc>
        <w:tc>
          <w:tcPr>
            <w:tcW w:w="424" w:type="dxa"/>
            <w:tcBorders>
              <w:top w:val="nil"/>
              <w:left w:val="nil"/>
              <w:bottom w:val="nil"/>
              <w:right w:val="nil"/>
            </w:tcBorders>
            <w:shd w:val="clear" w:color="000000" w:fill="002060"/>
            <w:noWrap/>
            <w:vAlign w:val="center"/>
            <w:hideMark/>
          </w:tcPr>
          <w:p w14:paraId="4720C840"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2007</w:t>
            </w:r>
          </w:p>
        </w:tc>
        <w:tc>
          <w:tcPr>
            <w:tcW w:w="424" w:type="dxa"/>
            <w:tcBorders>
              <w:top w:val="nil"/>
              <w:left w:val="nil"/>
              <w:bottom w:val="nil"/>
              <w:right w:val="nil"/>
            </w:tcBorders>
            <w:shd w:val="clear" w:color="000000" w:fill="002060"/>
            <w:noWrap/>
            <w:vAlign w:val="center"/>
            <w:hideMark/>
          </w:tcPr>
          <w:p w14:paraId="4FAF105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2008</w:t>
            </w:r>
          </w:p>
        </w:tc>
        <w:tc>
          <w:tcPr>
            <w:tcW w:w="424" w:type="dxa"/>
            <w:tcBorders>
              <w:top w:val="nil"/>
              <w:left w:val="nil"/>
              <w:bottom w:val="nil"/>
              <w:right w:val="nil"/>
            </w:tcBorders>
            <w:shd w:val="clear" w:color="000000" w:fill="002060"/>
            <w:noWrap/>
            <w:vAlign w:val="center"/>
            <w:hideMark/>
          </w:tcPr>
          <w:p w14:paraId="0A12082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2009</w:t>
            </w:r>
          </w:p>
        </w:tc>
        <w:tc>
          <w:tcPr>
            <w:tcW w:w="424" w:type="dxa"/>
            <w:tcBorders>
              <w:top w:val="nil"/>
              <w:left w:val="nil"/>
              <w:bottom w:val="nil"/>
              <w:right w:val="nil"/>
            </w:tcBorders>
            <w:shd w:val="clear" w:color="000000" w:fill="002060"/>
            <w:noWrap/>
            <w:vAlign w:val="center"/>
            <w:hideMark/>
          </w:tcPr>
          <w:p w14:paraId="70CFD5B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2010</w:t>
            </w:r>
          </w:p>
        </w:tc>
        <w:tc>
          <w:tcPr>
            <w:tcW w:w="424" w:type="dxa"/>
            <w:tcBorders>
              <w:top w:val="nil"/>
              <w:left w:val="nil"/>
              <w:bottom w:val="nil"/>
              <w:right w:val="nil"/>
            </w:tcBorders>
            <w:shd w:val="clear" w:color="000000" w:fill="002060"/>
            <w:noWrap/>
            <w:vAlign w:val="center"/>
            <w:hideMark/>
          </w:tcPr>
          <w:p w14:paraId="70470953"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2011</w:t>
            </w:r>
          </w:p>
        </w:tc>
        <w:tc>
          <w:tcPr>
            <w:tcW w:w="424" w:type="dxa"/>
            <w:tcBorders>
              <w:top w:val="nil"/>
              <w:left w:val="nil"/>
              <w:bottom w:val="nil"/>
              <w:right w:val="nil"/>
            </w:tcBorders>
            <w:shd w:val="clear" w:color="000000" w:fill="002060"/>
            <w:noWrap/>
            <w:vAlign w:val="center"/>
            <w:hideMark/>
          </w:tcPr>
          <w:p w14:paraId="703D9D60"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2012</w:t>
            </w:r>
          </w:p>
        </w:tc>
        <w:tc>
          <w:tcPr>
            <w:tcW w:w="424" w:type="dxa"/>
            <w:tcBorders>
              <w:top w:val="nil"/>
              <w:left w:val="nil"/>
              <w:bottom w:val="nil"/>
              <w:right w:val="nil"/>
            </w:tcBorders>
            <w:shd w:val="clear" w:color="000000" w:fill="002060"/>
            <w:noWrap/>
            <w:vAlign w:val="center"/>
            <w:hideMark/>
          </w:tcPr>
          <w:p w14:paraId="06CB5F3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2013</w:t>
            </w:r>
          </w:p>
        </w:tc>
        <w:tc>
          <w:tcPr>
            <w:tcW w:w="424" w:type="dxa"/>
            <w:tcBorders>
              <w:top w:val="nil"/>
              <w:left w:val="nil"/>
              <w:bottom w:val="nil"/>
              <w:right w:val="nil"/>
            </w:tcBorders>
            <w:shd w:val="clear" w:color="000000" w:fill="002060"/>
            <w:noWrap/>
            <w:vAlign w:val="center"/>
            <w:hideMark/>
          </w:tcPr>
          <w:p w14:paraId="430FA34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2014</w:t>
            </w:r>
          </w:p>
        </w:tc>
        <w:tc>
          <w:tcPr>
            <w:tcW w:w="424" w:type="dxa"/>
            <w:tcBorders>
              <w:top w:val="nil"/>
              <w:left w:val="nil"/>
              <w:bottom w:val="nil"/>
              <w:right w:val="nil"/>
            </w:tcBorders>
            <w:shd w:val="clear" w:color="000000" w:fill="002060"/>
            <w:noWrap/>
            <w:vAlign w:val="center"/>
            <w:hideMark/>
          </w:tcPr>
          <w:p w14:paraId="49F6E741"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2015</w:t>
            </w:r>
          </w:p>
        </w:tc>
        <w:tc>
          <w:tcPr>
            <w:tcW w:w="424" w:type="dxa"/>
            <w:tcBorders>
              <w:top w:val="nil"/>
              <w:left w:val="nil"/>
              <w:bottom w:val="nil"/>
              <w:right w:val="nil"/>
            </w:tcBorders>
            <w:shd w:val="clear" w:color="000000" w:fill="002060"/>
            <w:noWrap/>
            <w:vAlign w:val="center"/>
            <w:hideMark/>
          </w:tcPr>
          <w:p w14:paraId="20127F0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2016</w:t>
            </w:r>
          </w:p>
        </w:tc>
        <w:tc>
          <w:tcPr>
            <w:tcW w:w="424" w:type="dxa"/>
            <w:tcBorders>
              <w:top w:val="nil"/>
              <w:left w:val="nil"/>
              <w:bottom w:val="nil"/>
              <w:right w:val="nil"/>
            </w:tcBorders>
            <w:shd w:val="clear" w:color="000000" w:fill="002060"/>
            <w:noWrap/>
            <w:vAlign w:val="center"/>
            <w:hideMark/>
          </w:tcPr>
          <w:p w14:paraId="009F33C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2017</w:t>
            </w:r>
          </w:p>
        </w:tc>
        <w:tc>
          <w:tcPr>
            <w:tcW w:w="424" w:type="dxa"/>
            <w:tcBorders>
              <w:top w:val="nil"/>
              <w:left w:val="nil"/>
              <w:bottom w:val="nil"/>
              <w:right w:val="nil"/>
            </w:tcBorders>
            <w:shd w:val="clear" w:color="000000" w:fill="002060"/>
            <w:noWrap/>
            <w:vAlign w:val="center"/>
            <w:hideMark/>
          </w:tcPr>
          <w:p w14:paraId="769196F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2018</w:t>
            </w:r>
          </w:p>
        </w:tc>
        <w:tc>
          <w:tcPr>
            <w:tcW w:w="424" w:type="dxa"/>
            <w:tcBorders>
              <w:top w:val="nil"/>
              <w:left w:val="nil"/>
              <w:bottom w:val="nil"/>
              <w:right w:val="nil"/>
            </w:tcBorders>
            <w:shd w:val="clear" w:color="000000" w:fill="002060"/>
            <w:noWrap/>
            <w:vAlign w:val="center"/>
            <w:hideMark/>
          </w:tcPr>
          <w:p w14:paraId="4A59FE8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2019</w:t>
            </w:r>
          </w:p>
        </w:tc>
        <w:tc>
          <w:tcPr>
            <w:tcW w:w="424" w:type="dxa"/>
            <w:tcBorders>
              <w:top w:val="nil"/>
              <w:left w:val="nil"/>
              <w:bottom w:val="nil"/>
              <w:right w:val="nil"/>
            </w:tcBorders>
            <w:shd w:val="clear" w:color="000000" w:fill="002060"/>
            <w:noWrap/>
            <w:vAlign w:val="center"/>
            <w:hideMark/>
          </w:tcPr>
          <w:p w14:paraId="7986D3F7"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2020</w:t>
            </w:r>
          </w:p>
        </w:tc>
        <w:tc>
          <w:tcPr>
            <w:tcW w:w="424" w:type="dxa"/>
            <w:tcBorders>
              <w:top w:val="nil"/>
              <w:left w:val="nil"/>
              <w:bottom w:val="nil"/>
              <w:right w:val="nil"/>
            </w:tcBorders>
            <w:shd w:val="clear" w:color="000000" w:fill="002060"/>
            <w:noWrap/>
            <w:vAlign w:val="center"/>
            <w:hideMark/>
          </w:tcPr>
          <w:p w14:paraId="447E90C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2021</w:t>
            </w:r>
          </w:p>
        </w:tc>
      </w:tr>
      <w:tr w:rsidR="00137CBD" w:rsidRPr="007A3838" w14:paraId="766DE554" w14:textId="77777777" w:rsidTr="00042FEF">
        <w:trPr>
          <w:trHeight w:val="57"/>
        </w:trPr>
        <w:tc>
          <w:tcPr>
            <w:tcW w:w="6009" w:type="dxa"/>
            <w:tcBorders>
              <w:top w:val="nil"/>
              <w:left w:val="nil"/>
              <w:bottom w:val="nil"/>
              <w:right w:val="nil"/>
            </w:tcBorders>
            <w:shd w:val="clear" w:color="000000" w:fill="C00000"/>
            <w:noWrap/>
            <w:hideMark/>
          </w:tcPr>
          <w:p w14:paraId="7ED3996C" w14:textId="77777777" w:rsidR="00137CBD" w:rsidRPr="007A3838" w:rsidRDefault="00137CBD" w:rsidP="00042FEF">
            <w:pPr>
              <w:spacing w:after="0" w:line="240" w:lineRule="auto"/>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Derechos Ius Cogens (índice)</w:t>
            </w:r>
          </w:p>
        </w:tc>
        <w:tc>
          <w:tcPr>
            <w:tcW w:w="737" w:type="dxa"/>
            <w:tcBorders>
              <w:top w:val="nil"/>
              <w:left w:val="nil"/>
              <w:bottom w:val="nil"/>
              <w:right w:val="nil"/>
            </w:tcBorders>
            <w:shd w:val="clear" w:color="000000" w:fill="C00000"/>
            <w:noWrap/>
            <w:vAlign w:val="center"/>
            <w:hideMark/>
          </w:tcPr>
          <w:p w14:paraId="16B1C74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1008" w:type="dxa"/>
            <w:tcBorders>
              <w:top w:val="nil"/>
              <w:left w:val="nil"/>
              <w:bottom w:val="nil"/>
              <w:right w:val="nil"/>
            </w:tcBorders>
            <w:shd w:val="clear" w:color="000000" w:fill="C00000"/>
            <w:noWrap/>
            <w:vAlign w:val="center"/>
            <w:hideMark/>
          </w:tcPr>
          <w:p w14:paraId="3D370985"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424" w:type="dxa"/>
            <w:tcBorders>
              <w:top w:val="nil"/>
              <w:left w:val="nil"/>
              <w:bottom w:val="nil"/>
              <w:right w:val="nil"/>
            </w:tcBorders>
            <w:shd w:val="clear" w:color="000000" w:fill="C00000"/>
            <w:noWrap/>
            <w:vAlign w:val="center"/>
            <w:hideMark/>
          </w:tcPr>
          <w:p w14:paraId="0375108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3D07E36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72AB065B"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261FD68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2E75000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598F25B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66.6</w:t>
            </w:r>
          </w:p>
        </w:tc>
        <w:tc>
          <w:tcPr>
            <w:tcW w:w="424" w:type="dxa"/>
            <w:tcBorders>
              <w:top w:val="nil"/>
              <w:left w:val="nil"/>
              <w:bottom w:val="nil"/>
              <w:right w:val="nil"/>
            </w:tcBorders>
            <w:shd w:val="clear" w:color="000000" w:fill="C00000"/>
            <w:noWrap/>
            <w:vAlign w:val="center"/>
            <w:hideMark/>
          </w:tcPr>
          <w:p w14:paraId="63A601FE"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68.2</w:t>
            </w:r>
          </w:p>
        </w:tc>
        <w:tc>
          <w:tcPr>
            <w:tcW w:w="424" w:type="dxa"/>
            <w:tcBorders>
              <w:top w:val="nil"/>
              <w:left w:val="nil"/>
              <w:bottom w:val="nil"/>
              <w:right w:val="nil"/>
            </w:tcBorders>
            <w:shd w:val="clear" w:color="000000" w:fill="C00000"/>
            <w:noWrap/>
            <w:vAlign w:val="center"/>
            <w:hideMark/>
          </w:tcPr>
          <w:p w14:paraId="72A74F6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68.1</w:t>
            </w:r>
          </w:p>
        </w:tc>
        <w:tc>
          <w:tcPr>
            <w:tcW w:w="424" w:type="dxa"/>
            <w:tcBorders>
              <w:top w:val="nil"/>
              <w:left w:val="nil"/>
              <w:bottom w:val="nil"/>
              <w:right w:val="nil"/>
            </w:tcBorders>
            <w:shd w:val="clear" w:color="000000" w:fill="C00000"/>
            <w:noWrap/>
            <w:vAlign w:val="center"/>
            <w:hideMark/>
          </w:tcPr>
          <w:p w14:paraId="179F06DB"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68.5</w:t>
            </w:r>
          </w:p>
        </w:tc>
        <w:tc>
          <w:tcPr>
            <w:tcW w:w="424" w:type="dxa"/>
            <w:tcBorders>
              <w:top w:val="nil"/>
              <w:left w:val="nil"/>
              <w:bottom w:val="nil"/>
              <w:right w:val="nil"/>
            </w:tcBorders>
            <w:shd w:val="clear" w:color="000000" w:fill="C00000"/>
            <w:noWrap/>
            <w:vAlign w:val="center"/>
            <w:hideMark/>
          </w:tcPr>
          <w:p w14:paraId="4AD6B595"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70.1</w:t>
            </w:r>
          </w:p>
        </w:tc>
        <w:tc>
          <w:tcPr>
            <w:tcW w:w="424" w:type="dxa"/>
            <w:tcBorders>
              <w:top w:val="nil"/>
              <w:left w:val="nil"/>
              <w:bottom w:val="nil"/>
              <w:right w:val="nil"/>
            </w:tcBorders>
            <w:shd w:val="clear" w:color="000000" w:fill="C00000"/>
            <w:noWrap/>
            <w:vAlign w:val="center"/>
            <w:hideMark/>
          </w:tcPr>
          <w:p w14:paraId="2A00ED8C"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71.4</w:t>
            </w:r>
          </w:p>
        </w:tc>
        <w:tc>
          <w:tcPr>
            <w:tcW w:w="424" w:type="dxa"/>
            <w:tcBorders>
              <w:top w:val="nil"/>
              <w:left w:val="nil"/>
              <w:bottom w:val="nil"/>
              <w:right w:val="nil"/>
            </w:tcBorders>
            <w:shd w:val="clear" w:color="000000" w:fill="C00000"/>
            <w:noWrap/>
            <w:vAlign w:val="center"/>
            <w:hideMark/>
          </w:tcPr>
          <w:p w14:paraId="00A5D43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72.2</w:t>
            </w:r>
          </w:p>
        </w:tc>
        <w:tc>
          <w:tcPr>
            <w:tcW w:w="424" w:type="dxa"/>
            <w:tcBorders>
              <w:top w:val="nil"/>
              <w:left w:val="nil"/>
              <w:bottom w:val="nil"/>
              <w:right w:val="nil"/>
            </w:tcBorders>
            <w:shd w:val="clear" w:color="000000" w:fill="C00000"/>
            <w:noWrap/>
            <w:vAlign w:val="center"/>
            <w:hideMark/>
          </w:tcPr>
          <w:p w14:paraId="74CB69AB"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73.2</w:t>
            </w:r>
          </w:p>
        </w:tc>
        <w:tc>
          <w:tcPr>
            <w:tcW w:w="424" w:type="dxa"/>
            <w:tcBorders>
              <w:top w:val="nil"/>
              <w:left w:val="nil"/>
              <w:bottom w:val="nil"/>
              <w:right w:val="nil"/>
            </w:tcBorders>
            <w:shd w:val="clear" w:color="000000" w:fill="C00000"/>
            <w:noWrap/>
            <w:vAlign w:val="center"/>
            <w:hideMark/>
          </w:tcPr>
          <w:p w14:paraId="3AA1B29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75.4</w:t>
            </w:r>
          </w:p>
        </w:tc>
        <w:tc>
          <w:tcPr>
            <w:tcW w:w="424" w:type="dxa"/>
            <w:tcBorders>
              <w:top w:val="nil"/>
              <w:left w:val="nil"/>
              <w:bottom w:val="nil"/>
              <w:right w:val="nil"/>
            </w:tcBorders>
            <w:shd w:val="clear" w:color="000000" w:fill="C00000"/>
            <w:noWrap/>
            <w:vAlign w:val="center"/>
            <w:hideMark/>
          </w:tcPr>
          <w:p w14:paraId="684D3EC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74.9</w:t>
            </w:r>
          </w:p>
        </w:tc>
      </w:tr>
      <w:tr w:rsidR="00137CBD" w:rsidRPr="007A3838" w14:paraId="5E2C43D5" w14:textId="77777777" w:rsidTr="00042FEF">
        <w:trPr>
          <w:trHeight w:val="57"/>
        </w:trPr>
        <w:tc>
          <w:tcPr>
            <w:tcW w:w="6009" w:type="dxa"/>
            <w:tcBorders>
              <w:top w:val="nil"/>
              <w:left w:val="nil"/>
              <w:bottom w:val="nil"/>
              <w:right w:val="nil"/>
            </w:tcBorders>
            <w:shd w:val="clear" w:color="000000" w:fill="FF9393"/>
            <w:noWrap/>
            <w:vAlign w:val="center"/>
            <w:hideMark/>
          </w:tcPr>
          <w:p w14:paraId="7103B894"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libertad y seguridad de la persona</w:t>
            </w:r>
          </w:p>
        </w:tc>
        <w:tc>
          <w:tcPr>
            <w:tcW w:w="737" w:type="dxa"/>
            <w:tcBorders>
              <w:top w:val="nil"/>
              <w:left w:val="nil"/>
              <w:bottom w:val="nil"/>
              <w:right w:val="nil"/>
            </w:tcBorders>
            <w:shd w:val="clear" w:color="000000" w:fill="FF9393"/>
            <w:noWrap/>
            <w:vAlign w:val="center"/>
            <w:hideMark/>
          </w:tcPr>
          <w:p w14:paraId="36CD09B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FF9393"/>
            <w:noWrap/>
            <w:vAlign w:val="center"/>
            <w:hideMark/>
          </w:tcPr>
          <w:p w14:paraId="72FA865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FF9393"/>
            <w:noWrap/>
            <w:vAlign w:val="center"/>
            <w:hideMark/>
          </w:tcPr>
          <w:p w14:paraId="1001E30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336E2D7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24D356D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5AB6844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26FDE81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75BDB90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0A71543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38B8547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128E141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6FA526D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2DD015A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22DC1BD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51.5</w:t>
            </w:r>
          </w:p>
        </w:tc>
        <w:tc>
          <w:tcPr>
            <w:tcW w:w="424" w:type="dxa"/>
            <w:tcBorders>
              <w:top w:val="nil"/>
              <w:left w:val="nil"/>
              <w:bottom w:val="nil"/>
              <w:right w:val="nil"/>
            </w:tcBorders>
            <w:shd w:val="clear" w:color="000000" w:fill="FF9393"/>
            <w:noWrap/>
            <w:vAlign w:val="center"/>
            <w:hideMark/>
          </w:tcPr>
          <w:p w14:paraId="71259F7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51.0</w:t>
            </w:r>
          </w:p>
        </w:tc>
        <w:tc>
          <w:tcPr>
            <w:tcW w:w="424" w:type="dxa"/>
            <w:tcBorders>
              <w:top w:val="nil"/>
              <w:left w:val="nil"/>
              <w:bottom w:val="nil"/>
              <w:right w:val="nil"/>
            </w:tcBorders>
            <w:shd w:val="clear" w:color="000000" w:fill="FF9393"/>
            <w:noWrap/>
            <w:vAlign w:val="center"/>
            <w:hideMark/>
          </w:tcPr>
          <w:p w14:paraId="4B644CB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54.8</w:t>
            </w:r>
          </w:p>
        </w:tc>
        <w:tc>
          <w:tcPr>
            <w:tcW w:w="424" w:type="dxa"/>
            <w:tcBorders>
              <w:top w:val="nil"/>
              <w:left w:val="nil"/>
              <w:bottom w:val="nil"/>
              <w:right w:val="nil"/>
            </w:tcBorders>
            <w:shd w:val="clear" w:color="000000" w:fill="FF9393"/>
            <w:noWrap/>
            <w:vAlign w:val="center"/>
            <w:hideMark/>
          </w:tcPr>
          <w:p w14:paraId="61DFB4E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56.2</w:t>
            </w:r>
          </w:p>
        </w:tc>
      </w:tr>
      <w:tr w:rsidR="00137CBD" w:rsidRPr="007A3838" w14:paraId="1152077F" w14:textId="77777777" w:rsidTr="00042FEF">
        <w:trPr>
          <w:trHeight w:val="57"/>
        </w:trPr>
        <w:tc>
          <w:tcPr>
            <w:tcW w:w="6009" w:type="dxa"/>
            <w:tcBorders>
              <w:top w:val="nil"/>
              <w:left w:val="nil"/>
              <w:bottom w:val="nil"/>
              <w:right w:val="nil"/>
            </w:tcBorders>
            <w:shd w:val="clear" w:color="000000" w:fill="FFC9C9"/>
            <w:noWrap/>
            <w:vAlign w:val="center"/>
            <w:hideMark/>
          </w:tcPr>
          <w:p w14:paraId="63331F83"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Seguridad personal</w:t>
            </w:r>
          </w:p>
        </w:tc>
        <w:tc>
          <w:tcPr>
            <w:tcW w:w="737" w:type="dxa"/>
            <w:tcBorders>
              <w:top w:val="nil"/>
              <w:left w:val="nil"/>
              <w:bottom w:val="nil"/>
              <w:right w:val="nil"/>
            </w:tcBorders>
            <w:shd w:val="clear" w:color="000000" w:fill="FFC9C9"/>
            <w:noWrap/>
            <w:vAlign w:val="center"/>
            <w:hideMark/>
          </w:tcPr>
          <w:p w14:paraId="3B4CDC5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0EAD400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277E51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340DE4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1409B4B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536750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3D887E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386E42C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790380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167652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5437897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71A200B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6F02157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000000" w:fill="FFC9C9"/>
            <w:noWrap/>
            <w:vAlign w:val="center"/>
            <w:hideMark/>
          </w:tcPr>
          <w:p w14:paraId="3DFE5DD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74.3</w:t>
            </w:r>
          </w:p>
        </w:tc>
        <w:tc>
          <w:tcPr>
            <w:tcW w:w="424" w:type="dxa"/>
            <w:tcBorders>
              <w:top w:val="nil"/>
              <w:left w:val="nil"/>
              <w:bottom w:val="nil"/>
              <w:right w:val="nil"/>
            </w:tcBorders>
            <w:shd w:val="clear" w:color="000000" w:fill="FFC9C9"/>
            <w:noWrap/>
            <w:vAlign w:val="center"/>
            <w:hideMark/>
          </w:tcPr>
          <w:p w14:paraId="62637C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73.4</w:t>
            </w:r>
          </w:p>
        </w:tc>
        <w:tc>
          <w:tcPr>
            <w:tcW w:w="424" w:type="dxa"/>
            <w:tcBorders>
              <w:top w:val="nil"/>
              <w:left w:val="nil"/>
              <w:bottom w:val="nil"/>
              <w:right w:val="nil"/>
            </w:tcBorders>
            <w:shd w:val="clear" w:color="000000" w:fill="FFC9C9"/>
            <w:noWrap/>
            <w:vAlign w:val="center"/>
            <w:hideMark/>
          </w:tcPr>
          <w:p w14:paraId="1DABB0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76.6</w:t>
            </w:r>
          </w:p>
        </w:tc>
        <w:tc>
          <w:tcPr>
            <w:tcW w:w="424" w:type="dxa"/>
            <w:tcBorders>
              <w:top w:val="nil"/>
              <w:left w:val="nil"/>
              <w:bottom w:val="nil"/>
              <w:right w:val="nil"/>
            </w:tcBorders>
            <w:shd w:val="clear" w:color="000000" w:fill="FFC9C9"/>
            <w:noWrap/>
            <w:vAlign w:val="center"/>
            <w:hideMark/>
          </w:tcPr>
          <w:p w14:paraId="5EA8EB2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81.8</w:t>
            </w:r>
          </w:p>
        </w:tc>
      </w:tr>
      <w:tr w:rsidR="00137CBD" w:rsidRPr="007A3838" w14:paraId="40282E8E" w14:textId="77777777" w:rsidTr="00042FEF">
        <w:trPr>
          <w:trHeight w:val="57"/>
        </w:trPr>
        <w:tc>
          <w:tcPr>
            <w:tcW w:w="6009" w:type="dxa"/>
            <w:tcBorders>
              <w:top w:val="nil"/>
              <w:left w:val="nil"/>
              <w:bottom w:val="nil"/>
              <w:right w:val="nil"/>
            </w:tcBorders>
            <w:shd w:val="clear" w:color="auto" w:fill="auto"/>
            <w:vAlign w:val="center"/>
            <w:hideMark/>
          </w:tcPr>
          <w:p w14:paraId="12F63BD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Población que no fue víctima de algún hecho delictivo</w:t>
            </w:r>
          </w:p>
        </w:tc>
        <w:tc>
          <w:tcPr>
            <w:tcW w:w="737" w:type="dxa"/>
            <w:tcBorders>
              <w:top w:val="nil"/>
              <w:left w:val="nil"/>
              <w:bottom w:val="nil"/>
              <w:right w:val="nil"/>
            </w:tcBorders>
            <w:shd w:val="clear" w:color="auto" w:fill="auto"/>
            <w:noWrap/>
            <w:vAlign w:val="center"/>
            <w:hideMark/>
          </w:tcPr>
          <w:p w14:paraId="0B61D9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43DB56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50A127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5173FA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6966FDD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2F24675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229D26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01D5624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722802E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0403375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0A6F385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67D1F1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7C39BB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73.6</w:t>
            </w:r>
          </w:p>
        </w:tc>
        <w:tc>
          <w:tcPr>
            <w:tcW w:w="424" w:type="dxa"/>
            <w:tcBorders>
              <w:top w:val="nil"/>
              <w:left w:val="nil"/>
              <w:bottom w:val="nil"/>
              <w:right w:val="nil"/>
            </w:tcBorders>
            <w:shd w:val="clear" w:color="auto" w:fill="auto"/>
            <w:noWrap/>
            <w:vAlign w:val="center"/>
            <w:hideMark/>
          </w:tcPr>
          <w:p w14:paraId="4DCE972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74.3</w:t>
            </w:r>
          </w:p>
        </w:tc>
        <w:tc>
          <w:tcPr>
            <w:tcW w:w="424" w:type="dxa"/>
            <w:tcBorders>
              <w:top w:val="nil"/>
              <w:left w:val="nil"/>
              <w:bottom w:val="nil"/>
              <w:right w:val="nil"/>
            </w:tcBorders>
            <w:shd w:val="clear" w:color="auto" w:fill="auto"/>
            <w:noWrap/>
            <w:vAlign w:val="center"/>
            <w:hideMark/>
          </w:tcPr>
          <w:p w14:paraId="098952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73.4</w:t>
            </w:r>
          </w:p>
        </w:tc>
        <w:tc>
          <w:tcPr>
            <w:tcW w:w="424" w:type="dxa"/>
            <w:tcBorders>
              <w:top w:val="nil"/>
              <w:left w:val="nil"/>
              <w:bottom w:val="nil"/>
              <w:right w:val="nil"/>
            </w:tcBorders>
            <w:shd w:val="clear" w:color="auto" w:fill="auto"/>
            <w:noWrap/>
            <w:vAlign w:val="center"/>
            <w:hideMark/>
          </w:tcPr>
          <w:p w14:paraId="74313C4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76.6</w:t>
            </w:r>
          </w:p>
        </w:tc>
        <w:tc>
          <w:tcPr>
            <w:tcW w:w="424" w:type="dxa"/>
            <w:tcBorders>
              <w:top w:val="nil"/>
              <w:left w:val="nil"/>
              <w:bottom w:val="nil"/>
              <w:right w:val="nil"/>
            </w:tcBorders>
            <w:shd w:val="clear" w:color="auto" w:fill="auto"/>
            <w:noWrap/>
            <w:vAlign w:val="center"/>
            <w:hideMark/>
          </w:tcPr>
          <w:p w14:paraId="1FE21AB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81.8</w:t>
            </w:r>
          </w:p>
        </w:tc>
      </w:tr>
      <w:tr w:rsidR="00137CBD" w:rsidRPr="007A3838" w14:paraId="180EDAE3" w14:textId="77777777" w:rsidTr="00042FEF">
        <w:trPr>
          <w:trHeight w:val="57"/>
        </w:trPr>
        <w:tc>
          <w:tcPr>
            <w:tcW w:w="6009" w:type="dxa"/>
            <w:tcBorders>
              <w:top w:val="nil"/>
              <w:left w:val="nil"/>
              <w:bottom w:val="nil"/>
              <w:right w:val="nil"/>
            </w:tcBorders>
            <w:shd w:val="clear" w:color="000000" w:fill="FFC9C9"/>
            <w:noWrap/>
            <w:vAlign w:val="center"/>
            <w:hideMark/>
          </w:tcPr>
          <w:p w14:paraId="608EE762"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Seguridad frente a delitos</w:t>
            </w:r>
          </w:p>
        </w:tc>
        <w:tc>
          <w:tcPr>
            <w:tcW w:w="737" w:type="dxa"/>
            <w:tcBorders>
              <w:top w:val="nil"/>
              <w:left w:val="nil"/>
              <w:bottom w:val="nil"/>
              <w:right w:val="nil"/>
            </w:tcBorders>
            <w:shd w:val="clear" w:color="000000" w:fill="FFC9C9"/>
            <w:noWrap/>
            <w:vAlign w:val="center"/>
            <w:hideMark/>
          </w:tcPr>
          <w:p w14:paraId="654F86B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36F045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3A9A53E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4D923B4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7DF91B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58B382C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79AD5D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0ADA2AA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6EA3321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05C58C0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0698A8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297F620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16E199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000000" w:fill="FFC9C9"/>
            <w:noWrap/>
            <w:vAlign w:val="center"/>
            <w:hideMark/>
          </w:tcPr>
          <w:p w14:paraId="67C55C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28.7</w:t>
            </w:r>
          </w:p>
        </w:tc>
        <w:tc>
          <w:tcPr>
            <w:tcW w:w="424" w:type="dxa"/>
            <w:tcBorders>
              <w:top w:val="nil"/>
              <w:left w:val="nil"/>
              <w:bottom w:val="nil"/>
              <w:right w:val="nil"/>
            </w:tcBorders>
            <w:shd w:val="clear" w:color="000000" w:fill="FFC9C9"/>
            <w:noWrap/>
            <w:vAlign w:val="center"/>
            <w:hideMark/>
          </w:tcPr>
          <w:p w14:paraId="1972D5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28.5</w:t>
            </w:r>
          </w:p>
        </w:tc>
        <w:tc>
          <w:tcPr>
            <w:tcW w:w="424" w:type="dxa"/>
            <w:tcBorders>
              <w:top w:val="nil"/>
              <w:left w:val="nil"/>
              <w:bottom w:val="nil"/>
              <w:right w:val="nil"/>
            </w:tcBorders>
            <w:shd w:val="clear" w:color="000000" w:fill="FFC9C9"/>
            <w:noWrap/>
            <w:vAlign w:val="center"/>
            <w:hideMark/>
          </w:tcPr>
          <w:p w14:paraId="658125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33.1</w:t>
            </w:r>
          </w:p>
        </w:tc>
        <w:tc>
          <w:tcPr>
            <w:tcW w:w="424" w:type="dxa"/>
            <w:tcBorders>
              <w:top w:val="nil"/>
              <w:left w:val="nil"/>
              <w:bottom w:val="nil"/>
              <w:right w:val="nil"/>
            </w:tcBorders>
            <w:shd w:val="clear" w:color="000000" w:fill="FFC9C9"/>
            <w:noWrap/>
            <w:vAlign w:val="center"/>
            <w:hideMark/>
          </w:tcPr>
          <w:p w14:paraId="26975E7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30.6</w:t>
            </w:r>
          </w:p>
        </w:tc>
      </w:tr>
      <w:tr w:rsidR="00137CBD" w:rsidRPr="007A3838" w14:paraId="3C6D29E7" w14:textId="77777777" w:rsidTr="00042FEF">
        <w:trPr>
          <w:trHeight w:val="57"/>
        </w:trPr>
        <w:tc>
          <w:tcPr>
            <w:tcW w:w="6009" w:type="dxa"/>
            <w:tcBorders>
              <w:top w:val="nil"/>
              <w:left w:val="nil"/>
              <w:bottom w:val="nil"/>
              <w:right w:val="nil"/>
            </w:tcBorders>
            <w:shd w:val="clear" w:color="auto" w:fill="auto"/>
            <w:noWrap/>
            <w:vAlign w:val="center"/>
            <w:hideMark/>
          </w:tcPr>
          <w:p w14:paraId="0CEFF50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Población de 15 y más años de edad que manifiesta que existe vigilancia en su zona o barrio</w:t>
            </w:r>
          </w:p>
        </w:tc>
        <w:tc>
          <w:tcPr>
            <w:tcW w:w="737" w:type="dxa"/>
            <w:tcBorders>
              <w:top w:val="nil"/>
              <w:left w:val="nil"/>
              <w:bottom w:val="nil"/>
              <w:right w:val="nil"/>
            </w:tcBorders>
            <w:shd w:val="clear" w:color="auto" w:fill="auto"/>
            <w:noWrap/>
            <w:vAlign w:val="center"/>
            <w:hideMark/>
          </w:tcPr>
          <w:p w14:paraId="6C9801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1E6E5FE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0B62736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5AF1A5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03779D2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1ED517D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70008D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603459F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536C9DD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08F1238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25EC5E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7802EA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22F70E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45.7</w:t>
            </w:r>
          </w:p>
        </w:tc>
        <w:tc>
          <w:tcPr>
            <w:tcW w:w="424" w:type="dxa"/>
            <w:tcBorders>
              <w:top w:val="nil"/>
              <w:left w:val="nil"/>
              <w:bottom w:val="nil"/>
              <w:right w:val="nil"/>
            </w:tcBorders>
            <w:shd w:val="clear" w:color="auto" w:fill="auto"/>
            <w:noWrap/>
            <w:vAlign w:val="center"/>
            <w:hideMark/>
          </w:tcPr>
          <w:p w14:paraId="7AEC404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43.7</w:t>
            </w:r>
          </w:p>
        </w:tc>
        <w:tc>
          <w:tcPr>
            <w:tcW w:w="424" w:type="dxa"/>
            <w:tcBorders>
              <w:top w:val="nil"/>
              <w:left w:val="nil"/>
              <w:bottom w:val="nil"/>
              <w:right w:val="nil"/>
            </w:tcBorders>
            <w:shd w:val="clear" w:color="auto" w:fill="auto"/>
            <w:noWrap/>
            <w:vAlign w:val="center"/>
            <w:hideMark/>
          </w:tcPr>
          <w:p w14:paraId="546A55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42.8</w:t>
            </w:r>
          </w:p>
        </w:tc>
        <w:tc>
          <w:tcPr>
            <w:tcW w:w="424" w:type="dxa"/>
            <w:tcBorders>
              <w:top w:val="nil"/>
              <w:left w:val="nil"/>
              <w:bottom w:val="nil"/>
              <w:right w:val="nil"/>
            </w:tcBorders>
            <w:shd w:val="clear" w:color="auto" w:fill="auto"/>
            <w:noWrap/>
            <w:vAlign w:val="center"/>
            <w:hideMark/>
          </w:tcPr>
          <w:p w14:paraId="0E61154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49.3</w:t>
            </w:r>
          </w:p>
        </w:tc>
        <w:tc>
          <w:tcPr>
            <w:tcW w:w="424" w:type="dxa"/>
            <w:tcBorders>
              <w:top w:val="nil"/>
              <w:left w:val="nil"/>
              <w:bottom w:val="nil"/>
              <w:right w:val="nil"/>
            </w:tcBorders>
            <w:shd w:val="clear" w:color="auto" w:fill="auto"/>
            <w:noWrap/>
            <w:vAlign w:val="center"/>
            <w:hideMark/>
          </w:tcPr>
          <w:p w14:paraId="3D7B40A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45.1</w:t>
            </w:r>
          </w:p>
        </w:tc>
      </w:tr>
      <w:tr w:rsidR="00137CBD" w:rsidRPr="007A3838" w14:paraId="389359AB" w14:textId="77777777" w:rsidTr="00042FEF">
        <w:trPr>
          <w:trHeight w:val="57"/>
        </w:trPr>
        <w:tc>
          <w:tcPr>
            <w:tcW w:w="6009" w:type="dxa"/>
            <w:tcBorders>
              <w:top w:val="nil"/>
              <w:left w:val="nil"/>
              <w:bottom w:val="nil"/>
              <w:right w:val="nil"/>
            </w:tcBorders>
            <w:shd w:val="clear" w:color="auto" w:fill="auto"/>
            <w:noWrap/>
            <w:vAlign w:val="center"/>
            <w:hideMark/>
          </w:tcPr>
          <w:p w14:paraId="42ED62D4"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xml:space="preserve">Población de 15 y más años de edad sin percepción de </w:t>
            </w:r>
            <w:proofErr w:type="spellStart"/>
            <w:r w:rsidRPr="007A3838">
              <w:rPr>
                <w:rFonts w:ascii="Calibri" w:eastAsia="Times New Roman" w:hAnsi="Calibri" w:cs="Calibri"/>
                <w:color w:val="000000"/>
                <w:kern w:val="0"/>
                <w:sz w:val="14"/>
                <w:szCs w:val="14"/>
                <w:lang w:eastAsia="es-PE"/>
                <w14:ligatures w14:val="none"/>
              </w:rPr>
              <w:t>inseguirdad</w:t>
            </w:r>
            <w:proofErr w:type="spellEnd"/>
            <w:r w:rsidRPr="007A3838">
              <w:rPr>
                <w:rFonts w:ascii="Calibri" w:eastAsia="Times New Roman" w:hAnsi="Calibri" w:cs="Calibri"/>
                <w:color w:val="000000"/>
                <w:kern w:val="0"/>
                <w:sz w:val="14"/>
                <w:szCs w:val="14"/>
                <w:lang w:eastAsia="es-PE"/>
                <w14:ligatures w14:val="none"/>
              </w:rPr>
              <w:t xml:space="preserve"> en los próximos doce meses</w:t>
            </w:r>
          </w:p>
        </w:tc>
        <w:tc>
          <w:tcPr>
            <w:tcW w:w="737" w:type="dxa"/>
            <w:tcBorders>
              <w:top w:val="nil"/>
              <w:left w:val="nil"/>
              <w:bottom w:val="nil"/>
              <w:right w:val="nil"/>
            </w:tcBorders>
            <w:shd w:val="clear" w:color="auto" w:fill="auto"/>
            <w:noWrap/>
            <w:vAlign w:val="center"/>
            <w:hideMark/>
          </w:tcPr>
          <w:p w14:paraId="27F525A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02B31C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C52FBD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06933BF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59708F0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4E2BFC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086F5A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32F0AE4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565BC8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1A1BE22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3AC0EB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1617AA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24E852E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13.1</w:t>
            </w:r>
          </w:p>
        </w:tc>
        <w:tc>
          <w:tcPr>
            <w:tcW w:w="424" w:type="dxa"/>
            <w:tcBorders>
              <w:top w:val="nil"/>
              <w:left w:val="nil"/>
              <w:bottom w:val="nil"/>
              <w:right w:val="nil"/>
            </w:tcBorders>
            <w:shd w:val="clear" w:color="auto" w:fill="auto"/>
            <w:noWrap/>
            <w:vAlign w:val="center"/>
            <w:hideMark/>
          </w:tcPr>
          <w:p w14:paraId="7FC1E1A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13.7</w:t>
            </w:r>
          </w:p>
        </w:tc>
        <w:tc>
          <w:tcPr>
            <w:tcW w:w="424" w:type="dxa"/>
            <w:tcBorders>
              <w:top w:val="nil"/>
              <w:left w:val="nil"/>
              <w:bottom w:val="nil"/>
              <w:right w:val="nil"/>
            </w:tcBorders>
            <w:shd w:val="clear" w:color="auto" w:fill="auto"/>
            <w:noWrap/>
            <w:vAlign w:val="center"/>
            <w:hideMark/>
          </w:tcPr>
          <w:p w14:paraId="4BFAAD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14.2</w:t>
            </w:r>
          </w:p>
        </w:tc>
        <w:tc>
          <w:tcPr>
            <w:tcW w:w="424" w:type="dxa"/>
            <w:tcBorders>
              <w:top w:val="nil"/>
              <w:left w:val="nil"/>
              <w:bottom w:val="nil"/>
              <w:right w:val="nil"/>
            </w:tcBorders>
            <w:shd w:val="clear" w:color="auto" w:fill="auto"/>
            <w:noWrap/>
            <w:vAlign w:val="center"/>
            <w:hideMark/>
          </w:tcPr>
          <w:p w14:paraId="6AD21AD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16.8</w:t>
            </w:r>
          </w:p>
        </w:tc>
        <w:tc>
          <w:tcPr>
            <w:tcW w:w="424" w:type="dxa"/>
            <w:tcBorders>
              <w:top w:val="nil"/>
              <w:left w:val="nil"/>
              <w:bottom w:val="nil"/>
              <w:right w:val="nil"/>
            </w:tcBorders>
            <w:shd w:val="clear" w:color="auto" w:fill="auto"/>
            <w:noWrap/>
            <w:vAlign w:val="center"/>
            <w:hideMark/>
          </w:tcPr>
          <w:p w14:paraId="195DA51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16.1</w:t>
            </w:r>
          </w:p>
        </w:tc>
      </w:tr>
      <w:tr w:rsidR="00137CBD" w:rsidRPr="007A3838" w14:paraId="6349EA1C" w14:textId="77777777" w:rsidTr="00042FEF">
        <w:trPr>
          <w:trHeight w:val="57"/>
        </w:trPr>
        <w:tc>
          <w:tcPr>
            <w:tcW w:w="6009" w:type="dxa"/>
            <w:tcBorders>
              <w:top w:val="nil"/>
              <w:left w:val="nil"/>
              <w:bottom w:val="nil"/>
              <w:right w:val="nil"/>
            </w:tcBorders>
            <w:shd w:val="clear" w:color="000000" w:fill="FF9393"/>
            <w:noWrap/>
            <w:vAlign w:val="center"/>
            <w:hideMark/>
          </w:tcPr>
          <w:p w14:paraId="07E3C7B2" w14:textId="77777777" w:rsidR="00137CBD" w:rsidRPr="001A360E" w:rsidRDefault="00137CBD" w:rsidP="00042FEF">
            <w:pPr>
              <w:spacing w:after="0" w:line="240" w:lineRule="auto"/>
              <w:ind w:left="57"/>
              <w:rPr>
                <w:rFonts w:ascii="Calibri" w:hAnsi="Calibri"/>
                <w:b/>
                <w:color w:val="000000"/>
                <w:kern w:val="0"/>
                <w:sz w:val="14"/>
                <w:lang w:val="pt-BR"/>
                <w14:ligatures w14:val="none"/>
                <w:rPrChange w:id="2275" w:author="Nilton Marcelo Quiñones Huayna" w:date="2023-12-13T13:31:00Z">
                  <w:rPr>
                    <w:rFonts w:ascii="Calibri" w:hAnsi="Calibri"/>
                    <w:b/>
                    <w:color w:val="000000"/>
                    <w:kern w:val="0"/>
                    <w:sz w:val="14"/>
                    <w14:ligatures w14:val="none"/>
                  </w:rPr>
                </w:rPrChange>
              </w:rPr>
            </w:pPr>
            <w:proofErr w:type="spellStart"/>
            <w:r w:rsidRPr="001A360E">
              <w:rPr>
                <w:rFonts w:ascii="Calibri" w:hAnsi="Calibri"/>
                <w:b/>
                <w:color w:val="000000"/>
                <w:kern w:val="0"/>
                <w:sz w:val="14"/>
                <w:lang w:val="pt-BR"/>
                <w14:ligatures w14:val="none"/>
                <w:rPrChange w:id="2276" w:author="Nilton Marcelo Quiñones Huayna" w:date="2023-12-13T13:31:00Z">
                  <w:rPr>
                    <w:rFonts w:ascii="Calibri" w:hAnsi="Calibri"/>
                    <w:b/>
                    <w:color w:val="000000"/>
                    <w:kern w:val="0"/>
                    <w:sz w:val="14"/>
                    <w14:ligatures w14:val="none"/>
                  </w:rPr>
                </w:rPrChange>
              </w:rPr>
              <w:t>Derecho</w:t>
            </w:r>
            <w:proofErr w:type="spellEnd"/>
            <w:r w:rsidRPr="001A360E">
              <w:rPr>
                <w:rFonts w:ascii="Calibri" w:hAnsi="Calibri"/>
                <w:b/>
                <w:color w:val="000000"/>
                <w:kern w:val="0"/>
                <w:sz w:val="14"/>
                <w:lang w:val="pt-BR"/>
                <w14:ligatures w14:val="none"/>
                <w:rPrChange w:id="2277" w:author="Nilton Marcelo Quiñones Huayna" w:date="2023-12-13T13:31:00Z">
                  <w:rPr>
                    <w:rFonts w:ascii="Calibri" w:hAnsi="Calibri"/>
                    <w:b/>
                    <w:color w:val="000000"/>
                    <w:kern w:val="0"/>
                    <w:sz w:val="14"/>
                    <w14:ligatures w14:val="none"/>
                  </w:rPr>
                </w:rPrChange>
              </w:rPr>
              <w:t xml:space="preserve"> a </w:t>
            </w:r>
            <w:proofErr w:type="spellStart"/>
            <w:r w:rsidRPr="001A360E">
              <w:rPr>
                <w:rFonts w:ascii="Calibri" w:hAnsi="Calibri"/>
                <w:b/>
                <w:color w:val="000000"/>
                <w:kern w:val="0"/>
                <w:sz w:val="14"/>
                <w:lang w:val="pt-BR"/>
                <w14:ligatures w14:val="none"/>
                <w:rPrChange w:id="2278" w:author="Nilton Marcelo Quiñones Huayna" w:date="2023-12-13T13:31:00Z">
                  <w:rPr>
                    <w:rFonts w:ascii="Calibri" w:hAnsi="Calibri"/>
                    <w:b/>
                    <w:color w:val="000000"/>
                    <w:kern w:val="0"/>
                    <w:sz w:val="14"/>
                    <w14:ligatures w14:val="none"/>
                  </w:rPr>
                </w:rPrChange>
              </w:rPr>
              <w:t>no</w:t>
            </w:r>
            <w:proofErr w:type="spellEnd"/>
            <w:r w:rsidRPr="001A360E">
              <w:rPr>
                <w:rFonts w:ascii="Calibri" w:hAnsi="Calibri"/>
                <w:b/>
                <w:color w:val="000000"/>
                <w:kern w:val="0"/>
                <w:sz w:val="14"/>
                <w:lang w:val="pt-BR"/>
                <w14:ligatures w14:val="none"/>
                <w:rPrChange w:id="2279" w:author="Nilton Marcelo Quiñones Huayna" w:date="2023-12-13T13:31:00Z">
                  <w:rPr>
                    <w:rFonts w:ascii="Calibri" w:hAnsi="Calibri"/>
                    <w:b/>
                    <w:color w:val="000000"/>
                    <w:kern w:val="0"/>
                    <w:sz w:val="14"/>
                    <w14:ligatures w14:val="none"/>
                  </w:rPr>
                </w:rPrChange>
              </w:rPr>
              <w:t xml:space="preserve"> ser sometido a tortura o a tratos </w:t>
            </w:r>
            <w:proofErr w:type="gramStart"/>
            <w:r w:rsidRPr="001A360E">
              <w:rPr>
                <w:rFonts w:ascii="Calibri" w:hAnsi="Calibri"/>
                <w:b/>
                <w:color w:val="000000"/>
                <w:kern w:val="0"/>
                <w:sz w:val="14"/>
                <w:lang w:val="pt-BR"/>
                <w14:ligatures w14:val="none"/>
                <w:rPrChange w:id="2280" w:author="Nilton Marcelo Quiñones Huayna" w:date="2023-12-13T13:31:00Z">
                  <w:rPr>
                    <w:rFonts w:ascii="Calibri" w:hAnsi="Calibri"/>
                    <w:b/>
                    <w:color w:val="000000"/>
                    <w:kern w:val="0"/>
                    <w:sz w:val="14"/>
                    <w14:ligatures w14:val="none"/>
                  </w:rPr>
                </w:rPrChange>
              </w:rPr>
              <w:t>o penas</w:t>
            </w:r>
            <w:proofErr w:type="gramEnd"/>
            <w:r w:rsidRPr="001A360E">
              <w:rPr>
                <w:rFonts w:ascii="Calibri" w:hAnsi="Calibri"/>
                <w:b/>
                <w:color w:val="000000"/>
                <w:kern w:val="0"/>
                <w:sz w:val="14"/>
                <w:lang w:val="pt-BR"/>
                <w14:ligatures w14:val="none"/>
                <w:rPrChange w:id="2281" w:author="Nilton Marcelo Quiñones Huayna" w:date="2023-12-13T13:31:00Z">
                  <w:rPr>
                    <w:rFonts w:ascii="Calibri" w:hAnsi="Calibri"/>
                    <w:b/>
                    <w:color w:val="000000"/>
                    <w:kern w:val="0"/>
                    <w:sz w:val="14"/>
                    <w14:ligatures w14:val="none"/>
                  </w:rPr>
                </w:rPrChange>
              </w:rPr>
              <w:t xml:space="preserve"> </w:t>
            </w:r>
            <w:proofErr w:type="spellStart"/>
            <w:r w:rsidRPr="001A360E">
              <w:rPr>
                <w:rFonts w:ascii="Calibri" w:hAnsi="Calibri"/>
                <w:b/>
                <w:color w:val="000000"/>
                <w:kern w:val="0"/>
                <w:sz w:val="14"/>
                <w:lang w:val="pt-BR"/>
                <w14:ligatures w14:val="none"/>
                <w:rPrChange w:id="2282" w:author="Nilton Marcelo Quiñones Huayna" w:date="2023-12-13T13:31:00Z">
                  <w:rPr>
                    <w:rFonts w:ascii="Calibri" w:hAnsi="Calibri"/>
                    <w:b/>
                    <w:color w:val="000000"/>
                    <w:kern w:val="0"/>
                    <w:sz w:val="14"/>
                    <w14:ligatures w14:val="none"/>
                  </w:rPr>
                </w:rPrChange>
              </w:rPr>
              <w:t>crueles</w:t>
            </w:r>
            <w:proofErr w:type="spellEnd"/>
            <w:r w:rsidRPr="001A360E">
              <w:rPr>
                <w:rFonts w:ascii="Calibri" w:hAnsi="Calibri"/>
                <w:b/>
                <w:color w:val="000000"/>
                <w:kern w:val="0"/>
                <w:sz w:val="14"/>
                <w:lang w:val="pt-BR"/>
                <w14:ligatures w14:val="none"/>
                <w:rPrChange w:id="2283" w:author="Nilton Marcelo Quiñones Huayna" w:date="2023-12-13T13:31:00Z">
                  <w:rPr>
                    <w:rFonts w:ascii="Calibri" w:hAnsi="Calibri"/>
                    <w:b/>
                    <w:color w:val="000000"/>
                    <w:kern w:val="0"/>
                    <w:sz w:val="14"/>
                    <w14:ligatures w14:val="none"/>
                  </w:rPr>
                </w:rPrChange>
              </w:rPr>
              <w:t xml:space="preserve">, </w:t>
            </w:r>
            <w:proofErr w:type="spellStart"/>
            <w:r w:rsidRPr="001A360E">
              <w:rPr>
                <w:rFonts w:ascii="Calibri" w:hAnsi="Calibri"/>
                <w:b/>
                <w:color w:val="000000"/>
                <w:kern w:val="0"/>
                <w:sz w:val="14"/>
                <w:lang w:val="pt-BR"/>
                <w14:ligatures w14:val="none"/>
                <w:rPrChange w:id="2284" w:author="Nilton Marcelo Quiñones Huayna" w:date="2023-12-13T13:31:00Z">
                  <w:rPr>
                    <w:rFonts w:ascii="Calibri" w:hAnsi="Calibri"/>
                    <w:b/>
                    <w:color w:val="000000"/>
                    <w:kern w:val="0"/>
                    <w:sz w:val="14"/>
                    <w14:ligatures w14:val="none"/>
                  </w:rPr>
                </w:rPrChange>
              </w:rPr>
              <w:t>inhumanos</w:t>
            </w:r>
            <w:proofErr w:type="spellEnd"/>
            <w:r w:rsidRPr="001A360E">
              <w:rPr>
                <w:rFonts w:ascii="Calibri" w:hAnsi="Calibri"/>
                <w:b/>
                <w:color w:val="000000"/>
                <w:kern w:val="0"/>
                <w:sz w:val="14"/>
                <w:lang w:val="pt-BR"/>
                <w14:ligatures w14:val="none"/>
                <w:rPrChange w:id="2285" w:author="Nilton Marcelo Quiñones Huayna" w:date="2023-12-13T13:31:00Z">
                  <w:rPr>
                    <w:rFonts w:ascii="Calibri" w:hAnsi="Calibri"/>
                    <w:b/>
                    <w:color w:val="000000"/>
                    <w:kern w:val="0"/>
                    <w:sz w:val="14"/>
                    <w14:ligatures w14:val="none"/>
                  </w:rPr>
                </w:rPrChange>
              </w:rPr>
              <w:t xml:space="preserve"> o degradantes</w:t>
            </w:r>
          </w:p>
        </w:tc>
        <w:tc>
          <w:tcPr>
            <w:tcW w:w="737" w:type="dxa"/>
            <w:tcBorders>
              <w:top w:val="nil"/>
              <w:left w:val="nil"/>
              <w:bottom w:val="nil"/>
              <w:right w:val="nil"/>
            </w:tcBorders>
            <w:shd w:val="clear" w:color="000000" w:fill="FF9393"/>
            <w:noWrap/>
            <w:vAlign w:val="center"/>
            <w:hideMark/>
          </w:tcPr>
          <w:p w14:paraId="4870B195" w14:textId="77777777" w:rsidR="00137CBD" w:rsidRPr="001A360E" w:rsidRDefault="00137CBD" w:rsidP="00042FEF">
            <w:pPr>
              <w:spacing w:after="0" w:line="240" w:lineRule="auto"/>
              <w:jc w:val="center"/>
              <w:rPr>
                <w:rFonts w:ascii="Calibri" w:hAnsi="Calibri"/>
                <w:b/>
                <w:color w:val="000000"/>
                <w:kern w:val="0"/>
                <w:sz w:val="14"/>
                <w:lang w:val="pt-BR"/>
                <w14:ligatures w14:val="none"/>
                <w:rPrChange w:id="2286" w:author="Nilton Marcelo Quiñones Huayna" w:date="2023-12-13T13:31:00Z">
                  <w:rPr>
                    <w:rFonts w:ascii="Calibri" w:hAnsi="Calibri"/>
                    <w:b/>
                    <w:color w:val="000000"/>
                    <w:kern w:val="0"/>
                    <w:sz w:val="14"/>
                    <w14:ligatures w14:val="none"/>
                  </w:rPr>
                </w:rPrChange>
              </w:rPr>
            </w:pPr>
            <w:r w:rsidRPr="001A360E">
              <w:rPr>
                <w:rFonts w:ascii="Calibri" w:hAnsi="Calibri"/>
                <w:b/>
                <w:color w:val="000000"/>
                <w:kern w:val="0"/>
                <w:sz w:val="14"/>
                <w:lang w:val="pt-BR"/>
                <w14:ligatures w14:val="none"/>
                <w:rPrChange w:id="2287" w:author="Nilton Marcelo Quiñones Huayna" w:date="2023-12-13T13:31:00Z">
                  <w:rPr>
                    <w:rFonts w:ascii="Calibri" w:hAnsi="Calibri"/>
                    <w:b/>
                    <w:color w:val="000000"/>
                    <w:kern w:val="0"/>
                    <w:sz w:val="14"/>
                    <w14:ligatures w14:val="none"/>
                  </w:rPr>
                </w:rPrChange>
              </w:rPr>
              <w:t> </w:t>
            </w:r>
          </w:p>
        </w:tc>
        <w:tc>
          <w:tcPr>
            <w:tcW w:w="1008" w:type="dxa"/>
            <w:tcBorders>
              <w:top w:val="nil"/>
              <w:left w:val="nil"/>
              <w:bottom w:val="nil"/>
              <w:right w:val="nil"/>
            </w:tcBorders>
            <w:shd w:val="clear" w:color="000000" w:fill="FF9393"/>
            <w:noWrap/>
            <w:vAlign w:val="center"/>
            <w:hideMark/>
          </w:tcPr>
          <w:p w14:paraId="26598AA1" w14:textId="77777777" w:rsidR="00137CBD" w:rsidRPr="001A360E" w:rsidRDefault="00137CBD" w:rsidP="00042FEF">
            <w:pPr>
              <w:spacing w:after="0" w:line="240" w:lineRule="auto"/>
              <w:jc w:val="center"/>
              <w:rPr>
                <w:rFonts w:ascii="Calibri" w:hAnsi="Calibri"/>
                <w:b/>
                <w:color w:val="000000"/>
                <w:kern w:val="0"/>
                <w:sz w:val="14"/>
                <w:lang w:val="pt-BR"/>
                <w14:ligatures w14:val="none"/>
                <w:rPrChange w:id="2288" w:author="Nilton Marcelo Quiñones Huayna" w:date="2023-12-13T13:31:00Z">
                  <w:rPr>
                    <w:rFonts w:ascii="Calibri" w:hAnsi="Calibri"/>
                    <w:b/>
                    <w:color w:val="000000"/>
                    <w:kern w:val="0"/>
                    <w:sz w:val="14"/>
                    <w14:ligatures w14:val="none"/>
                  </w:rPr>
                </w:rPrChange>
              </w:rPr>
            </w:pPr>
            <w:r w:rsidRPr="001A360E">
              <w:rPr>
                <w:rFonts w:ascii="Calibri" w:hAnsi="Calibri"/>
                <w:b/>
                <w:color w:val="000000"/>
                <w:kern w:val="0"/>
                <w:sz w:val="14"/>
                <w:lang w:val="pt-BR"/>
                <w14:ligatures w14:val="none"/>
                <w:rPrChange w:id="2289" w:author="Nilton Marcelo Quiñones Huayna" w:date="2023-12-13T13:31:00Z">
                  <w:rPr>
                    <w:rFonts w:ascii="Calibri" w:hAnsi="Calibri"/>
                    <w:b/>
                    <w:color w:val="000000"/>
                    <w:kern w:val="0"/>
                    <w:sz w:val="14"/>
                    <w14:ligatures w14:val="none"/>
                  </w:rPr>
                </w:rPrChange>
              </w:rPr>
              <w:t> </w:t>
            </w:r>
          </w:p>
        </w:tc>
        <w:tc>
          <w:tcPr>
            <w:tcW w:w="424" w:type="dxa"/>
            <w:tcBorders>
              <w:top w:val="nil"/>
              <w:left w:val="nil"/>
              <w:bottom w:val="nil"/>
              <w:right w:val="nil"/>
            </w:tcBorders>
            <w:shd w:val="clear" w:color="000000" w:fill="FF9393"/>
            <w:noWrap/>
            <w:vAlign w:val="center"/>
            <w:hideMark/>
          </w:tcPr>
          <w:p w14:paraId="542812B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2063A4B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29B3DCD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742B4F4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3C8D8C0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1D426AD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41.5</w:t>
            </w:r>
          </w:p>
        </w:tc>
        <w:tc>
          <w:tcPr>
            <w:tcW w:w="424" w:type="dxa"/>
            <w:tcBorders>
              <w:top w:val="nil"/>
              <w:left w:val="nil"/>
              <w:bottom w:val="nil"/>
              <w:right w:val="nil"/>
            </w:tcBorders>
            <w:shd w:val="clear" w:color="000000" w:fill="FF9393"/>
            <w:noWrap/>
            <w:vAlign w:val="center"/>
            <w:hideMark/>
          </w:tcPr>
          <w:p w14:paraId="1808D88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45.8</w:t>
            </w:r>
          </w:p>
        </w:tc>
        <w:tc>
          <w:tcPr>
            <w:tcW w:w="424" w:type="dxa"/>
            <w:tcBorders>
              <w:top w:val="nil"/>
              <w:left w:val="nil"/>
              <w:bottom w:val="nil"/>
              <w:right w:val="nil"/>
            </w:tcBorders>
            <w:shd w:val="clear" w:color="000000" w:fill="FF9393"/>
            <w:noWrap/>
            <w:vAlign w:val="center"/>
            <w:hideMark/>
          </w:tcPr>
          <w:p w14:paraId="2668600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48.4</w:t>
            </w:r>
          </w:p>
        </w:tc>
        <w:tc>
          <w:tcPr>
            <w:tcW w:w="424" w:type="dxa"/>
            <w:tcBorders>
              <w:top w:val="nil"/>
              <w:left w:val="nil"/>
              <w:bottom w:val="nil"/>
              <w:right w:val="nil"/>
            </w:tcBorders>
            <w:shd w:val="clear" w:color="000000" w:fill="FF9393"/>
            <w:noWrap/>
            <w:vAlign w:val="center"/>
            <w:hideMark/>
          </w:tcPr>
          <w:p w14:paraId="0D38DF5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48.9</w:t>
            </w:r>
          </w:p>
        </w:tc>
        <w:tc>
          <w:tcPr>
            <w:tcW w:w="424" w:type="dxa"/>
            <w:tcBorders>
              <w:top w:val="nil"/>
              <w:left w:val="nil"/>
              <w:bottom w:val="nil"/>
              <w:right w:val="nil"/>
            </w:tcBorders>
            <w:shd w:val="clear" w:color="000000" w:fill="FF9393"/>
            <w:noWrap/>
            <w:vAlign w:val="center"/>
            <w:hideMark/>
          </w:tcPr>
          <w:p w14:paraId="59DCA43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56.7</w:t>
            </w:r>
          </w:p>
        </w:tc>
        <w:tc>
          <w:tcPr>
            <w:tcW w:w="424" w:type="dxa"/>
            <w:tcBorders>
              <w:top w:val="nil"/>
              <w:left w:val="nil"/>
              <w:bottom w:val="nil"/>
              <w:right w:val="nil"/>
            </w:tcBorders>
            <w:shd w:val="clear" w:color="000000" w:fill="FF9393"/>
            <w:noWrap/>
            <w:vAlign w:val="center"/>
            <w:hideMark/>
          </w:tcPr>
          <w:p w14:paraId="0094676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59.0</w:t>
            </w:r>
          </w:p>
        </w:tc>
        <w:tc>
          <w:tcPr>
            <w:tcW w:w="424" w:type="dxa"/>
            <w:tcBorders>
              <w:top w:val="nil"/>
              <w:left w:val="nil"/>
              <w:bottom w:val="nil"/>
              <w:right w:val="nil"/>
            </w:tcBorders>
            <w:shd w:val="clear" w:color="000000" w:fill="FF9393"/>
            <w:noWrap/>
            <w:vAlign w:val="center"/>
            <w:hideMark/>
          </w:tcPr>
          <w:p w14:paraId="584FFF0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60.7</w:t>
            </w:r>
          </w:p>
        </w:tc>
        <w:tc>
          <w:tcPr>
            <w:tcW w:w="424" w:type="dxa"/>
            <w:tcBorders>
              <w:top w:val="nil"/>
              <w:left w:val="nil"/>
              <w:bottom w:val="nil"/>
              <w:right w:val="nil"/>
            </w:tcBorders>
            <w:shd w:val="clear" w:color="000000" w:fill="FF9393"/>
            <w:noWrap/>
            <w:vAlign w:val="center"/>
            <w:hideMark/>
          </w:tcPr>
          <w:p w14:paraId="0FF7D89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63.5</w:t>
            </w:r>
          </w:p>
        </w:tc>
        <w:tc>
          <w:tcPr>
            <w:tcW w:w="424" w:type="dxa"/>
            <w:tcBorders>
              <w:top w:val="nil"/>
              <w:left w:val="nil"/>
              <w:bottom w:val="nil"/>
              <w:right w:val="nil"/>
            </w:tcBorders>
            <w:shd w:val="clear" w:color="000000" w:fill="FF9393"/>
            <w:noWrap/>
            <w:vAlign w:val="center"/>
            <w:hideMark/>
          </w:tcPr>
          <w:p w14:paraId="323CA90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66.4</w:t>
            </w:r>
          </w:p>
        </w:tc>
        <w:tc>
          <w:tcPr>
            <w:tcW w:w="424" w:type="dxa"/>
            <w:tcBorders>
              <w:top w:val="nil"/>
              <w:left w:val="nil"/>
              <w:bottom w:val="nil"/>
              <w:right w:val="nil"/>
            </w:tcBorders>
            <w:shd w:val="clear" w:color="000000" w:fill="FF9393"/>
            <w:noWrap/>
            <w:vAlign w:val="center"/>
            <w:hideMark/>
          </w:tcPr>
          <w:p w14:paraId="5C2DC77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62.9</w:t>
            </w:r>
          </w:p>
        </w:tc>
      </w:tr>
      <w:tr w:rsidR="00137CBD" w:rsidRPr="007A3838" w14:paraId="0AB70DF1" w14:textId="77777777" w:rsidTr="00042FEF">
        <w:trPr>
          <w:trHeight w:val="57"/>
        </w:trPr>
        <w:tc>
          <w:tcPr>
            <w:tcW w:w="6009" w:type="dxa"/>
            <w:tcBorders>
              <w:top w:val="nil"/>
              <w:left w:val="nil"/>
              <w:bottom w:val="nil"/>
              <w:right w:val="nil"/>
            </w:tcBorders>
            <w:shd w:val="clear" w:color="000000" w:fill="FFC9C9"/>
            <w:noWrap/>
            <w:vAlign w:val="center"/>
            <w:hideMark/>
          </w:tcPr>
          <w:p w14:paraId="25A711C2"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Integridad física y mental de las personas detenidas o recluidas</w:t>
            </w:r>
          </w:p>
        </w:tc>
        <w:tc>
          <w:tcPr>
            <w:tcW w:w="737" w:type="dxa"/>
            <w:tcBorders>
              <w:top w:val="nil"/>
              <w:left w:val="nil"/>
              <w:bottom w:val="nil"/>
              <w:right w:val="nil"/>
            </w:tcBorders>
            <w:shd w:val="clear" w:color="000000" w:fill="FFC9C9"/>
            <w:noWrap/>
            <w:vAlign w:val="center"/>
            <w:hideMark/>
          </w:tcPr>
          <w:p w14:paraId="156114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485472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6AC383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69A404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545133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4A225E4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238706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0E1CFE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FFC9C9"/>
            <w:noWrap/>
            <w:vAlign w:val="center"/>
            <w:hideMark/>
          </w:tcPr>
          <w:p w14:paraId="0950E3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45.8</w:t>
            </w:r>
          </w:p>
        </w:tc>
        <w:tc>
          <w:tcPr>
            <w:tcW w:w="424" w:type="dxa"/>
            <w:tcBorders>
              <w:top w:val="nil"/>
              <w:left w:val="nil"/>
              <w:bottom w:val="nil"/>
              <w:right w:val="nil"/>
            </w:tcBorders>
            <w:shd w:val="clear" w:color="000000" w:fill="FFC9C9"/>
            <w:noWrap/>
            <w:vAlign w:val="center"/>
            <w:hideMark/>
          </w:tcPr>
          <w:p w14:paraId="7F4445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48.4</w:t>
            </w:r>
          </w:p>
        </w:tc>
        <w:tc>
          <w:tcPr>
            <w:tcW w:w="424" w:type="dxa"/>
            <w:tcBorders>
              <w:top w:val="nil"/>
              <w:left w:val="nil"/>
              <w:bottom w:val="nil"/>
              <w:right w:val="nil"/>
            </w:tcBorders>
            <w:shd w:val="clear" w:color="000000" w:fill="FFC9C9"/>
            <w:noWrap/>
            <w:vAlign w:val="center"/>
            <w:hideMark/>
          </w:tcPr>
          <w:p w14:paraId="792644A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48.9</w:t>
            </w:r>
          </w:p>
        </w:tc>
        <w:tc>
          <w:tcPr>
            <w:tcW w:w="424" w:type="dxa"/>
            <w:tcBorders>
              <w:top w:val="nil"/>
              <w:left w:val="nil"/>
              <w:bottom w:val="nil"/>
              <w:right w:val="nil"/>
            </w:tcBorders>
            <w:shd w:val="clear" w:color="000000" w:fill="FFC9C9"/>
            <w:noWrap/>
            <w:vAlign w:val="center"/>
            <w:hideMark/>
          </w:tcPr>
          <w:p w14:paraId="4C2466F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56.7</w:t>
            </w:r>
          </w:p>
        </w:tc>
        <w:tc>
          <w:tcPr>
            <w:tcW w:w="424" w:type="dxa"/>
            <w:tcBorders>
              <w:top w:val="nil"/>
              <w:left w:val="nil"/>
              <w:bottom w:val="nil"/>
              <w:right w:val="nil"/>
            </w:tcBorders>
            <w:shd w:val="clear" w:color="000000" w:fill="FFC9C9"/>
            <w:noWrap/>
            <w:vAlign w:val="center"/>
            <w:hideMark/>
          </w:tcPr>
          <w:p w14:paraId="2B8E5F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59.0</w:t>
            </w:r>
          </w:p>
        </w:tc>
        <w:tc>
          <w:tcPr>
            <w:tcW w:w="424" w:type="dxa"/>
            <w:tcBorders>
              <w:top w:val="nil"/>
              <w:left w:val="nil"/>
              <w:bottom w:val="nil"/>
              <w:right w:val="nil"/>
            </w:tcBorders>
            <w:shd w:val="clear" w:color="000000" w:fill="FFC9C9"/>
            <w:noWrap/>
            <w:vAlign w:val="center"/>
            <w:hideMark/>
          </w:tcPr>
          <w:p w14:paraId="0FF6834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60.7</w:t>
            </w:r>
          </w:p>
        </w:tc>
        <w:tc>
          <w:tcPr>
            <w:tcW w:w="424" w:type="dxa"/>
            <w:tcBorders>
              <w:top w:val="nil"/>
              <w:left w:val="nil"/>
              <w:bottom w:val="nil"/>
              <w:right w:val="nil"/>
            </w:tcBorders>
            <w:shd w:val="clear" w:color="000000" w:fill="FFC9C9"/>
            <w:noWrap/>
            <w:vAlign w:val="center"/>
            <w:hideMark/>
          </w:tcPr>
          <w:p w14:paraId="7F17A0B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63.5</w:t>
            </w:r>
          </w:p>
        </w:tc>
        <w:tc>
          <w:tcPr>
            <w:tcW w:w="424" w:type="dxa"/>
            <w:tcBorders>
              <w:top w:val="nil"/>
              <w:left w:val="nil"/>
              <w:bottom w:val="nil"/>
              <w:right w:val="nil"/>
            </w:tcBorders>
            <w:shd w:val="clear" w:color="000000" w:fill="FFC9C9"/>
            <w:noWrap/>
            <w:vAlign w:val="center"/>
            <w:hideMark/>
          </w:tcPr>
          <w:p w14:paraId="487EAAA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66.4</w:t>
            </w:r>
          </w:p>
        </w:tc>
        <w:tc>
          <w:tcPr>
            <w:tcW w:w="424" w:type="dxa"/>
            <w:tcBorders>
              <w:top w:val="nil"/>
              <w:left w:val="nil"/>
              <w:bottom w:val="nil"/>
              <w:right w:val="nil"/>
            </w:tcBorders>
            <w:shd w:val="clear" w:color="000000" w:fill="FFC9C9"/>
            <w:noWrap/>
            <w:vAlign w:val="center"/>
            <w:hideMark/>
          </w:tcPr>
          <w:p w14:paraId="3E66D9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62.9</w:t>
            </w:r>
          </w:p>
        </w:tc>
      </w:tr>
      <w:tr w:rsidR="00137CBD" w:rsidRPr="007A3838" w14:paraId="67742941" w14:textId="77777777" w:rsidTr="00042FEF">
        <w:trPr>
          <w:trHeight w:val="57"/>
        </w:trPr>
        <w:tc>
          <w:tcPr>
            <w:tcW w:w="6009" w:type="dxa"/>
            <w:tcBorders>
              <w:top w:val="nil"/>
              <w:left w:val="nil"/>
              <w:bottom w:val="nil"/>
              <w:right w:val="nil"/>
            </w:tcBorders>
            <w:shd w:val="clear" w:color="auto" w:fill="auto"/>
            <w:noWrap/>
            <w:vAlign w:val="center"/>
            <w:hideMark/>
          </w:tcPr>
          <w:p w14:paraId="2B9E88FB"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Proporción de detenidos que fueron condenados en el conjunto de la población reclusa total</w:t>
            </w:r>
          </w:p>
        </w:tc>
        <w:tc>
          <w:tcPr>
            <w:tcW w:w="737" w:type="dxa"/>
            <w:tcBorders>
              <w:top w:val="nil"/>
              <w:left w:val="nil"/>
              <w:bottom w:val="nil"/>
              <w:right w:val="nil"/>
            </w:tcBorders>
            <w:shd w:val="clear" w:color="auto" w:fill="auto"/>
            <w:noWrap/>
            <w:vAlign w:val="center"/>
            <w:hideMark/>
          </w:tcPr>
          <w:p w14:paraId="7BF9C20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37954CE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75B402F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15E2E81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3CEFA2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5046C0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455BDF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708ECCF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315A22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45.8</w:t>
            </w:r>
          </w:p>
        </w:tc>
        <w:tc>
          <w:tcPr>
            <w:tcW w:w="424" w:type="dxa"/>
            <w:tcBorders>
              <w:top w:val="nil"/>
              <w:left w:val="nil"/>
              <w:bottom w:val="nil"/>
              <w:right w:val="nil"/>
            </w:tcBorders>
            <w:shd w:val="clear" w:color="auto" w:fill="auto"/>
            <w:noWrap/>
            <w:vAlign w:val="center"/>
            <w:hideMark/>
          </w:tcPr>
          <w:p w14:paraId="69E3E1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48.4</w:t>
            </w:r>
          </w:p>
        </w:tc>
        <w:tc>
          <w:tcPr>
            <w:tcW w:w="424" w:type="dxa"/>
            <w:tcBorders>
              <w:top w:val="nil"/>
              <w:left w:val="nil"/>
              <w:bottom w:val="nil"/>
              <w:right w:val="nil"/>
            </w:tcBorders>
            <w:shd w:val="clear" w:color="auto" w:fill="auto"/>
            <w:noWrap/>
            <w:vAlign w:val="center"/>
            <w:hideMark/>
          </w:tcPr>
          <w:p w14:paraId="664C2E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48.9</w:t>
            </w:r>
          </w:p>
        </w:tc>
        <w:tc>
          <w:tcPr>
            <w:tcW w:w="424" w:type="dxa"/>
            <w:tcBorders>
              <w:top w:val="nil"/>
              <w:left w:val="nil"/>
              <w:bottom w:val="nil"/>
              <w:right w:val="nil"/>
            </w:tcBorders>
            <w:shd w:val="clear" w:color="auto" w:fill="auto"/>
            <w:noWrap/>
            <w:vAlign w:val="center"/>
            <w:hideMark/>
          </w:tcPr>
          <w:p w14:paraId="13B003A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56.7</w:t>
            </w:r>
          </w:p>
        </w:tc>
        <w:tc>
          <w:tcPr>
            <w:tcW w:w="424" w:type="dxa"/>
            <w:tcBorders>
              <w:top w:val="nil"/>
              <w:left w:val="nil"/>
              <w:bottom w:val="nil"/>
              <w:right w:val="nil"/>
            </w:tcBorders>
            <w:shd w:val="clear" w:color="auto" w:fill="auto"/>
            <w:noWrap/>
            <w:vAlign w:val="center"/>
            <w:hideMark/>
          </w:tcPr>
          <w:p w14:paraId="6288C5D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59.0</w:t>
            </w:r>
          </w:p>
        </w:tc>
        <w:tc>
          <w:tcPr>
            <w:tcW w:w="424" w:type="dxa"/>
            <w:tcBorders>
              <w:top w:val="nil"/>
              <w:left w:val="nil"/>
              <w:bottom w:val="nil"/>
              <w:right w:val="nil"/>
            </w:tcBorders>
            <w:shd w:val="clear" w:color="auto" w:fill="auto"/>
            <w:noWrap/>
            <w:vAlign w:val="center"/>
            <w:hideMark/>
          </w:tcPr>
          <w:p w14:paraId="341A3D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60.7</w:t>
            </w:r>
          </w:p>
        </w:tc>
        <w:tc>
          <w:tcPr>
            <w:tcW w:w="424" w:type="dxa"/>
            <w:tcBorders>
              <w:top w:val="nil"/>
              <w:left w:val="nil"/>
              <w:bottom w:val="nil"/>
              <w:right w:val="nil"/>
            </w:tcBorders>
            <w:shd w:val="clear" w:color="auto" w:fill="auto"/>
            <w:noWrap/>
            <w:vAlign w:val="center"/>
            <w:hideMark/>
          </w:tcPr>
          <w:p w14:paraId="6DBB9E6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63.5</w:t>
            </w:r>
          </w:p>
        </w:tc>
        <w:tc>
          <w:tcPr>
            <w:tcW w:w="424" w:type="dxa"/>
            <w:tcBorders>
              <w:top w:val="nil"/>
              <w:left w:val="nil"/>
              <w:bottom w:val="nil"/>
              <w:right w:val="nil"/>
            </w:tcBorders>
            <w:shd w:val="clear" w:color="auto" w:fill="auto"/>
            <w:noWrap/>
            <w:vAlign w:val="center"/>
            <w:hideMark/>
          </w:tcPr>
          <w:p w14:paraId="51B9EAB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66.4</w:t>
            </w:r>
          </w:p>
        </w:tc>
        <w:tc>
          <w:tcPr>
            <w:tcW w:w="424" w:type="dxa"/>
            <w:tcBorders>
              <w:top w:val="nil"/>
              <w:left w:val="nil"/>
              <w:bottom w:val="nil"/>
              <w:right w:val="nil"/>
            </w:tcBorders>
            <w:shd w:val="clear" w:color="auto" w:fill="auto"/>
            <w:noWrap/>
            <w:vAlign w:val="center"/>
            <w:hideMark/>
          </w:tcPr>
          <w:p w14:paraId="646DE84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62.9</w:t>
            </w:r>
          </w:p>
        </w:tc>
      </w:tr>
      <w:tr w:rsidR="00137CBD" w:rsidRPr="007A3838" w14:paraId="66617980" w14:textId="77777777" w:rsidTr="00042FEF">
        <w:trPr>
          <w:trHeight w:val="57"/>
        </w:trPr>
        <w:tc>
          <w:tcPr>
            <w:tcW w:w="6009" w:type="dxa"/>
            <w:tcBorders>
              <w:top w:val="nil"/>
              <w:left w:val="nil"/>
              <w:bottom w:val="nil"/>
              <w:right w:val="nil"/>
            </w:tcBorders>
            <w:shd w:val="clear" w:color="000000" w:fill="FF9393"/>
            <w:noWrap/>
            <w:vAlign w:val="center"/>
            <w:hideMark/>
          </w:tcPr>
          <w:p w14:paraId="6E5F976D"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vida</w:t>
            </w:r>
          </w:p>
        </w:tc>
        <w:tc>
          <w:tcPr>
            <w:tcW w:w="737" w:type="dxa"/>
            <w:tcBorders>
              <w:top w:val="nil"/>
              <w:left w:val="nil"/>
              <w:bottom w:val="nil"/>
              <w:right w:val="nil"/>
            </w:tcBorders>
            <w:shd w:val="clear" w:color="000000" w:fill="FF9393"/>
            <w:noWrap/>
            <w:vAlign w:val="center"/>
            <w:hideMark/>
          </w:tcPr>
          <w:p w14:paraId="6441114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FF9393"/>
            <w:noWrap/>
            <w:vAlign w:val="center"/>
            <w:hideMark/>
          </w:tcPr>
          <w:p w14:paraId="2F3FD0B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FF9393"/>
            <w:noWrap/>
            <w:vAlign w:val="center"/>
            <w:hideMark/>
          </w:tcPr>
          <w:p w14:paraId="3E37D29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7E97460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0C66131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42F855E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4C04E10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723A90E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4BD5DE4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66BE683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31B11F4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7309FF6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6198AC2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90.7</w:t>
            </w:r>
          </w:p>
        </w:tc>
        <w:tc>
          <w:tcPr>
            <w:tcW w:w="424" w:type="dxa"/>
            <w:tcBorders>
              <w:top w:val="nil"/>
              <w:left w:val="nil"/>
              <w:bottom w:val="nil"/>
              <w:right w:val="nil"/>
            </w:tcBorders>
            <w:shd w:val="clear" w:color="000000" w:fill="FF9393"/>
            <w:noWrap/>
            <w:vAlign w:val="center"/>
            <w:hideMark/>
          </w:tcPr>
          <w:p w14:paraId="3911067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91.5</w:t>
            </w:r>
          </w:p>
        </w:tc>
        <w:tc>
          <w:tcPr>
            <w:tcW w:w="424" w:type="dxa"/>
            <w:tcBorders>
              <w:top w:val="nil"/>
              <w:left w:val="nil"/>
              <w:bottom w:val="nil"/>
              <w:right w:val="nil"/>
            </w:tcBorders>
            <w:shd w:val="clear" w:color="000000" w:fill="FF9393"/>
            <w:noWrap/>
            <w:vAlign w:val="center"/>
            <w:hideMark/>
          </w:tcPr>
          <w:p w14:paraId="5D3118A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91.0</w:t>
            </w:r>
          </w:p>
        </w:tc>
        <w:tc>
          <w:tcPr>
            <w:tcW w:w="424" w:type="dxa"/>
            <w:tcBorders>
              <w:top w:val="nil"/>
              <w:left w:val="nil"/>
              <w:bottom w:val="nil"/>
              <w:right w:val="nil"/>
            </w:tcBorders>
            <w:shd w:val="clear" w:color="000000" w:fill="FF9393"/>
            <w:noWrap/>
            <w:vAlign w:val="center"/>
            <w:hideMark/>
          </w:tcPr>
          <w:p w14:paraId="3F8CC02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89.7</w:t>
            </w:r>
          </w:p>
        </w:tc>
        <w:tc>
          <w:tcPr>
            <w:tcW w:w="424" w:type="dxa"/>
            <w:tcBorders>
              <w:top w:val="nil"/>
              <w:left w:val="nil"/>
              <w:bottom w:val="nil"/>
              <w:right w:val="nil"/>
            </w:tcBorders>
            <w:shd w:val="clear" w:color="000000" w:fill="FF9393"/>
            <w:noWrap/>
            <w:vAlign w:val="center"/>
            <w:hideMark/>
          </w:tcPr>
          <w:p w14:paraId="15B5469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90.6</w:t>
            </w:r>
          </w:p>
        </w:tc>
      </w:tr>
      <w:tr w:rsidR="00137CBD" w:rsidRPr="007A3838" w14:paraId="2E5D88AD" w14:textId="77777777" w:rsidTr="00042FEF">
        <w:trPr>
          <w:trHeight w:val="57"/>
        </w:trPr>
        <w:tc>
          <w:tcPr>
            <w:tcW w:w="6009" w:type="dxa"/>
            <w:tcBorders>
              <w:top w:val="nil"/>
              <w:left w:val="nil"/>
              <w:bottom w:val="nil"/>
              <w:right w:val="nil"/>
            </w:tcBorders>
            <w:shd w:val="clear" w:color="000000" w:fill="FFC9C9"/>
            <w:noWrap/>
            <w:vAlign w:val="center"/>
            <w:hideMark/>
          </w:tcPr>
          <w:p w14:paraId="447F0641"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Privación arbitraria de la vida</w:t>
            </w:r>
          </w:p>
        </w:tc>
        <w:tc>
          <w:tcPr>
            <w:tcW w:w="737" w:type="dxa"/>
            <w:tcBorders>
              <w:top w:val="nil"/>
              <w:left w:val="nil"/>
              <w:bottom w:val="nil"/>
              <w:right w:val="nil"/>
            </w:tcBorders>
            <w:shd w:val="clear" w:color="000000" w:fill="FFC9C9"/>
            <w:noWrap/>
            <w:vAlign w:val="center"/>
            <w:hideMark/>
          </w:tcPr>
          <w:p w14:paraId="581FD4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5836EA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4DC26E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371340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78A37C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32E8C82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2752306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171752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74B4BC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54B9284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5E4A02A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5855A87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692D0C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000000" w:fill="FFC9C9"/>
            <w:noWrap/>
            <w:vAlign w:val="center"/>
            <w:hideMark/>
          </w:tcPr>
          <w:p w14:paraId="00562B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89.4</w:t>
            </w:r>
          </w:p>
        </w:tc>
        <w:tc>
          <w:tcPr>
            <w:tcW w:w="424" w:type="dxa"/>
            <w:tcBorders>
              <w:top w:val="nil"/>
              <w:left w:val="nil"/>
              <w:bottom w:val="nil"/>
              <w:right w:val="nil"/>
            </w:tcBorders>
            <w:shd w:val="clear" w:color="000000" w:fill="FFC9C9"/>
            <w:noWrap/>
            <w:vAlign w:val="center"/>
            <w:hideMark/>
          </w:tcPr>
          <w:p w14:paraId="04BC9A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89.9</w:t>
            </w:r>
          </w:p>
        </w:tc>
        <w:tc>
          <w:tcPr>
            <w:tcW w:w="424" w:type="dxa"/>
            <w:tcBorders>
              <w:top w:val="nil"/>
              <w:left w:val="nil"/>
              <w:bottom w:val="nil"/>
              <w:right w:val="nil"/>
            </w:tcBorders>
            <w:shd w:val="clear" w:color="000000" w:fill="FFC9C9"/>
            <w:noWrap/>
            <w:vAlign w:val="center"/>
            <w:hideMark/>
          </w:tcPr>
          <w:p w14:paraId="5287E75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89.4</w:t>
            </w:r>
          </w:p>
        </w:tc>
        <w:tc>
          <w:tcPr>
            <w:tcW w:w="424" w:type="dxa"/>
            <w:tcBorders>
              <w:top w:val="nil"/>
              <w:left w:val="nil"/>
              <w:bottom w:val="nil"/>
              <w:right w:val="nil"/>
            </w:tcBorders>
            <w:shd w:val="clear" w:color="000000" w:fill="FFC9C9"/>
            <w:noWrap/>
            <w:vAlign w:val="center"/>
            <w:hideMark/>
          </w:tcPr>
          <w:p w14:paraId="42C22DA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90.2</w:t>
            </w:r>
          </w:p>
        </w:tc>
      </w:tr>
      <w:tr w:rsidR="00137CBD" w:rsidRPr="007A3838" w14:paraId="7CBC2A4D" w14:textId="77777777" w:rsidTr="00042FEF">
        <w:trPr>
          <w:trHeight w:val="57"/>
        </w:trPr>
        <w:tc>
          <w:tcPr>
            <w:tcW w:w="6009" w:type="dxa"/>
            <w:tcBorders>
              <w:top w:val="nil"/>
              <w:left w:val="nil"/>
              <w:bottom w:val="nil"/>
              <w:right w:val="nil"/>
            </w:tcBorders>
            <w:shd w:val="clear" w:color="auto" w:fill="auto"/>
            <w:noWrap/>
            <w:vAlign w:val="center"/>
            <w:hideMark/>
          </w:tcPr>
          <w:p w14:paraId="5551331B"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Ausencia de denuncias por comisión de delitos contra la vida, el cuerpo y la salud</w:t>
            </w:r>
          </w:p>
        </w:tc>
        <w:tc>
          <w:tcPr>
            <w:tcW w:w="737" w:type="dxa"/>
            <w:tcBorders>
              <w:top w:val="nil"/>
              <w:left w:val="nil"/>
              <w:bottom w:val="nil"/>
              <w:right w:val="nil"/>
            </w:tcBorders>
            <w:shd w:val="clear" w:color="auto" w:fill="auto"/>
            <w:noWrap/>
            <w:vAlign w:val="center"/>
            <w:hideMark/>
          </w:tcPr>
          <w:p w14:paraId="27227F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71948C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AE321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2675DF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1301B9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44312A4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2D30E66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4803BE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52B9DA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3F1107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0B578D9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38DF7FE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713B3EB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08E13B3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89.4</w:t>
            </w:r>
          </w:p>
        </w:tc>
        <w:tc>
          <w:tcPr>
            <w:tcW w:w="424" w:type="dxa"/>
            <w:tcBorders>
              <w:top w:val="nil"/>
              <w:left w:val="nil"/>
              <w:bottom w:val="nil"/>
              <w:right w:val="nil"/>
            </w:tcBorders>
            <w:shd w:val="clear" w:color="auto" w:fill="auto"/>
            <w:noWrap/>
            <w:vAlign w:val="center"/>
            <w:hideMark/>
          </w:tcPr>
          <w:p w14:paraId="43A852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89.9</w:t>
            </w:r>
          </w:p>
        </w:tc>
        <w:tc>
          <w:tcPr>
            <w:tcW w:w="424" w:type="dxa"/>
            <w:tcBorders>
              <w:top w:val="nil"/>
              <w:left w:val="nil"/>
              <w:bottom w:val="nil"/>
              <w:right w:val="nil"/>
            </w:tcBorders>
            <w:shd w:val="clear" w:color="auto" w:fill="auto"/>
            <w:noWrap/>
            <w:vAlign w:val="center"/>
            <w:hideMark/>
          </w:tcPr>
          <w:p w14:paraId="2B630CC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89.4</w:t>
            </w:r>
          </w:p>
        </w:tc>
        <w:tc>
          <w:tcPr>
            <w:tcW w:w="424" w:type="dxa"/>
            <w:tcBorders>
              <w:top w:val="nil"/>
              <w:left w:val="nil"/>
              <w:bottom w:val="nil"/>
              <w:right w:val="nil"/>
            </w:tcBorders>
            <w:shd w:val="clear" w:color="auto" w:fill="auto"/>
            <w:noWrap/>
            <w:vAlign w:val="center"/>
            <w:hideMark/>
          </w:tcPr>
          <w:p w14:paraId="11EE44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90.2</w:t>
            </w:r>
          </w:p>
        </w:tc>
      </w:tr>
      <w:tr w:rsidR="00137CBD" w:rsidRPr="007A3838" w14:paraId="1AA49304" w14:textId="77777777" w:rsidTr="00042FEF">
        <w:trPr>
          <w:trHeight w:val="57"/>
        </w:trPr>
        <w:tc>
          <w:tcPr>
            <w:tcW w:w="6009" w:type="dxa"/>
            <w:tcBorders>
              <w:top w:val="nil"/>
              <w:left w:val="nil"/>
              <w:bottom w:val="nil"/>
              <w:right w:val="nil"/>
            </w:tcBorders>
            <w:shd w:val="clear" w:color="000000" w:fill="FFC9C9"/>
            <w:noWrap/>
            <w:vAlign w:val="center"/>
            <w:hideMark/>
          </w:tcPr>
          <w:p w14:paraId="59AFC5E1"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Desaparición de personas</w:t>
            </w:r>
          </w:p>
        </w:tc>
        <w:tc>
          <w:tcPr>
            <w:tcW w:w="737" w:type="dxa"/>
            <w:tcBorders>
              <w:top w:val="nil"/>
              <w:left w:val="nil"/>
              <w:bottom w:val="nil"/>
              <w:right w:val="nil"/>
            </w:tcBorders>
            <w:shd w:val="clear" w:color="000000" w:fill="FFC9C9"/>
            <w:noWrap/>
            <w:vAlign w:val="center"/>
            <w:hideMark/>
          </w:tcPr>
          <w:p w14:paraId="474736F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1214364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2C72795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3EA5BFA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77B5E9E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18DABE9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1ACDD2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651F2A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77A9604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37DFF8A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265335F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61497AD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5AFAD34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FFC9C9"/>
            <w:noWrap/>
            <w:vAlign w:val="center"/>
            <w:hideMark/>
          </w:tcPr>
          <w:p w14:paraId="63888C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000000" w:fill="FFC9C9"/>
            <w:noWrap/>
            <w:vAlign w:val="center"/>
            <w:hideMark/>
          </w:tcPr>
          <w:p w14:paraId="087F59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92.0</w:t>
            </w:r>
          </w:p>
        </w:tc>
        <w:tc>
          <w:tcPr>
            <w:tcW w:w="424" w:type="dxa"/>
            <w:tcBorders>
              <w:top w:val="nil"/>
              <w:left w:val="nil"/>
              <w:bottom w:val="nil"/>
              <w:right w:val="nil"/>
            </w:tcBorders>
            <w:shd w:val="clear" w:color="000000" w:fill="FFC9C9"/>
            <w:noWrap/>
            <w:vAlign w:val="center"/>
            <w:hideMark/>
          </w:tcPr>
          <w:p w14:paraId="1895CC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89.9</w:t>
            </w:r>
          </w:p>
        </w:tc>
        <w:tc>
          <w:tcPr>
            <w:tcW w:w="424" w:type="dxa"/>
            <w:tcBorders>
              <w:top w:val="nil"/>
              <w:left w:val="nil"/>
              <w:bottom w:val="nil"/>
              <w:right w:val="nil"/>
            </w:tcBorders>
            <w:shd w:val="clear" w:color="000000" w:fill="FFC9C9"/>
            <w:noWrap/>
            <w:vAlign w:val="center"/>
            <w:hideMark/>
          </w:tcPr>
          <w:p w14:paraId="45D86B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90.9</w:t>
            </w:r>
          </w:p>
        </w:tc>
      </w:tr>
      <w:tr w:rsidR="00137CBD" w:rsidRPr="007A3838" w14:paraId="1EE0144F" w14:textId="77777777" w:rsidTr="00042FEF">
        <w:trPr>
          <w:trHeight w:val="57"/>
        </w:trPr>
        <w:tc>
          <w:tcPr>
            <w:tcW w:w="6009" w:type="dxa"/>
            <w:tcBorders>
              <w:top w:val="nil"/>
              <w:left w:val="nil"/>
              <w:bottom w:val="nil"/>
              <w:right w:val="nil"/>
            </w:tcBorders>
            <w:shd w:val="clear" w:color="auto" w:fill="auto"/>
            <w:noWrap/>
            <w:vAlign w:val="center"/>
            <w:hideMark/>
          </w:tcPr>
          <w:p w14:paraId="36A8D067"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Ausencia de denuncias por comisión de delitos contra la libertad y trata de personas</w:t>
            </w:r>
          </w:p>
        </w:tc>
        <w:tc>
          <w:tcPr>
            <w:tcW w:w="737" w:type="dxa"/>
            <w:tcBorders>
              <w:top w:val="nil"/>
              <w:left w:val="nil"/>
              <w:bottom w:val="nil"/>
              <w:right w:val="nil"/>
            </w:tcBorders>
            <w:shd w:val="clear" w:color="auto" w:fill="auto"/>
            <w:noWrap/>
            <w:vAlign w:val="center"/>
            <w:hideMark/>
          </w:tcPr>
          <w:p w14:paraId="054FD1F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6237B7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0E7BBC4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3BF3A63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0D3CA0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69F135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659210B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2F97D84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6F51048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12281FC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2858536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5F83CF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5ECEDA4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4098A6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auto" w:fill="auto"/>
            <w:noWrap/>
            <w:vAlign w:val="center"/>
            <w:hideMark/>
          </w:tcPr>
          <w:p w14:paraId="3B3ADB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92.0</w:t>
            </w:r>
          </w:p>
        </w:tc>
        <w:tc>
          <w:tcPr>
            <w:tcW w:w="424" w:type="dxa"/>
            <w:tcBorders>
              <w:top w:val="nil"/>
              <w:left w:val="nil"/>
              <w:bottom w:val="nil"/>
              <w:right w:val="nil"/>
            </w:tcBorders>
            <w:shd w:val="clear" w:color="auto" w:fill="auto"/>
            <w:noWrap/>
            <w:vAlign w:val="center"/>
            <w:hideMark/>
          </w:tcPr>
          <w:p w14:paraId="5BF700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89.9</w:t>
            </w:r>
          </w:p>
        </w:tc>
        <w:tc>
          <w:tcPr>
            <w:tcW w:w="424" w:type="dxa"/>
            <w:tcBorders>
              <w:top w:val="nil"/>
              <w:left w:val="nil"/>
              <w:bottom w:val="nil"/>
              <w:right w:val="nil"/>
            </w:tcBorders>
            <w:shd w:val="clear" w:color="auto" w:fill="auto"/>
            <w:noWrap/>
            <w:vAlign w:val="center"/>
            <w:hideMark/>
          </w:tcPr>
          <w:p w14:paraId="2DD3513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90.9</w:t>
            </w:r>
          </w:p>
        </w:tc>
      </w:tr>
      <w:tr w:rsidR="00137CBD" w:rsidRPr="007A3838" w14:paraId="25E928C7" w14:textId="77777777" w:rsidTr="00042FEF">
        <w:trPr>
          <w:trHeight w:val="57"/>
        </w:trPr>
        <w:tc>
          <w:tcPr>
            <w:tcW w:w="6009" w:type="dxa"/>
            <w:tcBorders>
              <w:top w:val="nil"/>
              <w:left w:val="nil"/>
              <w:bottom w:val="nil"/>
              <w:right w:val="nil"/>
            </w:tcBorders>
            <w:shd w:val="clear" w:color="000000" w:fill="FF9393"/>
            <w:noWrap/>
            <w:vAlign w:val="center"/>
            <w:hideMark/>
          </w:tcPr>
          <w:p w14:paraId="1577E64E"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no discriminación</w:t>
            </w:r>
          </w:p>
        </w:tc>
        <w:tc>
          <w:tcPr>
            <w:tcW w:w="737" w:type="dxa"/>
            <w:tcBorders>
              <w:top w:val="nil"/>
              <w:left w:val="nil"/>
              <w:bottom w:val="nil"/>
              <w:right w:val="nil"/>
            </w:tcBorders>
            <w:shd w:val="clear" w:color="000000" w:fill="FF9393"/>
            <w:noWrap/>
            <w:vAlign w:val="center"/>
            <w:hideMark/>
          </w:tcPr>
          <w:p w14:paraId="33CAFC6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FF9393"/>
            <w:noWrap/>
            <w:vAlign w:val="center"/>
            <w:hideMark/>
          </w:tcPr>
          <w:p w14:paraId="0D40D80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FF9393"/>
            <w:noWrap/>
            <w:vAlign w:val="center"/>
            <w:hideMark/>
          </w:tcPr>
          <w:p w14:paraId="0BAB4BC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4586A14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58E5088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65856C6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4A9B7B5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49D771A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FF9393"/>
            <w:noWrap/>
            <w:vAlign w:val="center"/>
            <w:hideMark/>
          </w:tcPr>
          <w:p w14:paraId="692EE9B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84.6</w:t>
            </w:r>
          </w:p>
        </w:tc>
        <w:tc>
          <w:tcPr>
            <w:tcW w:w="424" w:type="dxa"/>
            <w:tcBorders>
              <w:top w:val="nil"/>
              <w:left w:val="nil"/>
              <w:bottom w:val="nil"/>
              <w:right w:val="nil"/>
            </w:tcBorders>
            <w:shd w:val="clear" w:color="000000" w:fill="FF9393"/>
            <w:noWrap/>
            <w:vAlign w:val="center"/>
            <w:hideMark/>
          </w:tcPr>
          <w:p w14:paraId="47C9864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81.6</w:t>
            </w:r>
          </w:p>
        </w:tc>
        <w:tc>
          <w:tcPr>
            <w:tcW w:w="424" w:type="dxa"/>
            <w:tcBorders>
              <w:top w:val="nil"/>
              <w:left w:val="nil"/>
              <w:bottom w:val="nil"/>
              <w:right w:val="nil"/>
            </w:tcBorders>
            <w:shd w:val="clear" w:color="000000" w:fill="FF9393"/>
            <w:noWrap/>
            <w:vAlign w:val="center"/>
            <w:hideMark/>
          </w:tcPr>
          <w:p w14:paraId="1930EF0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82.7</w:t>
            </w:r>
          </w:p>
        </w:tc>
        <w:tc>
          <w:tcPr>
            <w:tcW w:w="424" w:type="dxa"/>
            <w:tcBorders>
              <w:top w:val="nil"/>
              <w:left w:val="nil"/>
              <w:bottom w:val="nil"/>
              <w:right w:val="nil"/>
            </w:tcBorders>
            <w:shd w:val="clear" w:color="000000" w:fill="FF9393"/>
            <w:noWrap/>
            <w:vAlign w:val="center"/>
            <w:hideMark/>
          </w:tcPr>
          <w:p w14:paraId="054E402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81.3</w:t>
            </w:r>
          </w:p>
        </w:tc>
        <w:tc>
          <w:tcPr>
            <w:tcW w:w="424" w:type="dxa"/>
            <w:tcBorders>
              <w:top w:val="nil"/>
              <w:left w:val="nil"/>
              <w:bottom w:val="nil"/>
              <w:right w:val="nil"/>
            </w:tcBorders>
            <w:shd w:val="clear" w:color="000000" w:fill="FF9393"/>
            <w:noWrap/>
            <w:vAlign w:val="center"/>
            <w:hideMark/>
          </w:tcPr>
          <w:p w14:paraId="25FFC78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84.2</w:t>
            </w:r>
          </w:p>
        </w:tc>
        <w:tc>
          <w:tcPr>
            <w:tcW w:w="424" w:type="dxa"/>
            <w:tcBorders>
              <w:top w:val="nil"/>
              <w:left w:val="nil"/>
              <w:bottom w:val="nil"/>
              <w:right w:val="nil"/>
            </w:tcBorders>
            <w:shd w:val="clear" w:color="000000" w:fill="FF9393"/>
            <w:noWrap/>
            <w:vAlign w:val="center"/>
            <w:hideMark/>
          </w:tcPr>
          <w:p w14:paraId="609631B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85.2</w:t>
            </w:r>
          </w:p>
        </w:tc>
        <w:tc>
          <w:tcPr>
            <w:tcW w:w="424" w:type="dxa"/>
            <w:tcBorders>
              <w:top w:val="nil"/>
              <w:left w:val="nil"/>
              <w:bottom w:val="nil"/>
              <w:right w:val="nil"/>
            </w:tcBorders>
            <w:shd w:val="clear" w:color="000000" w:fill="FF9393"/>
            <w:noWrap/>
            <w:vAlign w:val="center"/>
            <w:hideMark/>
          </w:tcPr>
          <w:p w14:paraId="7CFE826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87.4</w:t>
            </w:r>
          </w:p>
        </w:tc>
        <w:tc>
          <w:tcPr>
            <w:tcW w:w="424" w:type="dxa"/>
            <w:tcBorders>
              <w:top w:val="nil"/>
              <w:left w:val="nil"/>
              <w:bottom w:val="nil"/>
              <w:right w:val="nil"/>
            </w:tcBorders>
            <w:shd w:val="clear" w:color="000000" w:fill="FF9393"/>
            <w:noWrap/>
            <w:vAlign w:val="center"/>
            <w:hideMark/>
          </w:tcPr>
          <w:p w14:paraId="4ADEE2A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90.9</w:t>
            </w:r>
          </w:p>
        </w:tc>
        <w:tc>
          <w:tcPr>
            <w:tcW w:w="424" w:type="dxa"/>
            <w:tcBorders>
              <w:top w:val="nil"/>
              <w:left w:val="nil"/>
              <w:bottom w:val="nil"/>
              <w:right w:val="nil"/>
            </w:tcBorders>
            <w:shd w:val="clear" w:color="000000" w:fill="FF9393"/>
            <w:noWrap/>
            <w:vAlign w:val="center"/>
            <w:hideMark/>
          </w:tcPr>
          <w:p w14:paraId="63AAAE2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90.1</w:t>
            </w:r>
          </w:p>
        </w:tc>
      </w:tr>
      <w:tr w:rsidR="00137CBD" w:rsidRPr="007A3838" w14:paraId="4CBE42F3" w14:textId="77777777" w:rsidTr="00042FEF">
        <w:trPr>
          <w:trHeight w:val="57"/>
        </w:trPr>
        <w:tc>
          <w:tcPr>
            <w:tcW w:w="6009" w:type="dxa"/>
            <w:tcBorders>
              <w:top w:val="nil"/>
              <w:left w:val="nil"/>
              <w:bottom w:val="nil"/>
              <w:right w:val="nil"/>
            </w:tcBorders>
            <w:shd w:val="clear" w:color="000000" w:fill="FFC9C9"/>
            <w:noWrap/>
            <w:vAlign w:val="center"/>
            <w:hideMark/>
          </w:tcPr>
          <w:p w14:paraId="7CCE1CC0"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Discriminación en el ejercicio de los derechos humanos</w:t>
            </w:r>
          </w:p>
        </w:tc>
        <w:tc>
          <w:tcPr>
            <w:tcW w:w="737" w:type="dxa"/>
            <w:tcBorders>
              <w:top w:val="nil"/>
              <w:left w:val="nil"/>
              <w:bottom w:val="nil"/>
              <w:right w:val="nil"/>
            </w:tcBorders>
            <w:shd w:val="clear" w:color="000000" w:fill="FFC9C9"/>
            <w:noWrap/>
            <w:vAlign w:val="center"/>
            <w:hideMark/>
          </w:tcPr>
          <w:p w14:paraId="0A31F66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FFC9C9"/>
            <w:noWrap/>
            <w:vAlign w:val="center"/>
            <w:hideMark/>
          </w:tcPr>
          <w:p w14:paraId="39C587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FFC9C9"/>
            <w:noWrap/>
            <w:vAlign w:val="center"/>
            <w:hideMark/>
          </w:tcPr>
          <w:p w14:paraId="69F8D0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096CE5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319E46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1FF33E1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51A2B8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6A79AD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FFC9C9"/>
            <w:noWrap/>
            <w:vAlign w:val="center"/>
            <w:hideMark/>
          </w:tcPr>
          <w:p w14:paraId="58F61E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84.6</w:t>
            </w:r>
          </w:p>
        </w:tc>
        <w:tc>
          <w:tcPr>
            <w:tcW w:w="424" w:type="dxa"/>
            <w:tcBorders>
              <w:top w:val="nil"/>
              <w:left w:val="nil"/>
              <w:bottom w:val="nil"/>
              <w:right w:val="nil"/>
            </w:tcBorders>
            <w:shd w:val="clear" w:color="000000" w:fill="FFC9C9"/>
            <w:noWrap/>
            <w:vAlign w:val="center"/>
            <w:hideMark/>
          </w:tcPr>
          <w:p w14:paraId="7508447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81.6</w:t>
            </w:r>
          </w:p>
        </w:tc>
        <w:tc>
          <w:tcPr>
            <w:tcW w:w="424" w:type="dxa"/>
            <w:tcBorders>
              <w:top w:val="nil"/>
              <w:left w:val="nil"/>
              <w:bottom w:val="nil"/>
              <w:right w:val="nil"/>
            </w:tcBorders>
            <w:shd w:val="clear" w:color="000000" w:fill="FFC9C9"/>
            <w:noWrap/>
            <w:vAlign w:val="center"/>
            <w:hideMark/>
          </w:tcPr>
          <w:p w14:paraId="593740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82.7</w:t>
            </w:r>
          </w:p>
        </w:tc>
        <w:tc>
          <w:tcPr>
            <w:tcW w:w="424" w:type="dxa"/>
            <w:tcBorders>
              <w:top w:val="nil"/>
              <w:left w:val="nil"/>
              <w:bottom w:val="nil"/>
              <w:right w:val="nil"/>
            </w:tcBorders>
            <w:shd w:val="clear" w:color="000000" w:fill="FFC9C9"/>
            <w:noWrap/>
            <w:vAlign w:val="center"/>
            <w:hideMark/>
          </w:tcPr>
          <w:p w14:paraId="37A7D78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c>
          <w:tcPr>
            <w:tcW w:w="424" w:type="dxa"/>
            <w:tcBorders>
              <w:top w:val="nil"/>
              <w:left w:val="nil"/>
              <w:bottom w:val="nil"/>
              <w:right w:val="nil"/>
            </w:tcBorders>
            <w:shd w:val="clear" w:color="000000" w:fill="FFC9C9"/>
            <w:noWrap/>
            <w:vAlign w:val="center"/>
            <w:hideMark/>
          </w:tcPr>
          <w:p w14:paraId="3D03089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84.2</w:t>
            </w:r>
          </w:p>
        </w:tc>
        <w:tc>
          <w:tcPr>
            <w:tcW w:w="424" w:type="dxa"/>
            <w:tcBorders>
              <w:top w:val="nil"/>
              <w:left w:val="nil"/>
              <w:bottom w:val="nil"/>
              <w:right w:val="nil"/>
            </w:tcBorders>
            <w:shd w:val="clear" w:color="000000" w:fill="FFC9C9"/>
            <w:noWrap/>
            <w:vAlign w:val="center"/>
            <w:hideMark/>
          </w:tcPr>
          <w:p w14:paraId="386D60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85.2</w:t>
            </w:r>
          </w:p>
        </w:tc>
        <w:tc>
          <w:tcPr>
            <w:tcW w:w="424" w:type="dxa"/>
            <w:tcBorders>
              <w:top w:val="nil"/>
              <w:left w:val="nil"/>
              <w:bottom w:val="nil"/>
              <w:right w:val="nil"/>
            </w:tcBorders>
            <w:shd w:val="clear" w:color="000000" w:fill="FFC9C9"/>
            <w:noWrap/>
            <w:vAlign w:val="center"/>
            <w:hideMark/>
          </w:tcPr>
          <w:p w14:paraId="5719DC3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87.4</w:t>
            </w:r>
          </w:p>
        </w:tc>
        <w:tc>
          <w:tcPr>
            <w:tcW w:w="424" w:type="dxa"/>
            <w:tcBorders>
              <w:top w:val="nil"/>
              <w:left w:val="nil"/>
              <w:bottom w:val="nil"/>
              <w:right w:val="nil"/>
            </w:tcBorders>
            <w:shd w:val="clear" w:color="000000" w:fill="FFC9C9"/>
            <w:noWrap/>
            <w:vAlign w:val="center"/>
            <w:hideMark/>
          </w:tcPr>
          <w:p w14:paraId="16220B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90.9</w:t>
            </w:r>
          </w:p>
        </w:tc>
        <w:tc>
          <w:tcPr>
            <w:tcW w:w="424" w:type="dxa"/>
            <w:tcBorders>
              <w:top w:val="nil"/>
              <w:left w:val="nil"/>
              <w:bottom w:val="nil"/>
              <w:right w:val="nil"/>
            </w:tcBorders>
            <w:shd w:val="clear" w:color="000000" w:fill="FFC9C9"/>
            <w:noWrap/>
            <w:vAlign w:val="center"/>
            <w:hideMark/>
          </w:tcPr>
          <w:p w14:paraId="332FD2F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90.1</w:t>
            </w:r>
          </w:p>
        </w:tc>
      </w:tr>
      <w:tr w:rsidR="00137CBD" w:rsidRPr="007A3838" w14:paraId="06ECFD65" w14:textId="77777777" w:rsidTr="00042FEF">
        <w:trPr>
          <w:trHeight w:val="57"/>
        </w:trPr>
        <w:tc>
          <w:tcPr>
            <w:tcW w:w="6009" w:type="dxa"/>
            <w:tcBorders>
              <w:top w:val="nil"/>
              <w:left w:val="nil"/>
              <w:bottom w:val="nil"/>
              <w:right w:val="nil"/>
            </w:tcBorders>
            <w:shd w:val="clear" w:color="auto" w:fill="auto"/>
            <w:noWrap/>
            <w:vAlign w:val="center"/>
            <w:hideMark/>
          </w:tcPr>
          <w:p w14:paraId="3A1B349A" w14:textId="77777777" w:rsidR="00137CBD" w:rsidRPr="007A3838" w:rsidRDefault="00137CBD" w:rsidP="00042FEF">
            <w:pPr>
              <w:spacing w:after="0" w:line="240" w:lineRule="auto"/>
              <w:ind w:left="170" w:right="57"/>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Proporción de la población de 18 y más años de edad que declara no haberse sentido discriminada</w:t>
            </w:r>
          </w:p>
        </w:tc>
        <w:tc>
          <w:tcPr>
            <w:tcW w:w="737" w:type="dxa"/>
            <w:tcBorders>
              <w:top w:val="nil"/>
              <w:left w:val="nil"/>
              <w:bottom w:val="nil"/>
              <w:right w:val="nil"/>
            </w:tcBorders>
            <w:shd w:val="clear" w:color="auto" w:fill="auto"/>
            <w:noWrap/>
            <w:vAlign w:val="center"/>
            <w:hideMark/>
          </w:tcPr>
          <w:p w14:paraId="40BDC6F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4B87F05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91B186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5F853F5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15DB4D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193F25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2690BEA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19EE24F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600D08F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84.6</w:t>
            </w:r>
          </w:p>
        </w:tc>
        <w:tc>
          <w:tcPr>
            <w:tcW w:w="424" w:type="dxa"/>
            <w:tcBorders>
              <w:top w:val="nil"/>
              <w:left w:val="nil"/>
              <w:bottom w:val="nil"/>
              <w:right w:val="nil"/>
            </w:tcBorders>
            <w:shd w:val="clear" w:color="auto" w:fill="auto"/>
            <w:noWrap/>
            <w:vAlign w:val="center"/>
            <w:hideMark/>
          </w:tcPr>
          <w:p w14:paraId="6F1D17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81.6</w:t>
            </w:r>
          </w:p>
        </w:tc>
        <w:tc>
          <w:tcPr>
            <w:tcW w:w="424" w:type="dxa"/>
            <w:tcBorders>
              <w:top w:val="nil"/>
              <w:left w:val="nil"/>
              <w:bottom w:val="nil"/>
              <w:right w:val="nil"/>
            </w:tcBorders>
            <w:shd w:val="clear" w:color="auto" w:fill="auto"/>
            <w:noWrap/>
            <w:vAlign w:val="center"/>
            <w:hideMark/>
          </w:tcPr>
          <w:p w14:paraId="4A16106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82.7</w:t>
            </w:r>
          </w:p>
        </w:tc>
        <w:tc>
          <w:tcPr>
            <w:tcW w:w="424" w:type="dxa"/>
            <w:tcBorders>
              <w:top w:val="nil"/>
              <w:left w:val="nil"/>
              <w:bottom w:val="nil"/>
              <w:right w:val="nil"/>
            </w:tcBorders>
            <w:shd w:val="clear" w:color="auto" w:fill="auto"/>
            <w:noWrap/>
            <w:vAlign w:val="center"/>
            <w:hideMark/>
          </w:tcPr>
          <w:p w14:paraId="4B7FC2C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c>
          <w:tcPr>
            <w:tcW w:w="424" w:type="dxa"/>
            <w:tcBorders>
              <w:top w:val="nil"/>
              <w:left w:val="nil"/>
              <w:bottom w:val="nil"/>
              <w:right w:val="nil"/>
            </w:tcBorders>
            <w:shd w:val="clear" w:color="auto" w:fill="auto"/>
            <w:noWrap/>
            <w:vAlign w:val="center"/>
            <w:hideMark/>
          </w:tcPr>
          <w:p w14:paraId="7F609F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84.2</w:t>
            </w:r>
          </w:p>
        </w:tc>
        <w:tc>
          <w:tcPr>
            <w:tcW w:w="424" w:type="dxa"/>
            <w:tcBorders>
              <w:top w:val="nil"/>
              <w:left w:val="nil"/>
              <w:bottom w:val="nil"/>
              <w:right w:val="nil"/>
            </w:tcBorders>
            <w:shd w:val="clear" w:color="auto" w:fill="auto"/>
            <w:noWrap/>
            <w:vAlign w:val="center"/>
            <w:hideMark/>
          </w:tcPr>
          <w:p w14:paraId="38E2C5D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85.2</w:t>
            </w:r>
          </w:p>
        </w:tc>
        <w:tc>
          <w:tcPr>
            <w:tcW w:w="424" w:type="dxa"/>
            <w:tcBorders>
              <w:top w:val="nil"/>
              <w:left w:val="nil"/>
              <w:bottom w:val="nil"/>
              <w:right w:val="nil"/>
            </w:tcBorders>
            <w:shd w:val="clear" w:color="auto" w:fill="auto"/>
            <w:noWrap/>
            <w:vAlign w:val="center"/>
            <w:hideMark/>
          </w:tcPr>
          <w:p w14:paraId="6ECDBFF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87.4</w:t>
            </w:r>
          </w:p>
        </w:tc>
        <w:tc>
          <w:tcPr>
            <w:tcW w:w="424" w:type="dxa"/>
            <w:tcBorders>
              <w:top w:val="nil"/>
              <w:left w:val="nil"/>
              <w:bottom w:val="nil"/>
              <w:right w:val="nil"/>
            </w:tcBorders>
            <w:shd w:val="clear" w:color="auto" w:fill="auto"/>
            <w:noWrap/>
            <w:vAlign w:val="center"/>
            <w:hideMark/>
          </w:tcPr>
          <w:p w14:paraId="664A83A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90.9</w:t>
            </w:r>
          </w:p>
        </w:tc>
        <w:tc>
          <w:tcPr>
            <w:tcW w:w="424" w:type="dxa"/>
            <w:tcBorders>
              <w:top w:val="nil"/>
              <w:left w:val="nil"/>
              <w:bottom w:val="nil"/>
              <w:right w:val="nil"/>
            </w:tcBorders>
            <w:shd w:val="clear" w:color="auto" w:fill="auto"/>
            <w:noWrap/>
            <w:vAlign w:val="center"/>
            <w:hideMark/>
          </w:tcPr>
          <w:p w14:paraId="53A89F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90.1</w:t>
            </w:r>
          </w:p>
        </w:tc>
      </w:tr>
      <w:tr w:rsidR="00137CBD" w:rsidRPr="007A3838" w14:paraId="1FC195A1" w14:textId="77777777" w:rsidTr="00042FEF">
        <w:trPr>
          <w:trHeight w:val="57"/>
        </w:trPr>
        <w:tc>
          <w:tcPr>
            <w:tcW w:w="6009" w:type="dxa"/>
            <w:tcBorders>
              <w:top w:val="nil"/>
              <w:left w:val="nil"/>
              <w:bottom w:val="nil"/>
              <w:right w:val="nil"/>
            </w:tcBorders>
            <w:shd w:val="clear" w:color="000000" w:fill="4B8F87"/>
            <w:noWrap/>
            <w:hideMark/>
          </w:tcPr>
          <w:p w14:paraId="4CC1C7B5" w14:textId="77777777" w:rsidR="00137CBD" w:rsidRPr="007A3838" w:rsidRDefault="00137CBD" w:rsidP="00042FEF">
            <w:pPr>
              <w:spacing w:after="0" w:line="240" w:lineRule="auto"/>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Derechos económicos, sociales, culturales y ambientales (índice)</w:t>
            </w:r>
          </w:p>
        </w:tc>
        <w:tc>
          <w:tcPr>
            <w:tcW w:w="737" w:type="dxa"/>
            <w:tcBorders>
              <w:top w:val="nil"/>
              <w:left w:val="nil"/>
              <w:bottom w:val="nil"/>
              <w:right w:val="nil"/>
            </w:tcBorders>
            <w:shd w:val="clear" w:color="000000" w:fill="4B8F87"/>
            <w:noWrap/>
            <w:vAlign w:val="center"/>
            <w:hideMark/>
          </w:tcPr>
          <w:p w14:paraId="4117578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1008" w:type="dxa"/>
            <w:tcBorders>
              <w:top w:val="nil"/>
              <w:left w:val="nil"/>
              <w:bottom w:val="nil"/>
              <w:right w:val="nil"/>
            </w:tcBorders>
            <w:shd w:val="clear" w:color="000000" w:fill="4B8F87"/>
            <w:noWrap/>
            <w:vAlign w:val="center"/>
            <w:hideMark/>
          </w:tcPr>
          <w:p w14:paraId="37868C2C"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424" w:type="dxa"/>
            <w:tcBorders>
              <w:top w:val="nil"/>
              <w:left w:val="nil"/>
              <w:bottom w:val="nil"/>
              <w:right w:val="nil"/>
            </w:tcBorders>
            <w:shd w:val="clear" w:color="000000" w:fill="4B8F87"/>
            <w:noWrap/>
            <w:vAlign w:val="center"/>
            <w:hideMark/>
          </w:tcPr>
          <w:p w14:paraId="3FBC468E"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63.4</w:t>
            </w:r>
          </w:p>
        </w:tc>
        <w:tc>
          <w:tcPr>
            <w:tcW w:w="424" w:type="dxa"/>
            <w:tcBorders>
              <w:top w:val="nil"/>
              <w:left w:val="nil"/>
              <w:bottom w:val="nil"/>
              <w:right w:val="nil"/>
            </w:tcBorders>
            <w:shd w:val="clear" w:color="000000" w:fill="4B8F87"/>
            <w:noWrap/>
            <w:vAlign w:val="center"/>
            <w:hideMark/>
          </w:tcPr>
          <w:p w14:paraId="34EB95DF"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64.0</w:t>
            </w:r>
          </w:p>
        </w:tc>
        <w:tc>
          <w:tcPr>
            <w:tcW w:w="424" w:type="dxa"/>
            <w:tcBorders>
              <w:top w:val="nil"/>
              <w:left w:val="nil"/>
              <w:bottom w:val="nil"/>
              <w:right w:val="nil"/>
            </w:tcBorders>
            <w:shd w:val="clear" w:color="000000" w:fill="4B8F87"/>
            <w:noWrap/>
            <w:vAlign w:val="center"/>
            <w:hideMark/>
          </w:tcPr>
          <w:p w14:paraId="4CE14F26"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65.2</w:t>
            </w:r>
          </w:p>
        </w:tc>
        <w:tc>
          <w:tcPr>
            <w:tcW w:w="424" w:type="dxa"/>
            <w:tcBorders>
              <w:top w:val="nil"/>
              <w:left w:val="nil"/>
              <w:bottom w:val="nil"/>
              <w:right w:val="nil"/>
            </w:tcBorders>
            <w:shd w:val="clear" w:color="000000" w:fill="4B8F87"/>
            <w:noWrap/>
            <w:vAlign w:val="center"/>
            <w:hideMark/>
          </w:tcPr>
          <w:p w14:paraId="7AA6350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65.8</w:t>
            </w:r>
          </w:p>
        </w:tc>
        <w:tc>
          <w:tcPr>
            <w:tcW w:w="424" w:type="dxa"/>
            <w:tcBorders>
              <w:top w:val="nil"/>
              <w:left w:val="nil"/>
              <w:bottom w:val="nil"/>
              <w:right w:val="nil"/>
            </w:tcBorders>
            <w:shd w:val="clear" w:color="000000" w:fill="4B8F87"/>
            <w:noWrap/>
            <w:vAlign w:val="center"/>
            <w:hideMark/>
          </w:tcPr>
          <w:p w14:paraId="554E222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66.7</w:t>
            </w:r>
          </w:p>
        </w:tc>
        <w:tc>
          <w:tcPr>
            <w:tcW w:w="424" w:type="dxa"/>
            <w:tcBorders>
              <w:top w:val="nil"/>
              <w:left w:val="nil"/>
              <w:bottom w:val="nil"/>
              <w:right w:val="nil"/>
            </w:tcBorders>
            <w:shd w:val="clear" w:color="000000" w:fill="4B8F87"/>
            <w:noWrap/>
            <w:vAlign w:val="center"/>
            <w:hideMark/>
          </w:tcPr>
          <w:p w14:paraId="31819B9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66.2</w:t>
            </w:r>
          </w:p>
        </w:tc>
        <w:tc>
          <w:tcPr>
            <w:tcW w:w="424" w:type="dxa"/>
            <w:tcBorders>
              <w:top w:val="nil"/>
              <w:left w:val="nil"/>
              <w:bottom w:val="nil"/>
              <w:right w:val="nil"/>
            </w:tcBorders>
            <w:shd w:val="clear" w:color="000000" w:fill="4B8F87"/>
            <w:noWrap/>
            <w:vAlign w:val="center"/>
            <w:hideMark/>
          </w:tcPr>
          <w:p w14:paraId="543A029C"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66.5</w:t>
            </w:r>
          </w:p>
        </w:tc>
        <w:tc>
          <w:tcPr>
            <w:tcW w:w="424" w:type="dxa"/>
            <w:tcBorders>
              <w:top w:val="nil"/>
              <w:left w:val="nil"/>
              <w:bottom w:val="nil"/>
              <w:right w:val="nil"/>
            </w:tcBorders>
            <w:shd w:val="clear" w:color="000000" w:fill="4B8F87"/>
            <w:noWrap/>
            <w:vAlign w:val="center"/>
            <w:hideMark/>
          </w:tcPr>
          <w:p w14:paraId="5082FAF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66.8</w:t>
            </w:r>
          </w:p>
        </w:tc>
        <w:tc>
          <w:tcPr>
            <w:tcW w:w="424" w:type="dxa"/>
            <w:tcBorders>
              <w:top w:val="nil"/>
              <w:left w:val="nil"/>
              <w:bottom w:val="nil"/>
              <w:right w:val="nil"/>
            </w:tcBorders>
            <w:shd w:val="clear" w:color="000000" w:fill="4B8F87"/>
            <w:noWrap/>
            <w:vAlign w:val="center"/>
            <w:hideMark/>
          </w:tcPr>
          <w:p w14:paraId="4BE24C2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68.1</w:t>
            </w:r>
          </w:p>
        </w:tc>
        <w:tc>
          <w:tcPr>
            <w:tcW w:w="424" w:type="dxa"/>
            <w:tcBorders>
              <w:top w:val="nil"/>
              <w:left w:val="nil"/>
              <w:bottom w:val="nil"/>
              <w:right w:val="nil"/>
            </w:tcBorders>
            <w:shd w:val="clear" w:color="000000" w:fill="4B8F87"/>
            <w:noWrap/>
            <w:vAlign w:val="center"/>
            <w:hideMark/>
          </w:tcPr>
          <w:p w14:paraId="438FD15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68.9</w:t>
            </w:r>
          </w:p>
        </w:tc>
        <w:tc>
          <w:tcPr>
            <w:tcW w:w="424" w:type="dxa"/>
            <w:tcBorders>
              <w:top w:val="nil"/>
              <w:left w:val="nil"/>
              <w:bottom w:val="nil"/>
              <w:right w:val="nil"/>
            </w:tcBorders>
            <w:shd w:val="clear" w:color="000000" w:fill="4B8F87"/>
            <w:noWrap/>
            <w:vAlign w:val="center"/>
            <w:hideMark/>
          </w:tcPr>
          <w:p w14:paraId="7F5E4B9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69.5</w:t>
            </w:r>
          </w:p>
        </w:tc>
        <w:tc>
          <w:tcPr>
            <w:tcW w:w="424" w:type="dxa"/>
            <w:tcBorders>
              <w:top w:val="nil"/>
              <w:left w:val="nil"/>
              <w:bottom w:val="nil"/>
              <w:right w:val="nil"/>
            </w:tcBorders>
            <w:shd w:val="clear" w:color="000000" w:fill="4B8F87"/>
            <w:noWrap/>
            <w:vAlign w:val="center"/>
            <w:hideMark/>
          </w:tcPr>
          <w:p w14:paraId="5F86FC61"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69.8</w:t>
            </w:r>
          </w:p>
        </w:tc>
        <w:tc>
          <w:tcPr>
            <w:tcW w:w="424" w:type="dxa"/>
            <w:tcBorders>
              <w:top w:val="nil"/>
              <w:left w:val="nil"/>
              <w:bottom w:val="nil"/>
              <w:right w:val="nil"/>
            </w:tcBorders>
            <w:shd w:val="clear" w:color="000000" w:fill="4B8F87"/>
            <w:noWrap/>
            <w:vAlign w:val="center"/>
            <w:hideMark/>
          </w:tcPr>
          <w:p w14:paraId="588D004F"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71.1</w:t>
            </w:r>
          </w:p>
        </w:tc>
        <w:tc>
          <w:tcPr>
            <w:tcW w:w="424" w:type="dxa"/>
            <w:tcBorders>
              <w:top w:val="nil"/>
              <w:left w:val="nil"/>
              <w:bottom w:val="nil"/>
              <w:right w:val="nil"/>
            </w:tcBorders>
            <w:shd w:val="clear" w:color="000000" w:fill="4B8F87"/>
            <w:noWrap/>
            <w:vAlign w:val="center"/>
            <w:hideMark/>
          </w:tcPr>
          <w:p w14:paraId="3451C63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68.3</w:t>
            </w:r>
          </w:p>
        </w:tc>
        <w:tc>
          <w:tcPr>
            <w:tcW w:w="424" w:type="dxa"/>
            <w:tcBorders>
              <w:top w:val="nil"/>
              <w:left w:val="nil"/>
              <w:bottom w:val="nil"/>
              <w:right w:val="nil"/>
            </w:tcBorders>
            <w:shd w:val="clear" w:color="000000" w:fill="4B8F87"/>
            <w:noWrap/>
            <w:vAlign w:val="center"/>
            <w:hideMark/>
          </w:tcPr>
          <w:p w14:paraId="402D2A6E"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69.5</w:t>
            </w:r>
          </w:p>
        </w:tc>
      </w:tr>
      <w:tr w:rsidR="00137CBD" w:rsidRPr="007A3838" w14:paraId="5A197C97" w14:textId="77777777" w:rsidTr="00042FEF">
        <w:trPr>
          <w:trHeight w:val="57"/>
        </w:trPr>
        <w:tc>
          <w:tcPr>
            <w:tcW w:w="6009" w:type="dxa"/>
            <w:tcBorders>
              <w:top w:val="nil"/>
              <w:left w:val="nil"/>
              <w:bottom w:val="nil"/>
              <w:right w:val="nil"/>
            </w:tcBorders>
            <w:shd w:val="clear" w:color="000000" w:fill="63ADA4"/>
            <w:noWrap/>
            <w:vAlign w:val="center"/>
            <w:hideMark/>
          </w:tcPr>
          <w:p w14:paraId="609608E5"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una alimentación adecuada</w:t>
            </w:r>
          </w:p>
        </w:tc>
        <w:tc>
          <w:tcPr>
            <w:tcW w:w="737" w:type="dxa"/>
            <w:tcBorders>
              <w:top w:val="nil"/>
              <w:left w:val="nil"/>
              <w:bottom w:val="nil"/>
              <w:right w:val="nil"/>
            </w:tcBorders>
            <w:shd w:val="clear" w:color="000000" w:fill="63ADA4"/>
            <w:noWrap/>
            <w:vAlign w:val="center"/>
            <w:hideMark/>
          </w:tcPr>
          <w:p w14:paraId="76E0170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0DDF44B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495C526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73.9</w:t>
            </w:r>
          </w:p>
        </w:tc>
        <w:tc>
          <w:tcPr>
            <w:tcW w:w="424" w:type="dxa"/>
            <w:tcBorders>
              <w:top w:val="nil"/>
              <w:left w:val="nil"/>
              <w:bottom w:val="nil"/>
              <w:right w:val="nil"/>
            </w:tcBorders>
            <w:shd w:val="clear" w:color="000000" w:fill="63ADA4"/>
            <w:noWrap/>
            <w:vAlign w:val="center"/>
            <w:hideMark/>
          </w:tcPr>
          <w:p w14:paraId="75D3555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72.7</w:t>
            </w:r>
          </w:p>
        </w:tc>
        <w:tc>
          <w:tcPr>
            <w:tcW w:w="424" w:type="dxa"/>
            <w:tcBorders>
              <w:top w:val="nil"/>
              <w:left w:val="nil"/>
              <w:bottom w:val="nil"/>
              <w:right w:val="nil"/>
            </w:tcBorders>
            <w:shd w:val="clear" w:color="000000" w:fill="63ADA4"/>
            <w:noWrap/>
            <w:vAlign w:val="center"/>
            <w:hideMark/>
          </w:tcPr>
          <w:p w14:paraId="477F10A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73.0</w:t>
            </w:r>
          </w:p>
        </w:tc>
        <w:tc>
          <w:tcPr>
            <w:tcW w:w="424" w:type="dxa"/>
            <w:tcBorders>
              <w:top w:val="nil"/>
              <w:left w:val="nil"/>
              <w:bottom w:val="nil"/>
              <w:right w:val="nil"/>
            </w:tcBorders>
            <w:shd w:val="clear" w:color="000000" w:fill="63ADA4"/>
            <w:noWrap/>
            <w:vAlign w:val="center"/>
            <w:hideMark/>
          </w:tcPr>
          <w:p w14:paraId="70AF9DB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73.6</w:t>
            </w:r>
          </w:p>
        </w:tc>
        <w:tc>
          <w:tcPr>
            <w:tcW w:w="424" w:type="dxa"/>
            <w:tcBorders>
              <w:top w:val="nil"/>
              <w:left w:val="nil"/>
              <w:bottom w:val="nil"/>
              <w:right w:val="nil"/>
            </w:tcBorders>
            <w:shd w:val="clear" w:color="000000" w:fill="63ADA4"/>
            <w:noWrap/>
            <w:vAlign w:val="center"/>
            <w:hideMark/>
          </w:tcPr>
          <w:p w14:paraId="1C42E37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76.6</w:t>
            </w:r>
          </w:p>
        </w:tc>
        <w:tc>
          <w:tcPr>
            <w:tcW w:w="424" w:type="dxa"/>
            <w:tcBorders>
              <w:top w:val="nil"/>
              <w:left w:val="nil"/>
              <w:bottom w:val="nil"/>
              <w:right w:val="nil"/>
            </w:tcBorders>
            <w:shd w:val="clear" w:color="000000" w:fill="63ADA4"/>
            <w:noWrap/>
            <w:vAlign w:val="center"/>
            <w:hideMark/>
          </w:tcPr>
          <w:p w14:paraId="4D1CAEC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76.5</w:t>
            </w:r>
          </w:p>
        </w:tc>
        <w:tc>
          <w:tcPr>
            <w:tcW w:w="424" w:type="dxa"/>
            <w:tcBorders>
              <w:top w:val="nil"/>
              <w:left w:val="nil"/>
              <w:bottom w:val="nil"/>
              <w:right w:val="nil"/>
            </w:tcBorders>
            <w:shd w:val="clear" w:color="000000" w:fill="63ADA4"/>
            <w:noWrap/>
            <w:vAlign w:val="center"/>
            <w:hideMark/>
          </w:tcPr>
          <w:p w14:paraId="606A201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76.4</w:t>
            </w:r>
          </w:p>
        </w:tc>
        <w:tc>
          <w:tcPr>
            <w:tcW w:w="424" w:type="dxa"/>
            <w:tcBorders>
              <w:top w:val="nil"/>
              <w:left w:val="nil"/>
              <w:bottom w:val="nil"/>
              <w:right w:val="nil"/>
            </w:tcBorders>
            <w:shd w:val="clear" w:color="000000" w:fill="63ADA4"/>
            <w:noWrap/>
            <w:vAlign w:val="center"/>
            <w:hideMark/>
          </w:tcPr>
          <w:p w14:paraId="625E391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75.1</w:t>
            </w:r>
          </w:p>
        </w:tc>
        <w:tc>
          <w:tcPr>
            <w:tcW w:w="424" w:type="dxa"/>
            <w:tcBorders>
              <w:top w:val="nil"/>
              <w:left w:val="nil"/>
              <w:bottom w:val="nil"/>
              <w:right w:val="nil"/>
            </w:tcBorders>
            <w:shd w:val="clear" w:color="000000" w:fill="63ADA4"/>
            <w:noWrap/>
            <w:vAlign w:val="center"/>
            <w:hideMark/>
          </w:tcPr>
          <w:p w14:paraId="53C0472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77.3</w:t>
            </w:r>
          </w:p>
        </w:tc>
        <w:tc>
          <w:tcPr>
            <w:tcW w:w="424" w:type="dxa"/>
            <w:tcBorders>
              <w:top w:val="nil"/>
              <w:left w:val="nil"/>
              <w:bottom w:val="nil"/>
              <w:right w:val="nil"/>
            </w:tcBorders>
            <w:shd w:val="clear" w:color="000000" w:fill="63ADA4"/>
            <w:noWrap/>
            <w:vAlign w:val="center"/>
            <w:hideMark/>
          </w:tcPr>
          <w:p w14:paraId="12764DF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76.9</w:t>
            </w:r>
          </w:p>
        </w:tc>
        <w:tc>
          <w:tcPr>
            <w:tcW w:w="424" w:type="dxa"/>
            <w:tcBorders>
              <w:top w:val="nil"/>
              <w:left w:val="nil"/>
              <w:bottom w:val="nil"/>
              <w:right w:val="nil"/>
            </w:tcBorders>
            <w:shd w:val="clear" w:color="000000" w:fill="63ADA4"/>
            <w:noWrap/>
            <w:vAlign w:val="center"/>
            <w:hideMark/>
          </w:tcPr>
          <w:p w14:paraId="5F99589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76.6</w:t>
            </w:r>
          </w:p>
        </w:tc>
        <w:tc>
          <w:tcPr>
            <w:tcW w:w="424" w:type="dxa"/>
            <w:tcBorders>
              <w:top w:val="nil"/>
              <w:left w:val="nil"/>
              <w:bottom w:val="nil"/>
              <w:right w:val="nil"/>
            </w:tcBorders>
            <w:shd w:val="clear" w:color="000000" w:fill="63ADA4"/>
            <w:noWrap/>
            <w:vAlign w:val="center"/>
            <w:hideMark/>
          </w:tcPr>
          <w:p w14:paraId="18E96A1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76.9</w:t>
            </w:r>
          </w:p>
        </w:tc>
        <w:tc>
          <w:tcPr>
            <w:tcW w:w="424" w:type="dxa"/>
            <w:tcBorders>
              <w:top w:val="nil"/>
              <w:left w:val="nil"/>
              <w:bottom w:val="nil"/>
              <w:right w:val="nil"/>
            </w:tcBorders>
            <w:shd w:val="clear" w:color="000000" w:fill="63ADA4"/>
            <w:noWrap/>
            <w:vAlign w:val="center"/>
            <w:hideMark/>
          </w:tcPr>
          <w:p w14:paraId="4D987D4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77.1</w:t>
            </w:r>
          </w:p>
        </w:tc>
        <w:tc>
          <w:tcPr>
            <w:tcW w:w="424" w:type="dxa"/>
            <w:tcBorders>
              <w:top w:val="nil"/>
              <w:left w:val="nil"/>
              <w:bottom w:val="nil"/>
              <w:right w:val="nil"/>
            </w:tcBorders>
            <w:shd w:val="clear" w:color="000000" w:fill="63ADA4"/>
            <w:noWrap/>
            <w:vAlign w:val="center"/>
            <w:hideMark/>
          </w:tcPr>
          <w:p w14:paraId="6E0BD79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75.3</w:t>
            </w:r>
          </w:p>
        </w:tc>
        <w:tc>
          <w:tcPr>
            <w:tcW w:w="424" w:type="dxa"/>
            <w:tcBorders>
              <w:top w:val="nil"/>
              <w:left w:val="nil"/>
              <w:bottom w:val="nil"/>
              <w:right w:val="nil"/>
            </w:tcBorders>
            <w:shd w:val="clear" w:color="000000" w:fill="63ADA4"/>
            <w:noWrap/>
            <w:vAlign w:val="center"/>
            <w:hideMark/>
          </w:tcPr>
          <w:p w14:paraId="575B069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76.4</w:t>
            </w:r>
          </w:p>
        </w:tc>
      </w:tr>
      <w:tr w:rsidR="00137CBD" w:rsidRPr="007A3838" w14:paraId="7E2AAC7B" w14:textId="77777777" w:rsidTr="00042FEF">
        <w:trPr>
          <w:trHeight w:val="57"/>
        </w:trPr>
        <w:tc>
          <w:tcPr>
            <w:tcW w:w="6009" w:type="dxa"/>
            <w:tcBorders>
              <w:top w:val="nil"/>
              <w:left w:val="nil"/>
              <w:bottom w:val="nil"/>
              <w:right w:val="nil"/>
            </w:tcBorders>
            <w:shd w:val="clear" w:color="000000" w:fill="ACD4CF"/>
            <w:noWrap/>
            <w:vAlign w:val="center"/>
            <w:hideMark/>
          </w:tcPr>
          <w:p w14:paraId="1ECD989B"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Nutrición en niños</w:t>
            </w:r>
          </w:p>
        </w:tc>
        <w:tc>
          <w:tcPr>
            <w:tcW w:w="737" w:type="dxa"/>
            <w:tcBorders>
              <w:top w:val="nil"/>
              <w:left w:val="nil"/>
              <w:bottom w:val="nil"/>
              <w:right w:val="nil"/>
            </w:tcBorders>
            <w:shd w:val="clear" w:color="000000" w:fill="ACD4CF"/>
            <w:noWrap/>
            <w:vAlign w:val="center"/>
            <w:hideMark/>
          </w:tcPr>
          <w:p w14:paraId="50642D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2E2F948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7260CD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69.5</w:t>
            </w:r>
          </w:p>
        </w:tc>
        <w:tc>
          <w:tcPr>
            <w:tcW w:w="424" w:type="dxa"/>
            <w:tcBorders>
              <w:top w:val="nil"/>
              <w:left w:val="nil"/>
              <w:bottom w:val="nil"/>
              <w:right w:val="nil"/>
            </w:tcBorders>
            <w:shd w:val="clear" w:color="000000" w:fill="ACD4CF"/>
            <w:noWrap/>
            <w:vAlign w:val="center"/>
            <w:hideMark/>
          </w:tcPr>
          <w:p w14:paraId="06B9F53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69.5</w:t>
            </w:r>
          </w:p>
        </w:tc>
        <w:tc>
          <w:tcPr>
            <w:tcW w:w="424" w:type="dxa"/>
            <w:tcBorders>
              <w:top w:val="nil"/>
              <w:left w:val="nil"/>
              <w:bottom w:val="nil"/>
              <w:right w:val="nil"/>
            </w:tcBorders>
            <w:shd w:val="clear" w:color="000000" w:fill="ACD4CF"/>
            <w:noWrap/>
            <w:vAlign w:val="center"/>
            <w:hideMark/>
          </w:tcPr>
          <w:p w14:paraId="2700D69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69.5</w:t>
            </w:r>
          </w:p>
        </w:tc>
        <w:tc>
          <w:tcPr>
            <w:tcW w:w="424" w:type="dxa"/>
            <w:tcBorders>
              <w:top w:val="nil"/>
              <w:left w:val="nil"/>
              <w:bottom w:val="nil"/>
              <w:right w:val="nil"/>
            </w:tcBorders>
            <w:shd w:val="clear" w:color="000000" w:fill="ACD4CF"/>
            <w:noWrap/>
            <w:vAlign w:val="center"/>
            <w:hideMark/>
          </w:tcPr>
          <w:p w14:paraId="6634F44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69.6</w:t>
            </w:r>
          </w:p>
        </w:tc>
        <w:tc>
          <w:tcPr>
            <w:tcW w:w="424" w:type="dxa"/>
            <w:tcBorders>
              <w:top w:val="nil"/>
              <w:left w:val="nil"/>
              <w:bottom w:val="nil"/>
              <w:right w:val="nil"/>
            </w:tcBorders>
            <w:shd w:val="clear" w:color="000000" w:fill="ACD4CF"/>
            <w:noWrap/>
            <w:vAlign w:val="center"/>
            <w:hideMark/>
          </w:tcPr>
          <w:p w14:paraId="188C6C6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74.9</w:t>
            </w:r>
          </w:p>
        </w:tc>
        <w:tc>
          <w:tcPr>
            <w:tcW w:w="424" w:type="dxa"/>
            <w:tcBorders>
              <w:top w:val="nil"/>
              <w:left w:val="nil"/>
              <w:bottom w:val="nil"/>
              <w:right w:val="nil"/>
            </w:tcBorders>
            <w:shd w:val="clear" w:color="000000" w:fill="ACD4CF"/>
            <w:noWrap/>
            <w:vAlign w:val="center"/>
            <w:hideMark/>
          </w:tcPr>
          <w:p w14:paraId="5E27D47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74.5</w:t>
            </w:r>
          </w:p>
        </w:tc>
        <w:tc>
          <w:tcPr>
            <w:tcW w:w="424" w:type="dxa"/>
            <w:tcBorders>
              <w:top w:val="nil"/>
              <w:left w:val="nil"/>
              <w:bottom w:val="nil"/>
              <w:right w:val="nil"/>
            </w:tcBorders>
            <w:shd w:val="clear" w:color="000000" w:fill="ACD4CF"/>
            <w:noWrap/>
            <w:vAlign w:val="center"/>
            <w:hideMark/>
          </w:tcPr>
          <w:p w14:paraId="390E5DF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74.3</w:t>
            </w:r>
          </w:p>
        </w:tc>
        <w:tc>
          <w:tcPr>
            <w:tcW w:w="424" w:type="dxa"/>
            <w:tcBorders>
              <w:top w:val="nil"/>
              <w:left w:val="nil"/>
              <w:bottom w:val="nil"/>
              <w:right w:val="nil"/>
            </w:tcBorders>
            <w:shd w:val="clear" w:color="000000" w:fill="ACD4CF"/>
            <w:noWrap/>
            <w:vAlign w:val="center"/>
            <w:hideMark/>
          </w:tcPr>
          <w:p w14:paraId="77371E1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73.5</w:t>
            </w:r>
          </w:p>
        </w:tc>
        <w:tc>
          <w:tcPr>
            <w:tcW w:w="424" w:type="dxa"/>
            <w:tcBorders>
              <w:top w:val="nil"/>
              <w:left w:val="nil"/>
              <w:bottom w:val="nil"/>
              <w:right w:val="nil"/>
            </w:tcBorders>
            <w:shd w:val="clear" w:color="000000" w:fill="ACD4CF"/>
            <w:noWrap/>
            <w:vAlign w:val="center"/>
            <w:hideMark/>
          </w:tcPr>
          <w:p w14:paraId="188B8C3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3C8EE4A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76.8</w:t>
            </w:r>
          </w:p>
        </w:tc>
        <w:tc>
          <w:tcPr>
            <w:tcW w:w="424" w:type="dxa"/>
            <w:tcBorders>
              <w:top w:val="nil"/>
              <w:left w:val="nil"/>
              <w:bottom w:val="nil"/>
              <w:right w:val="nil"/>
            </w:tcBorders>
            <w:shd w:val="clear" w:color="000000" w:fill="ACD4CF"/>
            <w:noWrap/>
            <w:vAlign w:val="center"/>
            <w:hideMark/>
          </w:tcPr>
          <w:p w14:paraId="50E7EB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6C3278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77.5</w:t>
            </w:r>
          </w:p>
        </w:tc>
        <w:tc>
          <w:tcPr>
            <w:tcW w:w="424" w:type="dxa"/>
            <w:tcBorders>
              <w:top w:val="nil"/>
              <w:left w:val="nil"/>
              <w:bottom w:val="nil"/>
              <w:right w:val="nil"/>
            </w:tcBorders>
            <w:shd w:val="clear" w:color="000000" w:fill="ACD4CF"/>
            <w:noWrap/>
            <w:vAlign w:val="center"/>
            <w:hideMark/>
          </w:tcPr>
          <w:p w14:paraId="6752C5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79.1</w:t>
            </w:r>
          </w:p>
        </w:tc>
        <w:tc>
          <w:tcPr>
            <w:tcW w:w="424" w:type="dxa"/>
            <w:tcBorders>
              <w:top w:val="nil"/>
              <w:left w:val="nil"/>
              <w:bottom w:val="nil"/>
              <w:right w:val="nil"/>
            </w:tcBorders>
            <w:shd w:val="clear" w:color="000000" w:fill="ACD4CF"/>
            <w:noWrap/>
            <w:vAlign w:val="center"/>
            <w:hideMark/>
          </w:tcPr>
          <w:p w14:paraId="6D78EA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79.5</w:t>
            </w:r>
          </w:p>
        </w:tc>
        <w:tc>
          <w:tcPr>
            <w:tcW w:w="424" w:type="dxa"/>
            <w:tcBorders>
              <w:top w:val="nil"/>
              <w:left w:val="nil"/>
              <w:bottom w:val="nil"/>
              <w:right w:val="nil"/>
            </w:tcBorders>
            <w:shd w:val="clear" w:color="000000" w:fill="ACD4CF"/>
            <w:noWrap/>
            <w:vAlign w:val="center"/>
            <w:hideMark/>
          </w:tcPr>
          <w:p w14:paraId="52D2DB0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80.0</w:t>
            </w:r>
          </w:p>
        </w:tc>
      </w:tr>
      <w:tr w:rsidR="00137CBD" w:rsidRPr="007A3838" w14:paraId="3D480FE2" w14:textId="77777777" w:rsidTr="00042FEF">
        <w:trPr>
          <w:trHeight w:val="57"/>
        </w:trPr>
        <w:tc>
          <w:tcPr>
            <w:tcW w:w="6009" w:type="dxa"/>
            <w:tcBorders>
              <w:top w:val="nil"/>
              <w:left w:val="nil"/>
              <w:bottom w:val="nil"/>
              <w:right w:val="nil"/>
            </w:tcBorders>
            <w:shd w:val="clear" w:color="auto" w:fill="auto"/>
            <w:noWrap/>
            <w:vAlign w:val="center"/>
            <w:hideMark/>
          </w:tcPr>
          <w:p w14:paraId="4627E950"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niños/as menores de 5 años sin desnutrición crónica</w:t>
            </w:r>
          </w:p>
        </w:tc>
        <w:tc>
          <w:tcPr>
            <w:tcW w:w="737" w:type="dxa"/>
            <w:tcBorders>
              <w:top w:val="nil"/>
              <w:left w:val="nil"/>
              <w:bottom w:val="nil"/>
              <w:right w:val="nil"/>
            </w:tcBorders>
            <w:shd w:val="clear" w:color="auto" w:fill="auto"/>
            <w:noWrap/>
            <w:vAlign w:val="center"/>
            <w:hideMark/>
          </w:tcPr>
          <w:p w14:paraId="042E7B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0631A02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8D969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76.2</w:t>
            </w:r>
          </w:p>
        </w:tc>
        <w:tc>
          <w:tcPr>
            <w:tcW w:w="424" w:type="dxa"/>
            <w:tcBorders>
              <w:top w:val="nil"/>
              <w:left w:val="nil"/>
              <w:bottom w:val="nil"/>
              <w:right w:val="nil"/>
            </w:tcBorders>
            <w:shd w:val="clear" w:color="auto" w:fill="auto"/>
            <w:noWrap/>
            <w:vAlign w:val="center"/>
            <w:hideMark/>
          </w:tcPr>
          <w:p w14:paraId="07B35CA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76.2</w:t>
            </w:r>
          </w:p>
        </w:tc>
        <w:tc>
          <w:tcPr>
            <w:tcW w:w="424" w:type="dxa"/>
            <w:tcBorders>
              <w:top w:val="nil"/>
              <w:left w:val="nil"/>
              <w:bottom w:val="nil"/>
              <w:right w:val="nil"/>
            </w:tcBorders>
            <w:shd w:val="clear" w:color="auto" w:fill="auto"/>
            <w:noWrap/>
            <w:vAlign w:val="center"/>
            <w:hideMark/>
          </w:tcPr>
          <w:p w14:paraId="06F74E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76.2</w:t>
            </w:r>
          </w:p>
        </w:tc>
        <w:tc>
          <w:tcPr>
            <w:tcW w:w="424" w:type="dxa"/>
            <w:tcBorders>
              <w:top w:val="nil"/>
              <w:left w:val="nil"/>
              <w:bottom w:val="nil"/>
              <w:right w:val="nil"/>
            </w:tcBorders>
            <w:shd w:val="clear" w:color="auto" w:fill="auto"/>
            <w:noWrap/>
            <w:vAlign w:val="center"/>
            <w:hideMark/>
          </w:tcPr>
          <w:p w14:paraId="58992A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76.8</w:t>
            </w:r>
          </w:p>
        </w:tc>
        <w:tc>
          <w:tcPr>
            <w:tcW w:w="424" w:type="dxa"/>
            <w:tcBorders>
              <w:top w:val="nil"/>
              <w:left w:val="nil"/>
              <w:bottom w:val="nil"/>
              <w:right w:val="nil"/>
            </w:tcBorders>
            <w:shd w:val="clear" w:color="auto" w:fill="auto"/>
            <w:noWrap/>
            <w:vAlign w:val="center"/>
            <w:hideMark/>
          </w:tcPr>
          <w:p w14:paraId="0712CFF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80.5</w:t>
            </w:r>
          </w:p>
        </w:tc>
        <w:tc>
          <w:tcPr>
            <w:tcW w:w="424" w:type="dxa"/>
            <w:tcBorders>
              <w:top w:val="nil"/>
              <w:left w:val="nil"/>
              <w:bottom w:val="nil"/>
              <w:right w:val="nil"/>
            </w:tcBorders>
            <w:shd w:val="clear" w:color="auto" w:fill="auto"/>
            <w:noWrap/>
            <w:vAlign w:val="center"/>
            <w:hideMark/>
          </w:tcPr>
          <w:p w14:paraId="77C0854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81.9</w:t>
            </w:r>
          </w:p>
        </w:tc>
        <w:tc>
          <w:tcPr>
            <w:tcW w:w="424" w:type="dxa"/>
            <w:tcBorders>
              <w:top w:val="nil"/>
              <w:left w:val="nil"/>
              <w:bottom w:val="nil"/>
              <w:right w:val="nil"/>
            </w:tcBorders>
            <w:shd w:val="clear" w:color="auto" w:fill="auto"/>
            <w:noWrap/>
            <w:vAlign w:val="center"/>
            <w:hideMark/>
          </w:tcPr>
          <w:p w14:paraId="2FC5D32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82.5</w:t>
            </w:r>
          </w:p>
        </w:tc>
        <w:tc>
          <w:tcPr>
            <w:tcW w:w="424" w:type="dxa"/>
            <w:tcBorders>
              <w:top w:val="nil"/>
              <w:left w:val="nil"/>
              <w:bottom w:val="nil"/>
              <w:right w:val="nil"/>
            </w:tcBorders>
            <w:shd w:val="clear" w:color="auto" w:fill="auto"/>
            <w:noWrap/>
            <w:vAlign w:val="center"/>
            <w:hideMark/>
          </w:tcPr>
          <w:p w14:paraId="534166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82.5</w:t>
            </w:r>
          </w:p>
        </w:tc>
        <w:tc>
          <w:tcPr>
            <w:tcW w:w="424" w:type="dxa"/>
            <w:tcBorders>
              <w:top w:val="nil"/>
              <w:left w:val="nil"/>
              <w:bottom w:val="nil"/>
              <w:right w:val="nil"/>
            </w:tcBorders>
            <w:shd w:val="clear" w:color="auto" w:fill="auto"/>
            <w:noWrap/>
            <w:vAlign w:val="center"/>
            <w:hideMark/>
          </w:tcPr>
          <w:p w14:paraId="0F1315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85.6</w:t>
            </w:r>
          </w:p>
        </w:tc>
        <w:tc>
          <w:tcPr>
            <w:tcW w:w="424" w:type="dxa"/>
            <w:tcBorders>
              <w:top w:val="nil"/>
              <w:left w:val="nil"/>
              <w:bottom w:val="nil"/>
              <w:right w:val="nil"/>
            </w:tcBorders>
            <w:shd w:val="clear" w:color="auto" w:fill="auto"/>
            <w:noWrap/>
            <w:vAlign w:val="center"/>
            <w:hideMark/>
          </w:tcPr>
          <w:p w14:paraId="6A280AD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86.9</w:t>
            </w:r>
          </w:p>
        </w:tc>
        <w:tc>
          <w:tcPr>
            <w:tcW w:w="424" w:type="dxa"/>
            <w:tcBorders>
              <w:top w:val="nil"/>
              <w:left w:val="nil"/>
              <w:bottom w:val="nil"/>
              <w:right w:val="nil"/>
            </w:tcBorders>
            <w:shd w:val="clear" w:color="auto" w:fill="auto"/>
            <w:noWrap/>
            <w:vAlign w:val="center"/>
            <w:hideMark/>
          </w:tcPr>
          <w:p w14:paraId="1D33F9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87.1</w:t>
            </w:r>
          </w:p>
        </w:tc>
        <w:tc>
          <w:tcPr>
            <w:tcW w:w="424" w:type="dxa"/>
            <w:tcBorders>
              <w:top w:val="nil"/>
              <w:left w:val="nil"/>
              <w:bottom w:val="nil"/>
              <w:right w:val="nil"/>
            </w:tcBorders>
            <w:shd w:val="clear" w:color="auto" w:fill="auto"/>
            <w:noWrap/>
            <w:vAlign w:val="center"/>
            <w:hideMark/>
          </w:tcPr>
          <w:p w14:paraId="6DEFBEB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87.8</w:t>
            </w:r>
          </w:p>
        </w:tc>
        <w:tc>
          <w:tcPr>
            <w:tcW w:w="424" w:type="dxa"/>
            <w:tcBorders>
              <w:top w:val="nil"/>
              <w:left w:val="nil"/>
              <w:bottom w:val="nil"/>
              <w:right w:val="nil"/>
            </w:tcBorders>
            <w:shd w:val="clear" w:color="auto" w:fill="auto"/>
            <w:noWrap/>
            <w:vAlign w:val="center"/>
            <w:hideMark/>
          </w:tcPr>
          <w:p w14:paraId="2175223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87.8</w:t>
            </w:r>
          </w:p>
        </w:tc>
        <w:tc>
          <w:tcPr>
            <w:tcW w:w="424" w:type="dxa"/>
            <w:tcBorders>
              <w:top w:val="nil"/>
              <w:left w:val="nil"/>
              <w:bottom w:val="nil"/>
              <w:right w:val="nil"/>
            </w:tcBorders>
            <w:shd w:val="clear" w:color="auto" w:fill="auto"/>
            <w:noWrap/>
            <w:vAlign w:val="center"/>
            <w:hideMark/>
          </w:tcPr>
          <w:p w14:paraId="25AF666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87.9</w:t>
            </w:r>
          </w:p>
        </w:tc>
        <w:tc>
          <w:tcPr>
            <w:tcW w:w="424" w:type="dxa"/>
            <w:tcBorders>
              <w:top w:val="nil"/>
              <w:left w:val="nil"/>
              <w:bottom w:val="nil"/>
              <w:right w:val="nil"/>
            </w:tcBorders>
            <w:shd w:val="clear" w:color="auto" w:fill="auto"/>
            <w:noWrap/>
            <w:vAlign w:val="center"/>
            <w:hideMark/>
          </w:tcPr>
          <w:p w14:paraId="54F7B0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88.5</w:t>
            </w:r>
          </w:p>
        </w:tc>
      </w:tr>
      <w:tr w:rsidR="00137CBD" w:rsidRPr="007A3838" w14:paraId="728BD9C3" w14:textId="77777777" w:rsidTr="00042FEF">
        <w:trPr>
          <w:trHeight w:val="57"/>
        </w:trPr>
        <w:tc>
          <w:tcPr>
            <w:tcW w:w="6009" w:type="dxa"/>
            <w:tcBorders>
              <w:top w:val="nil"/>
              <w:left w:val="nil"/>
              <w:bottom w:val="nil"/>
              <w:right w:val="nil"/>
            </w:tcBorders>
            <w:shd w:val="clear" w:color="auto" w:fill="auto"/>
            <w:noWrap/>
            <w:vAlign w:val="center"/>
            <w:hideMark/>
          </w:tcPr>
          <w:p w14:paraId="10961A8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Niñas y niños de 6 a 59 meses de edad sin anemia</w:t>
            </w:r>
          </w:p>
        </w:tc>
        <w:tc>
          <w:tcPr>
            <w:tcW w:w="737" w:type="dxa"/>
            <w:tcBorders>
              <w:top w:val="nil"/>
              <w:left w:val="nil"/>
              <w:bottom w:val="nil"/>
              <w:right w:val="nil"/>
            </w:tcBorders>
            <w:shd w:val="clear" w:color="auto" w:fill="auto"/>
            <w:noWrap/>
            <w:vAlign w:val="center"/>
            <w:hideMark/>
          </w:tcPr>
          <w:p w14:paraId="6984AD8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2029B0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5902BDE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62.8</w:t>
            </w:r>
          </w:p>
        </w:tc>
        <w:tc>
          <w:tcPr>
            <w:tcW w:w="424" w:type="dxa"/>
            <w:tcBorders>
              <w:top w:val="nil"/>
              <w:left w:val="nil"/>
              <w:bottom w:val="nil"/>
              <w:right w:val="nil"/>
            </w:tcBorders>
            <w:shd w:val="clear" w:color="auto" w:fill="auto"/>
            <w:noWrap/>
            <w:vAlign w:val="center"/>
            <w:hideMark/>
          </w:tcPr>
          <w:p w14:paraId="593C16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62.8</w:t>
            </w:r>
          </w:p>
        </w:tc>
        <w:tc>
          <w:tcPr>
            <w:tcW w:w="424" w:type="dxa"/>
            <w:tcBorders>
              <w:top w:val="nil"/>
              <w:left w:val="nil"/>
              <w:bottom w:val="nil"/>
              <w:right w:val="nil"/>
            </w:tcBorders>
            <w:shd w:val="clear" w:color="auto" w:fill="auto"/>
            <w:noWrap/>
            <w:vAlign w:val="center"/>
            <w:hideMark/>
          </w:tcPr>
          <w:p w14:paraId="713D75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62.8</w:t>
            </w:r>
          </w:p>
        </w:tc>
        <w:tc>
          <w:tcPr>
            <w:tcW w:w="424" w:type="dxa"/>
            <w:tcBorders>
              <w:top w:val="nil"/>
              <w:left w:val="nil"/>
              <w:bottom w:val="nil"/>
              <w:right w:val="nil"/>
            </w:tcBorders>
            <w:shd w:val="clear" w:color="auto" w:fill="auto"/>
            <w:noWrap/>
            <w:vAlign w:val="center"/>
            <w:hideMark/>
          </w:tcPr>
          <w:p w14:paraId="5DD5A7F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62.3</w:t>
            </w:r>
          </w:p>
        </w:tc>
        <w:tc>
          <w:tcPr>
            <w:tcW w:w="424" w:type="dxa"/>
            <w:tcBorders>
              <w:top w:val="nil"/>
              <w:left w:val="nil"/>
              <w:bottom w:val="nil"/>
              <w:right w:val="nil"/>
            </w:tcBorders>
            <w:shd w:val="clear" w:color="auto" w:fill="auto"/>
            <w:noWrap/>
            <w:vAlign w:val="center"/>
            <w:hideMark/>
          </w:tcPr>
          <w:p w14:paraId="6899242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69.3</w:t>
            </w:r>
          </w:p>
        </w:tc>
        <w:tc>
          <w:tcPr>
            <w:tcW w:w="424" w:type="dxa"/>
            <w:tcBorders>
              <w:top w:val="nil"/>
              <w:left w:val="nil"/>
              <w:bottom w:val="nil"/>
              <w:right w:val="nil"/>
            </w:tcBorders>
            <w:shd w:val="clear" w:color="auto" w:fill="auto"/>
            <w:noWrap/>
            <w:vAlign w:val="center"/>
            <w:hideMark/>
          </w:tcPr>
          <w:p w14:paraId="560D48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67.1</w:t>
            </w:r>
          </w:p>
        </w:tc>
        <w:tc>
          <w:tcPr>
            <w:tcW w:w="424" w:type="dxa"/>
            <w:tcBorders>
              <w:top w:val="nil"/>
              <w:left w:val="nil"/>
              <w:bottom w:val="nil"/>
              <w:right w:val="nil"/>
            </w:tcBorders>
            <w:shd w:val="clear" w:color="auto" w:fill="auto"/>
            <w:noWrap/>
            <w:vAlign w:val="center"/>
            <w:hideMark/>
          </w:tcPr>
          <w:p w14:paraId="56904C0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66.0</w:t>
            </w:r>
          </w:p>
        </w:tc>
        <w:tc>
          <w:tcPr>
            <w:tcW w:w="424" w:type="dxa"/>
            <w:tcBorders>
              <w:top w:val="nil"/>
              <w:left w:val="nil"/>
              <w:bottom w:val="nil"/>
              <w:right w:val="nil"/>
            </w:tcBorders>
            <w:shd w:val="clear" w:color="auto" w:fill="auto"/>
            <w:noWrap/>
            <w:vAlign w:val="center"/>
            <w:hideMark/>
          </w:tcPr>
          <w:p w14:paraId="78C126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24F8397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67.4</w:t>
            </w:r>
          </w:p>
        </w:tc>
        <w:tc>
          <w:tcPr>
            <w:tcW w:w="424" w:type="dxa"/>
            <w:tcBorders>
              <w:top w:val="nil"/>
              <w:left w:val="nil"/>
              <w:bottom w:val="nil"/>
              <w:right w:val="nil"/>
            </w:tcBorders>
            <w:shd w:val="clear" w:color="auto" w:fill="auto"/>
            <w:noWrap/>
            <w:vAlign w:val="center"/>
            <w:hideMark/>
          </w:tcPr>
          <w:p w14:paraId="61C065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66.7</w:t>
            </w:r>
          </w:p>
        </w:tc>
        <w:tc>
          <w:tcPr>
            <w:tcW w:w="424" w:type="dxa"/>
            <w:tcBorders>
              <w:top w:val="nil"/>
              <w:left w:val="nil"/>
              <w:bottom w:val="nil"/>
              <w:right w:val="nil"/>
            </w:tcBorders>
            <w:shd w:val="clear" w:color="auto" w:fill="auto"/>
            <w:noWrap/>
            <w:vAlign w:val="center"/>
            <w:hideMark/>
          </w:tcPr>
          <w:p w14:paraId="2D070F6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65.9</w:t>
            </w:r>
          </w:p>
        </w:tc>
        <w:tc>
          <w:tcPr>
            <w:tcW w:w="424" w:type="dxa"/>
            <w:tcBorders>
              <w:top w:val="nil"/>
              <w:left w:val="nil"/>
              <w:bottom w:val="nil"/>
              <w:right w:val="nil"/>
            </w:tcBorders>
            <w:shd w:val="clear" w:color="auto" w:fill="auto"/>
            <w:noWrap/>
            <w:vAlign w:val="center"/>
            <w:hideMark/>
          </w:tcPr>
          <w:p w14:paraId="02E6B4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67.2</w:t>
            </w:r>
          </w:p>
        </w:tc>
        <w:tc>
          <w:tcPr>
            <w:tcW w:w="424" w:type="dxa"/>
            <w:tcBorders>
              <w:top w:val="nil"/>
              <w:left w:val="nil"/>
              <w:bottom w:val="nil"/>
              <w:right w:val="nil"/>
            </w:tcBorders>
            <w:shd w:val="clear" w:color="auto" w:fill="auto"/>
            <w:noWrap/>
            <w:vAlign w:val="center"/>
            <w:hideMark/>
          </w:tcPr>
          <w:p w14:paraId="67A04F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70.5</w:t>
            </w:r>
          </w:p>
        </w:tc>
        <w:tc>
          <w:tcPr>
            <w:tcW w:w="424" w:type="dxa"/>
            <w:tcBorders>
              <w:top w:val="nil"/>
              <w:left w:val="nil"/>
              <w:bottom w:val="nil"/>
              <w:right w:val="nil"/>
            </w:tcBorders>
            <w:shd w:val="clear" w:color="auto" w:fill="auto"/>
            <w:noWrap/>
            <w:vAlign w:val="center"/>
            <w:hideMark/>
          </w:tcPr>
          <w:p w14:paraId="0C113E4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71.0</w:t>
            </w:r>
          </w:p>
        </w:tc>
        <w:tc>
          <w:tcPr>
            <w:tcW w:w="424" w:type="dxa"/>
            <w:tcBorders>
              <w:top w:val="nil"/>
              <w:left w:val="nil"/>
              <w:bottom w:val="nil"/>
              <w:right w:val="nil"/>
            </w:tcBorders>
            <w:shd w:val="clear" w:color="auto" w:fill="auto"/>
            <w:noWrap/>
            <w:vAlign w:val="center"/>
            <w:hideMark/>
          </w:tcPr>
          <w:p w14:paraId="0C8F5A6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71.6</w:t>
            </w:r>
          </w:p>
        </w:tc>
      </w:tr>
      <w:tr w:rsidR="00137CBD" w:rsidRPr="007A3838" w14:paraId="51820FE6" w14:textId="77777777" w:rsidTr="00042FEF">
        <w:trPr>
          <w:trHeight w:val="57"/>
        </w:trPr>
        <w:tc>
          <w:tcPr>
            <w:tcW w:w="6009" w:type="dxa"/>
            <w:tcBorders>
              <w:top w:val="nil"/>
              <w:left w:val="nil"/>
              <w:bottom w:val="nil"/>
              <w:right w:val="nil"/>
            </w:tcBorders>
            <w:shd w:val="clear" w:color="000000" w:fill="ACD4CF"/>
            <w:noWrap/>
            <w:vAlign w:val="center"/>
            <w:hideMark/>
          </w:tcPr>
          <w:p w14:paraId="7A2DFE74"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Nutrición en mujeres en edad de gestación</w:t>
            </w:r>
          </w:p>
        </w:tc>
        <w:tc>
          <w:tcPr>
            <w:tcW w:w="737" w:type="dxa"/>
            <w:tcBorders>
              <w:top w:val="nil"/>
              <w:left w:val="nil"/>
              <w:bottom w:val="nil"/>
              <w:right w:val="nil"/>
            </w:tcBorders>
            <w:shd w:val="clear" w:color="000000" w:fill="ACD4CF"/>
            <w:noWrap/>
            <w:vAlign w:val="center"/>
            <w:hideMark/>
          </w:tcPr>
          <w:p w14:paraId="5187A8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5C5D89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0B6539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000000" w:fill="ACD4CF"/>
            <w:noWrap/>
            <w:vAlign w:val="center"/>
            <w:hideMark/>
          </w:tcPr>
          <w:p w14:paraId="4557F00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000000" w:fill="ACD4CF"/>
            <w:noWrap/>
            <w:vAlign w:val="center"/>
            <w:hideMark/>
          </w:tcPr>
          <w:p w14:paraId="599FD43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000000" w:fill="ACD4CF"/>
            <w:noWrap/>
            <w:vAlign w:val="center"/>
            <w:hideMark/>
          </w:tcPr>
          <w:p w14:paraId="639D517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000000" w:fill="ACD4CF"/>
            <w:noWrap/>
            <w:vAlign w:val="center"/>
            <w:hideMark/>
          </w:tcPr>
          <w:p w14:paraId="254B3C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000000" w:fill="ACD4CF"/>
            <w:noWrap/>
            <w:vAlign w:val="center"/>
            <w:hideMark/>
          </w:tcPr>
          <w:p w14:paraId="525798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82.3</w:t>
            </w:r>
          </w:p>
        </w:tc>
        <w:tc>
          <w:tcPr>
            <w:tcW w:w="424" w:type="dxa"/>
            <w:tcBorders>
              <w:top w:val="nil"/>
              <w:left w:val="nil"/>
              <w:bottom w:val="nil"/>
              <w:right w:val="nil"/>
            </w:tcBorders>
            <w:shd w:val="clear" w:color="000000" w:fill="ACD4CF"/>
            <w:noWrap/>
            <w:vAlign w:val="center"/>
            <w:hideMark/>
          </w:tcPr>
          <w:p w14:paraId="058127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c>
          <w:tcPr>
            <w:tcW w:w="424" w:type="dxa"/>
            <w:tcBorders>
              <w:top w:val="nil"/>
              <w:left w:val="nil"/>
              <w:bottom w:val="nil"/>
              <w:right w:val="nil"/>
            </w:tcBorders>
            <w:shd w:val="clear" w:color="000000" w:fill="ACD4CF"/>
            <w:noWrap/>
            <w:vAlign w:val="center"/>
            <w:hideMark/>
          </w:tcPr>
          <w:p w14:paraId="46E3DF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78.4</w:t>
            </w:r>
          </w:p>
        </w:tc>
        <w:tc>
          <w:tcPr>
            <w:tcW w:w="424" w:type="dxa"/>
            <w:tcBorders>
              <w:top w:val="nil"/>
              <w:left w:val="nil"/>
              <w:bottom w:val="nil"/>
              <w:right w:val="nil"/>
            </w:tcBorders>
            <w:shd w:val="clear" w:color="000000" w:fill="ACD4CF"/>
            <w:noWrap/>
            <w:vAlign w:val="center"/>
            <w:hideMark/>
          </w:tcPr>
          <w:p w14:paraId="2EFC0F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79.3</w:t>
            </w:r>
          </w:p>
        </w:tc>
        <w:tc>
          <w:tcPr>
            <w:tcW w:w="424" w:type="dxa"/>
            <w:tcBorders>
              <w:top w:val="nil"/>
              <w:left w:val="nil"/>
              <w:bottom w:val="nil"/>
              <w:right w:val="nil"/>
            </w:tcBorders>
            <w:shd w:val="clear" w:color="000000" w:fill="ACD4CF"/>
            <w:noWrap/>
            <w:vAlign w:val="center"/>
            <w:hideMark/>
          </w:tcPr>
          <w:p w14:paraId="16E8CE5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79.2</w:t>
            </w:r>
          </w:p>
        </w:tc>
        <w:tc>
          <w:tcPr>
            <w:tcW w:w="424" w:type="dxa"/>
            <w:tcBorders>
              <w:top w:val="nil"/>
              <w:left w:val="nil"/>
              <w:bottom w:val="nil"/>
              <w:right w:val="nil"/>
            </w:tcBorders>
            <w:shd w:val="clear" w:color="000000" w:fill="ACD4CF"/>
            <w:noWrap/>
            <w:vAlign w:val="center"/>
            <w:hideMark/>
          </w:tcPr>
          <w:p w14:paraId="7C40E89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79.0</w:t>
            </w:r>
          </w:p>
        </w:tc>
        <w:tc>
          <w:tcPr>
            <w:tcW w:w="424" w:type="dxa"/>
            <w:tcBorders>
              <w:top w:val="nil"/>
              <w:left w:val="nil"/>
              <w:bottom w:val="nil"/>
              <w:right w:val="nil"/>
            </w:tcBorders>
            <w:shd w:val="clear" w:color="000000" w:fill="ACD4CF"/>
            <w:noWrap/>
            <w:vAlign w:val="center"/>
            <w:hideMark/>
          </w:tcPr>
          <w:p w14:paraId="61272A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78.9</w:t>
            </w:r>
          </w:p>
        </w:tc>
        <w:tc>
          <w:tcPr>
            <w:tcW w:w="424" w:type="dxa"/>
            <w:tcBorders>
              <w:top w:val="nil"/>
              <w:left w:val="nil"/>
              <w:bottom w:val="nil"/>
              <w:right w:val="nil"/>
            </w:tcBorders>
            <w:shd w:val="clear" w:color="000000" w:fill="ACD4CF"/>
            <w:noWrap/>
            <w:vAlign w:val="center"/>
            <w:hideMark/>
          </w:tcPr>
          <w:p w14:paraId="369F7EA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78.9</w:t>
            </w:r>
          </w:p>
        </w:tc>
        <w:tc>
          <w:tcPr>
            <w:tcW w:w="424" w:type="dxa"/>
            <w:tcBorders>
              <w:top w:val="nil"/>
              <w:left w:val="nil"/>
              <w:bottom w:val="nil"/>
              <w:right w:val="nil"/>
            </w:tcBorders>
            <w:shd w:val="clear" w:color="000000" w:fill="ACD4CF"/>
            <w:noWrap/>
            <w:vAlign w:val="center"/>
            <w:hideMark/>
          </w:tcPr>
          <w:p w14:paraId="1FCBDA3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79.1</w:t>
            </w:r>
          </w:p>
        </w:tc>
        <w:tc>
          <w:tcPr>
            <w:tcW w:w="424" w:type="dxa"/>
            <w:tcBorders>
              <w:top w:val="nil"/>
              <w:left w:val="nil"/>
              <w:bottom w:val="nil"/>
              <w:right w:val="nil"/>
            </w:tcBorders>
            <w:shd w:val="clear" w:color="000000" w:fill="ACD4CF"/>
            <w:noWrap/>
            <w:vAlign w:val="center"/>
            <w:hideMark/>
          </w:tcPr>
          <w:p w14:paraId="6A8027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81.2</w:t>
            </w:r>
          </w:p>
        </w:tc>
      </w:tr>
      <w:tr w:rsidR="00137CBD" w:rsidRPr="007A3838" w14:paraId="596A83EA" w14:textId="77777777" w:rsidTr="00042FEF">
        <w:trPr>
          <w:trHeight w:val="57"/>
        </w:trPr>
        <w:tc>
          <w:tcPr>
            <w:tcW w:w="6009" w:type="dxa"/>
            <w:tcBorders>
              <w:top w:val="nil"/>
              <w:left w:val="nil"/>
              <w:bottom w:val="nil"/>
              <w:right w:val="nil"/>
            </w:tcBorders>
            <w:shd w:val="clear" w:color="auto" w:fill="auto"/>
            <w:noWrap/>
            <w:vAlign w:val="center"/>
            <w:hideMark/>
          </w:tcPr>
          <w:p w14:paraId="05A8BCE8"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Mujeres de 15 a 49 años de edad sin anemia</w:t>
            </w:r>
          </w:p>
        </w:tc>
        <w:tc>
          <w:tcPr>
            <w:tcW w:w="737" w:type="dxa"/>
            <w:tcBorders>
              <w:top w:val="nil"/>
              <w:left w:val="nil"/>
              <w:bottom w:val="nil"/>
              <w:right w:val="nil"/>
            </w:tcBorders>
            <w:shd w:val="clear" w:color="auto" w:fill="auto"/>
            <w:noWrap/>
            <w:vAlign w:val="center"/>
            <w:hideMark/>
          </w:tcPr>
          <w:p w14:paraId="3563B5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4D2EF41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D57A5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466D274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6487CF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493E36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72C3E86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82.6</w:t>
            </w:r>
          </w:p>
        </w:tc>
        <w:tc>
          <w:tcPr>
            <w:tcW w:w="424" w:type="dxa"/>
            <w:tcBorders>
              <w:top w:val="nil"/>
              <w:left w:val="nil"/>
              <w:bottom w:val="nil"/>
              <w:right w:val="nil"/>
            </w:tcBorders>
            <w:shd w:val="clear" w:color="auto" w:fill="auto"/>
            <w:noWrap/>
            <w:vAlign w:val="center"/>
            <w:hideMark/>
          </w:tcPr>
          <w:p w14:paraId="60B6BC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82.3</w:t>
            </w:r>
          </w:p>
        </w:tc>
        <w:tc>
          <w:tcPr>
            <w:tcW w:w="424" w:type="dxa"/>
            <w:tcBorders>
              <w:top w:val="nil"/>
              <w:left w:val="nil"/>
              <w:bottom w:val="nil"/>
              <w:right w:val="nil"/>
            </w:tcBorders>
            <w:shd w:val="clear" w:color="auto" w:fill="auto"/>
            <w:noWrap/>
            <w:vAlign w:val="center"/>
            <w:hideMark/>
          </w:tcPr>
          <w:p w14:paraId="5D5D52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c>
          <w:tcPr>
            <w:tcW w:w="424" w:type="dxa"/>
            <w:tcBorders>
              <w:top w:val="nil"/>
              <w:left w:val="nil"/>
              <w:bottom w:val="nil"/>
              <w:right w:val="nil"/>
            </w:tcBorders>
            <w:shd w:val="clear" w:color="auto" w:fill="auto"/>
            <w:noWrap/>
            <w:vAlign w:val="center"/>
            <w:hideMark/>
          </w:tcPr>
          <w:p w14:paraId="6033D28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78.4</w:t>
            </w:r>
          </w:p>
        </w:tc>
        <w:tc>
          <w:tcPr>
            <w:tcW w:w="424" w:type="dxa"/>
            <w:tcBorders>
              <w:top w:val="nil"/>
              <w:left w:val="nil"/>
              <w:bottom w:val="nil"/>
              <w:right w:val="nil"/>
            </w:tcBorders>
            <w:shd w:val="clear" w:color="auto" w:fill="auto"/>
            <w:noWrap/>
            <w:vAlign w:val="center"/>
            <w:hideMark/>
          </w:tcPr>
          <w:p w14:paraId="3F200B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79.3</w:t>
            </w:r>
          </w:p>
        </w:tc>
        <w:tc>
          <w:tcPr>
            <w:tcW w:w="424" w:type="dxa"/>
            <w:tcBorders>
              <w:top w:val="nil"/>
              <w:left w:val="nil"/>
              <w:bottom w:val="nil"/>
              <w:right w:val="nil"/>
            </w:tcBorders>
            <w:shd w:val="clear" w:color="auto" w:fill="auto"/>
            <w:noWrap/>
            <w:vAlign w:val="center"/>
            <w:hideMark/>
          </w:tcPr>
          <w:p w14:paraId="4B5726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79.2</w:t>
            </w:r>
          </w:p>
        </w:tc>
        <w:tc>
          <w:tcPr>
            <w:tcW w:w="424" w:type="dxa"/>
            <w:tcBorders>
              <w:top w:val="nil"/>
              <w:left w:val="nil"/>
              <w:bottom w:val="nil"/>
              <w:right w:val="nil"/>
            </w:tcBorders>
            <w:shd w:val="clear" w:color="auto" w:fill="auto"/>
            <w:noWrap/>
            <w:vAlign w:val="center"/>
            <w:hideMark/>
          </w:tcPr>
          <w:p w14:paraId="696774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79.0</w:t>
            </w:r>
          </w:p>
        </w:tc>
        <w:tc>
          <w:tcPr>
            <w:tcW w:w="424" w:type="dxa"/>
            <w:tcBorders>
              <w:top w:val="nil"/>
              <w:left w:val="nil"/>
              <w:bottom w:val="nil"/>
              <w:right w:val="nil"/>
            </w:tcBorders>
            <w:shd w:val="clear" w:color="auto" w:fill="auto"/>
            <w:noWrap/>
            <w:vAlign w:val="center"/>
            <w:hideMark/>
          </w:tcPr>
          <w:p w14:paraId="40EF63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78.9</w:t>
            </w:r>
          </w:p>
        </w:tc>
        <w:tc>
          <w:tcPr>
            <w:tcW w:w="424" w:type="dxa"/>
            <w:tcBorders>
              <w:top w:val="nil"/>
              <w:left w:val="nil"/>
              <w:bottom w:val="nil"/>
              <w:right w:val="nil"/>
            </w:tcBorders>
            <w:shd w:val="clear" w:color="auto" w:fill="auto"/>
            <w:noWrap/>
            <w:vAlign w:val="center"/>
            <w:hideMark/>
          </w:tcPr>
          <w:p w14:paraId="3AC224A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78.9</w:t>
            </w:r>
          </w:p>
        </w:tc>
        <w:tc>
          <w:tcPr>
            <w:tcW w:w="424" w:type="dxa"/>
            <w:tcBorders>
              <w:top w:val="nil"/>
              <w:left w:val="nil"/>
              <w:bottom w:val="nil"/>
              <w:right w:val="nil"/>
            </w:tcBorders>
            <w:shd w:val="clear" w:color="auto" w:fill="auto"/>
            <w:noWrap/>
            <w:vAlign w:val="center"/>
            <w:hideMark/>
          </w:tcPr>
          <w:p w14:paraId="450592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79.1</w:t>
            </w:r>
          </w:p>
        </w:tc>
        <w:tc>
          <w:tcPr>
            <w:tcW w:w="424" w:type="dxa"/>
            <w:tcBorders>
              <w:top w:val="nil"/>
              <w:left w:val="nil"/>
              <w:bottom w:val="nil"/>
              <w:right w:val="nil"/>
            </w:tcBorders>
            <w:shd w:val="clear" w:color="auto" w:fill="auto"/>
            <w:noWrap/>
            <w:vAlign w:val="center"/>
            <w:hideMark/>
          </w:tcPr>
          <w:p w14:paraId="01DEBF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81.2</w:t>
            </w:r>
          </w:p>
        </w:tc>
      </w:tr>
      <w:tr w:rsidR="00137CBD" w:rsidRPr="007A3838" w14:paraId="660A32C9" w14:textId="77777777" w:rsidTr="00042FEF">
        <w:trPr>
          <w:trHeight w:val="57"/>
        </w:trPr>
        <w:tc>
          <w:tcPr>
            <w:tcW w:w="6009" w:type="dxa"/>
            <w:tcBorders>
              <w:top w:val="nil"/>
              <w:left w:val="nil"/>
              <w:bottom w:val="nil"/>
              <w:right w:val="nil"/>
            </w:tcBorders>
            <w:shd w:val="clear" w:color="000000" w:fill="ACD4CF"/>
            <w:noWrap/>
            <w:vAlign w:val="center"/>
            <w:hideMark/>
          </w:tcPr>
          <w:p w14:paraId="66538E96"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Accesibilidad de los alimentos</w:t>
            </w:r>
          </w:p>
        </w:tc>
        <w:tc>
          <w:tcPr>
            <w:tcW w:w="737" w:type="dxa"/>
            <w:tcBorders>
              <w:top w:val="nil"/>
              <w:left w:val="nil"/>
              <w:bottom w:val="nil"/>
              <w:right w:val="nil"/>
            </w:tcBorders>
            <w:shd w:val="clear" w:color="000000" w:fill="ACD4CF"/>
            <w:noWrap/>
            <w:vAlign w:val="center"/>
            <w:hideMark/>
          </w:tcPr>
          <w:p w14:paraId="2E91F4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305E7EF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34398B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73.7</w:t>
            </w:r>
          </w:p>
        </w:tc>
        <w:tc>
          <w:tcPr>
            <w:tcW w:w="424" w:type="dxa"/>
            <w:tcBorders>
              <w:top w:val="nil"/>
              <w:left w:val="nil"/>
              <w:bottom w:val="nil"/>
              <w:right w:val="nil"/>
            </w:tcBorders>
            <w:shd w:val="clear" w:color="000000" w:fill="ACD4CF"/>
            <w:noWrap/>
            <w:vAlign w:val="center"/>
            <w:hideMark/>
          </w:tcPr>
          <w:p w14:paraId="1EB2D2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70.0</w:t>
            </w:r>
          </w:p>
        </w:tc>
        <w:tc>
          <w:tcPr>
            <w:tcW w:w="424" w:type="dxa"/>
            <w:tcBorders>
              <w:top w:val="nil"/>
              <w:left w:val="nil"/>
              <w:bottom w:val="nil"/>
              <w:right w:val="nil"/>
            </w:tcBorders>
            <w:shd w:val="clear" w:color="000000" w:fill="ACD4CF"/>
            <w:noWrap/>
            <w:vAlign w:val="center"/>
            <w:hideMark/>
          </w:tcPr>
          <w:p w14:paraId="4D4F3B4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70.9</w:t>
            </w:r>
          </w:p>
        </w:tc>
        <w:tc>
          <w:tcPr>
            <w:tcW w:w="424" w:type="dxa"/>
            <w:tcBorders>
              <w:top w:val="nil"/>
              <w:left w:val="nil"/>
              <w:bottom w:val="nil"/>
              <w:right w:val="nil"/>
            </w:tcBorders>
            <w:shd w:val="clear" w:color="000000" w:fill="ACD4CF"/>
            <w:noWrap/>
            <w:vAlign w:val="center"/>
            <w:hideMark/>
          </w:tcPr>
          <w:p w14:paraId="73A1DCF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72.7</w:t>
            </w:r>
          </w:p>
        </w:tc>
        <w:tc>
          <w:tcPr>
            <w:tcW w:w="424" w:type="dxa"/>
            <w:tcBorders>
              <w:top w:val="nil"/>
              <w:left w:val="nil"/>
              <w:bottom w:val="nil"/>
              <w:right w:val="nil"/>
            </w:tcBorders>
            <w:shd w:val="clear" w:color="000000" w:fill="ACD4CF"/>
            <w:noWrap/>
            <w:vAlign w:val="center"/>
            <w:hideMark/>
          </w:tcPr>
          <w:p w14:paraId="23A70F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72.3</w:t>
            </w:r>
          </w:p>
        </w:tc>
        <w:tc>
          <w:tcPr>
            <w:tcW w:w="424" w:type="dxa"/>
            <w:tcBorders>
              <w:top w:val="nil"/>
              <w:left w:val="nil"/>
              <w:bottom w:val="nil"/>
              <w:right w:val="nil"/>
            </w:tcBorders>
            <w:shd w:val="clear" w:color="000000" w:fill="ACD4CF"/>
            <w:noWrap/>
            <w:vAlign w:val="center"/>
            <w:hideMark/>
          </w:tcPr>
          <w:p w14:paraId="5B0C7EF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72.6</w:t>
            </w:r>
          </w:p>
        </w:tc>
        <w:tc>
          <w:tcPr>
            <w:tcW w:w="424" w:type="dxa"/>
            <w:tcBorders>
              <w:top w:val="nil"/>
              <w:left w:val="nil"/>
              <w:bottom w:val="nil"/>
              <w:right w:val="nil"/>
            </w:tcBorders>
            <w:shd w:val="clear" w:color="000000" w:fill="ACD4CF"/>
            <w:noWrap/>
            <w:vAlign w:val="center"/>
            <w:hideMark/>
          </w:tcPr>
          <w:p w14:paraId="0970D04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73.5</w:t>
            </w:r>
          </w:p>
        </w:tc>
        <w:tc>
          <w:tcPr>
            <w:tcW w:w="424" w:type="dxa"/>
            <w:tcBorders>
              <w:top w:val="nil"/>
              <w:left w:val="nil"/>
              <w:bottom w:val="nil"/>
              <w:right w:val="nil"/>
            </w:tcBorders>
            <w:shd w:val="clear" w:color="000000" w:fill="ACD4CF"/>
            <w:noWrap/>
            <w:vAlign w:val="center"/>
            <w:hideMark/>
          </w:tcPr>
          <w:p w14:paraId="47F242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73.3</w:t>
            </w:r>
          </w:p>
        </w:tc>
        <w:tc>
          <w:tcPr>
            <w:tcW w:w="424" w:type="dxa"/>
            <w:tcBorders>
              <w:top w:val="nil"/>
              <w:left w:val="nil"/>
              <w:bottom w:val="nil"/>
              <w:right w:val="nil"/>
            </w:tcBorders>
            <w:shd w:val="clear" w:color="000000" w:fill="ACD4CF"/>
            <w:noWrap/>
            <w:vAlign w:val="center"/>
            <w:hideMark/>
          </w:tcPr>
          <w:p w14:paraId="33F6AF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76.1</w:t>
            </w:r>
          </w:p>
        </w:tc>
        <w:tc>
          <w:tcPr>
            <w:tcW w:w="424" w:type="dxa"/>
            <w:tcBorders>
              <w:top w:val="nil"/>
              <w:left w:val="nil"/>
              <w:bottom w:val="nil"/>
              <w:right w:val="nil"/>
            </w:tcBorders>
            <w:shd w:val="clear" w:color="000000" w:fill="ACD4CF"/>
            <w:noWrap/>
            <w:vAlign w:val="center"/>
            <w:hideMark/>
          </w:tcPr>
          <w:p w14:paraId="19C0BB2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74.7</w:t>
            </w:r>
          </w:p>
        </w:tc>
        <w:tc>
          <w:tcPr>
            <w:tcW w:w="424" w:type="dxa"/>
            <w:tcBorders>
              <w:top w:val="nil"/>
              <w:left w:val="nil"/>
              <w:bottom w:val="nil"/>
              <w:right w:val="nil"/>
            </w:tcBorders>
            <w:shd w:val="clear" w:color="000000" w:fill="ACD4CF"/>
            <w:noWrap/>
            <w:vAlign w:val="center"/>
            <w:hideMark/>
          </w:tcPr>
          <w:p w14:paraId="11D8AAA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74.4</w:t>
            </w:r>
          </w:p>
        </w:tc>
        <w:tc>
          <w:tcPr>
            <w:tcW w:w="424" w:type="dxa"/>
            <w:tcBorders>
              <w:top w:val="nil"/>
              <w:left w:val="nil"/>
              <w:bottom w:val="nil"/>
              <w:right w:val="nil"/>
            </w:tcBorders>
            <w:shd w:val="clear" w:color="000000" w:fill="ACD4CF"/>
            <w:noWrap/>
            <w:vAlign w:val="center"/>
            <w:hideMark/>
          </w:tcPr>
          <w:p w14:paraId="40186AB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74.4</w:t>
            </w:r>
          </w:p>
        </w:tc>
        <w:tc>
          <w:tcPr>
            <w:tcW w:w="424" w:type="dxa"/>
            <w:tcBorders>
              <w:top w:val="nil"/>
              <w:left w:val="nil"/>
              <w:bottom w:val="nil"/>
              <w:right w:val="nil"/>
            </w:tcBorders>
            <w:shd w:val="clear" w:color="000000" w:fill="ACD4CF"/>
            <w:noWrap/>
            <w:vAlign w:val="center"/>
            <w:hideMark/>
          </w:tcPr>
          <w:p w14:paraId="03C2CD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73.2</w:t>
            </w:r>
          </w:p>
        </w:tc>
        <w:tc>
          <w:tcPr>
            <w:tcW w:w="424" w:type="dxa"/>
            <w:tcBorders>
              <w:top w:val="nil"/>
              <w:left w:val="nil"/>
              <w:bottom w:val="nil"/>
              <w:right w:val="nil"/>
            </w:tcBorders>
            <w:shd w:val="clear" w:color="000000" w:fill="ACD4CF"/>
            <w:noWrap/>
            <w:vAlign w:val="center"/>
            <w:hideMark/>
          </w:tcPr>
          <w:p w14:paraId="634C5A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67.3</w:t>
            </w:r>
          </w:p>
        </w:tc>
        <w:tc>
          <w:tcPr>
            <w:tcW w:w="424" w:type="dxa"/>
            <w:tcBorders>
              <w:top w:val="nil"/>
              <w:left w:val="nil"/>
              <w:bottom w:val="nil"/>
              <w:right w:val="nil"/>
            </w:tcBorders>
            <w:shd w:val="clear" w:color="000000" w:fill="ACD4CF"/>
            <w:noWrap/>
            <w:vAlign w:val="center"/>
            <w:hideMark/>
          </w:tcPr>
          <w:p w14:paraId="034415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67.9</w:t>
            </w:r>
          </w:p>
        </w:tc>
      </w:tr>
      <w:tr w:rsidR="00137CBD" w:rsidRPr="007A3838" w14:paraId="302B8CE3" w14:textId="77777777" w:rsidTr="00042FEF">
        <w:trPr>
          <w:trHeight w:val="57"/>
        </w:trPr>
        <w:tc>
          <w:tcPr>
            <w:tcW w:w="6009" w:type="dxa"/>
            <w:tcBorders>
              <w:top w:val="nil"/>
              <w:left w:val="nil"/>
              <w:bottom w:val="nil"/>
              <w:right w:val="nil"/>
            </w:tcBorders>
            <w:shd w:val="clear" w:color="auto" w:fill="auto"/>
            <w:noWrap/>
            <w:vAlign w:val="center"/>
            <w:hideMark/>
          </w:tcPr>
          <w:p w14:paraId="304B355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Incidencia de un excedente calórico (100 - Incidencia del déficit calórico)</w:t>
            </w:r>
          </w:p>
        </w:tc>
        <w:tc>
          <w:tcPr>
            <w:tcW w:w="737" w:type="dxa"/>
            <w:tcBorders>
              <w:top w:val="nil"/>
              <w:left w:val="nil"/>
              <w:bottom w:val="nil"/>
              <w:right w:val="nil"/>
            </w:tcBorders>
            <w:shd w:val="clear" w:color="auto" w:fill="auto"/>
            <w:noWrap/>
            <w:vAlign w:val="center"/>
            <w:hideMark/>
          </w:tcPr>
          <w:p w14:paraId="504B3A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7115FA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734728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73.7</w:t>
            </w:r>
          </w:p>
        </w:tc>
        <w:tc>
          <w:tcPr>
            <w:tcW w:w="424" w:type="dxa"/>
            <w:tcBorders>
              <w:top w:val="nil"/>
              <w:left w:val="nil"/>
              <w:bottom w:val="nil"/>
              <w:right w:val="nil"/>
            </w:tcBorders>
            <w:shd w:val="clear" w:color="auto" w:fill="auto"/>
            <w:noWrap/>
            <w:vAlign w:val="center"/>
            <w:hideMark/>
          </w:tcPr>
          <w:p w14:paraId="0BE642D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70.0</w:t>
            </w:r>
          </w:p>
        </w:tc>
        <w:tc>
          <w:tcPr>
            <w:tcW w:w="424" w:type="dxa"/>
            <w:tcBorders>
              <w:top w:val="nil"/>
              <w:left w:val="nil"/>
              <w:bottom w:val="nil"/>
              <w:right w:val="nil"/>
            </w:tcBorders>
            <w:shd w:val="clear" w:color="auto" w:fill="auto"/>
            <w:noWrap/>
            <w:vAlign w:val="center"/>
            <w:hideMark/>
          </w:tcPr>
          <w:p w14:paraId="1B9F5EA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70.9</w:t>
            </w:r>
          </w:p>
        </w:tc>
        <w:tc>
          <w:tcPr>
            <w:tcW w:w="424" w:type="dxa"/>
            <w:tcBorders>
              <w:top w:val="nil"/>
              <w:left w:val="nil"/>
              <w:bottom w:val="nil"/>
              <w:right w:val="nil"/>
            </w:tcBorders>
            <w:shd w:val="clear" w:color="auto" w:fill="auto"/>
            <w:noWrap/>
            <w:vAlign w:val="center"/>
            <w:hideMark/>
          </w:tcPr>
          <w:p w14:paraId="4BFF85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72.7</w:t>
            </w:r>
          </w:p>
        </w:tc>
        <w:tc>
          <w:tcPr>
            <w:tcW w:w="424" w:type="dxa"/>
            <w:tcBorders>
              <w:top w:val="nil"/>
              <w:left w:val="nil"/>
              <w:bottom w:val="nil"/>
              <w:right w:val="nil"/>
            </w:tcBorders>
            <w:shd w:val="clear" w:color="auto" w:fill="auto"/>
            <w:noWrap/>
            <w:vAlign w:val="center"/>
            <w:hideMark/>
          </w:tcPr>
          <w:p w14:paraId="24BD3F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72.3</w:t>
            </w:r>
          </w:p>
        </w:tc>
        <w:tc>
          <w:tcPr>
            <w:tcW w:w="424" w:type="dxa"/>
            <w:tcBorders>
              <w:top w:val="nil"/>
              <w:left w:val="nil"/>
              <w:bottom w:val="nil"/>
              <w:right w:val="nil"/>
            </w:tcBorders>
            <w:shd w:val="clear" w:color="auto" w:fill="auto"/>
            <w:noWrap/>
            <w:vAlign w:val="center"/>
            <w:hideMark/>
          </w:tcPr>
          <w:p w14:paraId="0B2D672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72.6</w:t>
            </w:r>
          </w:p>
        </w:tc>
        <w:tc>
          <w:tcPr>
            <w:tcW w:w="424" w:type="dxa"/>
            <w:tcBorders>
              <w:top w:val="nil"/>
              <w:left w:val="nil"/>
              <w:bottom w:val="nil"/>
              <w:right w:val="nil"/>
            </w:tcBorders>
            <w:shd w:val="clear" w:color="auto" w:fill="auto"/>
            <w:noWrap/>
            <w:vAlign w:val="center"/>
            <w:hideMark/>
          </w:tcPr>
          <w:p w14:paraId="67DC34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73.5</w:t>
            </w:r>
          </w:p>
        </w:tc>
        <w:tc>
          <w:tcPr>
            <w:tcW w:w="424" w:type="dxa"/>
            <w:tcBorders>
              <w:top w:val="nil"/>
              <w:left w:val="nil"/>
              <w:bottom w:val="nil"/>
              <w:right w:val="nil"/>
            </w:tcBorders>
            <w:shd w:val="clear" w:color="auto" w:fill="auto"/>
            <w:noWrap/>
            <w:vAlign w:val="center"/>
            <w:hideMark/>
          </w:tcPr>
          <w:p w14:paraId="05DC44C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73.3</w:t>
            </w:r>
          </w:p>
        </w:tc>
        <w:tc>
          <w:tcPr>
            <w:tcW w:w="424" w:type="dxa"/>
            <w:tcBorders>
              <w:top w:val="nil"/>
              <w:left w:val="nil"/>
              <w:bottom w:val="nil"/>
              <w:right w:val="nil"/>
            </w:tcBorders>
            <w:shd w:val="clear" w:color="auto" w:fill="auto"/>
            <w:noWrap/>
            <w:vAlign w:val="center"/>
            <w:hideMark/>
          </w:tcPr>
          <w:p w14:paraId="6E467D6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76.1</w:t>
            </w:r>
          </w:p>
        </w:tc>
        <w:tc>
          <w:tcPr>
            <w:tcW w:w="424" w:type="dxa"/>
            <w:tcBorders>
              <w:top w:val="nil"/>
              <w:left w:val="nil"/>
              <w:bottom w:val="nil"/>
              <w:right w:val="nil"/>
            </w:tcBorders>
            <w:shd w:val="clear" w:color="auto" w:fill="auto"/>
            <w:noWrap/>
            <w:vAlign w:val="center"/>
            <w:hideMark/>
          </w:tcPr>
          <w:p w14:paraId="214591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74.7</w:t>
            </w:r>
          </w:p>
        </w:tc>
        <w:tc>
          <w:tcPr>
            <w:tcW w:w="424" w:type="dxa"/>
            <w:tcBorders>
              <w:top w:val="nil"/>
              <w:left w:val="nil"/>
              <w:bottom w:val="nil"/>
              <w:right w:val="nil"/>
            </w:tcBorders>
            <w:shd w:val="clear" w:color="auto" w:fill="auto"/>
            <w:noWrap/>
            <w:vAlign w:val="center"/>
            <w:hideMark/>
          </w:tcPr>
          <w:p w14:paraId="04E678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74.4</w:t>
            </w:r>
          </w:p>
        </w:tc>
        <w:tc>
          <w:tcPr>
            <w:tcW w:w="424" w:type="dxa"/>
            <w:tcBorders>
              <w:top w:val="nil"/>
              <w:left w:val="nil"/>
              <w:bottom w:val="nil"/>
              <w:right w:val="nil"/>
            </w:tcBorders>
            <w:shd w:val="clear" w:color="auto" w:fill="auto"/>
            <w:noWrap/>
            <w:vAlign w:val="center"/>
            <w:hideMark/>
          </w:tcPr>
          <w:p w14:paraId="18A6A6B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74.4</w:t>
            </w:r>
          </w:p>
        </w:tc>
        <w:tc>
          <w:tcPr>
            <w:tcW w:w="424" w:type="dxa"/>
            <w:tcBorders>
              <w:top w:val="nil"/>
              <w:left w:val="nil"/>
              <w:bottom w:val="nil"/>
              <w:right w:val="nil"/>
            </w:tcBorders>
            <w:shd w:val="clear" w:color="auto" w:fill="auto"/>
            <w:noWrap/>
            <w:vAlign w:val="center"/>
            <w:hideMark/>
          </w:tcPr>
          <w:p w14:paraId="4C55BDE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73.2</w:t>
            </w:r>
          </w:p>
        </w:tc>
        <w:tc>
          <w:tcPr>
            <w:tcW w:w="424" w:type="dxa"/>
            <w:tcBorders>
              <w:top w:val="nil"/>
              <w:left w:val="nil"/>
              <w:bottom w:val="nil"/>
              <w:right w:val="nil"/>
            </w:tcBorders>
            <w:shd w:val="clear" w:color="auto" w:fill="auto"/>
            <w:noWrap/>
            <w:vAlign w:val="center"/>
            <w:hideMark/>
          </w:tcPr>
          <w:p w14:paraId="106211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67.3</w:t>
            </w:r>
          </w:p>
        </w:tc>
        <w:tc>
          <w:tcPr>
            <w:tcW w:w="424" w:type="dxa"/>
            <w:tcBorders>
              <w:top w:val="nil"/>
              <w:left w:val="nil"/>
              <w:bottom w:val="nil"/>
              <w:right w:val="nil"/>
            </w:tcBorders>
            <w:shd w:val="clear" w:color="auto" w:fill="auto"/>
            <w:noWrap/>
            <w:vAlign w:val="center"/>
            <w:hideMark/>
          </w:tcPr>
          <w:p w14:paraId="1D49B8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67.9</w:t>
            </w:r>
          </w:p>
        </w:tc>
      </w:tr>
      <w:tr w:rsidR="00137CBD" w:rsidRPr="007A3838" w14:paraId="6B1B8A08" w14:textId="77777777" w:rsidTr="00042FEF">
        <w:trPr>
          <w:trHeight w:val="57"/>
        </w:trPr>
        <w:tc>
          <w:tcPr>
            <w:tcW w:w="6009" w:type="dxa"/>
            <w:tcBorders>
              <w:top w:val="nil"/>
              <w:left w:val="nil"/>
              <w:bottom w:val="nil"/>
              <w:right w:val="nil"/>
            </w:tcBorders>
            <w:shd w:val="clear" w:color="000000" w:fill="63ADA4"/>
            <w:noWrap/>
            <w:vAlign w:val="center"/>
            <w:hideMark/>
          </w:tcPr>
          <w:p w14:paraId="11C8A195"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al disfrute del más alto nivel posible de salud física y mental</w:t>
            </w:r>
          </w:p>
        </w:tc>
        <w:tc>
          <w:tcPr>
            <w:tcW w:w="737" w:type="dxa"/>
            <w:tcBorders>
              <w:top w:val="nil"/>
              <w:left w:val="nil"/>
              <w:bottom w:val="nil"/>
              <w:right w:val="nil"/>
            </w:tcBorders>
            <w:shd w:val="clear" w:color="000000" w:fill="63ADA4"/>
            <w:noWrap/>
            <w:vAlign w:val="center"/>
            <w:hideMark/>
          </w:tcPr>
          <w:p w14:paraId="58EB7EA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5D67EA3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76906C3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57.7</w:t>
            </w:r>
          </w:p>
        </w:tc>
        <w:tc>
          <w:tcPr>
            <w:tcW w:w="424" w:type="dxa"/>
            <w:tcBorders>
              <w:top w:val="nil"/>
              <w:left w:val="nil"/>
              <w:bottom w:val="nil"/>
              <w:right w:val="nil"/>
            </w:tcBorders>
            <w:shd w:val="clear" w:color="000000" w:fill="63ADA4"/>
            <w:noWrap/>
            <w:vAlign w:val="center"/>
            <w:hideMark/>
          </w:tcPr>
          <w:p w14:paraId="1D942A9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57.7</w:t>
            </w:r>
          </w:p>
        </w:tc>
        <w:tc>
          <w:tcPr>
            <w:tcW w:w="424" w:type="dxa"/>
            <w:tcBorders>
              <w:top w:val="nil"/>
              <w:left w:val="nil"/>
              <w:bottom w:val="nil"/>
              <w:right w:val="nil"/>
            </w:tcBorders>
            <w:shd w:val="clear" w:color="000000" w:fill="63ADA4"/>
            <w:noWrap/>
            <w:vAlign w:val="center"/>
            <w:hideMark/>
          </w:tcPr>
          <w:p w14:paraId="5833782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57.5</w:t>
            </w:r>
          </w:p>
        </w:tc>
        <w:tc>
          <w:tcPr>
            <w:tcW w:w="424" w:type="dxa"/>
            <w:tcBorders>
              <w:top w:val="nil"/>
              <w:left w:val="nil"/>
              <w:bottom w:val="nil"/>
              <w:right w:val="nil"/>
            </w:tcBorders>
            <w:shd w:val="clear" w:color="000000" w:fill="63ADA4"/>
            <w:noWrap/>
            <w:vAlign w:val="center"/>
            <w:hideMark/>
          </w:tcPr>
          <w:p w14:paraId="4995C6C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57.6</w:t>
            </w:r>
          </w:p>
        </w:tc>
        <w:tc>
          <w:tcPr>
            <w:tcW w:w="424" w:type="dxa"/>
            <w:tcBorders>
              <w:top w:val="nil"/>
              <w:left w:val="nil"/>
              <w:bottom w:val="nil"/>
              <w:right w:val="nil"/>
            </w:tcBorders>
            <w:shd w:val="clear" w:color="000000" w:fill="63ADA4"/>
            <w:noWrap/>
            <w:vAlign w:val="center"/>
            <w:hideMark/>
          </w:tcPr>
          <w:p w14:paraId="11F7091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57.7</w:t>
            </w:r>
          </w:p>
        </w:tc>
        <w:tc>
          <w:tcPr>
            <w:tcW w:w="424" w:type="dxa"/>
            <w:tcBorders>
              <w:top w:val="nil"/>
              <w:left w:val="nil"/>
              <w:bottom w:val="nil"/>
              <w:right w:val="nil"/>
            </w:tcBorders>
            <w:shd w:val="clear" w:color="000000" w:fill="63ADA4"/>
            <w:noWrap/>
            <w:vAlign w:val="center"/>
            <w:hideMark/>
          </w:tcPr>
          <w:p w14:paraId="4D23D66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57.8</w:t>
            </w:r>
          </w:p>
        </w:tc>
        <w:tc>
          <w:tcPr>
            <w:tcW w:w="424" w:type="dxa"/>
            <w:tcBorders>
              <w:top w:val="nil"/>
              <w:left w:val="nil"/>
              <w:bottom w:val="nil"/>
              <w:right w:val="nil"/>
            </w:tcBorders>
            <w:shd w:val="clear" w:color="000000" w:fill="63ADA4"/>
            <w:noWrap/>
            <w:vAlign w:val="center"/>
            <w:hideMark/>
          </w:tcPr>
          <w:p w14:paraId="72E4DF3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57.6</w:t>
            </w:r>
          </w:p>
        </w:tc>
        <w:tc>
          <w:tcPr>
            <w:tcW w:w="424" w:type="dxa"/>
            <w:tcBorders>
              <w:top w:val="nil"/>
              <w:left w:val="nil"/>
              <w:bottom w:val="nil"/>
              <w:right w:val="nil"/>
            </w:tcBorders>
            <w:shd w:val="clear" w:color="000000" w:fill="63ADA4"/>
            <w:noWrap/>
            <w:vAlign w:val="center"/>
            <w:hideMark/>
          </w:tcPr>
          <w:p w14:paraId="515545B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57.5</w:t>
            </w:r>
          </w:p>
        </w:tc>
        <w:tc>
          <w:tcPr>
            <w:tcW w:w="424" w:type="dxa"/>
            <w:tcBorders>
              <w:top w:val="nil"/>
              <w:left w:val="nil"/>
              <w:bottom w:val="nil"/>
              <w:right w:val="nil"/>
            </w:tcBorders>
            <w:shd w:val="clear" w:color="000000" w:fill="63ADA4"/>
            <w:noWrap/>
            <w:vAlign w:val="center"/>
            <w:hideMark/>
          </w:tcPr>
          <w:p w14:paraId="4F60181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59.6</w:t>
            </w:r>
          </w:p>
        </w:tc>
        <w:tc>
          <w:tcPr>
            <w:tcW w:w="424" w:type="dxa"/>
            <w:tcBorders>
              <w:top w:val="nil"/>
              <w:left w:val="nil"/>
              <w:bottom w:val="nil"/>
              <w:right w:val="nil"/>
            </w:tcBorders>
            <w:shd w:val="clear" w:color="000000" w:fill="63ADA4"/>
            <w:noWrap/>
            <w:vAlign w:val="center"/>
            <w:hideMark/>
          </w:tcPr>
          <w:p w14:paraId="3488A39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60.5</w:t>
            </w:r>
          </w:p>
        </w:tc>
        <w:tc>
          <w:tcPr>
            <w:tcW w:w="424" w:type="dxa"/>
            <w:tcBorders>
              <w:top w:val="nil"/>
              <w:left w:val="nil"/>
              <w:bottom w:val="nil"/>
              <w:right w:val="nil"/>
            </w:tcBorders>
            <w:shd w:val="clear" w:color="000000" w:fill="63ADA4"/>
            <w:noWrap/>
            <w:vAlign w:val="center"/>
            <w:hideMark/>
          </w:tcPr>
          <w:p w14:paraId="78F98A8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62.5</w:t>
            </w:r>
          </w:p>
        </w:tc>
        <w:tc>
          <w:tcPr>
            <w:tcW w:w="424" w:type="dxa"/>
            <w:tcBorders>
              <w:top w:val="nil"/>
              <w:left w:val="nil"/>
              <w:bottom w:val="nil"/>
              <w:right w:val="nil"/>
            </w:tcBorders>
            <w:shd w:val="clear" w:color="000000" w:fill="63ADA4"/>
            <w:noWrap/>
            <w:vAlign w:val="center"/>
            <w:hideMark/>
          </w:tcPr>
          <w:p w14:paraId="1844951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62.8</w:t>
            </w:r>
          </w:p>
        </w:tc>
        <w:tc>
          <w:tcPr>
            <w:tcW w:w="424" w:type="dxa"/>
            <w:tcBorders>
              <w:top w:val="nil"/>
              <w:left w:val="nil"/>
              <w:bottom w:val="nil"/>
              <w:right w:val="nil"/>
            </w:tcBorders>
            <w:shd w:val="clear" w:color="000000" w:fill="63ADA4"/>
            <w:noWrap/>
            <w:vAlign w:val="center"/>
            <w:hideMark/>
          </w:tcPr>
          <w:p w14:paraId="1A178B3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68.7</w:t>
            </w:r>
          </w:p>
        </w:tc>
        <w:tc>
          <w:tcPr>
            <w:tcW w:w="424" w:type="dxa"/>
            <w:tcBorders>
              <w:top w:val="nil"/>
              <w:left w:val="nil"/>
              <w:bottom w:val="nil"/>
              <w:right w:val="nil"/>
            </w:tcBorders>
            <w:shd w:val="clear" w:color="000000" w:fill="63ADA4"/>
            <w:noWrap/>
            <w:vAlign w:val="center"/>
            <w:hideMark/>
          </w:tcPr>
          <w:p w14:paraId="14446EE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61.4</w:t>
            </w:r>
          </w:p>
        </w:tc>
        <w:tc>
          <w:tcPr>
            <w:tcW w:w="424" w:type="dxa"/>
            <w:tcBorders>
              <w:top w:val="nil"/>
              <w:left w:val="nil"/>
              <w:bottom w:val="nil"/>
              <w:right w:val="nil"/>
            </w:tcBorders>
            <w:shd w:val="clear" w:color="000000" w:fill="63ADA4"/>
            <w:noWrap/>
            <w:vAlign w:val="center"/>
            <w:hideMark/>
          </w:tcPr>
          <w:p w14:paraId="205EACE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63.0</w:t>
            </w:r>
          </w:p>
        </w:tc>
      </w:tr>
      <w:tr w:rsidR="00137CBD" w:rsidRPr="007A3838" w14:paraId="5DEF6D59" w14:textId="77777777" w:rsidTr="00042FEF">
        <w:trPr>
          <w:trHeight w:val="57"/>
        </w:trPr>
        <w:tc>
          <w:tcPr>
            <w:tcW w:w="6009" w:type="dxa"/>
            <w:tcBorders>
              <w:top w:val="nil"/>
              <w:left w:val="nil"/>
              <w:bottom w:val="nil"/>
              <w:right w:val="nil"/>
            </w:tcBorders>
            <w:shd w:val="clear" w:color="000000" w:fill="ACD4CF"/>
            <w:noWrap/>
            <w:vAlign w:val="center"/>
            <w:hideMark/>
          </w:tcPr>
          <w:p w14:paraId="1A8B41A1"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Salud sexual y reproductiva</w:t>
            </w:r>
          </w:p>
        </w:tc>
        <w:tc>
          <w:tcPr>
            <w:tcW w:w="737" w:type="dxa"/>
            <w:tcBorders>
              <w:top w:val="nil"/>
              <w:left w:val="nil"/>
              <w:bottom w:val="nil"/>
              <w:right w:val="nil"/>
            </w:tcBorders>
            <w:shd w:val="clear" w:color="000000" w:fill="ACD4CF"/>
            <w:noWrap/>
            <w:vAlign w:val="center"/>
            <w:hideMark/>
          </w:tcPr>
          <w:p w14:paraId="6B61868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177360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403CBA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000000" w:fill="ACD4CF"/>
            <w:noWrap/>
            <w:vAlign w:val="center"/>
            <w:hideMark/>
          </w:tcPr>
          <w:p w14:paraId="74CA62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000000" w:fill="ACD4CF"/>
            <w:noWrap/>
            <w:vAlign w:val="center"/>
            <w:hideMark/>
          </w:tcPr>
          <w:p w14:paraId="133407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000000" w:fill="ACD4CF"/>
            <w:noWrap/>
            <w:vAlign w:val="center"/>
            <w:hideMark/>
          </w:tcPr>
          <w:p w14:paraId="4E0CD3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000000" w:fill="ACD4CF"/>
            <w:noWrap/>
            <w:vAlign w:val="center"/>
            <w:hideMark/>
          </w:tcPr>
          <w:p w14:paraId="5D0F7B7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51.1</w:t>
            </w:r>
          </w:p>
        </w:tc>
        <w:tc>
          <w:tcPr>
            <w:tcW w:w="424" w:type="dxa"/>
            <w:tcBorders>
              <w:top w:val="nil"/>
              <w:left w:val="nil"/>
              <w:bottom w:val="nil"/>
              <w:right w:val="nil"/>
            </w:tcBorders>
            <w:shd w:val="clear" w:color="000000" w:fill="ACD4CF"/>
            <w:noWrap/>
            <w:vAlign w:val="center"/>
            <w:hideMark/>
          </w:tcPr>
          <w:p w14:paraId="360024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51.8</w:t>
            </w:r>
          </w:p>
        </w:tc>
        <w:tc>
          <w:tcPr>
            <w:tcW w:w="424" w:type="dxa"/>
            <w:tcBorders>
              <w:top w:val="nil"/>
              <w:left w:val="nil"/>
              <w:bottom w:val="nil"/>
              <w:right w:val="nil"/>
            </w:tcBorders>
            <w:shd w:val="clear" w:color="000000" w:fill="ACD4CF"/>
            <w:noWrap/>
            <w:vAlign w:val="center"/>
            <w:hideMark/>
          </w:tcPr>
          <w:p w14:paraId="3E7A8E0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51.3</w:t>
            </w:r>
          </w:p>
        </w:tc>
        <w:tc>
          <w:tcPr>
            <w:tcW w:w="424" w:type="dxa"/>
            <w:tcBorders>
              <w:top w:val="nil"/>
              <w:left w:val="nil"/>
              <w:bottom w:val="nil"/>
              <w:right w:val="nil"/>
            </w:tcBorders>
            <w:shd w:val="clear" w:color="000000" w:fill="ACD4CF"/>
            <w:noWrap/>
            <w:vAlign w:val="center"/>
            <w:hideMark/>
          </w:tcPr>
          <w:p w14:paraId="7EA85F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52.2</w:t>
            </w:r>
          </w:p>
        </w:tc>
        <w:tc>
          <w:tcPr>
            <w:tcW w:w="424" w:type="dxa"/>
            <w:tcBorders>
              <w:top w:val="nil"/>
              <w:left w:val="nil"/>
              <w:bottom w:val="nil"/>
              <w:right w:val="nil"/>
            </w:tcBorders>
            <w:shd w:val="clear" w:color="000000" w:fill="ACD4CF"/>
            <w:noWrap/>
            <w:vAlign w:val="center"/>
            <w:hideMark/>
          </w:tcPr>
          <w:p w14:paraId="1C61456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53.3</w:t>
            </w:r>
          </w:p>
        </w:tc>
        <w:tc>
          <w:tcPr>
            <w:tcW w:w="424" w:type="dxa"/>
            <w:tcBorders>
              <w:top w:val="nil"/>
              <w:left w:val="nil"/>
              <w:bottom w:val="nil"/>
              <w:right w:val="nil"/>
            </w:tcBorders>
            <w:shd w:val="clear" w:color="000000" w:fill="ACD4CF"/>
            <w:noWrap/>
            <w:vAlign w:val="center"/>
            <w:hideMark/>
          </w:tcPr>
          <w:p w14:paraId="5AB0E0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54.3</w:t>
            </w:r>
          </w:p>
        </w:tc>
        <w:tc>
          <w:tcPr>
            <w:tcW w:w="424" w:type="dxa"/>
            <w:tcBorders>
              <w:top w:val="nil"/>
              <w:left w:val="nil"/>
              <w:bottom w:val="nil"/>
              <w:right w:val="nil"/>
            </w:tcBorders>
            <w:shd w:val="clear" w:color="000000" w:fill="ACD4CF"/>
            <w:noWrap/>
            <w:vAlign w:val="center"/>
            <w:hideMark/>
          </w:tcPr>
          <w:p w14:paraId="4EA27F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54.5</w:t>
            </w:r>
          </w:p>
        </w:tc>
        <w:tc>
          <w:tcPr>
            <w:tcW w:w="424" w:type="dxa"/>
            <w:tcBorders>
              <w:top w:val="nil"/>
              <w:left w:val="nil"/>
              <w:bottom w:val="nil"/>
              <w:right w:val="nil"/>
            </w:tcBorders>
            <w:shd w:val="clear" w:color="000000" w:fill="ACD4CF"/>
            <w:noWrap/>
            <w:vAlign w:val="center"/>
            <w:hideMark/>
          </w:tcPr>
          <w:p w14:paraId="4B1160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000000" w:fill="ACD4CF"/>
            <w:noWrap/>
            <w:vAlign w:val="center"/>
            <w:hideMark/>
          </w:tcPr>
          <w:p w14:paraId="74B9FA3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000000" w:fill="ACD4CF"/>
            <w:noWrap/>
            <w:vAlign w:val="center"/>
            <w:hideMark/>
          </w:tcPr>
          <w:p w14:paraId="1DC221D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000000" w:fill="ACD4CF"/>
            <w:noWrap/>
            <w:vAlign w:val="center"/>
            <w:hideMark/>
          </w:tcPr>
          <w:p w14:paraId="3B9854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r>
      <w:tr w:rsidR="00137CBD" w:rsidRPr="007A3838" w14:paraId="789EA119" w14:textId="77777777" w:rsidTr="00042FEF">
        <w:trPr>
          <w:trHeight w:val="57"/>
        </w:trPr>
        <w:tc>
          <w:tcPr>
            <w:tcW w:w="6009" w:type="dxa"/>
            <w:tcBorders>
              <w:top w:val="nil"/>
              <w:left w:val="nil"/>
              <w:bottom w:val="nil"/>
              <w:right w:val="nil"/>
            </w:tcBorders>
            <w:shd w:val="clear" w:color="auto" w:fill="auto"/>
            <w:noWrap/>
            <w:vAlign w:val="center"/>
            <w:hideMark/>
          </w:tcPr>
          <w:p w14:paraId="4542D2E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Mujeres unidas en edad fértil que usan métodos modernos de planificación familiar</w:t>
            </w:r>
          </w:p>
        </w:tc>
        <w:tc>
          <w:tcPr>
            <w:tcW w:w="737" w:type="dxa"/>
            <w:tcBorders>
              <w:top w:val="nil"/>
              <w:left w:val="nil"/>
              <w:bottom w:val="nil"/>
              <w:right w:val="nil"/>
            </w:tcBorders>
            <w:shd w:val="clear" w:color="auto" w:fill="auto"/>
            <w:noWrap/>
            <w:vAlign w:val="center"/>
            <w:hideMark/>
          </w:tcPr>
          <w:p w14:paraId="2FA21DD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795FC23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9AA43D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auto" w:fill="auto"/>
            <w:noWrap/>
            <w:vAlign w:val="center"/>
            <w:hideMark/>
          </w:tcPr>
          <w:p w14:paraId="43F89D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auto" w:fill="auto"/>
            <w:noWrap/>
            <w:vAlign w:val="center"/>
            <w:hideMark/>
          </w:tcPr>
          <w:p w14:paraId="33C83C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auto" w:fill="auto"/>
            <w:noWrap/>
            <w:vAlign w:val="center"/>
            <w:hideMark/>
          </w:tcPr>
          <w:p w14:paraId="23BED5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50.5</w:t>
            </w:r>
          </w:p>
        </w:tc>
        <w:tc>
          <w:tcPr>
            <w:tcW w:w="424" w:type="dxa"/>
            <w:tcBorders>
              <w:top w:val="nil"/>
              <w:left w:val="nil"/>
              <w:bottom w:val="nil"/>
              <w:right w:val="nil"/>
            </w:tcBorders>
            <w:shd w:val="clear" w:color="auto" w:fill="auto"/>
            <w:noWrap/>
            <w:vAlign w:val="center"/>
            <w:hideMark/>
          </w:tcPr>
          <w:p w14:paraId="6B0DB26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51.1</w:t>
            </w:r>
          </w:p>
        </w:tc>
        <w:tc>
          <w:tcPr>
            <w:tcW w:w="424" w:type="dxa"/>
            <w:tcBorders>
              <w:top w:val="nil"/>
              <w:left w:val="nil"/>
              <w:bottom w:val="nil"/>
              <w:right w:val="nil"/>
            </w:tcBorders>
            <w:shd w:val="clear" w:color="auto" w:fill="auto"/>
            <w:noWrap/>
            <w:vAlign w:val="center"/>
            <w:hideMark/>
          </w:tcPr>
          <w:p w14:paraId="0782C9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51.8</w:t>
            </w:r>
          </w:p>
        </w:tc>
        <w:tc>
          <w:tcPr>
            <w:tcW w:w="424" w:type="dxa"/>
            <w:tcBorders>
              <w:top w:val="nil"/>
              <w:left w:val="nil"/>
              <w:bottom w:val="nil"/>
              <w:right w:val="nil"/>
            </w:tcBorders>
            <w:shd w:val="clear" w:color="auto" w:fill="auto"/>
            <w:noWrap/>
            <w:vAlign w:val="center"/>
            <w:hideMark/>
          </w:tcPr>
          <w:p w14:paraId="3F7B0AD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51.3</w:t>
            </w:r>
          </w:p>
        </w:tc>
        <w:tc>
          <w:tcPr>
            <w:tcW w:w="424" w:type="dxa"/>
            <w:tcBorders>
              <w:top w:val="nil"/>
              <w:left w:val="nil"/>
              <w:bottom w:val="nil"/>
              <w:right w:val="nil"/>
            </w:tcBorders>
            <w:shd w:val="clear" w:color="auto" w:fill="auto"/>
            <w:noWrap/>
            <w:vAlign w:val="center"/>
            <w:hideMark/>
          </w:tcPr>
          <w:p w14:paraId="6E5C24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52.2</w:t>
            </w:r>
          </w:p>
        </w:tc>
        <w:tc>
          <w:tcPr>
            <w:tcW w:w="424" w:type="dxa"/>
            <w:tcBorders>
              <w:top w:val="nil"/>
              <w:left w:val="nil"/>
              <w:bottom w:val="nil"/>
              <w:right w:val="nil"/>
            </w:tcBorders>
            <w:shd w:val="clear" w:color="auto" w:fill="auto"/>
            <w:noWrap/>
            <w:vAlign w:val="center"/>
            <w:hideMark/>
          </w:tcPr>
          <w:p w14:paraId="5FFEF9B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53.3</w:t>
            </w:r>
          </w:p>
        </w:tc>
        <w:tc>
          <w:tcPr>
            <w:tcW w:w="424" w:type="dxa"/>
            <w:tcBorders>
              <w:top w:val="nil"/>
              <w:left w:val="nil"/>
              <w:bottom w:val="nil"/>
              <w:right w:val="nil"/>
            </w:tcBorders>
            <w:shd w:val="clear" w:color="auto" w:fill="auto"/>
            <w:noWrap/>
            <w:vAlign w:val="center"/>
            <w:hideMark/>
          </w:tcPr>
          <w:p w14:paraId="53BDD92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54.3</w:t>
            </w:r>
          </w:p>
        </w:tc>
        <w:tc>
          <w:tcPr>
            <w:tcW w:w="424" w:type="dxa"/>
            <w:tcBorders>
              <w:top w:val="nil"/>
              <w:left w:val="nil"/>
              <w:bottom w:val="nil"/>
              <w:right w:val="nil"/>
            </w:tcBorders>
            <w:shd w:val="clear" w:color="auto" w:fill="auto"/>
            <w:noWrap/>
            <w:vAlign w:val="center"/>
            <w:hideMark/>
          </w:tcPr>
          <w:p w14:paraId="3541D0C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54.5</w:t>
            </w:r>
          </w:p>
        </w:tc>
        <w:tc>
          <w:tcPr>
            <w:tcW w:w="424" w:type="dxa"/>
            <w:tcBorders>
              <w:top w:val="nil"/>
              <w:left w:val="nil"/>
              <w:bottom w:val="nil"/>
              <w:right w:val="nil"/>
            </w:tcBorders>
            <w:shd w:val="clear" w:color="auto" w:fill="auto"/>
            <w:noWrap/>
            <w:vAlign w:val="center"/>
            <w:hideMark/>
          </w:tcPr>
          <w:p w14:paraId="38F2D0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auto" w:fill="auto"/>
            <w:noWrap/>
            <w:vAlign w:val="center"/>
            <w:hideMark/>
          </w:tcPr>
          <w:p w14:paraId="562B704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auto" w:fill="auto"/>
            <w:noWrap/>
            <w:vAlign w:val="center"/>
            <w:hideMark/>
          </w:tcPr>
          <w:p w14:paraId="5B7E3B0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auto" w:fill="auto"/>
            <w:noWrap/>
            <w:vAlign w:val="center"/>
            <w:hideMark/>
          </w:tcPr>
          <w:p w14:paraId="14AAD44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r>
      <w:tr w:rsidR="00137CBD" w:rsidRPr="007A3838" w14:paraId="0F4AFDBD" w14:textId="77777777" w:rsidTr="00042FEF">
        <w:trPr>
          <w:trHeight w:val="57"/>
        </w:trPr>
        <w:tc>
          <w:tcPr>
            <w:tcW w:w="6009" w:type="dxa"/>
            <w:tcBorders>
              <w:top w:val="nil"/>
              <w:left w:val="nil"/>
              <w:bottom w:val="nil"/>
              <w:right w:val="nil"/>
            </w:tcBorders>
            <w:shd w:val="clear" w:color="000000" w:fill="ACD4CF"/>
            <w:noWrap/>
            <w:vAlign w:val="center"/>
            <w:hideMark/>
          </w:tcPr>
          <w:p w14:paraId="78973F34"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Mortalidad infantil y atención sanitaria</w:t>
            </w:r>
          </w:p>
        </w:tc>
        <w:tc>
          <w:tcPr>
            <w:tcW w:w="737" w:type="dxa"/>
            <w:tcBorders>
              <w:top w:val="nil"/>
              <w:left w:val="nil"/>
              <w:bottom w:val="nil"/>
              <w:right w:val="nil"/>
            </w:tcBorders>
            <w:shd w:val="clear" w:color="000000" w:fill="ACD4CF"/>
            <w:noWrap/>
            <w:vAlign w:val="center"/>
            <w:hideMark/>
          </w:tcPr>
          <w:p w14:paraId="5D60A9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604BA8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51955C9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6A0DBE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2C6490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2916DE9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6D65C1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73C162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5CEABB7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34263D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3A1A50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1E9003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15E77D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000000" w:fill="ACD4CF"/>
            <w:noWrap/>
            <w:vAlign w:val="center"/>
            <w:hideMark/>
          </w:tcPr>
          <w:p w14:paraId="6CBAB4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81.5</w:t>
            </w:r>
          </w:p>
        </w:tc>
        <w:tc>
          <w:tcPr>
            <w:tcW w:w="424" w:type="dxa"/>
            <w:tcBorders>
              <w:top w:val="nil"/>
              <w:left w:val="nil"/>
              <w:bottom w:val="nil"/>
              <w:right w:val="nil"/>
            </w:tcBorders>
            <w:shd w:val="clear" w:color="000000" w:fill="ACD4CF"/>
            <w:noWrap/>
            <w:vAlign w:val="center"/>
            <w:hideMark/>
          </w:tcPr>
          <w:p w14:paraId="51B969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81.5</w:t>
            </w:r>
          </w:p>
        </w:tc>
        <w:tc>
          <w:tcPr>
            <w:tcW w:w="424" w:type="dxa"/>
            <w:tcBorders>
              <w:top w:val="nil"/>
              <w:left w:val="nil"/>
              <w:bottom w:val="nil"/>
              <w:right w:val="nil"/>
            </w:tcBorders>
            <w:shd w:val="clear" w:color="000000" w:fill="ACD4CF"/>
            <w:noWrap/>
            <w:vAlign w:val="center"/>
            <w:hideMark/>
          </w:tcPr>
          <w:p w14:paraId="5123D1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81.7</w:t>
            </w:r>
          </w:p>
        </w:tc>
        <w:tc>
          <w:tcPr>
            <w:tcW w:w="424" w:type="dxa"/>
            <w:tcBorders>
              <w:top w:val="nil"/>
              <w:left w:val="nil"/>
              <w:bottom w:val="nil"/>
              <w:right w:val="nil"/>
            </w:tcBorders>
            <w:shd w:val="clear" w:color="000000" w:fill="ACD4CF"/>
            <w:noWrap/>
            <w:vAlign w:val="center"/>
            <w:hideMark/>
          </w:tcPr>
          <w:p w14:paraId="662407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81.1</w:t>
            </w:r>
          </w:p>
        </w:tc>
      </w:tr>
      <w:tr w:rsidR="00137CBD" w:rsidRPr="007A3838" w14:paraId="5255C4A2" w14:textId="77777777" w:rsidTr="00042FEF">
        <w:trPr>
          <w:trHeight w:val="57"/>
        </w:trPr>
        <w:tc>
          <w:tcPr>
            <w:tcW w:w="6009" w:type="dxa"/>
            <w:tcBorders>
              <w:top w:val="nil"/>
              <w:left w:val="nil"/>
              <w:bottom w:val="nil"/>
              <w:right w:val="nil"/>
            </w:tcBorders>
            <w:shd w:val="clear" w:color="auto" w:fill="auto"/>
            <w:noWrap/>
            <w:vAlign w:val="center"/>
            <w:hideMark/>
          </w:tcPr>
          <w:p w14:paraId="4AF50816"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no mortalidad de menores de 5 años</w:t>
            </w:r>
          </w:p>
        </w:tc>
        <w:tc>
          <w:tcPr>
            <w:tcW w:w="737" w:type="dxa"/>
            <w:tcBorders>
              <w:top w:val="nil"/>
              <w:left w:val="nil"/>
              <w:bottom w:val="nil"/>
              <w:right w:val="nil"/>
            </w:tcBorders>
            <w:shd w:val="clear" w:color="auto" w:fill="auto"/>
            <w:noWrap/>
            <w:vAlign w:val="center"/>
            <w:hideMark/>
          </w:tcPr>
          <w:p w14:paraId="354418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1065E3F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FE692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3B9AC52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3B8A144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3B37C61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65B787A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4CDC9C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465DDB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19AA603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383AD30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43BFCA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2FCA76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80.9</w:t>
            </w:r>
          </w:p>
        </w:tc>
        <w:tc>
          <w:tcPr>
            <w:tcW w:w="424" w:type="dxa"/>
            <w:tcBorders>
              <w:top w:val="nil"/>
              <w:left w:val="nil"/>
              <w:bottom w:val="nil"/>
              <w:right w:val="nil"/>
            </w:tcBorders>
            <w:shd w:val="clear" w:color="auto" w:fill="auto"/>
            <w:noWrap/>
            <w:vAlign w:val="center"/>
            <w:hideMark/>
          </w:tcPr>
          <w:p w14:paraId="053DD4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81.5</w:t>
            </w:r>
          </w:p>
        </w:tc>
        <w:tc>
          <w:tcPr>
            <w:tcW w:w="424" w:type="dxa"/>
            <w:tcBorders>
              <w:top w:val="nil"/>
              <w:left w:val="nil"/>
              <w:bottom w:val="nil"/>
              <w:right w:val="nil"/>
            </w:tcBorders>
            <w:shd w:val="clear" w:color="auto" w:fill="auto"/>
            <w:noWrap/>
            <w:vAlign w:val="center"/>
            <w:hideMark/>
          </w:tcPr>
          <w:p w14:paraId="2FFAB8D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81.5</w:t>
            </w:r>
          </w:p>
        </w:tc>
        <w:tc>
          <w:tcPr>
            <w:tcW w:w="424" w:type="dxa"/>
            <w:tcBorders>
              <w:top w:val="nil"/>
              <w:left w:val="nil"/>
              <w:bottom w:val="nil"/>
              <w:right w:val="nil"/>
            </w:tcBorders>
            <w:shd w:val="clear" w:color="auto" w:fill="auto"/>
            <w:noWrap/>
            <w:vAlign w:val="center"/>
            <w:hideMark/>
          </w:tcPr>
          <w:p w14:paraId="409152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81.7</w:t>
            </w:r>
          </w:p>
        </w:tc>
        <w:tc>
          <w:tcPr>
            <w:tcW w:w="424" w:type="dxa"/>
            <w:tcBorders>
              <w:top w:val="nil"/>
              <w:left w:val="nil"/>
              <w:bottom w:val="nil"/>
              <w:right w:val="nil"/>
            </w:tcBorders>
            <w:shd w:val="clear" w:color="auto" w:fill="auto"/>
            <w:noWrap/>
            <w:vAlign w:val="center"/>
            <w:hideMark/>
          </w:tcPr>
          <w:p w14:paraId="221D1FB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81.1</w:t>
            </w:r>
          </w:p>
        </w:tc>
      </w:tr>
      <w:tr w:rsidR="00137CBD" w:rsidRPr="007A3838" w14:paraId="06DC0FC7" w14:textId="77777777" w:rsidTr="00042FEF">
        <w:trPr>
          <w:trHeight w:val="57"/>
        </w:trPr>
        <w:tc>
          <w:tcPr>
            <w:tcW w:w="6009" w:type="dxa"/>
            <w:tcBorders>
              <w:top w:val="nil"/>
              <w:left w:val="nil"/>
              <w:bottom w:val="nil"/>
              <w:right w:val="nil"/>
            </w:tcBorders>
            <w:shd w:val="clear" w:color="000000" w:fill="ACD4CF"/>
            <w:noWrap/>
            <w:vAlign w:val="center"/>
            <w:hideMark/>
          </w:tcPr>
          <w:p w14:paraId="3F6553F1"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Prevención de enfermedades</w:t>
            </w:r>
          </w:p>
        </w:tc>
        <w:tc>
          <w:tcPr>
            <w:tcW w:w="737" w:type="dxa"/>
            <w:tcBorders>
              <w:top w:val="nil"/>
              <w:left w:val="nil"/>
              <w:bottom w:val="nil"/>
              <w:right w:val="nil"/>
            </w:tcBorders>
            <w:shd w:val="clear" w:color="000000" w:fill="ACD4CF"/>
            <w:noWrap/>
            <w:vAlign w:val="center"/>
            <w:hideMark/>
          </w:tcPr>
          <w:p w14:paraId="2D521D4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423995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363A090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6B7940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25ACBB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6EAD9B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1545FDB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392265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77AC8A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313A642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2821173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69.4</w:t>
            </w:r>
          </w:p>
        </w:tc>
        <w:tc>
          <w:tcPr>
            <w:tcW w:w="424" w:type="dxa"/>
            <w:tcBorders>
              <w:top w:val="nil"/>
              <w:left w:val="nil"/>
              <w:bottom w:val="nil"/>
              <w:right w:val="nil"/>
            </w:tcBorders>
            <w:shd w:val="clear" w:color="000000" w:fill="ACD4CF"/>
            <w:noWrap/>
            <w:vAlign w:val="center"/>
            <w:hideMark/>
          </w:tcPr>
          <w:p w14:paraId="18856EA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71.4</w:t>
            </w:r>
          </w:p>
        </w:tc>
        <w:tc>
          <w:tcPr>
            <w:tcW w:w="424" w:type="dxa"/>
            <w:tcBorders>
              <w:top w:val="nil"/>
              <w:left w:val="nil"/>
              <w:bottom w:val="nil"/>
              <w:right w:val="nil"/>
            </w:tcBorders>
            <w:shd w:val="clear" w:color="000000" w:fill="ACD4CF"/>
            <w:noWrap/>
            <w:vAlign w:val="center"/>
            <w:hideMark/>
          </w:tcPr>
          <w:p w14:paraId="51F2E1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74.5</w:t>
            </w:r>
          </w:p>
        </w:tc>
        <w:tc>
          <w:tcPr>
            <w:tcW w:w="424" w:type="dxa"/>
            <w:tcBorders>
              <w:top w:val="nil"/>
              <w:left w:val="nil"/>
              <w:bottom w:val="nil"/>
              <w:right w:val="nil"/>
            </w:tcBorders>
            <w:shd w:val="clear" w:color="000000" w:fill="ACD4CF"/>
            <w:noWrap/>
            <w:vAlign w:val="center"/>
            <w:hideMark/>
          </w:tcPr>
          <w:p w14:paraId="6DB9F84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76.3</w:t>
            </w:r>
          </w:p>
        </w:tc>
        <w:tc>
          <w:tcPr>
            <w:tcW w:w="424" w:type="dxa"/>
            <w:tcBorders>
              <w:top w:val="nil"/>
              <w:left w:val="nil"/>
              <w:bottom w:val="nil"/>
              <w:right w:val="nil"/>
            </w:tcBorders>
            <w:shd w:val="clear" w:color="000000" w:fill="ACD4CF"/>
            <w:noWrap/>
            <w:vAlign w:val="center"/>
            <w:hideMark/>
          </w:tcPr>
          <w:p w14:paraId="1276833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78.6</w:t>
            </w:r>
          </w:p>
        </w:tc>
        <w:tc>
          <w:tcPr>
            <w:tcW w:w="424" w:type="dxa"/>
            <w:tcBorders>
              <w:top w:val="nil"/>
              <w:left w:val="nil"/>
              <w:bottom w:val="nil"/>
              <w:right w:val="nil"/>
            </w:tcBorders>
            <w:shd w:val="clear" w:color="000000" w:fill="ACD4CF"/>
            <w:noWrap/>
            <w:vAlign w:val="center"/>
            <w:hideMark/>
          </w:tcPr>
          <w:p w14:paraId="679419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69.4</w:t>
            </w:r>
          </w:p>
        </w:tc>
        <w:tc>
          <w:tcPr>
            <w:tcW w:w="424" w:type="dxa"/>
            <w:tcBorders>
              <w:top w:val="nil"/>
              <w:left w:val="nil"/>
              <w:bottom w:val="nil"/>
              <w:right w:val="nil"/>
            </w:tcBorders>
            <w:shd w:val="clear" w:color="000000" w:fill="ACD4CF"/>
            <w:noWrap/>
            <w:vAlign w:val="center"/>
            <w:hideMark/>
          </w:tcPr>
          <w:p w14:paraId="379FC1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73.8</w:t>
            </w:r>
          </w:p>
        </w:tc>
      </w:tr>
      <w:tr w:rsidR="00137CBD" w:rsidRPr="007A3838" w14:paraId="737FEDBC" w14:textId="77777777" w:rsidTr="00042FEF">
        <w:trPr>
          <w:trHeight w:val="57"/>
        </w:trPr>
        <w:tc>
          <w:tcPr>
            <w:tcW w:w="6009" w:type="dxa"/>
            <w:tcBorders>
              <w:top w:val="nil"/>
              <w:left w:val="nil"/>
              <w:bottom w:val="nil"/>
              <w:right w:val="nil"/>
            </w:tcBorders>
            <w:shd w:val="clear" w:color="auto" w:fill="auto"/>
            <w:noWrap/>
            <w:vAlign w:val="center"/>
            <w:hideMark/>
          </w:tcPr>
          <w:p w14:paraId="4356016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Proporción de niñas y niños menores de 36 meses de edad que recibieron todas las vacunas</w:t>
            </w:r>
          </w:p>
        </w:tc>
        <w:tc>
          <w:tcPr>
            <w:tcW w:w="737" w:type="dxa"/>
            <w:tcBorders>
              <w:top w:val="nil"/>
              <w:left w:val="nil"/>
              <w:bottom w:val="nil"/>
              <w:right w:val="nil"/>
            </w:tcBorders>
            <w:shd w:val="clear" w:color="auto" w:fill="auto"/>
            <w:noWrap/>
            <w:vAlign w:val="center"/>
            <w:hideMark/>
          </w:tcPr>
          <w:p w14:paraId="5580005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2A9AE1F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2DC06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1DFC69F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7779FD9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1E03B54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0F4D0E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1A3AAB1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57C19F8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3A124E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6B545E4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69.4</w:t>
            </w:r>
          </w:p>
        </w:tc>
        <w:tc>
          <w:tcPr>
            <w:tcW w:w="424" w:type="dxa"/>
            <w:tcBorders>
              <w:top w:val="nil"/>
              <w:left w:val="nil"/>
              <w:bottom w:val="nil"/>
              <w:right w:val="nil"/>
            </w:tcBorders>
            <w:shd w:val="clear" w:color="auto" w:fill="auto"/>
            <w:noWrap/>
            <w:vAlign w:val="center"/>
            <w:hideMark/>
          </w:tcPr>
          <w:p w14:paraId="1EB2DC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71.4</w:t>
            </w:r>
          </w:p>
        </w:tc>
        <w:tc>
          <w:tcPr>
            <w:tcW w:w="424" w:type="dxa"/>
            <w:tcBorders>
              <w:top w:val="nil"/>
              <w:left w:val="nil"/>
              <w:bottom w:val="nil"/>
              <w:right w:val="nil"/>
            </w:tcBorders>
            <w:shd w:val="clear" w:color="auto" w:fill="auto"/>
            <w:noWrap/>
            <w:vAlign w:val="center"/>
            <w:hideMark/>
          </w:tcPr>
          <w:p w14:paraId="4EC053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74.5</w:t>
            </w:r>
          </w:p>
        </w:tc>
        <w:tc>
          <w:tcPr>
            <w:tcW w:w="424" w:type="dxa"/>
            <w:tcBorders>
              <w:top w:val="nil"/>
              <w:left w:val="nil"/>
              <w:bottom w:val="nil"/>
              <w:right w:val="nil"/>
            </w:tcBorders>
            <w:shd w:val="clear" w:color="auto" w:fill="auto"/>
            <w:noWrap/>
            <w:vAlign w:val="center"/>
            <w:hideMark/>
          </w:tcPr>
          <w:p w14:paraId="43594E5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76.3</w:t>
            </w:r>
          </w:p>
        </w:tc>
        <w:tc>
          <w:tcPr>
            <w:tcW w:w="424" w:type="dxa"/>
            <w:tcBorders>
              <w:top w:val="nil"/>
              <w:left w:val="nil"/>
              <w:bottom w:val="nil"/>
              <w:right w:val="nil"/>
            </w:tcBorders>
            <w:shd w:val="clear" w:color="auto" w:fill="auto"/>
            <w:noWrap/>
            <w:vAlign w:val="center"/>
            <w:hideMark/>
          </w:tcPr>
          <w:p w14:paraId="541ED01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78.6</w:t>
            </w:r>
          </w:p>
        </w:tc>
        <w:tc>
          <w:tcPr>
            <w:tcW w:w="424" w:type="dxa"/>
            <w:tcBorders>
              <w:top w:val="nil"/>
              <w:left w:val="nil"/>
              <w:bottom w:val="nil"/>
              <w:right w:val="nil"/>
            </w:tcBorders>
            <w:shd w:val="clear" w:color="auto" w:fill="auto"/>
            <w:noWrap/>
            <w:vAlign w:val="center"/>
            <w:hideMark/>
          </w:tcPr>
          <w:p w14:paraId="3D2211E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69.4</w:t>
            </w:r>
          </w:p>
        </w:tc>
        <w:tc>
          <w:tcPr>
            <w:tcW w:w="424" w:type="dxa"/>
            <w:tcBorders>
              <w:top w:val="nil"/>
              <w:left w:val="nil"/>
              <w:bottom w:val="nil"/>
              <w:right w:val="nil"/>
            </w:tcBorders>
            <w:shd w:val="clear" w:color="auto" w:fill="auto"/>
            <w:noWrap/>
            <w:vAlign w:val="center"/>
            <w:hideMark/>
          </w:tcPr>
          <w:p w14:paraId="5F163F1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73.8</w:t>
            </w:r>
          </w:p>
        </w:tc>
      </w:tr>
      <w:tr w:rsidR="00137CBD" w:rsidRPr="007A3838" w14:paraId="38317CAA" w14:textId="77777777" w:rsidTr="00042FEF">
        <w:trPr>
          <w:trHeight w:val="57"/>
        </w:trPr>
        <w:tc>
          <w:tcPr>
            <w:tcW w:w="6009" w:type="dxa"/>
            <w:tcBorders>
              <w:top w:val="nil"/>
              <w:left w:val="nil"/>
              <w:bottom w:val="nil"/>
              <w:right w:val="nil"/>
            </w:tcBorders>
            <w:shd w:val="clear" w:color="000000" w:fill="ACD4CF"/>
            <w:noWrap/>
            <w:vAlign w:val="center"/>
            <w:hideMark/>
          </w:tcPr>
          <w:p w14:paraId="0DD039F7"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Prevención, tratamiento y control de las enfermedades</w:t>
            </w:r>
          </w:p>
        </w:tc>
        <w:tc>
          <w:tcPr>
            <w:tcW w:w="737" w:type="dxa"/>
            <w:tcBorders>
              <w:top w:val="nil"/>
              <w:left w:val="nil"/>
              <w:bottom w:val="nil"/>
              <w:right w:val="nil"/>
            </w:tcBorders>
            <w:shd w:val="clear" w:color="000000" w:fill="ACD4CF"/>
            <w:noWrap/>
            <w:vAlign w:val="center"/>
            <w:hideMark/>
          </w:tcPr>
          <w:p w14:paraId="084C65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75D1CB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0C68C1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45.6</w:t>
            </w:r>
          </w:p>
        </w:tc>
        <w:tc>
          <w:tcPr>
            <w:tcW w:w="424" w:type="dxa"/>
            <w:tcBorders>
              <w:top w:val="nil"/>
              <w:left w:val="nil"/>
              <w:bottom w:val="nil"/>
              <w:right w:val="nil"/>
            </w:tcBorders>
            <w:shd w:val="clear" w:color="000000" w:fill="ACD4CF"/>
            <w:noWrap/>
            <w:vAlign w:val="center"/>
            <w:hideMark/>
          </w:tcPr>
          <w:p w14:paraId="29DE4D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45.6</w:t>
            </w:r>
          </w:p>
        </w:tc>
        <w:tc>
          <w:tcPr>
            <w:tcW w:w="424" w:type="dxa"/>
            <w:tcBorders>
              <w:top w:val="nil"/>
              <w:left w:val="nil"/>
              <w:bottom w:val="nil"/>
              <w:right w:val="nil"/>
            </w:tcBorders>
            <w:shd w:val="clear" w:color="000000" w:fill="ACD4CF"/>
            <w:noWrap/>
            <w:vAlign w:val="center"/>
            <w:hideMark/>
          </w:tcPr>
          <w:p w14:paraId="5055C4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44.7</w:t>
            </w:r>
          </w:p>
        </w:tc>
        <w:tc>
          <w:tcPr>
            <w:tcW w:w="424" w:type="dxa"/>
            <w:tcBorders>
              <w:top w:val="nil"/>
              <w:left w:val="nil"/>
              <w:bottom w:val="nil"/>
              <w:right w:val="nil"/>
            </w:tcBorders>
            <w:shd w:val="clear" w:color="000000" w:fill="ACD4CF"/>
            <w:noWrap/>
            <w:vAlign w:val="center"/>
            <w:hideMark/>
          </w:tcPr>
          <w:p w14:paraId="0552E6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44.8</w:t>
            </w:r>
          </w:p>
        </w:tc>
        <w:tc>
          <w:tcPr>
            <w:tcW w:w="424" w:type="dxa"/>
            <w:tcBorders>
              <w:top w:val="nil"/>
              <w:left w:val="nil"/>
              <w:bottom w:val="nil"/>
              <w:right w:val="nil"/>
            </w:tcBorders>
            <w:shd w:val="clear" w:color="000000" w:fill="ACD4CF"/>
            <w:noWrap/>
            <w:vAlign w:val="center"/>
            <w:hideMark/>
          </w:tcPr>
          <w:p w14:paraId="586B6B1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44.3</w:t>
            </w:r>
          </w:p>
        </w:tc>
        <w:tc>
          <w:tcPr>
            <w:tcW w:w="424" w:type="dxa"/>
            <w:tcBorders>
              <w:top w:val="nil"/>
              <w:left w:val="nil"/>
              <w:bottom w:val="nil"/>
              <w:right w:val="nil"/>
            </w:tcBorders>
            <w:shd w:val="clear" w:color="000000" w:fill="ACD4CF"/>
            <w:noWrap/>
            <w:vAlign w:val="center"/>
            <w:hideMark/>
          </w:tcPr>
          <w:p w14:paraId="2BF8C15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43.4</w:t>
            </w:r>
          </w:p>
        </w:tc>
        <w:tc>
          <w:tcPr>
            <w:tcW w:w="424" w:type="dxa"/>
            <w:tcBorders>
              <w:top w:val="nil"/>
              <w:left w:val="nil"/>
              <w:bottom w:val="nil"/>
              <w:right w:val="nil"/>
            </w:tcBorders>
            <w:shd w:val="clear" w:color="000000" w:fill="ACD4CF"/>
            <w:noWrap/>
            <w:vAlign w:val="center"/>
            <w:hideMark/>
          </w:tcPr>
          <w:p w14:paraId="011E6BA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43.6</w:t>
            </w:r>
          </w:p>
        </w:tc>
        <w:tc>
          <w:tcPr>
            <w:tcW w:w="424" w:type="dxa"/>
            <w:tcBorders>
              <w:top w:val="nil"/>
              <w:left w:val="nil"/>
              <w:bottom w:val="nil"/>
              <w:right w:val="nil"/>
            </w:tcBorders>
            <w:shd w:val="clear" w:color="000000" w:fill="ACD4CF"/>
            <w:noWrap/>
            <w:vAlign w:val="center"/>
            <w:hideMark/>
          </w:tcPr>
          <w:p w14:paraId="07154E0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41.3</w:t>
            </w:r>
          </w:p>
        </w:tc>
        <w:tc>
          <w:tcPr>
            <w:tcW w:w="424" w:type="dxa"/>
            <w:tcBorders>
              <w:top w:val="nil"/>
              <w:left w:val="nil"/>
              <w:bottom w:val="nil"/>
              <w:right w:val="nil"/>
            </w:tcBorders>
            <w:shd w:val="clear" w:color="000000" w:fill="ACD4CF"/>
            <w:noWrap/>
            <w:vAlign w:val="center"/>
            <w:hideMark/>
          </w:tcPr>
          <w:p w14:paraId="575EF9E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41.1</w:t>
            </w:r>
          </w:p>
        </w:tc>
        <w:tc>
          <w:tcPr>
            <w:tcW w:w="424" w:type="dxa"/>
            <w:tcBorders>
              <w:top w:val="nil"/>
              <w:left w:val="nil"/>
              <w:bottom w:val="nil"/>
              <w:right w:val="nil"/>
            </w:tcBorders>
            <w:shd w:val="clear" w:color="000000" w:fill="ACD4CF"/>
            <w:noWrap/>
            <w:vAlign w:val="center"/>
            <w:hideMark/>
          </w:tcPr>
          <w:p w14:paraId="71A6AB7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000000" w:fill="ACD4CF"/>
            <w:noWrap/>
            <w:vAlign w:val="center"/>
            <w:hideMark/>
          </w:tcPr>
          <w:p w14:paraId="220DA6F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48.2</w:t>
            </w:r>
          </w:p>
        </w:tc>
        <w:tc>
          <w:tcPr>
            <w:tcW w:w="424" w:type="dxa"/>
            <w:tcBorders>
              <w:top w:val="nil"/>
              <w:left w:val="nil"/>
              <w:bottom w:val="nil"/>
              <w:right w:val="nil"/>
            </w:tcBorders>
            <w:shd w:val="clear" w:color="000000" w:fill="ACD4CF"/>
            <w:noWrap/>
            <w:vAlign w:val="center"/>
            <w:hideMark/>
          </w:tcPr>
          <w:p w14:paraId="00CC03F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000000" w:fill="ACD4CF"/>
            <w:noWrap/>
            <w:vAlign w:val="center"/>
            <w:hideMark/>
          </w:tcPr>
          <w:p w14:paraId="2DC0DC3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000000" w:fill="ACD4CF"/>
            <w:noWrap/>
            <w:vAlign w:val="center"/>
            <w:hideMark/>
          </w:tcPr>
          <w:p w14:paraId="5ACD20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000000" w:fill="ACD4CF"/>
            <w:noWrap/>
            <w:vAlign w:val="center"/>
            <w:hideMark/>
          </w:tcPr>
          <w:p w14:paraId="0A6DFA8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r>
      <w:tr w:rsidR="00137CBD" w:rsidRPr="007A3838" w14:paraId="6CD58BE3" w14:textId="77777777" w:rsidTr="00042FEF">
        <w:trPr>
          <w:trHeight w:val="57"/>
        </w:trPr>
        <w:tc>
          <w:tcPr>
            <w:tcW w:w="6009" w:type="dxa"/>
            <w:tcBorders>
              <w:top w:val="nil"/>
              <w:left w:val="nil"/>
              <w:bottom w:val="nil"/>
              <w:right w:val="nil"/>
            </w:tcBorders>
            <w:shd w:val="clear" w:color="auto" w:fill="auto"/>
            <w:noWrap/>
            <w:vAlign w:val="center"/>
            <w:hideMark/>
          </w:tcPr>
          <w:p w14:paraId="5D885B40"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Población que reportó no padecer algún problema de salud crónico</w:t>
            </w:r>
          </w:p>
        </w:tc>
        <w:tc>
          <w:tcPr>
            <w:tcW w:w="737" w:type="dxa"/>
            <w:tcBorders>
              <w:top w:val="nil"/>
              <w:left w:val="nil"/>
              <w:bottom w:val="nil"/>
              <w:right w:val="nil"/>
            </w:tcBorders>
            <w:shd w:val="clear" w:color="auto" w:fill="auto"/>
            <w:noWrap/>
            <w:vAlign w:val="center"/>
            <w:hideMark/>
          </w:tcPr>
          <w:p w14:paraId="532189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48AE93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C5775D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74.6</w:t>
            </w:r>
          </w:p>
        </w:tc>
        <w:tc>
          <w:tcPr>
            <w:tcW w:w="424" w:type="dxa"/>
            <w:tcBorders>
              <w:top w:val="nil"/>
              <w:left w:val="nil"/>
              <w:bottom w:val="nil"/>
              <w:right w:val="nil"/>
            </w:tcBorders>
            <w:shd w:val="clear" w:color="auto" w:fill="auto"/>
            <w:noWrap/>
            <w:vAlign w:val="center"/>
            <w:hideMark/>
          </w:tcPr>
          <w:p w14:paraId="72501E3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74.6</w:t>
            </w:r>
          </w:p>
        </w:tc>
        <w:tc>
          <w:tcPr>
            <w:tcW w:w="424" w:type="dxa"/>
            <w:tcBorders>
              <w:top w:val="nil"/>
              <w:left w:val="nil"/>
              <w:bottom w:val="nil"/>
              <w:right w:val="nil"/>
            </w:tcBorders>
            <w:shd w:val="clear" w:color="auto" w:fill="auto"/>
            <w:noWrap/>
            <w:vAlign w:val="center"/>
            <w:hideMark/>
          </w:tcPr>
          <w:p w14:paraId="06A3A92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74.6</w:t>
            </w:r>
          </w:p>
        </w:tc>
        <w:tc>
          <w:tcPr>
            <w:tcW w:w="424" w:type="dxa"/>
            <w:tcBorders>
              <w:top w:val="nil"/>
              <w:left w:val="nil"/>
              <w:bottom w:val="nil"/>
              <w:right w:val="nil"/>
            </w:tcBorders>
            <w:shd w:val="clear" w:color="auto" w:fill="auto"/>
            <w:noWrap/>
            <w:vAlign w:val="center"/>
            <w:hideMark/>
          </w:tcPr>
          <w:p w14:paraId="4F9D05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68.2</w:t>
            </w:r>
          </w:p>
        </w:tc>
        <w:tc>
          <w:tcPr>
            <w:tcW w:w="424" w:type="dxa"/>
            <w:tcBorders>
              <w:top w:val="nil"/>
              <w:left w:val="nil"/>
              <w:bottom w:val="nil"/>
              <w:right w:val="nil"/>
            </w:tcBorders>
            <w:shd w:val="clear" w:color="auto" w:fill="auto"/>
            <w:noWrap/>
            <w:vAlign w:val="center"/>
            <w:hideMark/>
          </w:tcPr>
          <w:p w14:paraId="55DC58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63.7</w:t>
            </w:r>
          </w:p>
        </w:tc>
        <w:tc>
          <w:tcPr>
            <w:tcW w:w="424" w:type="dxa"/>
            <w:tcBorders>
              <w:top w:val="nil"/>
              <w:left w:val="nil"/>
              <w:bottom w:val="nil"/>
              <w:right w:val="nil"/>
            </w:tcBorders>
            <w:shd w:val="clear" w:color="auto" w:fill="auto"/>
            <w:noWrap/>
            <w:vAlign w:val="center"/>
            <w:hideMark/>
          </w:tcPr>
          <w:p w14:paraId="012FA5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63.3</w:t>
            </w:r>
          </w:p>
        </w:tc>
        <w:tc>
          <w:tcPr>
            <w:tcW w:w="424" w:type="dxa"/>
            <w:tcBorders>
              <w:top w:val="nil"/>
              <w:left w:val="nil"/>
              <w:bottom w:val="nil"/>
              <w:right w:val="nil"/>
            </w:tcBorders>
            <w:shd w:val="clear" w:color="auto" w:fill="auto"/>
            <w:noWrap/>
            <w:vAlign w:val="center"/>
            <w:hideMark/>
          </w:tcPr>
          <w:p w14:paraId="1BEBAE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64.6</w:t>
            </w:r>
          </w:p>
        </w:tc>
        <w:tc>
          <w:tcPr>
            <w:tcW w:w="424" w:type="dxa"/>
            <w:tcBorders>
              <w:top w:val="nil"/>
              <w:left w:val="nil"/>
              <w:bottom w:val="nil"/>
              <w:right w:val="nil"/>
            </w:tcBorders>
            <w:shd w:val="clear" w:color="auto" w:fill="auto"/>
            <w:noWrap/>
            <w:vAlign w:val="center"/>
            <w:hideMark/>
          </w:tcPr>
          <w:p w14:paraId="3B8DAB8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64.2</w:t>
            </w:r>
          </w:p>
        </w:tc>
        <w:tc>
          <w:tcPr>
            <w:tcW w:w="424" w:type="dxa"/>
            <w:tcBorders>
              <w:top w:val="nil"/>
              <w:left w:val="nil"/>
              <w:bottom w:val="nil"/>
              <w:right w:val="nil"/>
            </w:tcBorders>
            <w:shd w:val="clear" w:color="auto" w:fill="auto"/>
            <w:noWrap/>
            <w:vAlign w:val="center"/>
            <w:hideMark/>
          </w:tcPr>
          <w:p w14:paraId="44F991A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65.1</w:t>
            </w:r>
          </w:p>
        </w:tc>
        <w:tc>
          <w:tcPr>
            <w:tcW w:w="424" w:type="dxa"/>
            <w:tcBorders>
              <w:top w:val="nil"/>
              <w:left w:val="nil"/>
              <w:bottom w:val="nil"/>
              <w:right w:val="nil"/>
            </w:tcBorders>
            <w:shd w:val="clear" w:color="auto" w:fill="auto"/>
            <w:noWrap/>
            <w:vAlign w:val="center"/>
            <w:hideMark/>
          </w:tcPr>
          <w:p w14:paraId="35547E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63.8</w:t>
            </w:r>
          </w:p>
        </w:tc>
        <w:tc>
          <w:tcPr>
            <w:tcW w:w="424" w:type="dxa"/>
            <w:tcBorders>
              <w:top w:val="nil"/>
              <w:left w:val="nil"/>
              <w:bottom w:val="nil"/>
              <w:right w:val="nil"/>
            </w:tcBorders>
            <w:shd w:val="clear" w:color="auto" w:fill="auto"/>
            <w:noWrap/>
            <w:vAlign w:val="center"/>
            <w:hideMark/>
          </w:tcPr>
          <w:p w14:paraId="0590F92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63.0</w:t>
            </w:r>
          </w:p>
        </w:tc>
        <w:tc>
          <w:tcPr>
            <w:tcW w:w="424" w:type="dxa"/>
            <w:tcBorders>
              <w:top w:val="nil"/>
              <w:left w:val="nil"/>
              <w:bottom w:val="nil"/>
              <w:right w:val="nil"/>
            </w:tcBorders>
            <w:shd w:val="clear" w:color="auto" w:fill="auto"/>
            <w:noWrap/>
            <w:vAlign w:val="center"/>
            <w:hideMark/>
          </w:tcPr>
          <w:p w14:paraId="25B32A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61.7</w:t>
            </w:r>
          </w:p>
        </w:tc>
        <w:tc>
          <w:tcPr>
            <w:tcW w:w="424" w:type="dxa"/>
            <w:tcBorders>
              <w:top w:val="nil"/>
              <w:left w:val="nil"/>
              <w:bottom w:val="nil"/>
              <w:right w:val="nil"/>
            </w:tcBorders>
            <w:shd w:val="clear" w:color="auto" w:fill="auto"/>
            <w:noWrap/>
            <w:vAlign w:val="center"/>
            <w:hideMark/>
          </w:tcPr>
          <w:p w14:paraId="6584A28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60.6</w:t>
            </w:r>
          </w:p>
        </w:tc>
        <w:tc>
          <w:tcPr>
            <w:tcW w:w="424" w:type="dxa"/>
            <w:tcBorders>
              <w:top w:val="nil"/>
              <w:left w:val="nil"/>
              <w:bottom w:val="nil"/>
              <w:right w:val="nil"/>
            </w:tcBorders>
            <w:shd w:val="clear" w:color="auto" w:fill="auto"/>
            <w:noWrap/>
            <w:vAlign w:val="center"/>
            <w:hideMark/>
          </w:tcPr>
          <w:p w14:paraId="2C5C93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62.3</w:t>
            </w:r>
          </w:p>
        </w:tc>
        <w:tc>
          <w:tcPr>
            <w:tcW w:w="424" w:type="dxa"/>
            <w:tcBorders>
              <w:top w:val="nil"/>
              <w:left w:val="nil"/>
              <w:bottom w:val="nil"/>
              <w:right w:val="nil"/>
            </w:tcBorders>
            <w:shd w:val="clear" w:color="auto" w:fill="auto"/>
            <w:noWrap/>
            <w:vAlign w:val="center"/>
            <w:hideMark/>
          </w:tcPr>
          <w:p w14:paraId="769929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60.4</w:t>
            </w:r>
          </w:p>
        </w:tc>
      </w:tr>
      <w:tr w:rsidR="00137CBD" w:rsidRPr="007A3838" w14:paraId="45715DFC" w14:textId="77777777" w:rsidTr="00042FEF">
        <w:trPr>
          <w:trHeight w:val="57"/>
        </w:trPr>
        <w:tc>
          <w:tcPr>
            <w:tcW w:w="6009" w:type="dxa"/>
            <w:tcBorders>
              <w:top w:val="nil"/>
              <w:left w:val="nil"/>
              <w:bottom w:val="nil"/>
              <w:right w:val="nil"/>
            </w:tcBorders>
            <w:shd w:val="clear" w:color="auto" w:fill="auto"/>
            <w:noWrap/>
            <w:vAlign w:val="center"/>
            <w:hideMark/>
          </w:tcPr>
          <w:p w14:paraId="576463E5"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supervivencia atribuida a las enfermedades cardiovasculares, el cáncer, la diabetes o las enfermedades respiratorias crónicas</w:t>
            </w:r>
          </w:p>
        </w:tc>
        <w:tc>
          <w:tcPr>
            <w:tcW w:w="737" w:type="dxa"/>
            <w:tcBorders>
              <w:top w:val="nil"/>
              <w:left w:val="nil"/>
              <w:bottom w:val="nil"/>
              <w:right w:val="nil"/>
            </w:tcBorders>
            <w:shd w:val="clear" w:color="auto" w:fill="auto"/>
            <w:noWrap/>
            <w:vAlign w:val="center"/>
            <w:hideMark/>
          </w:tcPr>
          <w:p w14:paraId="41593FB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 / ODS</w:t>
            </w:r>
          </w:p>
        </w:tc>
        <w:tc>
          <w:tcPr>
            <w:tcW w:w="1008" w:type="dxa"/>
            <w:tcBorders>
              <w:top w:val="nil"/>
              <w:left w:val="nil"/>
              <w:bottom w:val="nil"/>
              <w:right w:val="nil"/>
            </w:tcBorders>
            <w:shd w:val="clear" w:color="auto" w:fill="auto"/>
            <w:noWrap/>
            <w:vAlign w:val="center"/>
            <w:hideMark/>
          </w:tcPr>
          <w:p w14:paraId="17EDAB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3D3F9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45.6</w:t>
            </w:r>
          </w:p>
        </w:tc>
        <w:tc>
          <w:tcPr>
            <w:tcW w:w="424" w:type="dxa"/>
            <w:tcBorders>
              <w:top w:val="nil"/>
              <w:left w:val="nil"/>
              <w:bottom w:val="nil"/>
              <w:right w:val="nil"/>
            </w:tcBorders>
            <w:shd w:val="clear" w:color="auto" w:fill="auto"/>
            <w:noWrap/>
            <w:vAlign w:val="center"/>
            <w:hideMark/>
          </w:tcPr>
          <w:p w14:paraId="4625360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45.6</w:t>
            </w:r>
          </w:p>
        </w:tc>
        <w:tc>
          <w:tcPr>
            <w:tcW w:w="424" w:type="dxa"/>
            <w:tcBorders>
              <w:top w:val="nil"/>
              <w:left w:val="nil"/>
              <w:bottom w:val="nil"/>
              <w:right w:val="nil"/>
            </w:tcBorders>
            <w:shd w:val="clear" w:color="auto" w:fill="auto"/>
            <w:noWrap/>
            <w:vAlign w:val="center"/>
            <w:hideMark/>
          </w:tcPr>
          <w:p w14:paraId="1C9775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44.7</w:t>
            </w:r>
          </w:p>
        </w:tc>
        <w:tc>
          <w:tcPr>
            <w:tcW w:w="424" w:type="dxa"/>
            <w:tcBorders>
              <w:top w:val="nil"/>
              <w:left w:val="nil"/>
              <w:bottom w:val="nil"/>
              <w:right w:val="nil"/>
            </w:tcBorders>
            <w:shd w:val="clear" w:color="auto" w:fill="auto"/>
            <w:noWrap/>
            <w:vAlign w:val="center"/>
            <w:hideMark/>
          </w:tcPr>
          <w:p w14:paraId="797DD5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44.8</w:t>
            </w:r>
          </w:p>
        </w:tc>
        <w:tc>
          <w:tcPr>
            <w:tcW w:w="424" w:type="dxa"/>
            <w:tcBorders>
              <w:top w:val="nil"/>
              <w:left w:val="nil"/>
              <w:bottom w:val="nil"/>
              <w:right w:val="nil"/>
            </w:tcBorders>
            <w:shd w:val="clear" w:color="auto" w:fill="auto"/>
            <w:noWrap/>
            <w:vAlign w:val="center"/>
            <w:hideMark/>
          </w:tcPr>
          <w:p w14:paraId="6B6F18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44.3</w:t>
            </w:r>
          </w:p>
        </w:tc>
        <w:tc>
          <w:tcPr>
            <w:tcW w:w="424" w:type="dxa"/>
            <w:tcBorders>
              <w:top w:val="nil"/>
              <w:left w:val="nil"/>
              <w:bottom w:val="nil"/>
              <w:right w:val="nil"/>
            </w:tcBorders>
            <w:shd w:val="clear" w:color="auto" w:fill="auto"/>
            <w:noWrap/>
            <w:vAlign w:val="center"/>
            <w:hideMark/>
          </w:tcPr>
          <w:p w14:paraId="1FFFEDB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43.4</w:t>
            </w:r>
          </w:p>
        </w:tc>
        <w:tc>
          <w:tcPr>
            <w:tcW w:w="424" w:type="dxa"/>
            <w:tcBorders>
              <w:top w:val="nil"/>
              <w:left w:val="nil"/>
              <w:bottom w:val="nil"/>
              <w:right w:val="nil"/>
            </w:tcBorders>
            <w:shd w:val="clear" w:color="auto" w:fill="auto"/>
            <w:noWrap/>
            <w:vAlign w:val="center"/>
            <w:hideMark/>
          </w:tcPr>
          <w:p w14:paraId="384E43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43.6</w:t>
            </w:r>
          </w:p>
        </w:tc>
        <w:tc>
          <w:tcPr>
            <w:tcW w:w="424" w:type="dxa"/>
            <w:tcBorders>
              <w:top w:val="nil"/>
              <w:left w:val="nil"/>
              <w:bottom w:val="nil"/>
              <w:right w:val="nil"/>
            </w:tcBorders>
            <w:shd w:val="clear" w:color="auto" w:fill="auto"/>
            <w:noWrap/>
            <w:vAlign w:val="center"/>
            <w:hideMark/>
          </w:tcPr>
          <w:p w14:paraId="2D7A48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41.3</w:t>
            </w:r>
          </w:p>
        </w:tc>
        <w:tc>
          <w:tcPr>
            <w:tcW w:w="424" w:type="dxa"/>
            <w:tcBorders>
              <w:top w:val="nil"/>
              <w:left w:val="nil"/>
              <w:bottom w:val="nil"/>
              <w:right w:val="nil"/>
            </w:tcBorders>
            <w:shd w:val="clear" w:color="auto" w:fill="auto"/>
            <w:noWrap/>
            <w:vAlign w:val="center"/>
            <w:hideMark/>
          </w:tcPr>
          <w:p w14:paraId="474040A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41.1</w:t>
            </w:r>
          </w:p>
        </w:tc>
        <w:tc>
          <w:tcPr>
            <w:tcW w:w="424" w:type="dxa"/>
            <w:tcBorders>
              <w:top w:val="nil"/>
              <w:left w:val="nil"/>
              <w:bottom w:val="nil"/>
              <w:right w:val="nil"/>
            </w:tcBorders>
            <w:shd w:val="clear" w:color="auto" w:fill="auto"/>
            <w:noWrap/>
            <w:vAlign w:val="center"/>
            <w:hideMark/>
          </w:tcPr>
          <w:p w14:paraId="06FCC7B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41.5</w:t>
            </w:r>
          </w:p>
        </w:tc>
        <w:tc>
          <w:tcPr>
            <w:tcW w:w="424" w:type="dxa"/>
            <w:tcBorders>
              <w:top w:val="nil"/>
              <w:left w:val="nil"/>
              <w:bottom w:val="nil"/>
              <w:right w:val="nil"/>
            </w:tcBorders>
            <w:shd w:val="clear" w:color="auto" w:fill="auto"/>
            <w:noWrap/>
            <w:vAlign w:val="center"/>
            <w:hideMark/>
          </w:tcPr>
          <w:p w14:paraId="2A86A6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48.2</w:t>
            </w:r>
          </w:p>
        </w:tc>
        <w:tc>
          <w:tcPr>
            <w:tcW w:w="424" w:type="dxa"/>
            <w:tcBorders>
              <w:top w:val="nil"/>
              <w:left w:val="nil"/>
              <w:bottom w:val="nil"/>
              <w:right w:val="nil"/>
            </w:tcBorders>
            <w:shd w:val="clear" w:color="auto" w:fill="auto"/>
            <w:noWrap/>
            <w:vAlign w:val="center"/>
            <w:hideMark/>
          </w:tcPr>
          <w:p w14:paraId="0AA0E48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auto" w:fill="auto"/>
            <w:noWrap/>
            <w:vAlign w:val="center"/>
            <w:hideMark/>
          </w:tcPr>
          <w:p w14:paraId="596B2D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auto" w:fill="auto"/>
            <w:noWrap/>
            <w:vAlign w:val="center"/>
            <w:hideMark/>
          </w:tcPr>
          <w:p w14:paraId="7FCB3A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c>
          <w:tcPr>
            <w:tcW w:w="424" w:type="dxa"/>
            <w:tcBorders>
              <w:top w:val="nil"/>
              <w:left w:val="nil"/>
              <w:bottom w:val="nil"/>
              <w:right w:val="nil"/>
            </w:tcBorders>
            <w:shd w:val="clear" w:color="auto" w:fill="auto"/>
            <w:noWrap/>
            <w:vAlign w:val="center"/>
            <w:hideMark/>
          </w:tcPr>
          <w:p w14:paraId="3292D1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46.1</w:t>
            </w:r>
          </w:p>
        </w:tc>
      </w:tr>
      <w:tr w:rsidR="00137CBD" w:rsidRPr="007A3838" w14:paraId="64CFA7F1" w14:textId="77777777" w:rsidTr="00042FEF">
        <w:trPr>
          <w:trHeight w:val="57"/>
        </w:trPr>
        <w:tc>
          <w:tcPr>
            <w:tcW w:w="6009" w:type="dxa"/>
            <w:tcBorders>
              <w:top w:val="nil"/>
              <w:left w:val="nil"/>
              <w:bottom w:val="nil"/>
              <w:right w:val="nil"/>
            </w:tcBorders>
            <w:shd w:val="clear" w:color="000000" w:fill="63ADA4"/>
            <w:noWrap/>
            <w:vAlign w:val="center"/>
            <w:hideMark/>
          </w:tcPr>
          <w:p w14:paraId="292F6411"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educación</w:t>
            </w:r>
          </w:p>
        </w:tc>
        <w:tc>
          <w:tcPr>
            <w:tcW w:w="737" w:type="dxa"/>
            <w:tcBorders>
              <w:top w:val="nil"/>
              <w:left w:val="nil"/>
              <w:bottom w:val="nil"/>
              <w:right w:val="nil"/>
            </w:tcBorders>
            <w:shd w:val="clear" w:color="000000" w:fill="63ADA4"/>
            <w:noWrap/>
            <w:vAlign w:val="center"/>
            <w:hideMark/>
          </w:tcPr>
          <w:p w14:paraId="1A1E99A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22F934F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4D72DD3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80.2</w:t>
            </w:r>
          </w:p>
        </w:tc>
        <w:tc>
          <w:tcPr>
            <w:tcW w:w="424" w:type="dxa"/>
            <w:tcBorders>
              <w:top w:val="nil"/>
              <w:left w:val="nil"/>
              <w:bottom w:val="nil"/>
              <w:right w:val="nil"/>
            </w:tcBorders>
            <w:shd w:val="clear" w:color="000000" w:fill="63ADA4"/>
            <w:noWrap/>
            <w:vAlign w:val="center"/>
            <w:hideMark/>
          </w:tcPr>
          <w:p w14:paraId="4A9EA61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80.2</w:t>
            </w:r>
          </w:p>
        </w:tc>
        <w:tc>
          <w:tcPr>
            <w:tcW w:w="424" w:type="dxa"/>
            <w:tcBorders>
              <w:top w:val="nil"/>
              <w:left w:val="nil"/>
              <w:bottom w:val="nil"/>
              <w:right w:val="nil"/>
            </w:tcBorders>
            <w:shd w:val="clear" w:color="000000" w:fill="63ADA4"/>
            <w:noWrap/>
            <w:vAlign w:val="center"/>
            <w:hideMark/>
          </w:tcPr>
          <w:p w14:paraId="4356588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81.0</w:t>
            </w:r>
          </w:p>
        </w:tc>
        <w:tc>
          <w:tcPr>
            <w:tcW w:w="424" w:type="dxa"/>
            <w:tcBorders>
              <w:top w:val="nil"/>
              <w:left w:val="nil"/>
              <w:bottom w:val="nil"/>
              <w:right w:val="nil"/>
            </w:tcBorders>
            <w:shd w:val="clear" w:color="000000" w:fill="63ADA4"/>
            <w:noWrap/>
            <w:vAlign w:val="center"/>
            <w:hideMark/>
          </w:tcPr>
          <w:p w14:paraId="6290332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81.1</w:t>
            </w:r>
          </w:p>
        </w:tc>
        <w:tc>
          <w:tcPr>
            <w:tcW w:w="424" w:type="dxa"/>
            <w:tcBorders>
              <w:top w:val="nil"/>
              <w:left w:val="nil"/>
              <w:bottom w:val="nil"/>
              <w:right w:val="nil"/>
            </w:tcBorders>
            <w:shd w:val="clear" w:color="000000" w:fill="63ADA4"/>
            <w:noWrap/>
            <w:vAlign w:val="center"/>
            <w:hideMark/>
          </w:tcPr>
          <w:p w14:paraId="51062FE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81.4</w:t>
            </w:r>
          </w:p>
        </w:tc>
        <w:tc>
          <w:tcPr>
            <w:tcW w:w="424" w:type="dxa"/>
            <w:tcBorders>
              <w:top w:val="nil"/>
              <w:left w:val="nil"/>
              <w:bottom w:val="nil"/>
              <w:right w:val="nil"/>
            </w:tcBorders>
            <w:shd w:val="clear" w:color="000000" w:fill="63ADA4"/>
            <w:noWrap/>
            <w:vAlign w:val="center"/>
            <w:hideMark/>
          </w:tcPr>
          <w:p w14:paraId="7568DCF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81.9</w:t>
            </w:r>
          </w:p>
        </w:tc>
        <w:tc>
          <w:tcPr>
            <w:tcW w:w="424" w:type="dxa"/>
            <w:tcBorders>
              <w:top w:val="nil"/>
              <w:left w:val="nil"/>
              <w:bottom w:val="nil"/>
              <w:right w:val="nil"/>
            </w:tcBorders>
            <w:shd w:val="clear" w:color="000000" w:fill="63ADA4"/>
            <w:noWrap/>
            <w:vAlign w:val="center"/>
            <w:hideMark/>
          </w:tcPr>
          <w:p w14:paraId="52F1584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82.0</w:t>
            </w:r>
          </w:p>
        </w:tc>
        <w:tc>
          <w:tcPr>
            <w:tcW w:w="424" w:type="dxa"/>
            <w:tcBorders>
              <w:top w:val="nil"/>
              <w:left w:val="nil"/>
              <w:bottom w:val="nil"/>
              <w:right w:val="nil"/>
            </w:tcBorders>
            <w:shd w:val="clear" w:color="000000" w:fill="63ADA4"/>
            <w:noWrap/>
            <w:vAlign w:val="center"/>
            <w:hideMark/>
          </w:tcPr>
          <w:p w14:paraId="0FD47B5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82.1</w:t>
            </w:r>
          </w:p>
        </w:tc>
        <w:tc>
          <w:tcPr>
            <w:tcW w:w="424" w:type="dxa"/>
            <w:tcBorders>
              <w:top w:val="nil"/>
              <w:left w:val="nil"/>
              <w:bottom w:val="nil"/>
              <w:right w:val="nil"/>
            </w:tcBorders>
            <w:shd w:val="clear" w:color="000000" w:fill="63ADA4"/>
            <w:noWrap/>
            <w:vAlign w:val="center"/>
            <w:hideMark/>
          </w:tcPr>
          <w:p w14:paraId="658C0FB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82.2</w:t>
            </w:r>
          </w:p>
        </w:tc>
        <w:tc>
          <w:tcPr>
            <w:tcW w:w="424" w:type="dxa"/>
            <w:tcBorders>
              <w:top w:val="nil"/>
              <w:left w:val="nil"/>
              <w:bottom w:val="nil"/>
              <w:right w:val="nil"/>
            </w:tcBorders>
            <w:shd w:val="clear" w:color="000000" w:fill="63ADA4"/>
            <w:noWrap/>
            <w:vAlign w:val="center"/>
            <w:hideMark/>
          </w:tcPr>
          <w:p w14:paraId="4942F2C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82.1</w:t>
            </w:r>
          </w:p>
        </w:tc>
        <w:tc>
          <w:tcPr>
            <w:tcW w:w="424" w:type="dxa"/>
            <w:tcBorders>
              <w:top w:val="nil"/>
              <w:left w:val="nil"/>
              <w:bottom w:val="nil"/>
              <w:right w:val="nil"/>
            </w:tcBorders>
            <w:shd w:val="clear" w:color="000000" w:fill="63ADA4"/>
            <w:noWrap/>
            <w:vAlign w:val="center"/>
            <w:hideMark/>
          </w:tcPr>
          <w:p w14:paraId="2867E72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c>
          <w:tcPr>
            <w:tcW w:w="424" w:type="dxa"/>
            <w:tcBorders>
              <w:top w:val="nil"/>
              <w:left w:val="nil"/>
              <w:bottom w:val="nil"/>
              <w:right w:val="nil"/>
            </w:tcBorders>
            <w:shd w:val="clear" w:color="000000" w:fill="63ADA4"/>
            <w:noWrap/>
            <w:vAlign w:val="center"/>
            <w:hideMark/>
          </w:tcPr>
          <w:p w14:paraId="351C760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83.4</w:t>
            </w:r>
          </w:p>
        </w:tc>
        <w:tc>
          <w:tcPr>
            <w:tcW w:w="424" w:type="dxa"/>
            <w:tcBorders>
              <w:top w:val="nil"/>
              <w:left w:val="nil"/>
              <w:bottom w:val="nil"/>
              <w:right w:val="nil"/>
            </w:tcBorders>
            <w:shd w:val="clear" w:color="000000" w:fill="63ADA4"/>
            <w:noWrap/>
            <w:vAlign w:val="center"/>
            <w:hideMark/>
          </w:tcPr>
          <w:p w14:paraId="1FE7B0D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83.6</w:t>
            </w:r>
          </w:p>
        </w:tc>
        <w:tc>
          <w:tcPr>
            <w:tcW w:w="424" w:type="dxa"/>
            <w:tcBorders>
              <w:top w:val="nil"/>
              <w:left w:val="nil"/>
              <w:bottom w:val="nil"/>
              <w:right w:val="nil"/>
            </w:tcBorders>
            <w:shd w:val="clear" w:color="000000" w:fill="63ADA4"/>
            <w:noWrap/>
            <w:vAlign w:val="center"/>
            <w:hideMark/>
          </w:tcPr>
          <w:p w14:paraId="167930C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81.9</w:t>
            </w:r>
          </w:p>
        </w:tc>
        <w:tc>
          <w:tcPr>
            <w:tcW w:w="424" w:type="dxa"/>
            <w:tcBorders>
              <w:top w:val="nil"/>
              <w:left w:val="nil"/>
              <w:bottom w:val="nil"/>
              <w:right w:val="nil"/>
            </w:tcBorders>
            <w:shd w:val="clear" w:color="000000" w:fill="63ADA4"/>
            <w:noWrap/>
            <w:vAlign w:val="center"/>
            <w:hideMark/>
          </w:tcPr>
          <w:p w14:paraId="425227D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82.6</w:t>
            </w:r>
          </w:p>
        </w:tc>
      </w:tr>
      <w:tr w:rsidR="00137CBD" w:rsidRPr="007A3838" w14:paraId="19FE8348" w14:textId="77777777" w:rsidTr="00042FEF">
        <w:trPr>
          <w:trHeight w:val="57"/>
        </w:trPr>
        <w:tc>
          <w:tcPr>
            <w:tcW w:w="6009" w:type="dxa"/>
            <w:tcBorders>
              <w:top w:val="nil"/>
              <w:left w:val="nil"/>
              <w:bottom w:val="nil"/>
              <w:right w:val="nil"/>
            </w:tcBorders>
            <w:shd w:val="clear" w:color="000000" w:fill="ACD4CF"/>
            <w:noWrap/>
            <w:vAlign w:val="center"/>
            <w:hideMark/>
          </w:tcPr>
          <w:p w14:paraId="0D6AA8E9"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Educación primaria universal</w:t>
            </w:r>
          </w:p>
        </w:tc>
        <w:tc>
          <w:tcPr>
            <w:tcW w:w="737" w:type="dxa"/>
            <w:tcBorders>
              <w:top w:val="nil"/>
              <w:left w:val="nil"/>
              <w:bottom w:val="nil"/>
              <w:right w:val="nil"/>
            </w:tcBorders>
            <w:shd w:val="clear" w:color="000000" w:fill="ACD4CF"/>
            <w:noWrap/>
            <w:vAlign w:val="center"/>
            <w:hideMark/>
          </w:tcPr>
          <w:p w14:paraId="4FDEBCB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2EFBDD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0F7BC9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94.0</w:t>
            </w:r>
          </w:p>
        </w:tc>
        <w:tc>
          <w:tcPr>
            <w:tcW w:w="424" w:type="dxa"/>
            <w:tcBorders>
              <w:top w:val="nil"/>
              <w:left w:val="nil"/>
              <w:bottom w:val="nil"/>
              <w:right w:val="nil"/>
            </w:tcBorders>
            <w:shd w:val="clear" w:color="000000" w:fill="ACD4CF"/>
            <w:noWrap/>
            <w:vAlign w:val="center"/>
            <w:hideMark/>
          </w:tcPr>
          <w:p w14:paraId="1AE24F7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94.0</w:t>
            </w:r>
          </w:p>
        </w:tc>
        <w:tc>
          <w:tcPr>
            <w:tcW w:w="424" w:type="dxa"/>
            <w:tcBorders>
              <w:top w:val="nil"/>
              <w:left w:val="nil"/>
              <w:bottom w:val="nil"/>
              <w:right w:val="nil"/>
            </w:tcBorders>
            <w:shd w:val="clear" w:color="000000" w:fill="ACD4CF"/>
            <w:noWrap/>
            <w:vAlign w:val="center"/>
            <w:hideMark/>
          </w:tcPr>
          <w:p w14:paraId="770E787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000000" w:fill="ACD4CF"/>
            <w:noWrap/>
            <w:vAlign w:val="center"/>
            <w:hideMark/>
          </w:tcPr>
          <w:p w14:paraId="012F717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93.5</w:t>
            </w:r>
          </w:p>
        </w:tc>
        <w:tc>
          <w:tcPr>
            <w:tcW w:w="424" w:type="dxa"/>
            <w:tcBorders>
              <w:top w:val="nil"/>
              <w:left w:val="nil"/>
              <w:bottom w:val="nil"/>
              <w:right w:val="nil"/>
            </w:tcBorders>
            <w:shd w:val="clear" w:color="000000" w:fill="ACD4CF"/>
            <w:noWrap/>
            <w:vAlign w:val="center"/>
            <w:hideMark/>
          </w:tcPr>
          <w:p w14:paraId="14201FE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93.3</w:t>
            </w:r>
          </w:p>
        </w:tc>
        <w:tc>
          <w:tcPr>
            <w:tcW w:w="424" w:type="dxa"/>
            <w:tcBorders>
              <w:top w:val="nil"/>
              <w:left w:val="nil"/>
              <w:bottom w:val="nil"/>
              <w:right w:val="nil"/>
            </w:tcBorders>
            <w:shd w:val="clear" w:color="000000" w:fill="ACD4CF"/>
            <w:noWrap/>
            <w:vAlign w:val="center"/>
            <w:hideMark/>
          </w:tcPr>
          <w:p w14:paraId="2F755D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92.2</w:t>
            </w:r>
          </w:p>
        </w:tc>
        <w:tc>
          <w:tcPr>
            <w:tcW w:w="424" w:type="dxa"/>
            <w:tcBorders>
              <w:top w:val="nil"/>
              <w:left w:val="nil"/>
              <w:bottom w:val="nil"/>
              <w:right w:val="nil"/>
            </w:tcBorders>
            <w:shd w:val="clear" w:color="000000" w:fill="ACD4CF"/>
            <w:noWrap/>
            <w:vAlign w:val="center"/>
            <w:hideMark/>
          </w:tcPr>
          <w:p w14:paraId="449988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92.6</w:t>
            </w:r>
          </w:p>
        </w:tc>
        <w:tc>
          <w:tcPr>
            <w:tcW w:w="424" w:type="dxa"/>
            <w:tcBorders>
              <w:top w:val="nil"/>
              <w:left w:val="nil"/>
              <w:bottom w:val="nil"/>
              <w:right w:val="nil"/>
            </w:tcBorders>
            <w:shd w:val="clear" w:color="000000" w:fill="ACD4CF"/>
            <w:noWrap/>
            <w:vAlign w:val="center"/>
            <w:hideMark/>
          </w:tcPr>
          <w:p w14:paraId="51114D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92.0</w:t>
            </w:r>
          </w:p>
        </w:tc>
        <w:tc>
          <w:tcPr>
            <w:tcW w:w="424" w:type="dxa"/>
            <w:tcBorders>
              <w:top w:val="nil"/>
              <w:left w:val="nil"/>
              <w:bottom w:val="nil"/>
              <w:right w:val="nil"/>
            </w:tcBorders>
            <w:shd w:val="clear" w:color="000000" w:fill="ACD4CF"/>
            <w:noWrap/>
            <w:vAlign w:val="center"/>
            <w:hideMark/>
          </w:tcPr>
          <w:p w14:paraId="1FD8589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91.2</w:t>
            </w:r>
          </w:p>
        </w:tc>
        <w:tc>
          <w:tcPr>
            <w:tcW w:w="424" w:type="dxa"/>
            <w:tcBorders>
              <w:top w:val="nil"/>
              <w:left w:val="nil"/>
              <w:bottom w:val="nil"/>
              <w:right w:val="nil"/>
            </w:tcBorders>
            <w:shd w:val="clear" w:color="000000" w:fill="ACD4CF"/>
            <w:noWrap/>
            <w:vAlign w:val="center"/>
            <w:hideMark/>
          </w:tcPr>
          <w:p w14:paraId="49CB47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91.3</w:t>
            </w:r>
          </w:p>
        </w:tc>
        <w:tc>
          <w:tcPr>
            <w:tcW w:w="424" w:type="dxa"/>
            <w:tcBorders>
              <w:top w:val="nil"/>
              <w:left w:val="nil"/>
              <w:bottom w:val="nil"/>
              <w:right w:val="nil"/>
            </w:tcBorders>
            <w:shd w:val="clear" w:color="000000" w:fill="ACD4CF"/>
            <w:noWrap/>
            <w:vAlign w:val="center"/>
            <w:hideMark/>
          </w:tcPr>
          <w:p w14:paraId="168FB25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91.8</w:t>
            </w:r>
          </w:p>
        </w:tc>
        <w:tc>
          <w:tcPr>
            <w:tcW w:w="424" w:type="dxa"/>
            <w:tcBorders>
              <w:top w:val="nil"/>
              <w:left w:val="nil"/>
              <w:bottom w:val="nil"/>
              <w:right w:val="nil"/>
            </w:tcBorders>
            <w:shd w:val="clear" w:color="000000" w:fill="ACD4CF"/>
            <w:noWrap/>
            <w:vAlign w:val="center"/>
            <w:hideMark/>
          </w:tcPr>
          <w:p w14:paraId="21B86B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93.4</w:t>
            </w:r>
          </w:p>
        </w:tc>
        <w:tc>
          <w:tcPr>
            <w:tcW w:w="424" w:type="dxa"/>
            <w:tcBorders>
              <w:top w:val="nil"/>
              <w:left w:val="nil"/>
              <w:bottom w:val="nil"/>
              <w:right w:val="nil"/>
            </w:tcBorders>
            <w:shd w:val="clear" w:color="000000" w:fill="ACD4CF"/>
            <w:noWrap/>
            <w:vAlign w:val="center"/>
            <w:hideMark/>
          </w:tcPr>
          <w:p w14:paraId="3AF4551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000000" w:fill="ACD4CF"/>
            <w:noWrap/>
            <w:vAlign w:val="center"/>
            <w:hideMark/>
          </w:tcPr>
          <w:p w14:paraId="4A7158F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91.0</w:t>
            </w:r>
          </w:p>
        </w:tc>
        <w:tc>
          <w:tcPr>
            <w:tcW w:w="424" w:type="dxa"/>
            <w:tcBorders>
              <w:top w:val="nil"/>
              <w:left w:val="nil"/>
              <w:bottom w:val="nil"/>
              <w:right w:val="nil"/>
            </w:tcBorders>
            <w:shd w:val="clear" w:color="000000" w:fill="ACD4CF"/>
            <w:noWrap/>
            <w:vAlign w:val="center"/>
            <w:hideMark/>
          </w:tcPr>
          <w:p w14:paraId="796E5D4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91.6</w:t>
            </w:r>
          </w:p>
        </w:tc>
      </w:tr>
      <w:tr w:rsidR="00137CBD" w:rsidRPr="007A3838" w14:paraId="7ADAE5AD" w14:textId="77777777" w:rsidTr="00042FEF">
        <w:trPr>
          <w:trHeight w:val="57"/>
        </w:trPr>
        <w:tc>
          <w:tcPr>
            <w:tcW w:w="6009" w:type="dxa"/>
            <w:tcBorders>
              <w:top w:val="nil"/>
              <w:left w:val="nil"/>
              <w:bottom w:val="nil"/>
              <w:right w:val="nil"/>
            </w:tcBorders>
            <w:shd w:val="clear" w:color="auto" w:fill="auto"/>
            <w:noWrap/>
            <w:vAlign w:val="center"/>
            <w:hideMark/>
          </w:tcPr>
          <w:p w14:paraId="53FF2411"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neta de matrícula a educación primaria de la población de 6 a 11 años de edad</w:t>
            </w:r>
          </w:p>
        </w:tc>
        <w:tc>
          <w:tcPr>
            <w:tcW w:w="737" w:type="dxa"/>
            <w:tcBorders>
              <w:top w:val="nil"/>
              <w:left w:val="nil"/>
              <w:bottom w:val="nil"/>
              <w:right w:val="nil"/>
            </w:tcBorders>
            <w:shd w:val="clear" w:color="auto" w:fill="auto"/>
            <w:noWrap/>
            <w:vAlign w:val="center"/>
            <w:hideMark/>
          </w:tcPr>
          <w:p w14:paraId="7E1781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66DE8F8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0335BC9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94.3</w:t>
            </w:r>
          </w:p>
        </w:tc>
        <w:tc>
          <w:tcPr>
            <w:tcW w:w="424" w:type="dxa"/>
            <w:tcBorders>
              <w:top w:val="nil"/>
              <w:left w:val="nil"/>
              <w:bottom w:val="nil"/>
              <w:right w:val="nil"/>
            </w:tcBorders>
            <w:shd w:val="clear" w:color="auto" w:fill="auto"/>
            <w:noWrap/>
            <w:vAlign w:val="center"/>
            <w:hideMark/>
          </w:tcPr>
          <w:p w14:paraId="3F9182D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94.3</w:t>
            </w:r>
          </w:p>
        </w:tc>
        <w:tc>
          <w:tcPr>
            <w:tcW w:w="424" w:type="dxa"/>
            <w:tcBorders>
              <w:top w:val="nil"/>
              <w:left w:val="nil"/>
              <w:bottom w:val="nil"/>
              <w:right w:val="nil"/>
            </w:tcBorders>
            <w:shd w:val="clear" w:color="auto" w:fill="auto"/>
            <w:noWrap/>
            <w:vAlign w:val="center"/>
            <w:hideMark/>
          </w:tcPr>
          <w:p w14:paraId="4C55479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94.3</w:t>
            </w:r>
          </w:p>
        </w:tc>
        <w:tc>
          <w:tcPr>
            <w:tcW w:w="424" w:type="dxa"/>
            <w:tcBorders>
              <w:top w:val="nil"/>
              <w:left w:val="nil"/>
              <w:bottom w:val="nil"/>
              <w:right w:val="nil"/>
            </w:tcBorders>
            <w:shd w:val="clear" w:color="auto" w:fill="auto"/>
            <w:noWrap/>
            <w:vAlign w:val="center"/>
            <w:hideMark/>
          </w:tcPr>
          <w:p w14:paraId="7EA8B3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auto" w:fill="auto"/>
            <w:noWrap/>
            <w:vAlign w:val="center"/>
            <w:hideMark/>
          </w:tcPr>
          <w:p w14:paraId="28EB52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auto" w:fill="auto"/>
            <w:noWrap/>
            <w:vAlign w:val="center"/>
            <w:hideMark/>
          </w:tcPr>
          <w:p w14:paraId="66C9982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92.9</w:t>
            </w:r>
          </w:p>
        </w:tc>
        <w:tc>
          <w:tcPr>
            <w:tcW w:w="424" w:type="dxa"/>
            <w:tcBorders>
              <w:top w:val="nil"/>
              <w:left w:val="nil"/>
              <w:bottom w:val="nil"/>
              <w:right w:val="nil"/>
            </w:tcBorders>
            <w:shd w:val="clear" w:color="auto" w:fill="auto"/>
            <w:noWrap/>
            <w:vAlign w:val="center"/>
            <w:hideMark/>
          </w:tcPr>
          <w:p w14:paraId="5EDECFD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92.7</w:t>
            </w:r>
          </w:p>
        </w:tc>
        <w:tc>
          <w:tcPr>
            <w:tcW w:w="424" w:type="dxa"/>
            <w:tcBorders>
              <w:top w:val="nil"/>
              <w:left w:val="nil"/>
              <w:bottom w:val="nil"/>
              <w:right w:val="nil"/>
            </w:tcBorders>
            <w:shd w:val="clear" w:color="auto" w:fill="auto"/>
            <w:noWrap/>
            <w:vAlign w:val="center"/>
            <w:hideMark/>
          </w:tcPr>
          <w:p w14:paraId="24D8ED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92.1</w:t>
            </w:r>
          </w:p>
        </w:tc>
        <w:tc>
          <w:tcPr>
            <w:tcW w:w="424" w:type="dxa"/>
            <w:tcBorders>
              <w:top w:val="nil"/>
              <w:left w:val="nil"/>
              <w:bottom w:val="nil"/>
              <w:right w:val="nil"/>
            </w:tcBorders>
            <w:shd w:val="clear" w:color="auto" w:fill="auto"/>
            <w:noWrap/>
            <w:vAlign w:val="center"/>
            <w:hideMark/>
          </w:tcPr>
          <w:p w14:paraId="311D66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91.4</w:t>
            </w:r>
          </w:p>
        </w:tc>
        <w:tc>
          <w:tcPr>
            <w:tcW w:w="424" w:type="dxa"/>
            <w:tcBorders>
              <w:top w:val="nil"/>
              <w:left w:val="nil"/>
              <w:bottom w:val="nil"/>
              <w:right w:val="nil"/>
            </w:tcBorders>
            <w:shd w:val="clear" w:color="auto" w:fill="auto"/>
            <w:noWrap/>
            <w:vAlign w:val="center"/>
            <w:hideMark/>
          </w:tcPr>
          <w:p w14:paraId="4FF606E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91.4</w:t>
            </w:r>
          </w:p>
        </w:tc>
        <w:tc>
          <w:tcPr>
            <w:tcW w:w="424" w:type="dxa"/>
            <w:tcBorders>
              <w:top w:val="nil"/>
              <w:left w:val="nil"/>
              <w:bottom w:val="nil"/>
              <w:right w:val="nil"/>
            </w:tcBorders>
            <w:shd w:val="clear" w:color="auto" w:fill="auto"/>
            <w:noWrap/>
            <w:vAlign w:val="center"/>
            <w:hideMark/>
          </w:tcPr>
          <w:p w14:paraId="2C728C8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92.1</w:t>
            </w:r>
          </w:p>
        </w:tc>
        <w:tc>
          <w:tcPr>
            <w:tcW w:w="424" w:type="dxa"/>
            <w:tcBorders>
              <w:top w:val="nil"/>
              <w:left w:val="nil"/>
              <w:bottom w:val="nil"/>
              <w:right w:val="nil"/>
            </w:tcBorders>
            <w:shd w:val="clear" w:color="auto" w:fill="auto"/>
            <w:noWrap/>
            <w:vAlign w:val="center"/>
            <w:hideMark/>
          </w:tcPr>
          <w:p w14:paraId="4186DA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auto" w:fill="auto"/>
            <w:noWrap/>
            <w:vAlign w:val="center"/>
            <w:hideMark/>
          </w:tcPr>
          <w:p w14:paraId="6D798C8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auto" w:fill="auto"/>
            <w:noWrap/>
            <w:vAlign w:val="center"/>
            <w:hideMark/>
          </w:tcPr>
          <w:p w14:paraId="6B113F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91.9</w:t>
            </w:r>
          </w:p>
        </w:tc>
        <w:tc>
          <w:tcPr>
            <w:tcW w:w="424" w:type="dxa"/>
            <w:tcBorders>
              <w:top w:val="nil"/>
              <w:left w:val="nil"/>
              <w:bottom w:val="nil"/>
              <w:right w:val="nil"/>
            </w:tcBorders>
            <w:shd w:val="clear" w:color="auto" w:fill="auto"/>
            <w:noWrap/>
            <w:vAlign w:val="center"/>
            <w:hideMark/>
          </w:tcPr>
          <w:p w14:paraId="0FBA58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92.0</w:t>
            </w:r>
          </w:p>
        </w:tc>
      </w:tr>
      <w:tr w:rsidR="00137CBD" w:rsidRPr="007A3838" w14:paraId="3085B049" w14:textId="77777777" w:rsidTr="00042FEF">
        <w:trPr>
          <w:trHeight w:val="57"/>
        </w:trPr>
        <w:tc>
          <w:tcPr>
            <w:tcW w:w="6009" w:type="dxa"/>
            <w:tcBorders>
              <w:top w:val="nil"/>
              <w:left w:val="nil"/>
              <w:bottom w:val="nil"/>
              <w:right w:val="nil"/>
            </w:tcBorders>
            <w:shd w:val="clear" w:color="auto" w:fill="auto"/>
            <w:noWrap/>
            <w:vAlign w:val="center"/>
            <w:hideMark/>
          </w:tcPr>
          <w:p w14:paraId="3AAA1E47"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neta de asistencia a educación primaria de la población de 6 a 11 años de edad</w:t>
            </w:r>
          </w:p>
        </w:tc>
        <w:tc>
          <w:tcPr>
            <w:tcW w:w="737" w:type="dxa"/>
            <w:tcBorders>
              <w:top w:val="nil"/>
              <w:left w:val="nil"/>
              <w:bottom w:val="nil"/>
              <w:right w:val="nil"/>
            </w:tcBorders>
            <w:shd w:val="clear" w:color="auto" w:fill="auto"/>
            <w:noWrap/>
            <w:vAlign w:val="center"/>
            <w:hideMark/>
          </w:tcPr>
          <w:p w14:paraId="2B584A2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7521BB7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A22BE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auto" w:fill="auto"/>
            <w:noWrap/>
            <w:vAlign w:val="center"/>
            <w:hideMark/>
          </w:tcPr>
          <w:p w14:paraId="11E938E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auto" w:fill="auto"/>
            <w:noWrap/>
            <w:vAlign w:val="center"/>
            <w:hideMark/>
          </w:tcPr>
          <w:p w14:paraId="3B38AA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94.0</w:t>
            </w:r>
          </w:p>
        </w:tc>
        <w:tc>
          <w:tcPr>
            <w:tcW w:w="424" w:type="dxa"/>
            <w:tcBorders>
              <w:top w:val="nil"/>
              <w:left w:val="nil"/>
              <w:bottom w:val="nil"/>
              <w:right w:val="nil"/>
            </w:tcBorders>
            <w:shd w:val="clear" w:color="auto" w:fill="auto"/>
            <w:noWrap/>
            <w:vAlign w:val="center"/>
            <w:hideMark/>
          </w:tcPr>
          <w:p w14:paraId="07ECB7B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93.3</w:t>
            </w:r>
          </w:p>
        </w:tc>
        <w:tc>
          <w:tcPr>
            <w:tcW w:w="424" w:type="dxa"/>
            <w:tcBorders>
              <w:top w:val="nil"/>
              <w:left w:val="nil"/>
              <w:bottom w:val="nil"/>
              <w:right w:val="nil"/>
            </w:tcBorders>
            <w:shd w:val="clear" w:color="auto" w:fill="auto"/>
            <w:noWrap/>
            <w:vAlign w:val="center"/>
            <w:hideMark/>
          </w:tcPr>
          <w:p w14:paraId="1F4F7E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93.0</w:t>
            </w:r>
          </w:p>
        </w:tc>
        <w:tc>
          <w:tcPr>
            <w:tcW w:w="424" w:type="dxa"/>
            <w:tcBorders>
              <w:top w:val="nil"/>
              <w:left w:val="nil"/>
              <w:bottom w:val="nil"/>
              <w:right w:val="nil"/>
            </w:tcBorders>
            <w:shd w:val="clear" w:color="auto" w:fill="auto"/>
            <w:noWrap/>
            <w:vAlign w:val="center"/>
            <w:hideMark/>
          </w:tcPr>
          <w:p w14:paraId="47BE85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91.6</w:t>
            </w:r>
          </w:p>
        </w:tc>
        <w:tc>
          <w:tcPr>
            <w:tcW w:w="424" w:type="dxa"/>
            <w:tcBorders>
              <w:top w:val="nil"/>
              <w:left w:val="nil"/>
              <w:bottom w:val="nil"/>
              <w:right w:val="nil"/>
            </w:tcBorders>
            <w:shd w:val="clear" w:color="auto" w:fill="auto"/>
            <w:noWrap/>
            <w:vAlign w:val="center"/>
            <w:hideMark/>
          </w:tcPr>
          <w:p w14:paraId="73092CF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92.4</w:t>
            </w:r>
          </w:p>
        </w:tc>
        <w:tc>
          <w:tcPr>
            <w:tcW w:w="424" w:type="dxa"/>
            <w:tcBorders>
              <w:top w:val="nil"/>
              <w:left w:val="nil"/>
              <w:bottom w:val="nil"/>
              <w:right w:val="nil"/>
            </w:tcBorders>
            <w:shd w:val="clear" w:color="auto" w:fill="auto"/>
            <w:noWrap/>
            <w:vAlign w:val="center"/>
            <w:hideMark/>
          </w:tcPr>
          <w:p w14:paraId="420E594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91.9</w:t>
            </w:r>
          </w:p>
        </w:tc>
        <w:tc>
          <w:tcPr>
            <w:tcW w:w="424" w:type="dxa"/>
            <w:tcBorders>
              <w:top w:val="nil"/>
              <w:left w:val="nil"/>
              <w:bottom w:val="nil"/>
              <w:right w:val="nil"/>
            </w:tcBorders>
            <w:shd w:val="clear" w:color="auto" w:fill="auto"/>
            <w:noWrap/>
            <w:vAlign w:val="center"/>
            <w:hideMark/>
          </w:tcPr>
          <w:p w14:paraId="3B8465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91.0</w:t>
            </w:r>
          </w:p>
        </w:tc>
        <w:tc>
          <w:tcPr>
            <w:tcW w:w="424" w:type="dxa"/>
            <w:tcBorders>
              <w:top w:val="nil"/>
              <w:left w:val="nil"/>
              <w:bottom w:val="nil"/>
              <w:right w:val="nil"/>
            </w:tcBorders>
            <w:shd w:val="clear" w:color="auto" w:fill="auto"/>
            <w:noWrap/>
            <w:vAlign w:val="center"/>
            <w:hideMark/>
          </w:tcPr>
          <w:p w14:paraId="612AE5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91.1</w:t>
            </w:r>
          </w:p>
        </w:tc>
        <w:tc>
          <w:tcPr>
            <w:tcW w:w="424" w:type="dxa"/>
            <w:tcBorders>
              <w:top w:val="nil"/>
              <w:left w:val="nil"/>
              <w:bottom w:val="nil"/>
              <w:right w:val="nil"/>
            </w:tcBorders>
            <w:shd w:val="clear" w:color="auto" w:fill="auto"/>
            <w:noWrap/>
            <w:vAlign w:val="center"/>
            <w:hideMark/>
          </w:tcPr>
          <w:p w14:paraId="45B59A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91.4</w:t>
            </w:r>
          </w:p>
        </w:tc>
        <w:tc>
          <w:tcPr>
            <w:tcW w:w="424" w:type="dxa"/>
            <w:tcBorders>
              <w:top w:val="nil"/>
              <w:left w:val="nil"/>
              <w:bottom w:val="nil"/>
              <w:right w:val="nil"/>
            </w:tcBorders>
            <w:shd w:val="clear" w:color="auto" w:fill="auto"/>
            <w:noWrap/>
            <w:vAlign w:val="center"/>
            <w:hideMark/>
          </w:tcPr>
          <w:p w14:paraId="62E9B56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93.3</w:t>
            </w:r>
          </w:p>
        </w:tc>
        <w:tc>
          <w:tcPr>
            <w:tcW w:w="424" w:type="dxa"/>
            <w:tcBorders>
              <w:top w:val="nil"/>
              <w:left w:val="nil"/>
              <w:bottom w:val="nil"/>
              <w:right w:val="nil"/>
            </w:tcBorders>
            <w:shd w:val="clear" w:color="auto" w:fill="auto"/>
            <w:noWrap/>
            <w:vAlign w:val="center"/>
            <w:hideMark/>
          </w:tcPr>
          <w:p w14:paraId="3AE000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auto" w:fill="auto"/>
            <w:noWrap/>
            <w:vAlign w:val="center"/>
            <w:hideMark/>
          </w:tcPr>
          <w:p w14:paraId="3E8821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90.1</w:t>
            </w:r>
          </w:p>
        </w:tc>
        <w:tc>
          <w:tcPr>
            <w:tcW w:w="424" w:type="dxa"/>
            <w:tcBorders>
              <w:top w:val="nil"/>
              <w:left w:val="nil"/>
              <w:bottom w:val="nil"/>
              <w:right w:val="nil"/>
            </w:tcBorders>
            <w:shd w:val="clear" w:color="auto" w:fill="auto"/>
            <w:noWrap/>
            <w:vAlign w:val="center"/>
            <w:hideMark/>
          </w:tcPr>
          <w:p w14:paraId="078C683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91.3</w:t>
            </w:r>
          </w:p>
        </w:tc>
      </w:tr>
      <w:tr w:rsidR="00137CBD" w:rsidRPr="007A3838" w14:paraId="696CA14B" w14:textId="77777777" w:rsidTr="00042FEF">
        <w:trPr>
          <w:trHeight w:val="57"/>
        </w:trPr>
        <w:tc>
          <w:tcPr>
            <w:tcW w:w="6009" w:type="dxa"/>
            <w:tcBorders>
              <w:top w:val="nil"/>
              <w:left w:val="nil"/>
              <w:bottom w:val="nil"/>
              <w:right w:val="nil"/>
            </w:tcBorders>
            <w:shd w:val="clear" w:color="000000" w:fill="ACD4CF"/>
            <w:noWrap/>
            <w:vAlign w:val="center"/>
            <w:hideMark/>
          </w:tcPr>
          <w:p w14:paraId="13C8B8DD"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Acceso a la educación secundaria y superior</w:t>
            </w:r>
          </w:p>
        </w:tc>
        <w:tc>
          <w:tcPr>
            <w:tcW w:w="737" w:type="dxa"/>
            <w:tcBorders>
              <w:top w:val="nil"/>
              <w:left w:val="nil"/>
              <w:bottom w:val="nil"/>
              <w:right w:val="nil"/>
            </w:tcBorders>
            <w:shd w:val="clear" w:color="000000" w:fill="ACD4CF"/>
            <w:noWrap/>
            <w:vAlign w:val="center"/>
            <w:hideMark/>
          </w:tcPr>
          <w:p w14:paraId="1668AFA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4928854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328E7B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000000" w:fill="ACD4CF"/>
            <w:noWrap/>
            <w:vAlign w:val="center"/>
            <w:hideMark/>
          </w:tcPr>
          <w:p w14:paraId="1F1EA4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000000" w:fill="ACD4CF"/>
            <w:noWrap/>
            <w:vAlign w:val="center"/>
            <w:hideMark/>
          </w:tcPr>
          <w:p w14:paraId="7596D20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56.6</w:t>
            </w:r>
          </w:p>
        </w:tc>
        <w:tc>
          <w:tcPr>
            <w:tcW w:w="424" w:type="dxa"/>
            <w:tcBorders>
              <w:top w:val="nil"/>
              <w:left w:val="nil"/>
              <w:bottom w:val="nil"/>
              <w:right w:val="nil"/>
            </w:tcBorders>
            <w:shd w:val="clear" w:color="000000" w:fill="ACD4CF"/>
            <w:noWrap/>
            <w:vAlign w:val="center"/>
            <w:hideMark/>
          </w:tcPr>
          <w:p w14:paraId="3604F82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57.2</w:t>
            </w:r>
          </w:p>
        </w:tc>
        <w:tc>
          <w:tcPr>
            <w:tcW w:w="424" w:type="dxa"/>
            <w:tcBorders>
              <w:top w:val="nil"/>
              <w:left w:val="nil"/>
              <w:bottom w:val="nil"/>
              <w:right w:val="nil"/>
            </w:tcBorders>
            <w:shd w:val="clear" w:color="000000" w:fill="ACD4CF"/>
            <w:noWrap/>
            <w:vAlign w:val="center"/>
            <w:hideMark/>
          </w:tcPr>
          <w:p w14:paraId="77B058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58.0</w:t>
            </w:r>
          </w:p>
        </w:tc>
        <w:tc>
          <w:tcPr>
            <w:tcW w:w="424" w:type="dxa"/>
            <w:tcBorders>
              <w:top w:val="nil"/>
              <w:left w:val="nil"/>
              <w:bottom w:val="nil"/>
              <w:right w:val="nil"/>
            </w:tcBorders>
            <w:shd w:val="clear" w:color="000000" w:fill="ACD4CF"/>
            <w:noWrap/>
            <w:vAlign w:val="center"/>
            <w:hideMark/>
          </w:tcPr>
          <w:p w14:paraId="434284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59.5</w:t>
            </w:r>
          </w:p>
        </w:tc>
        <w:tc>
          <w:tcPr>
            <w:tcW w:w="424" w:type="dxa"/>
            <w:tcBorders>
              <w:top w:val="nil"/>
              <w:left w:val="nil"/>
              <w:bottom w:val="nil"/>
              <w:right w:val="nil"/>
            </w:tcBorders>
            <w:shd w:val="clear" w:color="000000" w:fill="ACD4CF"/>
            <w:noWrap/>
            <w:vAlign w:val="center"/>
            <w:hideMark/>
          </w:tcPr>
          <w:p w14:paraId="69D663F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59.7</w:t>
            </w:r>
          </w:p>
        </w:tc>
        <w:tc>
          <w:tcPr>
            <w:tcW w:w="424" w:type="dxa"/>
            <w:tcBorders>
              <w:top w:val="nil"/>
              <w:left w:val="nil"/>
              <w:bottom w:val="nil"/>
              <w:right w:val="nil"/>
            </w:tcBorders>
            <w:shd w:val="clear" w:color="000000" w:fill="ACD4CF"/>
            <w:noWrap/>
            <w:vAlign w:val="center"/>
            <w:hideMark/>
          </w:tcPr>
          <w:p w14:paraId="60C66AA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60.6</w:t>
            </w:r>
          </w:p>
        </w:tc>
        <w:tc>
          <w:tcPr>
            <w:tcW w:w="424" w:type="dxa"/>
            <w:tcBorders>
              <w:top w:val="nil"/>
              <w:left w:val="nil"/>
              <w:bottom w:val="nil"/>
              <w:right w:val="nil"/>
            </w:tcBorders>
            <w:shd w:val="clear" w:color="000000" w:fill="ACD4CF"/>
            <w:noWrap/>
            <w:vAlign w:val="center"/>
            <w:hideMark/>
          </w:tcPr>
          <w:p w14:paraId="36F653A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61.3</w:t>
            </w:r>
          </w:p>
        </w:tc>
        <w:tc>
          <w:tcPr>
            <w:tcW w:w="424" w:type="dxa"/>
            <w:tcBorders>
              <w:top w:val="nil"/>
              <w:left w:val="nil"/>
              <w:bottom w:val="nil"/>
              <w:right w:val="nil"/>
            </w:tcBorders>
            <w:shd w:val="clear" w:color="000000" w:fill="ACD4CF"/>
            <w:noWrap/>
            <w:vAlign w:val="center"/>
            <w:hideMark/>
          </w:tcPr>
          <w:p w14:paraId="22F4C0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000000" w:fill="ACD4CF"/>
            <w:noWrap/>
            <w:vAlign w:val="center"/>
            <w:hideMark/>
          </w:tcPr>
          <w:p w14:paraId="2289F8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61.9</w:t>
            </w:r>
          </w:p>
        </w:tc>
        <w:tc>
          <w:tcPr>
            <w:tcW w:w="424" w:type="dxa"/>
            <w:tcBorders>
              <w:top w:val="nil"/>
              <w:left w:val="nil"/>
              <w:bottom w:val="nil"/>
              <w:right w:val="nil"/>
            </w:tcBorders>
            <w:shd w:val="clear" w:color="000000" w:fill="ACD4CF"/>
            <w:noWrap/>
            <w:vAlign w:val="center"/>
            <w:hideMark/>
          </w:tcPr>
          <w:p w14:paraId="2212AFF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62.5</w:t>
            </w:r>
          </w:p>
        </w:tc>
        <w:tc>
          <w:tcPr>
            <w:tcW w:w="424" w:type="dxa"/>
            <w:tcBorders>
              <w:top w:val="nil"/>
              <w:left w:val="nil"/>
              <w:bottom w:val="nil"/>
              <w:right w:val="nil"/>
            </w:tcBorders>
            <w:shd w:val="clear" w:color="000000" w:fill="ACD4CF"/>
            <w:noWrap/>
            <w:vAlign w:val="center"/>
            <w:hideMark/>
          </w:tcPr>
          <w:p w14:paraId="41F675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62.5</w:t>
            </w:r>
          </w:p>
        </w:tc>
        <w:tc>
          <w:tcPr>
            <w:tcW w:w="424" w:type="dxa"/>
            <w:tcBorders>
              <w:top w:val="nil"/>
              <w:left w:val="nil"/>
              <w:bottom w:val="nil"/>
              <w:right w:val="nil"/>
            </w:tcBorders>
            <w:shd w:val="clear" w:color="000000" w:fill="ACD4CF"/>
            <w:noWrap/>
            <w:vAlign w:val="center"/>
            <w:hideMark/>
          </w:tcPr>
          <w:p w14:paraId="2710DFE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60.1</w:t>
            </w:r>
          </w:p>
        </w:tc>
        <w:tc>
          <w:tcPr>
            <w:tcW w:w="424" w:type="dxa"/>
            <w:tcBorders>
              <w:top w:val="nil"/>
              <w:left w:val="nil"/>
              <w:bottom w:val="nil"/>
              <w:right w:val="nil"/>
            </w:tcBorders>
            <w:shd w:val="clear" w:color="000000" w:fill="ACD4CF"/>
            <w:noWrap/>
            <w:vAlign w:val="center"/>
            <w:hideMark/>
          </w:tcPr>
          <w:p w14:paraId="4D69A8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61.3</w:t>
            </w:r>
          </w:p>
        </w:tc>
      </w:tr>
      <w:tr w:rsidR="00137CBD" w:rsidRPr="007A3838" w14:paraId="490BE976" w14:textId="77777777" w:rsidTr="00042FEF">
        <w:trPr>
          <w:trHeight w:val="57"/>
        </w:trPr>
        <w:tc>
          <w:tcPr>
            <w:tcW w:w="6009" w:type="dxa"/>
            <w:tcBorders>
              <w:top w:val="nil"/>
              <w:left w:val="nil"/>
              <w:bottom w:val="nil"/>
              <w:right w:val="nil"/>
            </w:tcBorders>
            <w:shd w:val="clear" w:color="auto" w:fill="auto"/>
            <w:vAlign w:val="center"/>
            <w:hideMark/>
          </w:tcPr>
          <w:p w14:paraId="0774AC37"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neta de matrícula a educación secundaria de la población de 12 a 16 años de edad</w:t>
            </w:r>
          </w:p>
        </w:tc>
        <w:tc>
          <w:tcPr>
            <w:tcW w:w="737" w:type="dxa"/>
            <w:tcBorders>
              <w:top w:val="nil"/>
              <w:left w:val="nil"/>
              <w:bottom w:val="nil"/>
              <w:right w:val="nil"/>
            </w:tcBorders>
            <w:shd w:val="clear" w:color="auto" w:fill="auto"/>
            <w:noWrap/>
            <w:vAlign w:val="center"/>
            <w:hideMark/>
          </w:tcPr>
          <w:p w14:paraId="21FF780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60AC40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4B4431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75.5</w:t>
            </w:r>
          </w:p>
        </w:tc>
        <w:tc>
          <w:tcPr>
            <w:tcW w:w="424" w:type="dxa"/>
            <w:tcBorders>
              <w:top w:val="nil"/>
              <w:left w:val="nil"/>
              <w:bottom w:val="nil"/>
              <w:right w:val="nil"/>
            </w:tcBorders>
            <w:shd w:val="clear" w:color="auto" w:fill="auto"/>
            <w:noWrap/>
            <w:vAlign w:val="center"/>
            <w:hideMark/>
          </w:tcPr>
          <w:p w14:paraId="1224F37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75.5</w:t>
            </w:r>
          </w:p>
        </w:tc>
        <w:tc>
          <w:tcPr>
            <w:tcW w:w="424" w:type="dxa"/>
            <w:tcBorders>
              <w:top w:val="nil"/>
              <w:left w:val="nil"/>
              <w:bottom w:val="nil"/>
              <w:right w:val="nil"/>
            </w:tcBorders>
            <w:shd w:val="clear" w:color="auto" w:fill="auto"/>
            <w:noWrap/>
            <w:vAlign w:val="center"/>
            <w:hideMark/>
          </w:tcPr>
          <w:p w14:paraId="2E9D5D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77.5</w:t>
            </w:r>
          </w:p>
        </w:tc>
        <w:tc>
          <w:tcPr>
            <w:tcW w:w="424" w:type="dxa"/>
            <w:tcBorders>
              <w:top w:val="nil"/>
              <w:left w:val="nil"/>
              <w:bottom w:val="nil"/>
              <w:right w:val="nil"/>
            </w:tcBorders>
            <w:shd w:val="clear" w:color="auto" w:fill="auto"/>
            <w:noWrap/>
            <w:vAlign w:val="center"/>
            <w:hideMark/>
          </w:tcPr>
          <w:p w14:paraId="660F102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6AEA9E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79.6</w:t>
            </w:r>
          </w:p>
        </w:tc>
        <w:tc>
          <w:tcPr>
            <w:tcW w:w="424" w:type="dxa"/>
            <w:tcBorders>
              <w:top w:val="nil"/>
              <w:left w:val="nil"/>
              <w:bottom w:val="nil"/>
              <w:right w:val="nil"/>
            </w:tcBorders>
            <w:shd w:val="clear" w:color="auto" w:fill="auto"/>
            <w:noWrap/>
            <w:vAlign w:val="center"/>
            <w:hideMark/>
          </w:tcPr>
          <w:p w14:paraId="45CD81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81.9</w:t>
            </w:r>
          </w:p>
        </w:tc>
        <w:tc>
          <w:tcPr>
            <w:tcW w:w="424" w:type="dxa"/>
            <w:tcBorders>
              <w:top w:val="nil"/>
              <w:left w:val="nil"/>
              <w:bottom w:val="nil"/>
              <w:right w:val="nil"/>
            </w:tcBorders>
            <w:shd w:val="clear" w:color="auto" w:fill="auto"/>
            <w:noWrap/>
            <w:vAlign w:val="center"/>
            <w:hideMark/>
          </w:tcPr>
          <w:p w14:paraId="77E0E49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81.8</w:t>
            </w:r>
          </w:p>
        </w:tc>
        <w:tc>
          <w:tcPr>
            <w:tcW w:w="424" w:type="dxa"/>
            <w:tcBorders>
              <w:top w:val="nil"/>
              <w:left w:val="nil"/>
              <w:bottom w:val="nil"/>
              <w:right w:val="nil"/>
            </w:tcBorders>
            <w:shd w:val="clear" w:color="auto" w:fill="auto"/>
            <w:noWrap/>
            <w:vAlign w:val="center"/>
            <w:hideMark/>
          </w:tcPr>
          <w:p w14:paraId="09ADBD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83.1</w:t>
            </w:r>
          </w:p>
        </w:tc>
        <w:tc>
          <w:tcPr>
            <w:tcW w:w="424" w:type="dxa"/>
            <w:tcBorders>
              <w:top w:val="nil"/>
              <w:left w:val="nil"/>
              <w:bottom w:val="nil"/>
              <w:right w:val="nil"/>
            </w:tcBorders>
            <w:shd w:val="clear" w:color="auto" w:fill="auto"/>
            <w:noWrap/>
            <w:vAlign w:val="center"/>
            <w:hideMark/>
          </w:tcPr>
          <w:p w14:paraId="6953AE9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84.1</w:t>
            </w:r>
          </w:p>
        </w:tc>
        <w:tc>
          <w:tcPr>
            <w:tcW w:w="424" w:type="dxa"/>
            <w:tcBorders>
              <w:top w:val="nil"/>
              <w:left w:val="nil"/>
              <w:bottom w:val="nil"/>
              <w:right w:val="nil"/>
            </w:tcBorders>
            <w:shd w:val="clear" w:color="auto" w:fill="auto"/>
            <w:noWrap/>
            <w:vAlign w:val="center"/>
            <w:hideMark/>
          </w:tcPr>
          <w:p w14:paraId="4A5D5E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83.6</w:t>
            </w:r>
          </w:p>
        </w:tc>
        <w:tc>
          <w:tcPr>
            <w:tcW w:w="424" w:type="dxa"/>
            <w:tcBorders>
              <w:top w:val="nil"/>
              <w:left w:val="nil"/>
              <w:bottom w:val="nil"/>
              <w:right w:val="nil"/>
            </w:tcBorders>
            <w:shd w:val="clear" w:color="auto" w:fill="auto"/>
            <w:noWrap/>
            <w:vAlign w:val="center"/>
            <w:hideMark/>
          </w:tcPr>
          <w:p w14:paraId="7AF39CB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84.8</w:t>
            </w:r>
          </w:p>
        </w:tc>
        <w:tc>
          <w:tcPr>
            <w:tcW w:w="424" w:type="dxa"/>
            <w:tcBorders>
              <w:top w:val="nil"/>
              <w:left w:val="nil"/>
              <w:bottom w:val="nil"/>
              <w:right w:val="nil"/>
            </w:tcBorders>
            <w:shd w:val="clear" w:color="auto" w:fill="auto"/>
            <w:noWrap/>
            <w:vAlign w:val="center"/>
            <w:hideMark/>
          </w:tcPr>
          <w:p w14:paraId="6ED049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85.2</w:t>
            </w:r>
          </w:p>
        </w:tc>
        <w:tc>
          <w:tcPr>
            <w:tcW w:w="424" w:type="dxa"/>
            <w:tcBorders>
              <w:top w:val="nil"/>
              <w:left w:val="nil"/>
              <w:bottom w:val="nil"/>
              <w:right w:val="nil"/>
            </w:tcBorders>
            <w:shd w:val="clear" w:color="auto" w:fill="auto"/>
            <w:noWrap/>
            <w:vAlign w:val="center"/>
            <w:hideMark/>
          </w:tcPr>
          <w:p w14:paraId="478DCF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85.3</w:t>
            </w:r>
          </w:p>
        </w:tc>
        <w:tc>
          <w:tcPr>
            <w:tcW w:w="424" w:type="dxa"/>
            <w:tcBorders>
              <w:top w:val="nil"/>
              <w:left w:val="nil"/>
              <w:bottom w:val="nil"/>
              <w:right w:val="nil"/>
            </w:tcBorders>
            <w:shd w:val="clear" w:color="auto" w:fill="auto"/>
            <w:noWrap/>
            <w:vAlign w:val="center"/>
            <w:hideMark/>
          </w:tcPr>
          <w:p w14:paraId="266AEC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82.7</w:t>
            </w:r>
          </w:p>
        </w:tc>
        <w:tc>
          <w:tcPr>
            <w:tcW w:w="424" w:type="dxa"/>
            <w:tcBorders>
              <w:top w:val="nil"/>
              <w:left w:val="nil"/>
              <w:bottom w:val="nil"/>
              <w:right w:val="nil"/>
            </w:tcBorders>
            <w:shd w:val="clear" w:color="auto" w:fill="auto"/>
            <w:noWrap/>
            <w:vAlign w:val="center"/>
            <w:hideMark/>
          </w:tcPr>
          <w:p w14:paraId="6F0C61A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84.5</w:t>
            </w:r>
          </w:p>
        </w:tc>
      </w:tr>
      <w:tr w:rsidR="00137CBD" w:rsidRPr="007A3838" w14:paraId="17D08D84" w14:textId="77777777" w:rsidTr="00042FEF">
        <w:trPr>
          <w:trHeight w:val="57"/>
        </w:trPr>
        <w:tc>
          <w:tcPr>
            <w:tcW w:w="6009" w:type="dxa"/>
            <w:tcBorders>
              <w:top w:val="nil"/>
              <w:left w:val="nil"/>
              <w:bottom w:val="nil"/>
              <w:right w:val="nil"/>
            </w:tcBorders>
            <w:shd w:val="clear" w:color="auto" w:fill="auto"/>
            <w:vAlign w:val="center"/>
            <w:hideMark/>
          </w:tcPr>
          <w:p w14:paraId="690835F2"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lastRenderedPageBreak/>
              <w:t>Tasa neta de asistencia a educación secundaria de la población de 12 a 16 años de edad</w:t>
            </w:r>
          </w:p>
        </w:tc>
        <w:tc>
          <w:tcPr>
            <w:tcW w:w="737" w:type="dxa"/>
            <w:tcBorders>
              <w:top w:val="nil"/>
              <w:left w:val="nil"/>
              <w:bottom w:val="nil"/>
              <w:right w:val="nil"/>
            </w:tcBorders>
            <w:shd w:val="clear" w:color="auto" w:fill="auto"/>
            <w:noWrap/>
            <w:vAlign w:val="center"/>
            <w:hideMark/>
          </w:tcPr>
          <w:p w14:paraId="7B0A7C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5C4B90F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5A04FE8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75.5</w:t>
            </w:r>
          </w:p>
        </w:tc>
        <w:tc>
          <w:tcPr>
            <w:tcW w:w="424" w:type="dxa"/>
            <w:tcBorders>
              <w:top w:val="nil"/>
              <w:left w:val="nil"/>
              <w:bottom w:val="nil"/>
              <w:right w:val="nil"/>
            </w:tcBorders>
            <w:shd w:val="clear" w:color="auto" w:fill="auto"/>
            <w:noWrap/>
            <w:vAlign w:val="center"/>
            <w:hideMark/>
          </w:tcPr>
          <w:p w14:paraId="0CA4DCE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75.5</w:t>
            </w:r>
          </w:p>
        </w:tc>
        <w:tc>
          <w:tcPr>
            <w:tcW w:w="424" w:type="dxa"/>
            <w:tcBorders>
              <w:top w:val="nil"/>
              <w:left w:val="nil"/>
              <w:bottom w:val="nil"/>
              <w:right w:val="nil"/>
            </w:tcBorders>
            <w:shd w:val="clear" w:color="auto" w:fill="auto"/>
            <w:noWrap/>
            <w:vAlign w:val="center"/>
            <w:hideMark/>
          </w:tcPr>
          <w:p w14:paraId="2BBC5B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77.5</w:t>
            </w:r>
          </w:p>
        </w:tc>
        <w:tc>
          <w:tcPr>
            <w:tcW w:w="424" w:type="dxa"/>
            <w:tcBorders>
              <w:top w:val="nil"/>
              <w:left w:val="nil"/>
              <w:bottom w:val="nil"/>
              <w:right w:val="nil"/>
            </w:tcBorders>
            <w:shd w:val="clear" w:color="auto" w:fill="auto"/>
            <w:noWrap/>
            <w:vAlign w:val="center"/>
            <w:hideMark/>
          </w:tcPr>
          <w:p w14:paraId="740270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78.5</w:t>
            </w:r>
          </w:p>
        </w:tc>
        <w:tc>
          <w:tcPr>
            <w:tcW w:w="424" w:type="dxa"/>
            <w:tcBorders>
              <w:top w:val="nil"/>
              <w:left w:val="nil"/>
              <w:bottom w:val="nil"/>
              <w:right w:val="nil"/>
            </w:tcBorders>
            <w:shd w:val="clear" w:color="auto" w:fill="auto"/>
            <w:noWrap/>
            <w:vAlign w:val="center"/>
            <w:hideMark/>
          </w:tcPr>
          <w:p w14:paraId="1C93ED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79.6</w:t>
            </w:r>
          </w:p>
        </w:tc>
        <w:tc>
          <w:tcPr>
            <w:tcW w:w="424" w:type="dxa"/>
            <w:tcBorders>
              <w:top w:val="nil"/>
              <w:left w:val="nil"/>
              <w:bottom w:val="nil"/>
              <w:right w:val="nil"/>
            </w:tcBorders>
            <w:shd w:val="clear" w:color="auto" w:fill="auto"/>
            <w:noWrap/>
            <w:vAlign w:val="center"/>
            <w:hideMark/>
          </w:tcPr>
          <w:p w14:paraId="71FE3BF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80.3</w:t>
            </w:r>
          </w:p>
        </w:tc>
        <w:tc>
          <w:tcPr>
            <w:tcW w:w="424" w:type="dxa"/>
            <w:tcBorders>
              <w:top w:val="nil"/>
              <w:left w:val="nil"/>
              <w:bottom w:val="nil"/>
              <w:right w:val="nil"/>
            </w:tcBorders>
            <w:shd w:val="clear" w:color="auto" w:fill="auto"/>
            <w:noWrap/>
            <w:vAlign w:val="center"/>
            <w:hideMark/>
          </w:tcPr>
          <w:p w14:paraId="41509A6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81.0</w:t>
            </w:r>
          </w:p>
        </w:tc>
        <w:tc>
          <w:tcPr>
            <w:tcW w:w="424" w:type="dxa"/>
            <w:tcBorders>
              <w:top w:val="nil"/>
              <w:left w:val="nil"/>
              <w:bottom w:val="nil"/>
              <w:right w:val="nil"/>
            </w:tcBorders>
            <w:shd w:val="clear" w:color="auto" w:fill="auto"/>
            <w:noWrap/>
            <w:vAlign w:val="center"/>
            <w:hideMark/>
          </w:tcPr>
          <w:p w14:paraId="4C3F2EB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82.3</w:t>
            </w:r>
          </w:p>
        </w:tc>
        <w:tc>
          <w:tcPr>
            <w:tcW w:w="424" w:type="dxa"/>
            <w:tcBorders>
              <w:top w:val="nil"/>
              <w:left w:val="nil"/>
              <w:bottom w:val="nil"/>
              <w:right w:val="nil"/>
            </w:tcBorders>
            <w:shd w:val="clear" w:color="auto" w:fill="auto"/>
            <w:noWrap/>
            <w:vAlign w:val="center"/>
            <w:hideMark/>
          </w:tcPr>
          <w:p w14:paraId="2EEFF4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83.4</w:t>
            </w:r>
          </w:p>
        </w:tc>
        <w:tc>
          <w:tcPr>
            <w:tcW w:w="424" w:type="dxa"/>
            <w:tcBorders>
              <w:top w:val="nil"/>
              <w:left w:val="nil"/>
              <w:bottom w:val="nil"/>
              <w:right w:val="nil"/>
            </w:tcBorders>
            <w:shd w:val="clear" w:color="auto" w:fill="auto"/>
            <w:noWrap/>
            <w:vAlign w:val="center"/>
            <w:hideMark/>
          </w:tcPr>
          <w:p w14:paraId="467655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83.0</w:t>
            </w:r>
          </w:p>
        </w:tc>
        <w:tc>
          <w:tcPr>
            <w:tcW w:w="424" w:type="dxa"/>
            <w:tcBorders>
              <w:top w:val="nil"/>
              <w:left w:val="nil"/>
              <w:bottom w:val="nil"/>
              <w:right w:val="nil"/>
            </w:tcBorders>
            <w:shd w:val="clear" w:color="auto" w:fill="auto"/>
            <w:noWrap/>
            <w:vAlign w:val="center"/>
            <w:hideMark/>
          </w:tcPr>
          <w:p w14:paraId="44BD1D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83.9</w:t>
            </w:r>
          </w:p>
        </w:tc>
        <w:tc>
          <w:tcPr>
            <w:tcW w:w="424" w:type="dxa"/>
            <w:tcBorders>
              <w:top w:val="nil"/>
              <w:left w:val="nil"/>
              <w:bottom w:val="nil"/>
              <w:right w:val="nil"/>
            </w:tcBorders>
            <w:shd w:val="clear" w:color="auto" w:fill="auto"/>
            <w:noWrap/>
            <w:vAlign w:val="center"/>
            <w:hideMark/>
          </w:tcPr>
          <w:p w14:paraId="261513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84.7</w:t>
            </w:r>
          </w:p>
        </w:tc>
        <w:tc>
          <w:tcPr>
            <w:tcW w:w="424" w:type="dxa"/>
            <w:tcBorders>
              <w:top w:val="nil"/>
              <w:left w:val="nil"/>
              <w:bottom w:val="nil"/>
              <w:right w:val="nil"/>
            </w:tcBorders>
            <w:shd w:val="clear" w:color="auto" w:fill="auto"/>
            <w:noWrap/>
            <w:vAlign w:val="center"/>
            <w:hideMark/>
          </w:tcPr>
          <w:p w14:paraId="118A98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84.5</w:t>
            </w:r>
          </w:p>
        </w:tc>
        <w:tc>
          <w:tcPr>
            <w:tcW w:w="424" w:type="dxa"/>
            <w:tcBorders>
              <w:top w:val="nil"/>
              <w:left w:val="nil"/>
              <w:bottom w:val="nil"/>
              <w:right w:val="nil"/>
            </w:tcBorders>
            <w:shd w:val="clear" w:color="auto" w:fill="auto"/>
            <w:noWrap/>
            <w:vAlign w:val="center"/>
            <w:hideMark/>
          </w:tcPr>
          <w:p w14:paraId="0D06481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80.8</w:t>
            </w:r>
          </w:p>
        </w:tc>
        <w:tc>
          <w:tcPr>
            <w:tcW w:w="424" w:type="dxa"/>
            <w:tcBorders>
              <w:top w:val="nil"/>
              <w:left w:val="nil"/>
              <w:bottom w:val="nil"/>
              <w:right w:val="nil"/>
            </w:tcBorders>
            <w:shd w:val="clear" w:color="auto" w:fill="auto"/>
            <w:noWrap/>
            <w:vAlign w:val="center"/>
            <w:hideMark/>
          </w:tcPr>
          <w:p w14:paraId="45097B6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83.5</w:t>
            </w:r>
          </w:p>
        </w:tc>
      </w:tr>
      <w:tr w:rsidR="00137CBD" w:rsidRPr="007A3838" w14:paraId="548B0265" w14:textId="77777777" w:rsidTr="00042FEF">
        <w:trPr>
          <w:trHeight w:val="57"/>
        </w:trPr>
        <w:tc>
          <w:tcPr>
            <w:tcW w:w="6009" w:type="dxa"/>
            <w:tcBorders>
              <w:top w:val="nil"/>
              <w:left w:val="nil"/>
              <w:bottom w:val="nil"/>
              <w:right w:val="nil"/>
            </w:tcBorders>
            <w:shd w:val="clear" w:color="auto" w:fill="auto"/>
            <w:vAlign w:val="center"/>
            <w:hideMark/>
          </w:tcPr>
          <w:p w14:paraId="36D1CC08"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Educación universitaria alcanzado por la población de 15 y más años de edad</w:t>
            </w:r>
          </w:p>
        </w:tc>
        <w:tc>
          <w:tcPr>
            <w:tcW w:w="737" w:type="dxa"/>
            <w:tcBorders>
              <w:top w:val="nil"/>
              <w:left w:val="nil"/>
              <w:bottom w:val="nil"/>
              <w:right w:val="nil"/>
            </w:tcBorders>
            <w:shd w:val="clear" w:color="auto" w:fill="auto"/>
            <w:noWrap/>
            <w:vAlign w:val="center"/>
            <w:hideMark/>
          </w:tcPr>
          <w:p w14:paraId="298D28E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766B8C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ACC619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13.9</w:t>
            </w:r>
          </w:p>
        </w:tc>
        <w:tc>
          <w:tcPr>
            <w:tcW w:w="424" w:type="dxa"/>
            <w:tcBorders>
              <w:top w:val="nil"/>
              <w:left w:val="nil"/>
              <w:bottom w:val="nil"/>
              <w:right w:val="nil"/>
            </w:tcBorders>
            <w:shd w:val="clear" w:color="auto" w:fill="auto"/>
            <w:noWrap/>
            <w:vAlign w:val="center"/>
            <w:hideMark/>
          </w:tcPr>
          <w:p w14:paraId="7DC9DFB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13.9</w:t>
            </w:r>
          </w:p>
        </w:tc>
        <w:tc>
          <w:tcPr>
            <w:tcW w:w="424" w:type="dxa"/>
            <w:tcBorders>
              <w:top w:val="nil"/>
              <w:left w:val="nil"/>
              <w:bottom w:val="nil"/>
              <w:right w:val="nil"/>
            </w:tcBorders>
            <w:shd w:val="clear" w:color="auto" w:fill="auto"/>
            <w:noWrap/>
            <w:vAlign w:val="center"/>
            <w:hideMark/>
          </w:tcPr>
          <w:p w14:paraId="44991A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14.7</w:t>
            </w:r>
          </w:p>
        </w:tc>
        <w:tc>
          <w:tcPr>
            <w:tcW w:w="424" w:type="dxa"/>
            <w:tcBorders>
              <w:top w:val="nil"/>
              <w:left w:val="nil"/>
              <w:bottom w:val="nil"/>
              <w:right w:val="nil"/>
            </w:tcBorders>
            <w:shd w:val="clear" w:color="auto" w:fill="auto"/>
            <w:noWrap/>
            <w:vAlign w:val="center"/>
            <w:hideMark/>
          </w:tcPr>
          <w:p w14:paraId="409577B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14.6</w:t>
            </w:r>
          </w:p>
        </w:tc>
        <w:tc>
          <w:tcPr>
            <w:tcW w:w="424" w:type="dxa"/>
            <w:tcBorders>
              <w:top w:val="nil"/>
              <w:left w:val="nil"/>
              <w:bottom w:val="nil"/>
              <w:right w:val="nil"/>
            </w:tcBorders>
            <w:shd w:val="clear" w:color="auto" w:fill="auto"/>
            <w:noWrap/>
            <w:vAlign w:val="center"/>
            <w:hideMark/>
          </w:tcPr>
          <w:p w14:paraId="411E93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14.9</w:t>
            </w:r>
          </w:p>
        </w:tc>
        <w:tc>
          <w:tcPr>
            <w:tcW w:w="424" w:type="dxa"/>
            <w:tcBorders>
              <w:top w:val="nil"/>
              <w:left w:val="nil"/>
              <w:bottom w:val="nil"/>
              <w:right w:val="nil"/>
            </w:tcBorders>
            <w:shd w:val="clear" w:color="auto" w:fill="auto"/>
            <w:noWrap/>
            <w:vAlign w:val="center"/>
            <w:hideMark/>
          </w:tcPr>
          <w:p w14:paraId="4CFD39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16.3</w:t>
            </w:r>
          </w:p>
        </w:tc>
        <w:tc>
          <w:tcPr>
            <w:tcW w:w="424" w:type="dxa"/>
            <w:tcBorders>
              <w:top w:val="nil"/>
              <w:left w:val="nil"/>
              <w:bottom w:val="nil"/>
              <w:right w:val="nil"/>
            </w:tcBorders>
            <w:shd w:val="clear" w:color="auto" w:fill="auto"/>
            <w:noWrap/>
            <w:vAlign w:val="center"/>
            <w:hideMark/>
          </w:tcPr>
          <w:p w14:paraId="299FA8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16.3</w:t>
            </w:r>
          </w:p>
        </w:tc>
        <w:tc>
          <w:tcPr>
            <w:tcW w:w="424" w:type="dxa"/>
            <w:tcBorders>
              <w:top w:val="nil"/>
              <w:left w:val="nil"/>
              <w:bottom w:val="nil"/>
              <w:right w:val="nil"/>
            </w:tcBorders>
            <w:shd w:val="clear" w:color="auto" w:fill="auto"/>
            <w:noWrap/>
            <w:vAlign w:val="center"/>
            <w:hideMark/>
          </w:tcPr>
          <w:p w14:paraId="6D0A124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16.5</w:t>
            </w:r>
          </w:p>
        </w:tc>
        <w:tc>
          <w:tcPr>
            <w:tcW w:w="424" w:type="dxa"/>
            <w:tcBorders>
              <w:top w:val="nil"/>
              <w:left w:val="nil"/>
              <w:bottom w:val="nil"/>
              <w:right w:val="nil"/>
            </w:tcBorders>
            <w:shd w:val="clear" w:color="auto" w:fill="auto"/>
            <w:noWrap/>
            <w:vAlign w:val="center"/>
            <w:hideMark/>
          </w:tcPr>
          <w:p w14:paraId="366B431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16.4</w:t>
            </w:r>
          </w:p>
        </w:tc>
        <w:tc>
          <w:tcPr>
            <w:tcW w:w="424" w:type="dxa"/>
            <w:tcBorders>
              <w:top w:val="nil"/>
              <w:left w:val="nil"/>
              <w:bottom w:val="nil"/>
              <w:right w:val="nil"/>
            </w:tcBorders>
            <w:shd w:val="clear" w:color="auto" w:fill="auto"/>
            <w:noWrap/>
            <w:vAlign w:val="center"/>
            <w:hideMark/>
          </w:tcPr>
          <w:p w14:paraId="4BF9D6B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16.7</w:t>
            </w:r>
          </w:p>
        </w:tc>
        <w:tc>
          <w:tcPr>
            <w:tcW w:w="424" w:type="dxa"/>
            <w:tcBorders>
              <w:top w:val="nil"/>
              <w:left w:val="nil"/>
              <w:bottom w:val="nil"/>
              <w:right w:val="nil"/>
            </w:tcBorders>
            <w:shd w:val="clear" w:color="auto" w:fill="auto"/>
            <w:noWrap/>
            <w:vAlign w:val="center"/>
            <w:hideMark/>
          </w:tcPr>
          <w:p w14:paraId="4AB02D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17.1</w:t>
            </w:r>
          </w:p>
        </w:tc>
        <w:tc>
          <w:tcPr>
            <w:tcW w:w="424" w:type="dxa"/>
            <w:tcBorders>
              <w:top w:val="nil"/>
              <w:left w:val="nil"/>
              <w:bottom w:val="nil"/>
              <w:right w:val="nil"/>
            </w:tcBorders>
            <w:shd w:val="clear" w:color="auto" w:fill="auto"/>
            <w:noWrap/>
            <w:vAlign w:val="center"/>
            <w:hideMark/>
          </w:tcPr>
          <w:p w14:paraId="63DC2DE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17.6</w:t>
            </w:r>
          </w:p>
        </w:tc>
        <w:tc>
          <w:tcPr>
            <w:tcW w:w="424" w:type="dxa"/>
            <w:tcBorders>
              <w:top w:val="nil"/>
              <w:left w:val="nil"/>
              <w:bottom w:val="nil"/>
              <w:right w:val="nil"/>
            </w:tcBorders>
            <w:shd w:val="clear" w:color="auto" w:fill="auto"/>
            <w:noWrap/>
            <w:vAlign w:val="center"/>
            <w:hideMark/>
          </w:tcPr>
          <w:p w14:paraId="10DA07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17.8</w:t>
            </w:r>
          </w:p>
        </w:tc>
        <w:tc>
          <w:tcPr>
            <w:tcW w:w="424" w:type="dxa"/>
            <w:tcBorders>
              <w:top w:val="nil"/>
              <w:left w:val="nil"/>
              <w:bottom w:val="nil"/>
              <w:right w:val="nil"/>
            </w:tcBorders>
            <w:shd w:val="clear" w:color="auto" w:fill="auto"/>
            <w:noWrap/>
            <w:vAlign w:val="center"/>
            <w:hideMark/>
          </w:tcPr>
          <w:p w14:paraId="174E766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16.7</w:t>
            </w:r>
          </w:p>
        </w:tc>
        <w:tc>
          <w:tcPr>
            <w:tcW w:w="424" w:type="dxa"/>
            <w:tcBorders>
              <w:top w:val="nil"/>
              <w:left w:val="nil"/>
              <w:bottom w:val="nil"/>
              <w:right w:val="nil"/>
            </w:tcBorders>
            <w:shd w:val="clear" w:color="auto" w:fill="auto"/>
            <w:noWrap/>
            <w:vAlign w:val="center"/>
            <w:hideMark/>
          </w:tcPr>
          <w:p w14:paraId="382091E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16.0</w:t>
            </w:r>
          </w:p>
        </w:tc>
      </w:tr>
      <w:tr w:rsidR="00137CBD" w:rsidRPr="007A3838" w14:paraId="40654742" w14:textId="77777777" w:rsidTr="00042FEF">
        <w:trPr>
          <w:trHeight w:val="57"/>
        </w:trPr>
        <w:tc>
          <w:tcPr>
            <w:tcW w:w="6009" w:type="dxa"/>
            <w:tcBorders>
              <w:top w:val="nil"/>
              <w:left w:val="nil"/>
              <w:bottom w:val="nil"/>
              <w:right w:val="nil"/>
            </w:tcBorders>
            <w:shd w:val="clear" w:color="000000" w:fill="ACD4CF"/>
            <w:noWrap/>
            <w:vAlign w:val="center"/>
            <w:hideMark/>
          </w:tcPr>
          <w:p w14:paraId="73E7B99A"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Educación básica de la población</w:t>
            </w:r>
          </w:p>
        </w:tc>
        <w:tc>
          <w:tcPr>
            <w:tcW w:w="737" w:type="dxa"/>
            <w:tcBorders>
              <w:top w:val="nil"/>
              <w:left w:val="nil"/>
              <w:bottom w:val="nil"/>
              <w:right w:val="nil"/>
            </w:tcBorders>
            <w:shd w:val="clear" w:color="000000" w:fill="ACD4CF"/>
            <w:noWrap/>
            <w:vAlign w:val="center"/>
            <w:hideMark/>
          </w:tcPr>
          <w:p w14:paraId="1BC82BC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69443B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79A1C47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91.8</w:t>
            </w:r>
          </w:p>
        </w:tc>
        <w:tc>
          <w:tcPr>
            <w:tcW w:w="424" w:type="dxa"/>
            <w:tcBorders>
              <w:top w:val="nil"/>
              <w:left w:val="nil"/>
              <w:bottom w:val="nil"/>
              <w:right w:val="nil"/>
            </w:tcBorders>
            <w:shd w:val="clear" w:color="000000" w:fill="ACD4CF"/>
            <w:noWrap/>
            <w:vAlign w:val="center"/>
            <w:hideMark/>
          </w:tcPr>
          <w:p w14:paraId="4DF9F3B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91.8</w:t>
            </w:r>
          </w:p>
        </w:tc>
        <w:tc>
          <w:tcPr>
            <w:tcW w:w="424" w:type="dxa"/>
            <w:tcBorders>
              <w:top w:val="nil"/>
              <w:left w:val="nil"/>
              <w:bottom w:val="nil"/>
              <w:right w:val="nil"/>
            </w:tcBorders>
            <w:shd w:val="clear" w:color="000000" w:fill="ACD4CF"/>
            <w:noWrap/>
            <w:vAlign w:val="center"/>
            <w:hideMark/>
          </w:tcPr>
          <w:p w14:paraId="0908D8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92.4</w:t>
            </w:r>
          </w:p>
        </w:tc>
        <w:tc>
          <w:tcPr>
            <w:tcW w:w="424" w:type="dxa"/>
            <w:tcBorders>
              <w:top w:val="nil"/>
              <w:left w:val="nil"/>
              <w:bottom w:val="nil"/>
              <w:right w:val="nil"/>
            </w:tcBorders>
            <w:shd w:val="clear" w:color="000000" w:fill="ACD4CF"/>
            <w:noWrap/>
            <w:vAlign w:val="center"/>
            <w:hideMark/>
          </w:tcPr>
          <w:p w14:paraId="3360D9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92.6</w:t>
            </w:r>
          </w:p>
        </w:tc>
        <w:tc>
          <w:tcPr>
            <w:tcW w:w="424" w:type="dxa"/>
            <w:tcBorders>
              <w:top w:val="nil"/>
              <w:left w:val="nil"/>
              <w:bottom w:val="nil"/>
              <w:right w:val="nil"/>
            </w:tcBorders>
            <w:shd w:val="clear" w:color="000000" w:fill="ACD4CF"/>
            <w:noWrap/>
            <w:vAlign w:val="center"/>
            <w:hideMark/>
          </w:tcPr>
          <w:p w14:paraId="25757D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92.9</w:t>
            </w:r>
          </w:p>
        </w:tc>
        <w:tc>
          <w:tcPr>
            <w:tcW w:w="424" w:type="dxa"/>
            <w:tcBorders>
              <w:top w:val="nil"/>
              <w:left w:val="nil"/>
              <w:bottom w:val="nil"/>
              <w:right w:val="nil"/>
            </w:tcBorders>
            <w:shd w:val="clear" w:color="000000" w:fill="ACD4CF"/>
            <w:noWrap/>
            <w:vAlign w:val="center"/>
            <w:hideMark/>
          </w:tcPr>
          <w:p w14:paraId="27512E0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000000" w:fill="ACD4CF"/>
            <w:noWrap/>
            <w:vAlign w:val="center"/>
            <w:hideMark/>
          </w:tcPr>
          <w:p w14:paraId="705F78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000000" w:fill="ACD4CF"/>
            <w:noWrap/>
            <w:vAlign w:val="center"/>
            <w:hideMark/>
          </w:tcPr>
          <w:p w14:paraId="19ACAA9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000000" w:fill="ACD4CF"/>
            <w:noWrap/>
            <w:vAlign w:val="center"/>
            <w:hideMark/>
          </w:tcPr>
          <w:p w14:paraId="10189FA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94.0</w:t>
            </w:r>
          </w:p>
        </w:tc>
        <w:tc>
          <w:tcPr>
            <w:tcW w:w="424" w:type="dxa"/>
            <w:tcBorders>
              <w:top w:val="nil"/>
              <w:left w:val="nil"/>
              <w:bottom w:val="nil"/>
              <w:right w:val="nil"/>
            </w:tcBorders>
            <w:shd w:val="clear" w:color="000000" w:fill="ACD4CF"/>
            <w:noWrap/>
            <w:vAlign w:val="center"/>
            <w:hideMark/>
          </w:tcPr>
          <w:p w14:paraId="1BB1596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94.1</w:t>
            </w:r>
          </w:p>
        </w:tc>
        <w:tc>
          <w:tcPr>
            <w:tcW w:w="424" w:type="dxa"/>
            <w:tcBorders>
              <w:top w:val="nil"/>
              <w:left w:val="nil"/>
              <w:bottom w:val="nil"/>
              <w:right w:val="nil"/>
            </w:tcBorders>
            <w:shd w:val="clear" w:color="000000" w:fill="ACD4CF"/>
            <w:noWrap/>
            <w:vAlign w:val="center"/>
            <w:hideMark/>
          </w:tcPr>
          <w:p w14:paraId="7DBFA3C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94.1</w:t>
            </w:r>
          </w:p>
        </w:tc>
        <w:tc>
          <w:tcPr>
            <w:tcW w:w="424" w:type="dxa"/>
            <w:tcBorders>
              <w:top w:val="nil"/>
              <w:left w:val="nil"/>
              <w:bottom w:val="nil"/>
              <w:right w:val="nil"/>
            </w:tcBorders>
            <w:shd w:val="clear" w:color="000000" w:fill="ACD4CF"/>
            <w:noWrap/>
            <w:vAlign w:val="center"/>
            <w:hideMark/>
          </w:tcPr>
          <w:p w14:paraId="3BFBD2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94.4</w:t>
            </w:r>
          </w:p>
        </w:tc>
        <w:tc>
          <w:tcPr>
            <w:tcW w:w="424" w:type="dxa"/>
            <w:tcBorders>
              <w:top w:val="nil"/>
              <w:left w:val="nil"/>
              <w:bottom w:val="nil"/>
              <w:right w:val="nil"/>
            </w:tcBorders>
            <w:shd w:val="clear" w:color="000000" w:fill="ACD4CF"/>
            <w:noWrap/>
            <w:vAlign w:val="center"/>
            <w:hideMark/>
          </w:tcPr>
          <w:p w14:paraId="46B7249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94.4</w:t>
            </w:r>
          </w:p>
        </w:tc>
        <w:tc>
          <w:tcPr>
            <w:tcW w:w="424" w:type="dxa"/>
            <w:tcBorders>
              <w:top w:val="nil"/>
              <w:left w:val="nil"/>
              <w:bottom w:val="nil"/>
              <w:right w:val="nil"/>
            </w:tcBorders>
            <w:shd w:val="clear" w:color="000000" w:fill="ACD4CF"/>
            <w:noWrap/>
            <w:vAlign w:val="center"/>
            <w:hideMark/>
          </w:tcPr>
          <w:p w14:paraId="7B0411E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94.5</w:t>
            </w:r>
          </w:p>
        </w:tc>
        <w:tc>
          <w:tcPr>
            <w:tcW w:w="424" w:type="dxa"/>
            <w:tcBorders>
              <w:top w:val="nil"/>
              <w:left w:val="nil"/>
              <w:bottom w:val="nil"/>
              <w:right w:val="nil"/>
            </w:tcBorders>
            <w:shd w:val="clear" w:color="000000" w:fill="ACD4CF"/>
            <w:noWrap/>
            <w:vAlign w:val="center"/>
            <w:hideMark/>
          </w:tcPr>
          <w:p w14:paraId="662F51E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94.8</w:t>
            </w:r>
          </w:p>
        </w:tc>
      </w:tr>
      <w:tr w:rsidR="00137CBD" w:rsidRPr="007A3838" w14:paraId="5822FFF9" w14:textId="77777777" w:rsidTr="00042FEF">
        <w:trPr>
          <w:trHeight w:val="57"/>
        </w:trPr>
        <w:tc>
          <w:tcPr>
            <w:tcW w:w="6009" w:type="dxa"/>
            <w:tcBorders>
              <w:top w:val="nil"/>
              <w:left w:val="nil"/>
              <w:bottom w:val="nil"/>
              <w:right w:val="nil"/>
            </w:tcBorders>
            <w:shd w:val="clear" w:color="auto" w:fill="auto"/>
            <w:noWrap/>
            <w:vAlign w:val="center"/>
            <w:hideMark/>
          </w:tcPr>
          <w:p w14:paraId="086B87F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erradicación del analfabetismo de la población de 15 y más años de edad</w:t>
            </w:r>
          </w:p>
        </w:tc>
        <w:tc>
          <w:tcPr>
            <w:tcW w:w="737" w:type="dxa"/>
            <w:tcBorders>
              <w:top w:val="nil"/>
              <w:left w:val="nil"/>
              <w:bottom w:val="nil"/>
              <w:right w:val="nil"/>
            </w:tcBorders>
            <w:shd w:val="clear" w:color="auto" w:fill="auto"/>
            <w:noWrap/>
            <w:vAlign w:val="center"/>
            <w:hideMark/>
          </w:tcPr>
          <w:p w14:paraId="204CED0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422DB92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F25BD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91.8</w:t>
            </w:r>
          </w:p>
        </w:tc>
        <w:tc>
          <w:tcPr>
            <w:tcW w:w="424" w:type="dxa"/>
            <w:tcBorders>
              <w:top w:val="nil"/>
              <w:left w:val="nil"/>
              <w:bottom w:val="nil"/>
              <w:right w:val="nil"/>
            </w:tcBorders>
            <w:shd w:val="clear" w:color="auto" w:fill="auto"/>
            <w:noWrap/>
            <w:vAlign w:val="center"/>
            <w:hideMark/>
          </w:tcPr>
          <w:p w14:paraId="15E1D74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91.8</w:t>
            </w:r>
          </w:p>
        </w:tc>
        <w:tc>
          <w:tcPr>
            <w:tcW w:w="424" w:type="dxa"/>
            <w:tcBorders>
              <w:top w:val="nil"/>
              <w:left w:val="nil"/>
              <w:bottom w:val="nil"/>
              <w:right w:val="nil"/>
            </w:tcBorders>
            <w:shd w:val="clear" w:color="auto" w:fill="auto"/>
            <w:noWrap/>
            <w:vAlign w:val="center"/>
            <w:hideMark/>
          </w:tcPr>
          <w:p w14:paraId="140C3A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92.4</w:t>
            </w:r>
          </w:p>
        </w:tc>
        <w:tc>
          <w:tcPr>
            <w:tcW w:w="424" w:type="dxa"/>
            <w:tcBorders>
              <w:top w:val="nil"/>
              <w:left w:val="nil"/>
              <w:bottom w:val="nil"/>
              <w:right w:val="nil"/>
            </w:tcBorders>
            <w:shd w:val="clear" w:color="auto" w:fill="auto"/>
            <w:noWrap/>
            <w:vAlign w:val="center"/>
            <w:hideMark/>
          </w:tcPr>
          <w:p w14:paraId="342DF2F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92.6</w:t>
            </w:r>
          </w:p>
        </w:tc>
        <w:tc>
          <w:tcPr>
            <w:tcW w:w="424" w:type="dxa"/>
            <w:tcBorders>
              <w:top w:val="nil"/>
              <w:left w:val="nil"/>
              <w:bottom w:val="nil"/>
              <w:right w:val="nil"/>
            </w:tcBorders>
            <w:shd w:val="clear" w:color="auto" w:fill="auto"/>
            <w:noWrap/>
            <w:vAlign w:val="center"/>
            <w:hideMark/>
          </w:tcPr>
          <w:p w14:paraId="61CE776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92.9</w:t>
            </w:r>
          </w:p>
        </w:tc>
        <w:tc>
          <w:tcPr>
            <w:tcW w:w="424" w:type="dxa"/>
            <w:tcBorders>
              <w:top w:val="nil"/>
              <w:left w:val="nil"/>
              <w:bottom w:val="nil"/>
              <w:right w:val="nil"/>
            </w:tcBorders>
            <w:shd w:val="clear" w:color="auto" w:fill="auto"/>
            <w:noWrap/>
            <w:vAlign w:val="center"/>
            <w:hideMark/>
          </w:tcPr>
          <w:p w14:paraId="48C7481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auto" w:fill="auto"/>
            <w:noWrap/>
            <w:vAlign w:val="center"/>
            <w:hideMark/>
          </w:tcPr>
          <w:p w14:paraId="2025718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93.8</w:t>
            </w:r>
          </w:p>
        </w:tc>
        <w:tc>
          <w:tcPr>
            <w:tcW w:w="424" w:type="dxa"/>
            <w:tcBorders>
              <w:top w:val="nil"/>
              <w:left w:val="nil"/>
              <w:bottom w:val="nil"/>
              <w:right w:val="nil"/>
            </w:tcBorders>
            <w:shd w:val="clear" w:color="auto" w:fill="auto"/>
            <w:noWrap/>
            <w:vAlign w:val="center"/>
            <w:hideMark/>
          </w:tcPr>
          <w:p w14:paraId="577FF87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auto" w:fill="auto"/>
            <w:noWrap/>
            <w:vAlign w:val="center"/>
            <w:hideMark/>
          </w:tcPr>
          <w:p w14:paraId="636CCE1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94.0</w:t>
            </w:r>
          </w:p>
        </w:tc>
        <w:tc>
          <w:tcPr>
            <w:tcW w:w="424" w:type="dxa"/>
            <w:tcBorders>
              <w:top w:val="nil"/>
              <w:left w:val="nil"/>
              <w:bottom w:val="nil"/>
              <w:right w:val="nil"/>
            </w:tcBorders>
            <w:shd w:val="clear" w:color="auto" w:fill="auto"/>
            <w:noWrap/>
            <w:vAlign w:val="center"/>
            <w:hideMark/>
          </w:tcPr>
          <w:p w14:paraId="602A494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94.1</w:t>
            </w:r>
          </w:p>
        </w:tc>
        <w:tc>
          <w:tcPr>
            <w:tcW w:w="424" w:type="dxa"/>
            <w:tcBorders>
              <w:top w:val="nil"/>
              <w:left w:val="nil"/>
              <w:bottom w:val="nil"/>
              <w:right w:val="nil"/>
            </w:tcBorders>
            <w:shd w:val="clear" w:color="auto" w:fill="auto"/>
            <w:noWrap/>
            <w:vAlign w:val="center"/>
            <w:hideMark/>
          </w:tcPr>
          <w:p w14:paraId="514A00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94.1</w:t>
            </w:r>
          </w:p>
        </w:tc>
        <w:tc>
          <w:tcPr>
            <w:tcW w:w="424" w:type="dxa"/>
            <w:tcBorders>
              <w:top w:val="nil"/>
              <w:left w:val="nil"/>
              <w:bottom w:val="nil"/>
              <w:right w:val="nil"/>
            </w:tcBorders>
            <w:shd w:val="clear" w:color="auto" w:fill="auto"/>
            <w:noWrap/>
            <w:vAlign w:val="center"/>
            <w:hideMark/>
          </w:tcPr>
          <w:p w14:paraId="1EF7D6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94.4</w:t>
            </w:r>
          </w:p>
        </w:tc>
        <w:tc>
          <w:tcPr>
            <w:tcW w:w="424" w:type="dxa"/>
            <w:tcBorders>
              <w:top w:val="nil"/>
              <w:left w:val="nil"/>
              <w:bottom w:val="nil"/>
              <w:right w:val="nil"/>
            </w:tcBorders>
            <w:shd w:val="clear" w:color="auto" w:fill="auto"/>
            <w:noWrap/>
            <w:vAlign w:val="center"/>
            <w:hideMark/>
          </w:tcPr>
          <w:p w14:paraId="24F2FB9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94.4</w:t>
            </w:r>
          </w:p>
        </w:tc>
        <w:tc>
          <w:tcPr>
            <w:tcW w:w="424" w:type="dxa"/>
            <w:tcBorders>
              <w:top w:val="nil"/>
              <w:left w:val="nil"/>
              <w:bottom w:val="nil"/>
              <w:right w:val="nil"/>
            </w:tcBorders>
            <w:shd w:val="clear" w:color="auto" w:fill="auto"/>
            <w:noWrap/>
            <w:vAlign w:val="center"/>
            <w:hideMark/>
          </w:tcPr>
          <w:p w14:paraId="18A9D24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94.5</w:t>
            </w:r>
          </w:p>
        </w:tc>
        <w:tc>
          <w:tcPr>
            <w:tcW w:w="424" w:type="dxa"/>
            <w:tcBorders>
              <w:top w:val="nil"/>
              <w:left w:val="nil"/>
              <w:bottom w:val="nil"/>
              <w:right w:val="nil"/>
            </w:tcBorders>
            <w:shd w:val="clear" w:color="auto" w:fill="auto"/>
            <w:noWrap/>
            <w:vAlign w:val="center"/>
            <w:hideMark/>
          </w:tcPr>
          <w:p w14:paraId="45F4B72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94.8</w:t>
            </w:r>
          </w:p>
        </w:tc>
      </w:tr>
      <w:tr w:rsidR="00137CBD" w:rsidRPr="007A3838" w14:paraId="00FB0C3F" w14:textId="77777777" w:rsidTr="00042FEF">
        <w:trPr>
          <w:trHeight w:val="57"/>
        </w:trPr>
        <w:tc>
          <w:tcPr>
            <w:tcW w:w="6009" w:type="dxa"/>
            <w:tcBorders>
              <w:top w:val="nil"/>
              <w:left w:val="nil"/>
              <w:bottom w:val="nil"/>
              <w:right w:val="nil"/>
            </w:tcBorders>
            <w:shd w:val="clear" w:color="000000" w:fill="63ADA4"/>
            <w:noWrap/>
            <w:vAlign w:val="center"/>
            <w:hideMark/>
          </w:tcPr>
          <w:p w14:paraId="51C2E51F"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una vivienda adecuada</w:t>
            </w:r>
          </w:p>
        </w:tc>
        <w:tc>
          <w:tcPr>
            <w:tcW w:w="737" w:type="dxa"/>
            <w:tcBorders>
              <w:top w:val="nil"/>
              <w:left w:val="nil"/>
              <w:bottom w:val="nil"/>
              <w:right w:val="nil"/>
            </w:tcBorders>
            <w:shd w:val="clear" w:color="000000" w:fill="63ADA4"/>
            <w:noWrap/>
            <w:vAlign w:val="center"/>
            <w:hideMark/>
          </w:tcPr>
          <w:p w14:paraId="3CDCC52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7C8462C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7DCE3E9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63.8</w:t>
            </w:r>
          </w:p>
        </w:tc>
        <w:tc>
          <w:tcPr>
            <w:tcW w:w="424" w:type="dxa"/>
            <w:tcBorders>
              <w:top w:val="nil"/>
              <w:left w:val="nil"/>
              <w:bottom w:val="nil"/>
              <w:right w:val="nil"/>
            </w:tcBorders>
            <w:shd w:val="clear" w:color="000000" w:fill="63ADA4"/>
            <w:noWrap/>
            <w:vAlign w:val="center"/>
            <w:hideMark/>
          </w:tcPr>
          <w:p w14:paraId="6C43053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63.8</w:t>
            </w:r>
          </w:p>
        </w:tc>
        <w:tc>
          <w:tcPr>
            <w:tcW w:w="424" w:type="dxa"/>
            <w:tcBorders>
              <w:top w:val="nil"/>
              <w:left w:val="nil"/>
              <w:bottom w:val="nil"/>
              <w:right w:val="nil"/>
            </w:tcBorders>
            <w:shd w:val="clear" w:color="000000" w:fill="63ADA4"/>
            <w:noWrap/>
            <w:vAlign w:val="center"/>
            <w:hideMark/>
          </w:tcPr>
          <w:p w14:paraId="622CB06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63.8</w:t>
            </w:r>
          </w:p>
        </w:tc>
        <w:tc>
          <w:tcPr>
            <w:tcW w:w="424" w:type="dxa"/>
            <w:tcBorders>
              <w:top w:val="nil"/>
              <w:left w:val="nil"/>
              <w:bottom w:val="nil"/>
              <w:right w:val="nil"/>
            </w:tcBorders>
            <w:shd w:val="clear" w:color="000000" w:fill="63ADA4"/>
            <w:noWrap/>
            <w:vAlign w:val="center"/>
            <w:hideMark/>
          </w:tcPr>
          <w:p w14:paraId="6779398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63.8</w:t>
            </w:r>
          </w:p>
        </w:tc>
        <w:tc>
          <w:tcPr>
            <w:tcW w:w="424" w:type="dxa"/>
            <w:tcBorders>
              <w:top w:val="nil"/>
              <w:left w:val="nil"/>
              <w:bottom w:val="nil"/>
              <w:right w:val="nil"/>
            </w:tcBorders>
            <w:shd w:val="clear" w:color="000000" w:fill="63ADA4"/>
            <w:noWrap/>
            <w:vAlign w:val="center"/>
            <w:hideMark/>
          </w:tcPr>
          <w:p w14:paraId="30A0305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63.8</w:t>
            </w:r>
          </w:p>
        </w:tc>
        <w:tc>
          <w:tcPr>
            <w:tcW w:w="424" w:type="dxa"/>
            <w:tcBorders>
              <w:top w:val="nil"/>
              <w:left w:val="nil"/>
              <w:bottom w:val="nil"/>
              <w:right w:val="nil"/>
            </w:tcBorders>
            <w:shd w:val="clear" w:color="000000" w:fill="63ADA4"/>
            <w:noWrap/>
            <w:vAlign w:val="center"/>
            <w:hideMark/>
          </w:tcPr>
          <w:p w14:paraId="0C6BDDC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62.3</w:t>
            </w:r>
          </w:p>
        </w:tc>
        <w:tc>
          <w:tcPr>
            <w:tcW w:w="424" w:type="dxa"/>
            <w:tcBorders>
              <w:top w:val="nil"/>
              <w:left w:val="nil"/>
              <w:bottom w:val="nil"/>
              <w:right w:val="nil"/>
            </w:tcBorders>
            <w:shd w:val="clear" w:color="000000" w:fill="63ADA4"/>
            <w:noWrap/>
            <w:vAlign w:val="center"/>
            <w:hideMark/>
          </w:tcPr>
          <w:p w14:paraId="21275F5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62.6</w:t>
            </w:r>
          </w:p>
        </w:tc>
        <w:tc>
          <w:tcPr>
            <w:tcW w:w="424" w:type="dxa"/>
            <w:tcBorders>
              <w:top w:val="nil"/>
              <w:left w:val="nil"/>
              <w:bottom w:val="nil"/>
              <w:right w:val="nil"/>
            </w:tcBorders>
            <w:shd w:val="clear" w:color="000000" w:fill="63ADA4"/>
            <w:noWrap/>
            <w:vAlign w:val="center"/>
            <w:hideMark/>
          </w:tcPr>
          <w:p w14:paraId="7E81CD8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62.0</w:t>
            </w:r>
          </w:p>
        </w:tc>
        <w:tc>
          <w:tcPr>
            <w:tcW w:w="424" w:type="dxa"/>
            <w:tcBorders>
              <w:top w:val="nil"/>
              <w:left w:val="nil"/>
              <w:bottom w:val="nil"/>
              <w:right w:val="nil"/>
            </w:tcBorders>
            <w:shd w:val="clear" w:color="000000" w:fill="63ADA4"/>
            <w:noWrap/>
            <w:vAlign w:val="center"/>
            <w:hideMark/>
          </w:tcPr>
          <w:p w14:paraId="54B7432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61.8</w:t>
            </w:r>
          </w:p>
        </w:tc>
        <w:tc>
          <w:tcPr>
            <w:tcW w:w="424" w:type="dxa"/>
            <w:tcBorders>
              <w:top w:val="nil"/>
              <w:left w:val="nil"/>
              <w:bottom w:val="nil"/>
              <w:right w:val="nil"/>
            </w:tcBorders>
            <w:shd w:val="clear" w:color="000000" w:fill="63ADA4"/>
            <w:noWrap/>
            <w:vAlign w:val="center"/>
            <w:hideMark/>
          </w:tcPr>
          <w:p w14:paraId="1597501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62.8</w:t>
            </w:r>
          </w:p>
        </w:tc>
        <w:tc>
          <w:tcPr>
            <w:tcW w:w="424" w:type="dxa"/>
            <w:tcBorders>
              <w:top w:val="nil"/>
              <w:left w:val="nil"/>
              <w:bottom w:val="nil"/>
              <w:right w:val="nil"/>
            </w:tcBorders>
            <w:shd w:val="clear" w:color="000000" w:fill="63ADA4"/>
            <w:noWrap/>
            <w:vAlign w:val="center"/>
            <w:hideMark/>
          </w:tcPr>
          <w:p w14:paraId="68E8229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63.5</w:t>
            </w:r>
          </w:p>
        </w:tc>
        <w:tc>
          <w:tcPr>
            <w:tcW w:w="424" w:type="dxa"/>
            <w:tcBorders>
              <w:top w:val="nil"/>
              <w:left w:val="nil"/>
              <w:bottom w:val="nil"/>
              <w:right w:val="nil"/>
            </w:tcBorders>
            <w:shd w:val="clear" w:color="000000" w:fill="63ADA4"/>
            <w:noWrap/>
            <w:vAlign w:val="center"/>
            <w:hideMark/>
          </w:tcPr>
          <w:p w14:paraId="2C833F4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64.1</w:t>
            </w:r>
          </w:p>
        </w:tc>
        <w:tc>
          <w:tcPr>
            <w:tcW w:w="424" w:type="dxa"/>
            <w:tcBorders>
              <w:top w:val="nil"/>
              <w:left w:val="nil"/>
              <w:bottom w:val="nil"/>
              <w:right w:val="nil"/>
            </w:tcBorders>
            <w:shd w:val="clear" w:color="000000" w:fill="63ADA4"/>
            <w:noWrap/>
            <w:vAlign w:val="center"/>
            <w:hideMark/>
          </w:tcPr>
          <w:p w14:paraId="421FC43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64.6</w:t>
            </w:r>
          </w:p>
        </w:tc>
        <w:tc>
          <w:tcPr>
            <w:tcW w:w="424" w:type="dxa"/>
            <w:tcBorders>
              <w:top w:val="nil"/>
              <w:left w:val="nil"/>
              <w:bottom w:val="nil"/>
              <w:right w:val="nil"/>
            </w:tcBorders>
            <w:shd w:val="clear" w:color="000000" w:fill="63ADA4"/>
            <w:noWrap/>
            <w:vAlign w:val="center"/>
            <w:hideMark/>
          </w:tcPr>
          <w:p w14:paraId="57B72CA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64.6</w:t>
            </w:r>
          </w:p>
        </w:tc>
        <w:tc>
          <w:tcPr>
            <w:tcW w:w="424" w:type="dxa"/>
            <w:tcBorders>
              <w:top w:val="nil"/>
              <w:left w:val="nil"/>
              <w:bottom w:val="nil"/>
              <w:right w:val="nil"/>
            </w:tcBorders>
            <w:shd w:val="clear" w:color="000000" w:fill="63ADA4"/>
            <w:noWrap/>
            <w:vAlign w:val="center"/>
            <w:hideMark/>
          </w:tcPr>
          <w:p w14:paraId="2938BEC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64.4</w:t>
            </w:r>
          </w:p>
        </w:tc>
      </w:tr>
      <w:tr w:rsidR="00137CBD" w:rsidRPr="007A3838" w14:paraId="65EE8CBB" w14:textId="77777777" w:rsidTr="00042FEF">
        <w:trPr>
          <w:trHeight w:val="57"/>
        </w:trPr>
        <w:tc>
          <w:tcPr>
            <w:tcW w:w="6009" w:type="dxa"/>
            <w:tcBorders>
              <w:top w:val="nil"/>
              <w:left w:val="nil"/>
              <w:bottom w:val="nil"/>
              <w:right w:val="nil"/>
            </w:tcBorders>
            <w:shd w:val="clear" w:color="000000" w:fill="ACD4CF"/>
            <w:noWrap/>
            <w:vAlign w:val="center"/>
            <w:hideMark/>
          </w:tcPr>
          <w:p w14:paraId="3A11725A"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Habitabilidad</w:t>
            </w:r>
          </w:p>
        </w:tc>
        <w:tc>
          <w:tcPr>
            <w:tcW w:w="737" w:type="dxa"/>
            <w:tcBorders>
              <w:top w:val="nil"/>
              <w:left w:val="nil"/>
              <w:bottom w:val="nil"/>
              <w:right w:val="nil"/>
            </w:tcBorders>
            <w:shd w:val="clear" w:color="000000" w:fill="ACD4CF"/>
            <w:noWrap/>
            <w:vAlign w:val="center"/>
            <w:hideMark/>
          </w:tcPr>
          <w:p w14:paraId="4A5CB9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624AB0C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666D9B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15FB7C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6BF326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6A1D7BE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082714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5E3DD23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51.5</w:t>
            </w:r>
          </w:p>
        </w:tc>
        <w:tc>
          <w:tcPr>
            <w:tcW w:w="424" w:type="dxa"/>
            <w:tcBorders>
              <w:top w:val="nil"/>
              <w:left w:val="nil"/>
              <w:bottom w:val="nil"/>
              <w:right w:val="nil"/>
            </w:tcBorders>
            <w:shd w:val="clear" w:color="000000" w:fill="ACD4CF"/>
            <w:noWrap/>
            <w:vAlign w:val="center"/>
            <w:hideMark/>
          </w:tcPr>
          <w:p w14:paraId="04B6A05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52.2</w:t>
            </w:r>
          </w:p>
        </w:tc>
        <w:tc>
          <w:tcPr>
            <w:tcW w:w="424" w:type="dxa"/>
            <w:tcBorders>
              <w:top w:val="nil"/>
              <w:left w:val="nil"/>
              <w:bottom w:val="nil"/>
              <w:right w:val="nil"/>
            </w:tcBorders>
            <w:shd w:val="clear" w:color="000000" w:fill="ACD4CF"/>
            <w:noWrap/>
            <w:vAlign w:val="center"/>
            <w:hideMark/>
          </w:tcPr>
          <w:p w14:paraId="6D30DB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51.7</w:t>
            </w:r>
          </w:p>
        </w:tc>
        <w:tc>
          <w:tcPr>
            <w:tcW w:w="424" w:type="dxa"/>
            <w:tcBorders>
              <w:top w:val="nil"/>
              <w:left w:val="nil"/>
              <w:bottom w:val="nil"/>
              <w:right w:val="nil"/>
            </w:tcBorders>
            <w:shd w:val="clear" w:color="000000" w:fill="ACD4CF"/>
            <w:noWrap/>
            <w:vAlign w:val="center"/>
            <w:hideMark/>
          </w:tcPr>
          <w:p w14:paraId="06525D9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51.7</w:t>
            </w:r>
          </w:p>
        </w:tc>
        <w:tc>
          <w:tcPr>
            <w:tcW w:w="424" w:type="dxa"/>
            <w:tcBorders>
              <w:top w:val="nil"/>
              <w:left w:val="nil"/>
              <w:bottom w:val="nil"/>
              <w:right w:val="nil"/>
            </w:tcBorders>
            <w:shd w:val="clear" w:color="000000" w:fill="ACD4CF"/>
            <w:noWrap/>
            <w:vAlign w:val="center"/>
            <w:hideMark/>
          </w:tcPr>
          <w:p w14:paraId="20DC7D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51.9</w:t>
            </w:r>
          </w:p>
        </w:tc>
        <w:tc>
          <w:tcPr>
            <w:tcW w:w="424" w:type="dxa"/>
            <w:tcBorders>
              <w:top w:val="nil"/>
              <w:left w:val="nil"/>
              <w:bottom w:val="nil"/>
              <w:right w:val="nil"/>
            </w:tcBorders>
            <w:shd w:val="clear" w:color="000000" w:fill="ACD4CF"/>
            <w:noWrap/>
            <w:vAlign w:val="center"/>
            <w:hideMark/>
          </w:tcPr>
          <w:p w14:paraId="45D62AC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53.1</w:t>
            </w:r>
          </w:p>
        </w:tc>
        <w:tc>
          <w:tcPr>
            <w:tcW w:w="424" w:type="dxa"/>
            <w:tcBorders>
              <w:top w:val="nil"/>
              <w:left w:val="nil"/>
              <w:bottom w:val="nil"/>
              <w:right w:val="nil"/>
            </w:tcBorders>
            <w:shd w:val="clear" w:color="000000" w:fill="ACD4CF"/>
            <w:noWrap/>
            <w:vAlign w:val="center"/>
            <w:hideMark/>
          </w:tcPr>
          <w:p w14:paraId="44331E4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54.0</w:t>
            </w:r>
          </w:p>
        </w:tc>
        <w:tc>
          <w:tcPr>
            <w:tcW w:w="424" w:type="dxa"/>
            <w:tcBorders>
              <w:top w:val="nil"/>
              <w:left w:val="nil"/>
              <w:bottom w:val="nil"/>
              <w:right w:val="nil"/>
            </w:tcBorders>
            <w:shd w:val="clear" w:color="000000" w:fill="ACD4CF"/>
            <w:noWrap/>
            <w:vAlign w:val="center"/>
            <w:hideMark/>
          </w:tcPr>
          <w:p w14:paraId="781D86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55.4</w:t>
            </w:r>
          </w:p>
        </w:tc>
        <w:tc>
          <w:tcPr>
            <w:tcW w:w="424" w:type="dxa"/>
            <w:tcBorders>
              <w:top w:val="nil"/>
              <w:left w:val="nil"/>
              <w:bottom w:val="nil"/>
              <w:right w:val="nil"/>
            </w:tcBorders>
            <w:shd w:val="clear" w:color="000000" w:fill="ACD4CF"/>
            <w:noWrap/>
            <w:vAlign w:val="center"/>
            <w:hideMark/>
          </w:tcPr>
          <w:p w14:paraId="1FC832D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56.3</w:t>
            </w:r>
          </w:p>
        </w:tc>
        <w:tc>
          <w:tcPr>
            <w:tcW w:w="424" w:type="dxa"/>
            <w:tcBorders>
              <w:top w:val="nil"/>
              <w:left w:val="nil"/>
              <w:bottom w:val="nil"/>
              <w:right w:val="nil"/>
            </w:tcBorders>
            <w:shd w:val="clear" w:color="000000" w:fill="ACD4CF"/>
            <w:noWrap/>
            <w:vAlign w:val="center"/>
            <w:hideMark/>
          </w:tcPr>
          <w:p w14:paraId="5E545F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55.3</w:t>
            </w:r>
          </w:p>
        </w:tc>
      </w:tr>
      <w:tr w:rsidR="00137CBD" w:rsidRPr="007A3838" w14:paraId="1D439998" w14:textId="77777777" w:rsidTr="00042FEF">
        <w:trPr>
          <w:trHeight w:val="57"/>
        </w:trPr>
        <w:tc>
          <w:tcPr>
            <w:tcW w:w="6009" w:type="dxa"/>
            <w:tcBorders>
              <w:top w:val="nil"/>
              <w:left w:val="nil"/>
              <w:bottom w:val="nil"/>
              <w:right w:val="nil"/>
            </w:tcBorders>
            <w:shd w:val="clear" w:color="auto" w:fill="auto"/>
            <w:noWrap/>
            <w:vAlign w:val="center"/>
            <w:hideMark/>
          </w:tcPr>
          <w:p w14:paraId="0B99CDE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Viviendas particulares que usa ladrillo o bloque de cemento como material en paredes exteriores</w:t>
            </w:r>
          </w:p>
        </w:tc>
        <w:tc>
          <w:tcPr>
            <w:tcW w:w="737" w:type="dxa"/>
            <w:tcBorders>
              <w:top w:val="nil"/>
              <w:left w:val="nil"/>
              <w:bottom w:val="nil"/>
              <w:right w:val="nil"/>
            </w:tcBorders>
            <w:shd w:val="clear" w:color="auto" w:fill="auto"/>
            <w:noWrap/>
            <w:vAlign w:val="center"/>
            <w:hideMark/>
          </w:tcPr>
          <w:p w14:paraId="267D0D4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67442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553667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232EDCA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57D372A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65E2E3F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4C50260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39D0270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51.5</w:t>
            </w:r>
          </w:p>
        </w:tc>
        <w:tc>
          <w:tcPr>
            <w:tcW w:w="424" w:type="dxa"/>
            <w:tcBorders>
              <w:top w:val="nil"/>
              <w:left w:val="nil"/>
              <w:bottom w:val="nil"/>
              <w:right w:val="nil"/>
            </w:tcBorders>
            <w:shd w:val="clear" w:color="auto" w:fill="auto"/>
            <w:noWrap/>
            <w:vAlign w:val="center"/>
            <w:hideMark/>
          </w:tcPr>
          <w:p w14:paraId="0175DF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52.2</w:t>
            </w:r>
          </w:p>
        </w:tc>
        <w:tc>
          <w:tcPr>
            <w:tcW w:w="424" w:type="dxa"/>
            <w:tcBorders>
              <w:top w:val="nil"/>
              <w:left w:val="nil"/>
              <w:bottom w:val="nil"/>
              <w:right w:val="nil"/>
            </w:tcBorders>
            <w:shd w:val="clear" w:color="auto" w:fill="auto"/>
            <w:noWrap/>
            <w:vAlign w:val="center"/>
            <w:hideMark/>
          </w:tcPr>
          <w:p w14:paraId="220864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51.7</w:t>
            </w:r>
          </w:p>
        </w:tc>
        <w:tc>
          <w:tcPr>
            <w:tcW w:w="424" w:type="dxa"/>
            <w:tcBorders>
              <w:top w:val="nil"/>
              <w:left w:val="nil"/>
              <w:bottom w:val="nil"/>
              <w:right w:val="nil"/>
            </w:tcBorders>
            <w:shd w:val="clear" w:color="auto" w:fill="auto"/>
            <w:noWrap/>
            <w:vAlign w:val="center"/>
            <w:hideMark/>
          </w:tcPr>
          <w:p w14:paraId="3705A7C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51.7</w:t>
            </w:r>
          </w:p>
        </w:tc>
        <w:tc>
          <w:tcPr>
            <w:tcW w:w="424" w:type="dxa"/>
            <w:tcBorders>
              <w:top w:val="nil"/>
              <w:left w:val="nil"/>
              <w:bottom w:val="nil"/>
              <w:right w:val="nil"/>
            </w:tcBorders>
            <w:shd w:val="clear" w:color="auto" w:fill="auto"/>
            <w:noWrap/>
            <w:vAlign w:val="center"/>
            <w:hideMark/>
          </w:tcPr>
          <w:p w14:paraId="6F0136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51.9</w:t>
            </w:r>
          </w:p>
        </w:tc>
        <w:tc>
          <w:tcPr>
            <w:tcW w:w="424" w:type="dxa"/>
            <w:tcBorders>
              <w:top w:val="nil"/>
              <w:left w:val="nil"/>
              <w:bottom w:val="nil"/>
              <w:right w:val="nil"/>
            </w:tcBorders>
            <w:shd w:val="clear" w:color="auto" w:fill="auto"/>
            <w:noWrap/>
            <w:vAlign w:val="center"/>
            <w:hideMark/>
          </w:tcPr>
          <w:p w14:paraId="1C9F06C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53.1</w:t>
            </w:r>
          </w:p>
        </w:tc>
        <w:tc>
          <w:tcPr>
            <w:tcW w:w="424" w:type="dxa"/>
            <w:tcBorders>
              <w:top w:val="nil"/>
              <w:left w:val="nil"/>
              <w:bottom w:val="nil"/>
              <w:right w:val="nil"/>
            </w:tcBorders>
            <w:shd w:val="clear" w:color="auto" w:fill="auto"/>
            <w:noWrap/>
            <w:vAlign w:val="center"/>
            <w:hideMark/>
          </w:tcPr>
          <w:p w14:paraId="1BD3A04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54.0</w:t>
            </w:r>
          </w:p>
        </w:tc>
        <w:tc>
          <w:tcPr>
            <w:tcW w:w="424" w:type="dxa"/>
            <w:tcBorders>
              <w:top w:val="nil"/>
              <w:left w:val="nil"/>
              <w:bottom w:val="nil"/>
              <w:right w:val="nil"/>
            </w:tcBorders>
            <w:shd w:val="clear" w:color="auto" w:fill="auto"/>
            <w:noWrap/>
            <w:vAlign w:val="center"/>
            <w:hideMark/>
          </w:tcPr>
          <w:p w14:paraId="20B8FF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55.4</w:t>
            </w:r>
          </w:p>
        </w:tc>
        <w:tc>
          <w:tcPr>
            <w:tcW w:w="424" w:type="dxa"/>
            <w:tcBorders>
              <w:top w:val="nil"/>
              <w:left w:val="nil"/>
              <w:bottom w:val="nil"/>
              <w:right w:val="nil"/>
            </w:tcBorders>
            <w:shd w:val="clear" w:color="auto" w:fill="auto"/>
            <w:noWrap/>
            <w:vAlign w:val="center"/>
            <w:hideMark/>
          </w:tcPr>
          <w:p w14:paraId="743C97F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56.3</w:t>
            </w:r>
          </w:p>
        </w:tc>
        <w:tc>
          <w:tcPr>
            <w:tcW w:w="424" w:type="dxa"/>
            <w:tcBorders>
              <w:top w:val="nil"/>
              <w:left w:val="nil"/>
              <w:bottom w:val="nil"/>
              <w:right w:val="nil"/>
            </w:tcBorders>
            <w:shd w:val="clear" w:color="auto" w:fill="auto"/>
            <w:noWrap/>
            <w:vAlign w:val="center"/>
            <w:hideMark/>
          </w:tcPr>
          <w:p w14:paraId="539F31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55.3</w:t>
            </w:r>
          </w:p>
        </w:tc>
      </w:tr>
      <w:tr w:rsidR="00137CBD" w:rsidRPr="007A3838" w14:paraId="19E37DFA" w14:textId="77777777" w:rsidTr="00042FEF">
        <w:trPr>
          <w:trHeight w:val="57"/>
        </w:trPr>
        <w:tc>
          <w:tcPr>
            <w:tcW w:w="6009" w:type="dxa"/>
            <w:tcBorders>
              <w:top w:val="nil"/>
              <w:left w:val="nil"/>
              <w:bottom w:val="nil"/>
              <w:right w:val="nil"/>
            </w:tcBorders>
            <w:shd w:val="clear" w:color="000000" w:fill="ACD4CF"/>
            <w:noWrap/>
            <w:vAlign w:val="center"/>
            <w:hideMark/>
          </w:tcPr>
          <w:p w14:paraId="45681AB5"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Acceso a servicios</w:t>
            </w:r>
          </w:p>
        </w:tc>
        <w:tc>
          <w:tcPr>
            <w:tcW w:w="737" w:type="dxa"/>
            <w:tcBorders>
              <w:top w:val="nil"/>
              <w:left w:val="nil"/>
              <w:bottom w:val="nil"/>
              <w:right w:val="nil"/>
            </w:tcBorders>
            <w:shd w:val="clear" w:color="000000" w:fill="ACD4CF"/>
            <w:noWrap/>
            <w:vAlign w:val="center"/>
            <w:hideMark/>
          </w:tcPr>
          <w:p w14:paraId="45D57E5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2A5C17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2A00A7E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7635684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79EDA00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2C2187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1D5490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503E11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77.0</w:t>
            </w:r>
          </w:p>
        </w:tc>
        <w:tc>
          <w:tcPr>
            <w:tcW w:w="424" w:type="dxa"/>
            <w:tcBorders>
              <w:top w:val="nil"/>
              <w:left w:val="nil"/>
              <w:bottom w:val="nil"/>
              <w:right w:val="nil"/>
            </w:tcBorders>
            <w:shd w:val="clear" w:color="000000" w:fill="ACD4CF"/>
            <w:noWrap/>
            <w:vAlign w:val="center"/>
            <w:hideMark/>
          </w:tcPr>
          <w:p w14:paraId="782ED2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77.3</w:t>
            </w:r>
          </w:p>
        </w:tc>
        <w:tc>
          <w:tcPr>
            <w:tcW w:w="424" w:type="dxa"/>
            <w:tcBorders>
              <w:top w:val="nil"/>
              <w:left w:val="nil"/>
              <w:bottom w:val="nil"/>
              <w:right w:val="nil"/>
            </w:tcBorders>
            <w:shd w:val="clear" w:color="000000" w:fill="ACD4CF"/>
            <w:noWrap/>
            <w:vAlign w:val="center"/>
            <w:hideMark/>
          </w:tcPr>
          <w:p w14:paraId="3750F4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78.1</w:t>
            </w:r>
          </w:p>
        </w:tc>
        <w:tc>
          <w:tcPr>
            <w:tcW w:w="424" w:type="dxa"/>
            <w:tcBorders>
              <w:top w:val="nil"/>
              <w:left w:val="nil"/>
              <w:bottom w:val="nil"/>
              <w:right w:val="nil"/>
            </w:tcBorders>
            <w:shd w:val="clear" w:color="000000" w:fill="ACD4CF"/>
            <w:noWrap/>
            <w:vAlign w:val="center"/>
            <w:hideMark/>
          </w:tcPr>
          <w:p w14:paraId="37B9BA2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80.1</w:t>
            </w:r>
          </w:p>
        </w:tc>
        <w:tc>
          <w:tcPr>
            <w:tcW w:w="424" w:type="dxa"/>
            <w:tcBorders>
              <w:top w:val="nil"/>
              <w:left w:val="nil"/>
              <w:bottom w:val="nil"/>
              <w:right w:val="nil"/>
            </w:tcBorders>
            <w:shd w:val="clear" w:color="000000" w:fill="ACD4CF"/>
            <w:noWrap/>
            <w:vAlign w:val="center"/>
            <w:hideMark/>
          </w:tcPr>
          <w:p w14:paraId="6B26D47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81.6</w:t>
            </w:r>
          </w:p>
        </w:tc>
        <w:tc>
          <w:tcPr>
            <w:tcW w:w="424" w:type="dxa"/>
            <w:tcBorders>
              <w:top w:val="nil"/>
              <w:left w:val="nil"/>
              <w:bottom w:val="nil"/>
              <w:right w:val="nil"/>
            </w:tcBorders>
            <w:shd w:val="clear" w:color="000000" w:fill="ACD4CF"/>
            <w:noWrap/>
            <w:vAlign w:val="center"/>
            <w:hideMark/>
          </w:tcPr>
          <w:p w14:paraId="4BB0B2F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81.9</w:t>
            </w:r>
          </w:p>
        </w:tc>
        <w:tc>
          <w:tcPr>
            <w:tcW w:w="424" w:type="dxa"/>
            <w:tcBorders>
              <w:top w:val="nil"/>
              <w:left w:val="nil"/>
              <w:bottom w:val="nil"/>
              <w:right w:val="nil"/>
            </w:tcBorders>
            <w:shd w:val="clear" w:color="000000" w:fill="ACD4CF"/>
            <w:noWrap/>
            <w:vAlign w:val="center"/>
            <w:hideMark/>
          </w:tcPr>
          <w:p w14:paraId="54CE85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82.8</w:t>
            </w:r>
          </w:p>
        </w:tc>
        <w:tc>
          <w:tcPr>
            <w:tcW w:w="424" w:type="dxa"/>
            <w:tcBorders>
              <w:top w:val="nil"/>
              <w:left w:val="nil"/>
              <w:bottom w:val="nil"/>
              <w:right w:val="nil"/>
            </w:tcBorders>
            <w:shd w:val="clear" w:color="000000" w:fill="ACD4CF"/>
            <w:noWrap/>
            <w:vAlign w:val="center"/>
            <w:hideMark/>
          </w:tcPr>
          <w:p w14:paraId="11DD81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83.2</w:t>
            </w:r>
          </w:p>
        </w:tc>
        <w:tc>
          <w:tcPr>
            <w:tcW w:w="424" w:type="dxa"/>
            <w:tcBorders>
              <w:top w:val="nil"/>
              <w:left w:val="nil"/>
              <w:bottom w:val="nil"/>
              <w:right w:val="nil"/>
            </w:tcBorders>
            <w:shd w:val="clear" w:color="000000" w:fill="ACD4CF"/>
            <w:noWrap/>
            <w:vAlign w:val="center"/>
            <w:hideMark/>
          </w:tcPr>
          <w:p w14:paraId="79C15FC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83.7</w:t>
            </w:r>
          </w:p>
        </w:tc>
        <w:tc>
          <w:tcPr>
            <w:tcW w:w="424" w:type="dxa"/>
            <w:tcBorders>
              <w:top w:val="nil"/>
              <w:left w:val="nil"/>
              <w:bottom w:val="nil"/>
              <w:right w:val="nil"/>
            </w:tcBorders>
            <w:shd w:val="clear" w:color="000000" w:fill="ACD4CF"/>
            <w:noWrap/>
            <w:vAlign w:val="center"/>
            <w:hideMark/>
          </w:tcPr>
          <w:p w14:paraId="0A848B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82.7</w:t>
            </w:r>
          </w:p>
        </w:tc>
      </w:tr>
      <w:tr w:rsidR="00137CBD" w:rsidRPr="007A3838" w14:paraId="08E573B8" w14:textId="77777777" w:rsidTr="00042FEF">
        <w:trPr>
          <w:trHeight w:val="57"/>
        </w:trPr>
        <w:tc>
          <w:tcPr>
            <w:tcW w:w="6009" w:type="dxa"/>
            <w:tcBorders>
              <w:top w:val="nil"/>
              <w:left w:val="nil"/>
              <w:bottom w:val="nil"/>
              <w:right w:val="nil"/>
            </w:tcBorders>
            <w:shd w:val="clear" w:color="auto" w:fill="auto"/>
            <w:noWrap/>
            <w:vAlign w:val="center"/>
            <w:hideMark/>
          </w:tcPr>
          <w:p w14:paraId="476497B7"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Hogares en viviendas particulares que disponen de alumbrado eléctrico por red pública</w:t>
            </w:r>
          </w:p>
        </w:tc>
        <w:tc>
          <w:tcPr>
            <w:tcW w:w="737" w:type="dxa"/>
            <w:tcBorders>
              <w:top w:val="nil"/>
              <w:left w:val="nil"/>
              <w:bottom w:val="nil"/>
              <w:right w:val="nil"/>
            </w:tcBorders>
            <w:shd w:val="clear" w:color="auto" w:fill="auto"/>
            <w:noWrap/>
            <w:vAlign w:val="center"/>
            <w:hideMark/>
          </w:tcPr>
          <w:p w14:paraId="791D34A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7079B71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0871F80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89.7</w:t>
            </w:r>
          </w:p>
        </w:tc>
        <w:tc>
          <w:tcPr>
            <w:tcW w:w="424" w:type="dxa"/>
            <w:tcBorders>
              <w:top w:val="nil"/>
              <w:left w:val="nil"/>
              <w:bottom w:val="nil"/>
              <w:right w:val="nil"/>
            </w:tcBorders>
            <w:shd w:val="clear" w:color="auto" w:fill="auto"/>
            <w:noWrap/>
            <w:vAlign w:val="center"/>
            <w:hideMark/>
          </w:tcPr>
          <w:p w14:paraId="1745C6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89.7</w:t>
            </w:r>
          </w:p>
        </w:tc>
        <w:tc>
          <w:tcPr>
            <w:tcW w:w="424" w:type="dxa"/>
            <w:tcBorders>
              <w:top w:val="nil"/>
              <w:left w:val="nil"/>
              <w:bottom w:val="nil"/>
              <w:right w:val="nil"/>
            </w:tcBorders>
            <w:shd w:val="clear" w:color="auto" w:fill="auto"/>
            <w:noWrap/>
            <w:vAlign w:val="center"/>
            <w:hideMark/>
          </w:tcPr>
          <w:p w14:paraId="6AE06D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89.7</w:t>
            </w:r>
          </w:p>
        </w:tc>
        <w:tc>
          <w:tcPr>
            <w:tcW w:w="424" w:type="dxa"/>
            <w:tcBorders>
              <w:top w:val="nil"/>
              <w:left w:val="nil"/>
              <w:bottom w:val="nil"/>
              <w:right w:val="nil"/>
            </w:tcBorders>
            <w:shd w:val="clear" w:color="auto" w:fill="auto"/>
            <w:noWrap/>
            <w:vAlign w:val="center"/>
            <w:hideMark/>
          </w:tcPr>
          <w:p w14:paraId="3EDDDDA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89.7</w:t>
            </w:r>
          </w:p>
        </w:tc>
        <w:tc>
          <w:tcPr>
            <w:tcW w:w="424" w:type="dxa"/>
            <w:tcBorders>
              <w:top w:val="nil"/>
              <w:left w:val="nil"/>
              <w:bottom w:val="nil"/>
              <w:right w:val="nil"/>
            </w:tcBorders>
            <w:shd w:val="clear" w:color="auto" w:fill="auto"/>
            <w:noWrap/>
            <w:vAlign w:val="center"/>
            <w:hideMark/>
          </w:tcPr>
          <w:p w14:paraId="608DE16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89.7</w:t>
            </w:r>
          </w:p>
        </w:tc>
        <w:tc>
          <w:tcPr>
            <w:tcW w:w="424" w:type="dxa"/>
            <w:tcBorders>
              <w:top w:val="nil"/>
              <w:left w:val="nil"/>
              <w:bottom w:val="nil"/>
              <w:right w:val="nil"/>
            </w:tcBorders>
            <w:shd w:val="clear" w:color="auto" w:fill="auto"/>
            <w:noWrap/>
            <w:vAlign w:val="center"/>
            <w:hideMark/>
          </w:tcPr>
          <w:p w14:paraId="3E0C348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91.1</w:t>
            </w:r>
          </w:p>
        </w:tc>
        <w:tc>
          <w:tcPr>
            <w:tcW w:w="424" w:type="dxa"/>
            <w:tcBorders>
              <w:top w:val="nil"/>
              <w:left w:val="nil"/>
              <w:bottom w:val="nil"/>
              <w:right w:val="nil"/>
            </w:tcBorders>
            <w:shd w:val="clear" w:color="auto" w:fill="auto"/>
            <w:noWrap/>
            <w:vAlign w:val="center"/>
            <w:hideMark/>
          </w:tcPr>
          <w:p w14:paraId="75482DA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92.1</w:t>
            </w:r>
          </w:p>
        </w:tc>
        <w:tc>
          <w:tcPr>
            <w:tcW w:w="424" w:type="dxa"/>
            <w:tcBorders>
              <w:top w:val="nil"/>
              <w:left w:val="nil"/>
              <w:bottom w:val="nil"/>
              <w:right w:val="nil"/>
            </w:tcBorders>
            <w:shd w:val="clear" w:color="auto" w:fill="auto"/>
            <w:noWrap/>
            <w:vAlign w:val="center"/>
            <w:hideMark/>
          </w:tcPr>
          <w:p w14:paraId="6D0B6C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92.9</w:t>
            </w:r>
          </w:p>
        </w:tc>
        <w:tc>
          <w:tcPr>
            <w:tcW w:w="424" w:type="dxa"/>
            <w:tcBorders>
              <w:top w:val="nil"/>
              <w:left w:val="nil"/>
              <w:bottom w:val="nil"/>
              <w:right w:val="nil"/>
            </w:tcBorders>
            <w:shd w:val="clear" w:color="auto" w:fill="auto"/>
            <w:noWrap/>
            <w:vAlign w:val="center"/>
            <w:hideMark/>
          </w:tcPr>
          <w:p w14:paraId="6A57037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93.9</w:t>
            </w:r>
          </w:p>
        </w:tc>
        <w:tc>
          <w:tcPr>
            <w:tcW w:w="424" w:type="dxa"/>
            <w:tcBorders>
              <w:top w:val="nil"/>
              <w:left w:val="nil"/>
              <w:bottom w:val="nil"/>
              <w:right w:val="nil"/>
            </w:tcBorders>
            <w:shd w:val="clear" w:color="auto" w:fill="auto"/>
            <w:noWrap/>
            <w:vAlign w:val="center"/>
            <w:hideMark/>
          </w:tcPr>
          <w:p w14:paraId="272DF69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94.2</w:t>
            </w:r>
          </w:p>
        </w:tc>
        <w:tc>
          <w:tcPr>
            <w:tcW w:w="424" w:type="dxa"/>
            <w:tcBorders>
              <w:top w:val="nil"/>
              <w:left w:val="nil"/>
              <w:bottom w:val="nil"/>
              <w:right w:val="nil"/>
            </w:tcBorders>
            <w:shd w:val="clear" w:color="auto" w:fill="auto"/>
            <w:noWrap/>
            <w:vAlign w:val="center"/>
            <w:hideMark/>
          </w:tcPr>
          <w:p w14:paraId="295964A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94.8</w:t>
            </w:r>
          </w:p>
        </w:tc>
        <w:tc>
          <w:tcPr>
            <w:tcW w:w="424" w:type="dxa"/>
            <w:tcBorders>
              <w:top w:val="nil"/>
              <w:left w:val="nil"/>
              <w:bottom w:val="nil"/>
              <w:right w:val="nil"/>
            </w:tcBorders>
            <w:shd w:val="clear" w:color="auto" w:fill="auto"/>
            <w:noWrap/>
            <w:vAlign w:val="center"/>
            <w:hideMark/>
          </w:tcPr>
          <w:p w14:paraId="65765EA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95.2</w:t>
            </w:r>
          </w:p>
        </w:tc>
        <w:tc>
          <w:tcPr>
            <w:tcW w:w="424" w:type="dxa"/>
            <w:tcBorders>
              <w:top w:val="nil"/>
              <w:left w:val="nil"/>
              <w:bottom w:val="nil"/>
              <w:right w:val="nil"/>
            </w:tcBorders>
            <w:shd w:val="clear" w:color="auto" w:fill="auto"/>
            <w:noWrap/>
            <w:vAlign w:val="center"/>
            <w:hideMark/>
          </w:tcPr>
          <w:p w14:paraId="091A62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95.6</w:t>
            </w:r>
          </w:p>
        </w:tc>
        <w:tc>
          <w:tcPr>
            <w:tcW w:w="424" w:type="dxa"/>
            <w:tcBorders>
              <w:top w:val="nil"/>
              <w:left w:val="nil"/>
              <w:bottom w:val="nil"/>
              <w:right w:val="nil"/>
            </w:tcBorders>
            <w:shd w:val="clear" w:color="auto" w:fill="auto"/>
            <w:noWrap/>
            <w:vAlign w:val="center"/>
            <w:hideMark/>
          </w:tcPr>
          <w:p w14:paraId="542E3CF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96.2</w:t>
            </w:r>
          </w:p>
        </w:tc>
        <w:tc>
          <w:tcPr>
            <w:tcW w:w="424" w:type="dxa"/>
            <w:tcBorders>
              <w:top w:val="nil"/>
              <w:left w:val="nil"/>
              <w:bottom w:val="nil"/>
              <w:right w:val="nil"/>
            </w:tcBorders>
            <w:shd w:val="clear" w:color="auto" w:fill="auto"/>
            <w:noWrap/>
            <w:vAlign w:val="center"/>
            <w:hideMark/>
          </w:tcPr>
          <w:p w14:paraId="0CE6AF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95.6</w:t>
            </w:r>
          </w:p>
        </w:tc>
      </w:tr>
      <w:tr w:rsidR="00137CBD" w:rsidRPr="007A3838" w14:paraId="617FBC06" w14:textId="77777777" w:rsidTr="00042FEF">
        <w:trPr>
          <w:trHeight w:val="57"/>
        </w:trPr>
        <w:tc>
          <w:tcPr>
            <w:tcW w:w="6009" w:type="dxa"/>
            <w:tcBorders>
              <w:top w:val="nil"/>
              <w:left w:val="nil"/>
              <w:bottom w:val="nil"/>
              <w:right w:val="nil"/>
            </w:tcBorders>
            <w:shd w:val="clear" w:color="auto" w:fill="auto"/>
            <w:noWrap/>
            <w:vAlign w:val="center"/>
            <w:hideMark/>
          </w:tcPr>
          <w:p w14:paraId="6595225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Viviendas particulares que disponen de agua por red pública dentro de la vivienda</w:t>
            </w:r>
          </w:p>
        </w:tc>
        <w:tc>
          <w:tcPr>
            <w:tcW w:w="737" w:type="dxa"/>
            <w:tcBorders>
              <w:top w:val="nil"/>
              <w:left w:val="nil"/>
              <w:bottom w:val="nil"/>
              <w:right w:val="nil"/>
            </w:tcBorders>
            <w:shd w:val="clear" w:color="auto" w:fill="auto"/>
            <w:noWrap/>
            <w:vAlign w:val="center"/>
            <w:hideMark/>
          </w:tcPr>
          <w:p w14:paraId="2554901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3829C7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5D897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512C93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361CF2A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0F94E0A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5D7B62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617F922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7617F7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78.7</w:t>
            </w:r>
          </w:p>
        </w:tc>
        <w:tc>
          <w:tcPr>
            <w:tcW w:w="424" w:type="dxa"/>
            <w:tcBorders>
              <w:top w:val="nil"/>
              <w:left w:val="nil"/>
              <w:bottom w:val="nil"/>
              <w:right w:val="nil"/>
            </w:tcBorders>
            <w:shd w:val="clear" w:color="auto" w:fill="auto"/>
            <w:noWrap/>
            <w:vAlign w:val="center"/>
            <w:hideMark/>
          </w:tcPr>
          <w:p w14:paraId="10774A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79.7</w:t>
            </w:r>
          </w:p>
        </w:tc>
        <w:tc>
          <w:tcPr>
            <w:tcW w:w="424" w:type="dxa"/>
            <w:tcBorders>
              <w:top w:val="nil"/>
              <w:left w:val="nil"/>
              <w:bottom w:val="nil"/>
              <w:right w:val="nil"/>
            </w:tcBorders>
            <w:shd w:val="clear" w:color="auto" w:fill="auto"/>
            <w:noWrap/>
            <w:vAlign w:val="center"/>
            <w:hideMark/>
          </w:tcPr>
          <w:p w14:paraId="4B66388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81.0</w:t>
            </w:r>
          </w:p>
        </w:tc>
        <w:tc>
          <w:tcPr>
            <w:tcW w:w="424" w:type="dxa"/>
            <w:tcBorders>
              <w:top w:val="nil"/>
              <w:left w:val="nil"/>
              <w:bottom w:val="nil"/>
              <w:right w:val="nil"/>
            </w:tcBorders>
            <w:shd w:val="clear" w:color="auto" w:fill="auto"/>
            <w:noWrap/>
            <w:vAlign w:val="center"/>
            <w:hideMark/>
          </w:tcPr>
          <w:p w14:paraId="2B928CA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82.7</w:t>
            </w:r>
          </w:p>
        </w:tc>
        <w:tc>
          <w:tcPr>
            <w:tcW w:w="424" w:type="dxa"/>
            <w:tcBorders>
              <w:top w:val="nil"/>
              <w:left w:val="nil"/>
              <w:bottom w:val="nil"/>
              <w:right w:val="nil"/>
            </w:tcBorders>
            <w:shd w:val="clear" w:color="auto" w:fill="auto"/>
            <w:noWrap/>
            <w:vAlign w:val="center"/>
            <w:hideMark/>
          </w:tcPr>
          <w:p w14:paraId="30298ED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83.0</w:t>
            </w:r>
          </w:p>
        </w:tc>
        <w:tc>
          <w:tcPr>
            <w:tcW w:w="424" w:type="dxa"/>
            <w:tcBorders>
              <w:top w:val="nil"/>
              <w:left w:val="nil"/>
              <w:bottom w:val="nil"/>
              <w:right w:val="nil"/>
            </w:tcBorders>
            <w:shd w:val="clear" w:color="auto" w:fill="auto"/>
            <w:noWrap/>
            <w:vAlign w:val="center"/>
            <w:hideMark/>
          </w:tcPr>
          <w:p w14:paraId="4559E1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84.0</w:t>
            </w:r>
          </w:p>
        </w:tc>
        <w:tc>
          <w:tcPr>
            <w:tcW w:w="424" w:type="dxa"/>
            <w:tcBorders>
              <w:top w:val="nil"/>
              <w:left w:val="nil"/>
              <w:bottom w:val="nil"/>
              <w:right w:val="nil"/>
            </w:tcBorders>
            <w:shd w:val="clear" w:color="auto" w:fill="auto"/>
            <w:noWrap/>
            <w:vAlign w:val="center"/>
            <w:hideMark/>
          </w:tcPr>
          <w:p w14:paraId="242F3D2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84.4</w:t>
            </w:r>
          </w:p>
        </w:tc>
        <w:tc>
          <w:tcPr>
            <w:tcW w:w="424" w:type="dxa"/>
            <w:tcBorders>
              <w:top w:val="nil"/>
              <w:left w:val="nil"/>
              <w:bottom w:val="nil"/>
              <w:right w:val="nil"/>
            </w:tcBorders>
            <w:shd w:val="clear" w:color="auto" w:fill="auto"/>
            <w:noWrap/>
            <w:vAlign w:val="center"/>
            <w:hideMark/>
          </w:tcPr>
          <w:p w14:paraId="434929C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85.7</w:t>
            </w:r>
          </w:p>
        </w:tc>
        <w:tc>
          <w:tcPr>
            <w:tcW w:w="424" w:type="dxa"/>
            <w:tcBorders>
              <w:top w:val="nil"/>
              <w:left w:val="nil"/>
              <w:bottom w:val="nil"/>
              <w:right w:val="nil"/>
            </w:tcBorders>
            <w:shd w:val="clear" w:color="auto" w:fill="auto"/>
            <w:noWrap/>
            <w:vAlign w:val="center"/>
            <w:hideMark/>
          </w:tcPr>
          <w:p w14:paraId="68D57F4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83.7</w:t>
            </w:r>
          </w:p>
        </w:tc>
      </w:tr>
      <w:tr w:rsidR="00137CBD" w:rsidRPr="007A3838" w14:paraId="745A83DB" w14:textId="77777777" w:rsidTr="00042FEF">
        <w:trPr>
          <w:trHeight w:val="57"/>
        </w:trPr>
        <w:tc>
          <w:tcPr>
            <w:tcW w:w="6009" w:type="dxa"/>
            <w:tcBorders>
              <w:top w:val="nil"/>
              <w:left w:val="nil"/>
              <w:bottom w:val="nil"/>
              <w:right w:val="nil"/>
            </w:tcBorders>
            <w:shd w:val="clear" w:color="auto" w:fill="auto"/>
            <w:noWrap/>
            <w:vAlign w:val="center"/>
            <w:hideMark/>
          </w:tcPr>
          <w:p w14:paraId="7C5D2318"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Viviendas particulares que disponen de desagüe por red pública dentro de la vivienda</w:t>
            </w:r>
          </w:p>
        </w:tc>
        <w:tc>
          <w:tcPr>
            <w:tcW w:w="737" w:type="dxa"/>
            <w:tcBorders>
              <w:top w:val="nil"/>
              <w:left w:val="nil"/>
              <w:bottom w:val="nil"/>
              <w:right w:val="nil"/>
            </w:tcBorders>
            <w:shd w:val="clear" w:color="auto" w:fill="auto"/>
            <w:noWrap/>
            <w:vAlign w:val="center"/>
            <w:hideMark/>
          </w:tcPr>
          <w:p w14:paraId="1C1845A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6A35144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1579D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6951133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665AE13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477F230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737046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355E85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063887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61.1</w:t>
            </w:r>
          </w:p>
        </w:tc>
        <w:tc>
          <w:tcPr>
            <w:tcW w:w="424" w:type="dxa"/>
            <w:tcBorders>
              <w:top w:val="nil"/>
              <w:left w:val="nil"/>
              <w:bottom w:val="nil"/>
              <w:right w:val="nil"/>
            </w:tcBorders>
            <w:shd w:val="clear" w:color="auto" w:fill="auto"/>
            <w:noWrap/>
            <w:vAlign w:val="center"/>
            <w:hideMark/>
          </w:tcPr>
          <w:p w14:paraId="41B1B9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61.7</w:t>
            </w:r>
          </w:p>
        </w:tc>
        <w:tc>
          <w:tcPr>
            <w:tcW w:w="424" w:type="dxa"/>
            <w:tcBorders>
              <w:top w:val="nil"/>
              <w:left w:val="nil"/>
              <w:bottom w:val="nil"/>
              <w:right w:val="nil"/>
            </w:tcBorders>
            <w:shd w:val="clear" w:color="auto" w:fill="auto"/>
            <w:noWrap/>
            <w:vAlign w:val="center"/>
            <w:hideMark/>
          </w:tcPr>
          <w:p w14:paraId="5A1C77A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65.6</w:t>
            </w:r>
          </w:p>
        </w:tc>
        <w:tc>
          <w:tcPr>
            <w:tcW w:w="424" w:type="dxa"/>
            <w:tcBorders>
              <w:top w:val="nil"/>
              <w:left w:val="nil"/>
              <w:bottom w:val="nil"/>
              <w:right w:val="nil"/>
            </w:tcBorders>
            <w:shd w:val="clear" w:color="auto" w:fill="auto"/>
            <w:noWrap/>
            <w:vAlign w:val="center"/>
            <w:hideMark/>
          </w:tcPr>
          <w:p w14:paraId="1126623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67.8</w:t>
            </w:r>
          </w:p>
        </w:tc>
        <w:tc>
          <w:tcPr>
            <w:tcW w:w="424" w:type="dxa"/>
            <w:tcBorders>
              <w:top w:val="nil"/>
              <w:left w:val="nil"/>
              <w:bottom w:val="nil"/>
              <w:right w:val="nil"/>
            </w:tcBorders>
            <w:shd w:val="clear" w:color="auto" w:fill="auto"/>
            <w:noWrap/>
            <w:vAlign w:val="center"/>
            <w:hideMark/>
          </w:tcPr>
          <w:p w14:paraId="08927B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67.8</w:t>
            </w:r>
          </w:p>
        </w:tc>
        <w:tc>
          <w:tcPr>
            <w:tcW w:w="424" w:type="dxa"/>
            <w:tcBorders>
              <w:top w:val="nil"/>
              <w:left w:val="nil"/>
              <w:bottom w:val="nil"/>
              <w:right w:val="nil"/>
            </w:tcBorders>
            <w:shd w:val="clear" w:color="auto" w:fill="auto"/>
            <w:noWrap/>
            <w:vAlign w:val="center"/>
            <w:hideMark/>
          </w:tcPr>
          <w:p w14:paraId="76A134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69.1</w:t>
            </w:r>
          </w:p>
        </w:tc>
        <w:tc>
          <w:tcPr>
            <w:tcW w:w="424" w:type="dxa"/>
            <w:tcBorders>
              <w:top w:val="nil"/>
              <w:left w:val="nil"/>
              <w:bottom w:val="nil"/>
              <w:right w:val="nil"/>
            </w:tcBorders>
            <w:shd w:val="clear" w:color="auto" w:fill="auto"/>
            <w:noWrap/>
            <w:vAlign w:val="center"/>
            <w:hideMark/>
          </w:tcPr>
          <w:p w14:paraId="21618FB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69.8</w:t>
            </w:r>
          </w:p>
        </w:tc>
        <w:tc>
          <w:tcPr>
            <w:tcW w:w="424" w:type="dxa"/>
            <w:tcBorders>
              <w:top w:val="nil"/>
              <w:left w:val="nil"/>
              <w:bottom w:val="nil"/>
              <w:right w:val="nil"/>
            </w:tcBorders>
            <w:shd w:val="clear" w:color="auto" w:fill="auto"/>
            <w:noWrap/>
            <w:vAlign w:val="center"/>
            <w:hideMark/>
          </w:tcPr>
          <w:p w14:paraId="36D2926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69.3</w:t>
            </w:r>
          </w:p>
        </w:tc>
        <w:tc>
          <w:tcPr>
            <w:tcW w:w="424" w:type="dxa"/>
            <w:tcBorders>
              <w:top w:val="nil"/>
              <w:left w:val="nil"/>
              <w:bottom w:val="nil"/>
              <w:right w:val="nil"/>
            </w:tcBorders>
            <w:shd w:val="clear" w:color="auto" w:fill="auto"/>
            <w:noWrap/>
            <w:vAlign w:val="center"/>
            <w:hideMark/>
          </w:tcPr>
          <w:p w14:paraId="4746709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68.9</w:t>
            </w:r>
          </w:p>
        </w:tc>
      </w:tr>
      <w:tr w:rsidR="00137CBD" w:rsidRPr="007A3838" w14:paraId="3FEA91D3" w14:textId="77777777" w:rsidTr="00042FEF">
        <w:trPr>
          <w:trHeight w:val="57"/>
        </w:trPr>
        <w:tc>
          <w:tcPr>
            <w:tcW w:w="6009" w:type="dxa"/>
            <w:tcBorders>
              <w:top w:val="nil"/>
              <w:left w:val="nil"/>
              <w:bottom w:val="nil"/>
              <w:right w:val="nil"/>
            </w:tcBorders>
            <w:shd w:val="clear" w:color="000000" w:fill="ACD4CF"/>
            <w:noWrap/>
            <w:vAlign w:val="center"/>
            <w:hideMark/>
          </w:tcPr>
          <w:p w14:paraId="4F816670"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Seguridad de la tenencia</w:t>
            </w:r>
          </w:p>
        </w:tc>
        <w:tc>
          <w:tcPr>
            <w:tcW w:w="737" w:type="dxa"/>
            <w:tcBorders>
              <w:top w:val="nil"/>
              <w:left w:val="nil"/>
              <w:bottom w:val="nil"/>
              <w:right w:val="nil"/>
            </w:tcBorders>
            <w:shd w:val="clear" w:color="000000" w:fill="ACD4CF"/>
            <w:noWrap/>
            <w:vAlign w:val="center"/>
            <w:hideMark/>
          </w:tcPr>
          <w:p w14:paraId="3243B68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6ABDF2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1407E92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000000" w:fill="ACD4CF"/>
            <w:noWrap/>
            <w:vAlign w:val="center"/>
            <w:hideMark/>
          </w:tcPr>
          <w:p w14:paraId="0E8736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000000" w:fill="ACD4CF"/>
            <w:noWrap/>
            <w:vAlign w:val="center"/>
            <w:hideMark/>
          </w:tcPr>
          <w:p w14:paraId="74410B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000000" w:fill="ACD4CF"/>
            <w:noWrap/>
            <w:vAlign w:val="center"/>
            <w:hideMark/>
          </w:tcPr>
          <w:p w14:paraId="7E606E7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000000" w:fill="ACD4CF"/>
            <w:noWrap/>
            <w:vAlign w:val="center"/>
            <w:hideMark/>
          </w:tcPr>
          <w:p w14:paraId="547C01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000000" w:fill="ACD4CF"/>
            <w:noWrap/>
            <w:vAlign w:val="center"/>
            <w:hideMark/>
          </w:tcPr>
          <w:p w14:paraId="34631B2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58.6</w:t>
            </w:r>
          </w:p>
        </w:tc>
        <w:tc>
          <w:tcPr>
            <w:tcW w:w="424" w:type="dxa"/>
            <w:tcBorders>
              <w:top w:val="nil"/>
              <w:left w:val="nil"/>
              <w:bottom w:val="nil"/>
              <w:right w:val="nil"/>
            </w:tcBorders>
            <w:shd w:val="clear" w:color="000000" w:fill="ACD4CF"/>
            <w:noWrap/>
            <w:vAlign w:val="center"/>
            <w:hideMark/>
          </w:tcPr>
          <w:p w14:paraId="591534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58.4</w:t>
            </w:r>
          </w:p>
        </w:tc>
        <w:tc>
          <w:tcPr>
            <w:tcW w:w="424" w:type="dxa"/>
            <w:tcBorders>
              <w:top w:val="nil"/>
              <w:left w:val="nil"/>
              <w:bottom w:val="nil"/>
              <w:right w:val="nil"/>
            </w:tcBorders>
            <w:shd w:val="clear" w:color="000000" w:fill="ACD4CF"/>
            <w:noWrap/>
            <w:vAlign w:val="center"/>
            <w:hideMark/>
          </w:tcPr>
          <w:p w14:paraId="1D979EE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56.1</w:t>
            </w:r>
          </w:p>
        </w:tc>
        <w:tc>
          <w:tcPr>
            <w:tcW w:w="424" w:type="dxa"/>
            <w:tcBorders>
              <w:top w:val="nil"/>
              <w:left w:val="nil"/>
              <w:bottom w:val="nil"/>
              <w:right w:val="nil"/>
            </w:tcBorders>
            <w:shd w:val="clear" w:color="000000" w:fill="ACD4CF"/>
            <w:noWrap/>
            <w:vAlign w:val="center"/>
            <w:hideMark/>
          </w:tcPr>
          <w:p w14:paraId="5CB8A6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53.5</w:t>
            </w:r>
          </w:p>
        </w:tc>
        <w:tc>
          <w:tcPr>
            <w:tcW w:w="424" w:type="dxa"/>
            <w:tcBorders>
              <w:top w:val="nil"/>
              <w:left w:val="nil"/>
              <w:bottom w:val="nil"/>
              <w:right w:val="nil"/>
            </w:tcBorders>
            <w:shd w:val="clear" w:color="000000" w:fill="ACD4CF"/>
            <w:noWrap/>
            <w:vAlign w:val="center"/>
            <w:hideMark/>
          </w:tcPr>
          <w:p w14:paraId="32DDB2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000000" w:fill="ACD4CF"/>
            <w:noWrap/>
            <w:vAlign w:val="center"/>
            <w:hideMark/>
          </w:tcPr>
          <w:p w14:paraId="7E12D90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000000" w:fill="ACD4CF"/>
            <w:noWrap/>
            <w:vAlign w:val="center"/>
            <w:hideMark/>
          </w:tcPr>
          <w:p w14:paraId="341E10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000000" w:fill="ACD4CF"/>
            <w:noWrap/>
            <w:vAlign w:val="center"/>
            <w:hideMark/>
          </w:tcPr>
          <w:p w14:paraId="0058E47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55.1</w:t>
            </w:r>
          </w:p>
        </w:tc>
        <w:tc>
          <w:tcPr>
            <w:tcW w:w="424" w:type="dxa"/>
            <w:tcBorders>
              <w:top w:val="nil"/>
              <w:left w:val="nil"/>
              <w:bottom w:val="nil"/>
              <w:right w:val="nil"/>
            </w:tcBorders>
            <w:shd w:val="clear" w:color="000000" w:fill="ACD4CF"/>
            <w:noWrap/>
            <w:vAlign w:val="center"/>
            <w:hideMark/>
          </w:tcPr>
          <w:p w14:paraId="6D4049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000000" w:fill="ACD4CF"/>
            <w:noWrap/>
            <w:vAlign w:val="center"/>
            <w:hideMark/>
          </w:tcPr>
          <w:p w14:paraId="565618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r>
      <w:tr w:rsidR="00137CBD" w:rsidRPr="007A3838" w14:paraId="2B2B6520" w14:textId="77777777" w:rsidTr="00042FEF">
        <w:trPr>
          <w:trHeight w:val="57"/>
        </w:trPr>
        <w:tc>
          <w:tcPr>
            <w:tcW w:w="6009" w:type="dxa"/>
            <w:tcBorders>
              <w:top w:val="nil"/>
              <w:left w:val="nil"/>
              <w:bottom w:val="nil"/>
              <w:right w:val="nil"/>
            </w:tcBorders>
            <w:shd w:val="clear" w:color="auto" w:fill="auto"/>
            <w:noWrap/>
            <w:vAlign w:val="center"/>
            <w:hideMark/>
          </w:tcPr>
          <w:p w14:paraId="24E921D2"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Viviendas particulares propias con título de propiedad</w:t>
            </w:r>
          </w:p>
        </w:tc>
        <w:tc>
          <w:tcPr>
            <w:tcW w:w="737" w:type="dxa"/>
            <w:tcBorders>
              <w:top w:val="nil"/>
              <w:left w:val="nil"/>
              <w:bottom w:val="nil"/>
              <w:right w:val="nil"/>
            </w:tcBorders>
            <w:shd w:val="clear" w:color="auto" w:fill="auto"/>
            <w:noWrap/>
            <w:vAlign w:val="center"/>
            <w:hideMark/>
          </w:tcPr>
          <w:p w14:paraId="1EC34AC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4518BE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1440D2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0AB863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5ECD64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088B49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62A209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64.4</w:t>
            </w:r>
          </w:p>
        </w:tc>
        <w:tc>
          <w:tcPr>
            <w:tcW w:w="424" w:type="dxa"/>
            <w:tcBorders>
              <w:top w:val="nil"/>
              <w:left w:val="nil"/>
              <w:bottom w:val="nil"/>
              <w:right w:val="nil"/>
            </w:tcBorders>
            <w:shd w:val="clear" w:color="auto" w:fill="auto"/>
            <w:noWrap/>
            <w:vAlign w:val="center"/>
            <w:hideMark/>
          </w:tcPr>
          <w:p w14:paraId="7D53AC9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58.6</w:t>
            </w:r>
          </w:p>
        </w:tc>
        <w:tc>
          <w:tcPr>
            <w:tcW w:w="424" w:type="dxa"/>
            <w:tcBorders>
              <w:top w:val="nil"/>
              <w:left w:val="nil"/>
              <w:bottom w:val="nil"/>
              <w:right w:val="nil"/>
            </w:tcBorders>
            <w:shd w:val="clear" w:color="auto" w:fill="auto"/>
            <w:noWrap/>
            <w:vAlign w:val="center"/>
            <w:hideMark/>
          </w:tcPr>
          <w:p w14:paraId="0E104FE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58.4</w:t>
            </w:r>
          </w:p>
        </w:tc>
        <w:tc>
          <w:tcPr>
            <w:tcW w:w="424" w:type="dxa"/>
            <w:tcBorders>
              <w:top w:val="nil"/>
              <w:left w:val="nil"/>
              <w:bottom w:val="nil"/>
              <w:right w:val="nil"/>
            </w:tcBorders>
            <w:shd w:val="clear" w:color="auto" w:fill="auto"/>
            <w:noWrap/>
            <w:vAlign w:val="center"/>
            <w:hideMark/>
          </w:tcPr>
          <w:p w14:paraId="22D63C4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56.1</w:t>
            </w:r>
          </w:p>
        </w:tc>
        <w:tc>
          <w:tcPr>
            <w:tcW w:w="424" w:type="dxa"/>
            <w:tcBorders>
              <w:top w:val="nil"/>
              <w:left w:val="nil"/>
              <w:bottom w:val="nil"/>
              <w:right w:val="nil"/>
            </w:tcBorders>
            <w:shd w:val="clear" w:color="auto" w:fill="auto"/>
            <w:noWrap/>
            <w:vAlign w:val="center"/>
            <w:hideMark/>
          </w:tcPr>
          <w:p w14:paraId="0FD3C7E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53.5</w:t>
            </w:r>
          </w:p>
        </w:tc>
        <w:tc>
          <w:tcPr>
            <w:tcW w:w="424" w:type="dxa"/>
            <w:tcBorders>
              <w:top w:val="nil"/>
              <w:left w:val="nil"/>
              <w:bottom w:val="nil"/>
              <w:right w:val="nil"/>
            </w:tcBorders>
            <w:shd w:val="clear" w:color="auto" w:fill="auto"/>
            <w:noWrap/>
            <w:vAlign w:val="center"/>
            <w:hideMark/>
          </w:tcPr>
          <w:p w14:paraId="4AA823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c>
          <w:tcPr>
            <w:tcW w:w="424" w:type="dxa"/>
            <w:tcBorders>
              <w:top w:val="nil"/>
              <w:left w:val="nil"/>
              <w:bottom w:val="nil"/>
              <w:right w:val="nil"/>
            </w:tcBorders>
            <w:shd w:val="clear" w:color="auto" w:fill="auto"/>
            <w:noWrap/>
            <w:vAlign w:val="center"/>
            <w:hideMark/>
          </w:tcPr>
          <w:p w14:paraId="2F6AF0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auto" w:fill="auto"/>
            <w:noWrap/>
            <w:vAlign w:val="center"/>
            <w:hideMark/>
          </w:tcPr>
          <w:p w14:paraId="34A621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55.6</w:t>
            </w:r>
          </w:p>
        </w:tc>
        <w:tc>
          <w:tcPr>
            <w:tcW w:w="424" w:type="dxa"/>
            <w:tcBorders>
              <w:top w:val="nil"/>
              <w:left w:val="nil"/>
              <w:bottom w:val="nil"/>
              <w:right w:val="nil"/>
            </w:tcBorders>
            <w:shd w:val="clear" w:color="auto" w:fill="auto"/>
            <w:noWrap/>
            <w:vAlign w:val="center"/>
            <w:hideMark/>
          </w:tcPr>
          <w:p w14:paraId="645D2AB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55.1</w:t>
            </w:r>
          </w:p>
        </w:tc>
        <w:tc>
          <w:tcPr>
            <w:tcW w:w="424" w:type="dxa"/>
            <w:tcBorders>
              <w:top w:val="nil"/>
              <w:left w:val="nil"/>
              <w:bottom w:val="nil"/>
              <w:right w:val="nil"/>
            </w:tcBorders>
            <w:shd w:val="clear" w:color="auto" w:fill="auto"/>
            <w:noWrap/>
            <w:vAlign w:val="center"/>
            <w:hideMark/>
          </w:tcPr>
          <w:p w14:paraId="653C79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auto" w:fill="auto"/>
            <w:noWrap/>
            <w:vAlign w:val="center"/>
            <w:hideMark/>
          </w:tcPr>
          <w:p w14:paraId="5C079D5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55.0</w:t>
            </w:r>
          </w:p>
        </w:tc>
      </w:tr>
      <w:tr w:rsidR="00137CBD" w:rsidRPr="007A3838" w14:paraId="02A36AE2" w14:textId="77777777" w:rsidTr="00042FEF">
        <w:trPr>
          <w:trHeight w:val="57"/>
        </w:trPr>
        <w:tc>
          <w:tcPr>
            <w:tcW w:w="6009" w:type="dxa"/>
            <w:tcBorders>
              <w:top w:val="nil"/>
              <w:left w:val="nil"/>
              <w:bottom w:val="nil"/>
              <w:right w:val="nil"/>
            </w:tcBorders>
            <w:shd w:val="clear" w:color="000000" w:fill="63ADA4"/>
            <w:noWrap/>
            <w:vAlign w:val="center"/>
            <w:hideMark/>
          </w:tcPr>
          <w:p w14:paraId="3AD34CA6"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al trabajo</w:t>
            </w:r>
          </w:p>
        </w:tc>
        <w:tc>
          <w:tcPr>
            <w:tcW w:w="737" w:type="dxa"/>
            <w:tcBorders>
              <w:top w:val="nil"/>
              <w:left w:val="nil"/>
              <w:bottom w:val="nil"/>
              <w:right w:val="nil"/>
            </w:tcBorders>
            <w:shd w:val="clear" w:color="000000" w:fill="63ADA4"/>
            <w:noWrap/>
            <w:vAlign w:val="center"/>
            <w:hideMark/>
          </w:tcPr>
          <w:p w14:paraId="573055D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745A1BA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3FE2D95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58.1</w:t>
            </w:r>
          </w:p>
        </w:tc>
        <w:tc>
          <w:tcPr>
            <w:tcW w:w="424" w:type="dxa"/>
            <w:tcBorders>
              <w:top w:val="nil"/>
              <w:left w:val="nil"/>
              <w:bottom w:val="nil"/>
              <w:right w:val="nil"/>
            </w:tcBorders>
            <w:shd w:val="clear" w:color="000000" w:fill="63ADA4"/>
            <w:noWrap/>
            <w:vAlign w:val="center"/>
            <w:hideMark/>
          </w:tcPr>
          <w:p w14:paraId="7CB9919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58.1</w:t>
            </w:r>
          </w:p>
        </w:tc>
        <w:tc>
          <w:tcPr>
            <w:tcW w:w="424" w:type="dxa"/>
            <w:tcBorders>
              <w:top w:val="nil"/>
              <w:left w:val="nil"/>
              <w:bottom w:val="nil"/>
              <w:right w:val="nil"/>
            </w:tcBorders>
            <w:shd w:val="clear" w:color="000000" w:fill="63ADA4"/>
            <w:noWrap/>
            <w:vAlign w:val="center"/>
            <w:hideMark/>
          </w:tcPr>
          <w:p w14:paraId="7613084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59.1</w:t>
            </w:r>
          </w:p>
        </w:tc>
        <w:tc>
          <w:tcPr>
            <w:tcW w:w="424" w:type="dxa"/>
            <w:tcBorders>
              <w:top w:val="nil"/>
              <w:left w:val="nil"/>
              <w:bottom w:val="nil"/>
              <w:right w:val="nil"/>
            </w:tcBorders>
            <w:shd w:val="clear" w:color="000000" w:fill="63ADA4"/>
            <w:noWrap/>
            <w:vAlign w:val="center"/>
            <w:hideMark/>
          </w:tcPr>
          <w:p w14:paraId="53323F8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59.4</w:t>
            </w:r>
          </w:p>
        </w:tc>
        <w:tc>
          <w:tcPr>
            <w:tcW w:w="424" w:type="dxa"/>
            <w:tcBorders>
              <w:top w:val="nil"/>
              <w:left w:val="nil"/>
              <w:bottom w:val="nil"/>
              <w:right w:val="nil"/>
            </w:tcBorders>
            <w:shd w:val="clear" w:color="000000" w:fill="63ADA4"/>
            <w:noWrap/>
            <w:vAlign w:val="center"/>
            <w:hideMark/>
          </w:tcPr>
          <w:p w14:paraId="49BBD18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60.5</w:t>
            </w:r>
          </w:p>
        </w:tc>
        <w:tc>
          <w:tcPr>
            <w:tcW w:w="424" w:type="dxa"/>
            <w:tcBorders>
              <w:top w:val="nil"/>
              <w:left w:val="nil"/>
              <w:bottom w:val="nil"/>
              <w:right w:val="nil"/>
            </w:tcBorders>
            <w:shd w:val="clear" w:color="000000" w:fill="63ADA4"/>
            <w:noWrap/>
            <w:vAlign w:val="center"/>
            <w:hideMark/>
          </w:tcPr>
          <w:p w14:paraId="4561ACF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61.0</w:t>
            </w:r>
          </w:p>
        </w:tc>
        <w:tc>
          <w:tcPr>
            <w:tcW w:w="424" w:type="dxa"/>
            <w:tcBorders>
              <w:top w:val="nil"/>
              <w:left w:val="nil"/>
              <w:bottom w:val="nil"/>
              <w:right w:val="nil"/>
            </w:tcBorders>
            <w:shd w:val="clear" w:color="000000" w:fill="63ADA4"/>
            <w:noWrap/>
            <w:vAlign w:val="center"/>
            <w:hideMark/>
          </w:tcPr>
          <w:p w14:paraId="4F363F4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61.2</w:t>
            </w:r>
          </w:p>
        </w:tc>
        <w:tc>
          <w:tcPr>
            <w:tcW w:w="424" w:type="dxa"/>
            <w:tcBorders>
              <w:top w:val="nil"/>
              <w:left w:val="nil"/>
              <w:bottom w:val="nil"/>
              <w:right w:val="nil"/>
            </w:tcBorders>
            <w:shd w:val="clear" w:color="000000" w:fill="63ADA4"/>
            <w:noWrap/>
            <w:vAlign w:val="center"/>
            <w:hideMark/>
          </w:tcPr>
          <w:p w14:paraId="6F273B32"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61.8</w:t>
            </w:r>
          </w:p>
        </w:tc>
        <w:tc>
          <w:tcPr>
            <w:tcW w:w="424" w:type="dxa"/>
            <w:tcBorders>
              <w:top w:val="nil"/>
              <w:left w:val="nil"/>
              <w:bottom w:val="nil"/>
              <w:right w:val="nil"/>
            </w:tcBorders>
            <w:shd w:val="clear" w:color="000000" w:fill="63ADA4"/>
            <w:noWrap/>
            <w:vAlign w:val="center"/>
            <w:hideMark/>
          </w:tcPr>
          <w:p w14:paraId="4F16DF4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61.7</w:t>
            </w:r>
          </w:p>
        </w:tc>
        <w:tc>
          <w:tcPr>
            <w:tcW w:w="424" w:type="dxa"/>
            <w:tcBorders>
              <w:top w:val="nil"/>
              <w:left w:val="nil"/>
              <w:bottom w:val="nil"/>
              <w:right w:val="nil"/>
            </w:tcBorders>
            <w:shd w:val="clear" w:color="000000" w:fill="63ADA4"/>
            <w:noWrap/>
            <w:vAlign w:val="center"/>
            <w:hideMark/>
          </w:tcPr>
          <w:p w14:paraId="3B80993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61.9</w:t>
            </w:r>
          </w:p>
        </w:tc>
        <w:tc>
          <w:tcPr>
            <w:tcW w:w="424" w:type="dxa"/>
            <w:tcBorders>
              <w:top w:val="nil"/>
              <w:left w:val="nil"/>
              <w:bottom w:val="nil"/>
              <w:right w:val="nil"/>
            </w:tcBorders>
            <w:shd w:val="clear" w:color="000000" w:fill="63ADA4"/>
            <w:noWrap/>
            <w:vAlign w:val="center"/>
            <w:hideMark/>
          </w:tcPr>
          <w:p w14:paraId="4F826E1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61.7</w:t>
            </w:r>
          </w:p>
        </w:tc>
        <w:tc>
          <w:tcPr>
            <w:tcW w:w="424" w:type="dxa"/>
            <w:tcBorders>
              <w:top w:val="nil"/>
              <w:left w:val="nil"/>
              <w:bottom w:val="nil"/>
              <w:right w:val="nil"/>
            </w:tcBorders>
            <w:shd w:val="clear" w:color="000000" w:fill="63ADA4"/>
            <w:noWrap/>
            <w:vAlign w:val="center"/>
            <w:hideMark/>
          </w:tcPr>
          <w:p w14:paraId="59C6D23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61.8</w:t>
            </w:r>
          </w:p>
        </w:tc>
        <w:tc>
          <w:tcPr>
            <w:tcW w:w="424" w:type="dxa"/>
            <w:tcBorders>
              <w:top w:val="nil"/>
              <w:left w:val="nil"/>
              <w:bottom w:val="nil"/>
              <w:right w:val="nil"/>
            </w:tcBorders>
            <w:shd w:val="clear" w:color="000000" w:fill="63ADA4"/>
            <w:noWrap/>
            <w:vAlign w:val="center"/>
            <w:hideMark/>
          </w:tcPr>
          <w:p w14:paraId="3B7B114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61.7</w:t>
            </w:r>
          </w:p>
        </w:tc>
        <w:tc>
          <w:tcPr>
            <w:tcW w:w="424" w:type="dxa"/>
            <w:tcBorders>
              <w:top w:val="nil"/>
              <w:left w:val="nil"/>
              <w:bottom w:val="nil"/>
              <w:right w:val="nil"/>
            </w:tcBorders>
            <w:shd w:val="clear" w:color="000000" w:fill="63ADA4"/>
            <w:noWrap/>
            <w:vAlign w:val="center"/>
            <w:hideMark/>
          </w:tcPr>
          <w:p w14:paraId="7B5271F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58.6</w:t>
            </w:r>
          </w:p>
        </w:tc>
        <w:tc>
          <w:tcPr>
            <w:tcW w:w="424" w:type="dxa"/>
            <w:tcBorders>
              <w:top w:val="nil"/>
              <w:left w:val="nil"/>
              <w:bottom w:val="nil"/>
              <w:right w:val="nil"/>
            </w:tcBorders>
            <w:shd w:val="clear" w:color="000000" w:fill="63ADA4"/>
            <w:noWrap/>
            <w:vAlign w:val="center"/>
            <w:hideMark/>
          </w:tcPr>
          <w:p w14:paraId="24EBBC4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58.7</w:t>
            </w:r>
          </w:p>
        </w:tc>
      </w:tr>
      <w:tr w:rsidR="00137CBD" w:rsidRPr="007A3838" w14:paraId="552E43DC" w14:textId="77777777" w:rsidTr="00042FEF">
        <w:trPr>
          <w:trHeight w:val="57"/>
        </w:trPr>
        <w:tc>
          <w:tcPr>
            <w:tcW w:w="6009" w:type="dxa"/>
            <w:tcBorders>
              <w:top w:val="nil"/>
              <w:left w:val="nil"/>
              <w:bottom w:val="nil"/>
              <w:right w:val="nil"/>
            </w:tcBorders>
            <w:shd w:val="clear" w:color="000000" w:fill="ACD4CF"/>
            <w:noWrap/>
            <w:vAlign w:val="center"/>
            <w:hideMark/>
          </w:tcPr>
          <w:p w14:paraId="52480737"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Acceso a un trabajo decente y productivo</w:t>
            </w:r>
          </w:p>
        </w:tc>
        <w:tc>
          <w:tcPr>
            <w:tcW w:w="737" w:type="dxa"/>
            <w:tcBorders>
              <w:top w:val="nil"/>
              <w:left w:val="nil"/>
              <w:bottom w:val="nil"/>
              <w:right w:val="nil"/>
            </w:tcBorders>
            <w:shd w:val="clear" w:color="000000" w:fill="ACD4CF"/>
            <w:noWrap/>
            <w:vAlign w:val="center"/>
            <w:hideMark/>
          </w:tcPr>
          <w:p w14:paraId="30499BC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12EA072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372004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58.1</w:t>
            </w:r>
          </w:p>
        </w:tc>
        <w:tc>
          <w:tcPr>
            <w:tcW w:w="424" w:type="dxa"/>
            <w:tcBorders>
              <w:top w:val="nil"/>
              <w:left w:val="nil"/>
              <w:bottom w:val="nil"/>
              <w:right w:val="nil"/>
            </w:tcBorders>
            <w:shd w:val="clear" w:color="000000" w:fill="ACD4CF"/>
            <w:noWrap/>
            <w:vAlign w:val="center"/>
            <w:hideMark/>
          </w:tcPr>
          <w:p w14:paraId="6253031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58.1</w:t>
            </w:r>
          </w:p>
        </w:tc>
        <w:tc>
          <w:tcPr>
            <w:tcW w:w="424" w:type="dxa"/>
            <w:tcBorders>
              <w:top w:val="nil"/>
              <w:left w:val="nil"/>
              <w:bottom w:val="nil"/>
              <w:right w:val="nil"/>
            </w:tcBorders>
            <w:shd w:val="clear" w:color="000000" w:fill="ACD4CF"/>
            <w:noWrap/>
            <w:vAlign w:val="center"/>
            <w:hideMark/>
          </w:tcPr>
          <w:p w14:paraId="25A9D3B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59.1</w:t>
            </w:r>
          </w:p>
        </w:tc>
        <w:tc>
          <w:tcPr>
            <w:tcW w:w="424" w:type="dxa"/>
            <w:tcBorders>
              <w:top w:val="nil"/>
              <w:left w:val="nil"/>
              <w:bottom w:val="nil"/>
              <w:right w:val="nil"/>
            </w:tcBorders>
            <w:shd w:val="clear" w:color="000000" w:fill="ACD4CF"/>
            <w:noWrap/>
            <w:vAlign w:val="center"/>
            <w:hideMark/>
          </w:tcPr>
          <w:p w14:paraId="7F2B9E7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59.4</w:t>
            </w:r>
          </w:p>
        </w:tc>
        <w:tc>
          <w:tcPr>
            <w:tcW w:w="424" w:type="dxa"/>
            <w:tcBorders>
              <w:top w:val="nil"/>
              <w:left w:val="nil"/>
              <w:bottom w:val="nil"/>
              <w:right w:val="nil"/>
            </w:tcBorders>
            <w:shd w:val="clear" w:color="000000" w:fill="ACD4CF"/>
            <w:noWrap/>
            <w:vAlign w:val="center"/>
            <w:hideMark/>
          </w:tcPr>
          <w:p w14:paraId="476C3C8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60.5</w:t>
            </w:r>
          </w:p>
        </w:tc>
        <w:tc>
          <w:tcPr>
            <w:tcW w:w="424" w:type="dxa"/>
            <w:tcBorders>
              <w:top w:val="nil"/>
              <w:left w:val="nil"/>
              <w:bottom w:val="nil"/>
              <w:right w:val="nil"/>
            </w:tcBorders>
            <w:shd w:val="clear" w:color="000000" w:fill="ACD4CF"/>
            <w:noWrap/>
            <w:vAlign w:val="center"/>
            <w:hideMark/>
          </w:tcPr>
          <w:p w14:paraId="1E5A47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61.0</w:t>
            </w:r>
          </w:p>
        </w:tc>
        <w:tc>
          <w:tcPr>
            <w:tcW w:w="424" w:type="dxa"/>
            <w:tcBorders>
              <w:top w:val="nil"/>
              <w:left w:val="nil"/>
              <w:bottom w:val="nil"/>
              <w:right w:val="nil"/>
            </w:tcBorders>
            <w:shd w:val="clear" w:color="000000" w:fill="ACD4CF"/>
            <w:noWrap/>
            <w:vAlign w:val="center"/>
            <w:hideMark/>
          </w:tcPr>
          <w:p w14:paraId="087318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61.2</w:t>
            </w:r>
          </w:p>
        </w:tc>
        <w:tc>
          <w:tcPr>
            <w:tcW w:w="424" w:type="dxa"/>
            <w:tcBorders>
              <w:top w:val="nil"/>
              <w:left w:val="nil"/>
              <w:bottom w:val="nil"/>
              <w:right w:val="nil"/>
            </w:tcBorders>
            <w:shd w:val="clear" w:color="000000" w:fill="ACD4CF"/>
            <w:noWrap/>
            <w:vAlign w:val="center"/>
            <w:hideMark/>
          </w:tcPr>
          <w:p w14:paraId="4284D83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61.8</w:t>
            </w:r>
          </w:p>
        </w:tc>
        <w:tc>
          <w:tcPr>
            <w:tcW w:w="424" w:type="dxa"/>
            <w:tcBorders>
              <w:top w:val="nil"/>
              <w:left w:val="nil"/>
              <w:bottom w:val="nil"/>
              <w:right w:val="nil"/>
            </w:tcBorders>
            <w:shd w:val="clear" w:color="000000" w:fill="ACD4CF"/>
            <w:noWrap/>
            <w:vAlign w:val="center"/>
            <w:hideMark/>
          </w:tcPr>
          <w:p w14:paraId="7D6890B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61.7</w:t>
            </w:r>
          </w:p>
        </w:tc>
        <w:tc>
          <w:tcPr>
            <w:tcW w:w="424" w:type="dxa"/>
            <w:tcBorders>
              <w:top w:val="nil"/>
              <w:left w:val="nil"/>
              <w:bottom w:val="nil"/>
              <w:right w:val="nil"/>
            </w:tcBorders>
            <w:shd w:val="clear" w:color="000000" w:fill="ACD4CF"/>
            <w:noWrap/>
            <w:vAlign w:val="center"/>
            <w:hideMark/>
          </w:tcPr>
          <w:p w14:paraId="2F85E18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61.9</w:t>
            </w:r>
          </w:p>
        </w:tc>
        <w:tc>
          <w:tcPr>
            <w:tcW w:w="424" w:type="dxa"/>
            <w:tcBorders>
              <w:top w:val="nil"/>
              <w:left w:val="nil"/>
              <w:bottom w:val="nil"/>
              <w:right w:val="nil"/>
            </w:tcBorders>
            <w:shd w:val="clear" w:color="000000" w:fill="ACD4CF"/>
            <w:noWrap/>
            <w:vAlign w:val="center"/>
            <w:hideMark/>
          </w:tcPr>
          <w:p w14:paraId="3E28DD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61.7</w:t>
            </w:r>
          </w:p>
        </w:tc>
        <w:tc>
          <w:tcPr>
            <w:tcW w:w="424" w:type="dxa"/>
            <w:tcBorders>
              <w:top w:val="nil"/>
              <w:left w:val="nil"/>
              <w:bottom w:val="nil"/>
              <w:right w:val="nil"/>
            </w:tcBorders>
            <w:shd w:val="clear" w:color="000000" w:fill="ACD4CF"/>
            <w:noWrap/>
            <w:vAlign w:val="center"/>
            <w:hideMark/>
          </w:tcPr>
          <w:p w14:paraId="40D641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61.8</w:t>
            </w:r>
          </w:p>
        </w:tc>
        <w:tc>
          <w:tcPr>
            <w:tcW w:w="424" w:type="dxa"/>
            <w:tcBorders>
              <w:top w:val="nil"/>
              <w:left w:val="nil"/>
              <w:bottom w:val="nil"/>
              <w:right w:val="nil"/>
            </w:tcBorders>
            <w:shd w:val="clear" w:color="000000" w:fill="ACD4CF"/>
            <w:noWrap/>
            <w:vAlign w:val="center"/>
            <w:hideMark/>
          </w:tcPr>
          <w:p w14:paraId="76A965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61.7</w:t>
            </w:r>
          </w:p>
        </w:tc>
        <w:tc>
          <w:tcPr>
            <w:tcW w:w="424" w:type="dxa"/>
            <w:tcBorders>
              <w:top w:val="nil"/>
              <w:left w:val="nil"/>
              <w:bottom w:val="nil"/>
              <w:right w:val="nil"/>
            </w:tcBorders>
            <w:shd w:val="clear" w:color="000000" w:fill="ACD4CF"/>
            <w:noWrap/>
            <w:vAlign w:val="center"/>
            <w:hideMark/>
          </w:tcPr>
          <w:p w14:paraId="5BA0D0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58.6</w:t>
            </w:r>
          </w:p>
        </w:tc>
        <w:tc>
          <w:tcPr>
            <w:tcW w:w="424" w:type="dxa"/>
            <w:tcBorders>
              <w:top w:val="nil"/>
              <w:left w:val="nil"/>
              <w:bottom w:val="nil"/>
              <w:right w:val="nil"/>
            </w:tcBorders>
            <w:shd w:val="clear" w:color="000000" w:fill="ACD4CF"/>
            <w:noWrap/>
            <w:vAlign w:val="center"/>
            <w:hideMark/>
          </w:tcPr>
          <w:p w14:paraId="43775CC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58.7</w:t>
            </w:r>
          </w:p>
        </w:tc>
      </w:tr>
      <w:tr w:rsidR="00137CBD" w:rsidRPr="007A3838" w14:paraId="36375E9D" w14:textId="77777777" w:rsidTr="00042FEF">
        <w:trPr>
          <w:trHeight w:val="57"/>
        </w:trPr>
        <w:tc>
          <w:tcPr>
            <w:tcW w:w="6009" w:type="dxa"/>
            <w:tcBorders>
              <w:top w:val="nil"/>
              <w:left w:val="nil"/>
              <w:bottom w:val="nil"/>
              <w:right w:val="nil"/>
            </w:tcBorders>
            <w:shd w:val="clear" w:color="auto" w:fill="auto"/>
            <w:noWrap/>
            <w:vAlign w:val="center"/>
            <w:hideMark/>
          </w:tcPr>
          <w:p w14:paraId="6AEE3067"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Población económicamente activa ocupada</w:t>
            </w:r>
          </w:p>
        </w:tc>
        <w:tc>
          <w:tcPr>
            <w:tcW w:w="737" w:type="dxa"/>
            <w:tcBorders>
              <w:top w:val="nil"/>
              <w:left w:val="nil"/>
              <w:bottom w:val="nil"/>
              <w:right w:val="nil"/>
            </w:tcBorders>
            <w:shd w:val="clear" w:color="auto" w:fill="auto"/>
            <w:noWrap/>
            <w:vAlign w:val="center"/>
            <w:hideMark/>
          </w:tcPr>
          <w:p w14:paraId="4EC3C5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4775B5D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09CD541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95.4</w:t>
            </w:r>
          </w:p>
        </w:tc>
        <w:tc>
          <w:tcPr>
            <w:tcW w:w="424" w:type="dxa"/>
            <w:tcBorders>
              <w:top w:val="nil"/>
              <w:left w:val="nil"/>
              <w:bottom w:val="nil"/>
              <w:right w:val="nil"/>
            </w:tcBorders>
            <w:shd w:val="clear" w:color="auto" w:fill="auto"/>
            <w:noWrap/>
            <w:vAlign w:val="center"/>
            <w:hideMark/>
          </w:tcPr>
          <w:p w14:paraId="251FDA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95.4</w:t>
            </w:r>
          </w:p>
        </w:tc>
        <w:tc>
          <w:tcPr>
            <w:tcW w:w="424" w:type="dxa"/>
            <w:tcBorders>
              <w:top w:val="nil"/>
              <w:left w:val="nil"/>
              <w:bottom w:val="nil"/>
              <w:right w:val="nil"/>
            </w:tcBorders>
            <w:shd w:val="clear" w:color="auto" w:fill="auto"/>
            <w:noWrap/>
            <w:vAlign w:val="center"/>
            <w:hideMark/>
          </w:tcPr>
          <w:p w14:paraId="520F8DF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95.5</w:t>
            </w:r>
          </w:p>
        </w:tc>
        <w:tc>
          <w:tcPr>
            <w:tcW w:w="424" w:type="dxa"/>
            <w:tcBorders>
              <w:top w:val="nil"/>
              <w:left w:val="nil"/>
              <w:bottom w:val="nil"/>
              <w:right w:val="nil"/>
            </w:tcBorders>
            <w:shd w:val="clear" w:color="auto" w:fill="auto"/>
            <w:noWrap/>
            <w:vAlign w:val="center"/>
            <w:hideMark/>
          </w:tcPr>
          <w:p w14:paraId="39C7030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95.9</w:t>
            </w:r>
          </w:p>
        </w:tc>
        <w:tc>
          <w:tcPr>
            <w:tcW w:w="424" w:type="dxa"/>
            <w:tcBorders>
              <w:top w:val="nil"/>
              <w:left w:val="nil"/>
              <w:bottom w:val="nil"/>
              <w:right w:val="nil"/>
            </w:tcBorders>
            <w:shd w:val="clear" w:color="auto" w:fill="auto"/>
            <w:noWrap/>
            <w:vAlign w:val="center"/>
            <w:hideMark/>
          </w:tcPr>
          <w:p w14:paraId="22CC98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96.0</w:t>
            </w:r>
          </w:p>
        </w:tc>
        <w:tc>
          <w:tcPr>
            <w:tcW w:w="424" w:type="dxa"/>
            <w:tcBorders>
              <w:top w:val="nil"/>
              <w:left w:val="nil"/>
              <w:bottom w:val="nil"/>
              <w:right w:val="nil"/>
            </w:tcBorders>
            <w:shd w:val="clear" w:color="auto" w:fill="auto"/>
            <w:noWrap/>
            <w:vAlign w:val="center"/>
            <w:hideMark/>
          </w:tcPr>
          <w:p w14:paraId="1E057E7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96.3</w:t>
            </w:r>
          </w:p>
        </w:tc>
        <w:tc>
          <w:tcPr>
            <w:tcW w:w="424" w:type="dxa"/>
            <w:tcBorders>
              <w:top w:val="nil"/>
              <w:left w:val="nil"/>
              <w:bottom w:val="nil"/>
              <w:right w:val="nil"/>
            </w:tcBorders>
            <w:shd w:val="clear" w:color="auto" w:fill="auto"/>
            <w:noWrap/>
            <w:vAlign w:val="center"/>
            <w:hideMark/>
          </w:tcPr>
          <w:p w14:paraId="53D07C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96.1</w:t>
            </w:r>
          </w:p>
        </w:tc>
        <w:tc>
          <w:tcPr>
            <w:tcW w:w="424" w:type="dxa"/>
            <w:tcBorders>
              <w:top w:val="nil"/>
              <w:left w:val="nil"/>
              <w:bottom w:val="nil"/>
              <w:right w:val="nil"/>
            </w:tcBorders>
            <w:shd w:val="clear" w:color="auto" w:fill="auto"/>
            <w:noWrap/>
            <w:vAlign w:val="center"/>
            <w:hideMark/>
          </w:tcPr>
          <w:p w14:paraId="004092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96.3</w:t>
            </w:r>
          </w:p>
        </w:tc>
        <w:tc>
          <w:tcPr>
            <w:tcW w:w="424" w:type="dxa"/>
            <w:tcBorders>
              <w:top w:val="nil"/>
              <w:left w:val="nil"/>
              <w:bottom w:val="nil"/>
              <w:right w:val="nil"/>
            </w:tcBorders>
            <w:shd w:val="clear" w:color="auto" w:fill="auto"/>
            <w:noWrap/>
            <w:vAlign w:val="center"/>
            <w:hideMark/>
          </w:tcPr>
          <w:p w14:paraId="483EE6E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96.5</w:t>
            </w:r>
          </w:p>
        </w:tc>
        <w:tc>
          <w:tcPr>
            <w:tcW w:w="424" w:type="dxa"/>
            <w:tcBorders>
              <w:top w:val="nil"/>
              <w:left w:val="nil"/>
              <w:bottom w:val="nil"/>
              <w:right w:val="nil"/>
            </w:tcBorders>
            <w:shd w:val="clear" w:color="auto" w:fill="auto"/>
            <w:noWrap/>
            <w:vAlign w:val="center"/>
            <w:hideMark/>
          </w:tcPr>
          <w:p w14:paraId="302CC3F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95.8</w:t>
            </w:r>
          </w:p>
        </w:tc>
        <w:tc>
          <w:tcPr>
            <w:tcW w:w="424" w:type="dxa"/>
            <w:tcBorders>
              <w:top w:val="nil"/>
              <w:left w:val="nil"/>
              <w:bottom w:val="nil"/>
              <w:right w:val="nil"/>
            </w:tcBorders>
            <w:shd w:val="clear" w:color="auto" w:fill="auto"/>
            <w:noWrap/>
            <w:vAlign w:val="center"/>
            <w:hideMark/>
          </w:tcPr>
          <w:p w14:paraId="4066F5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95.9</w:t>
            </w:r>
          </w:p>
        </w:tc>
        <w:tc>
          <w:tcPr>
            <w:tcW w:w="424" w:type="dxa"/>
            <w:tcBorders>
              <w:top w:val="nil"/>
              <w:left w:val="nil"/>
              <w:bottom w:val="nil"/>
              <w:right w:val="nil"/>
            </w:tcBorders>
            <w:shd w:val="clear" w:color="auto" w:fill="auto"/>
            <w:noWrap/>
            <w:vAlign w:val="center"/>
            <w:hideMark/>
          </w:tcPr>
          <w:p w14:paraId="48D507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96.1</w:t>
            </w:r>
          </w:p>
        </w:tc>
        <w:tc>
          <w:tcPr>
            <w:tcW w:w="424" w:type="dxa"/>
            <w:tcBorders>
              <w:top w:val="nil"/>
              <w:left w:val="nil"/>
              <w:bottom w:val="nil"/>
              <w:right w:val="nil"/>
            </w:tcBorders>
            <w:shd w:val="clear" w:color="auto" w:fill="auto"/>
            <w:noWrap/>
            <w:vAlign w:val="center"/>
            <w:hideMark/>
          </w:tcPr>
          <w:p w14:paraId="2F8841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96.1</w:t>
            </w:r>
          </w:p>
        </w:tc>
        <w:tc>
          <w:tcPr>
            <w:tcW w:w="424" w:type="dxa"/>
            <w:tcBorders>
              <w:top w:val="nil"/>
              <w:left w:val="nil"/>
              <w:bottom w:val="nil"/>
              <w:right w:val="nil"/>
            </w:tcBorders>
            <w:shd w:val="clear" w:color="auto" w:fill="auto"/>
            <w:noWrap/>
            <w:vAlign w:val="center"/>
            <w:hideMark/>
          </w:tcPr>
          <w:p w14:paraId="1940910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92.6</w:t>
            </w:r>
          </w:p>
        </w:tc>
        <w:tc>
          <w:tcPr>
            <w:tcW w:w="424" w:type="dxa"/>
            <w:tcBorders>
              <w:top w:val="nil"/>
              <w:left w:val="nil"/>
              <w:bottom w:val="nil"/>
              <w:right w:val="nil"/>
            </w:tcBorders>
            <w:shd w:val="clear" w:color="auto" w:fill="auto"/>
            <w:noWrap/>
            <w:vAlign w:val="center"/>
            <w:hideMark/>
          </w:tcPr>
          <w:p w14:paraId="5D08D09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94.3</w:t>
            </w:r>
          </w:p>
        </w:tc>
      </w:tr>
      <w:tr w:rsidR="00137CBD" w:rsidRPr="007A3838" w14:paraId="4E96C502" w14:textId="77777777" w:rsidTr="00042FEF">
        <w:trPr>
          <w:trHeight w:val="57"/>
        </w:trPr>
        <w:tc>
          <w:tcPr>
            <w:tcW w:w="6009" w:type="dxa"/>
            <w:tcBorders>
              <w:top w:val="nil"/>
              <w:left w:val="nil"/>
              <w:bottom w:val="nil"/>
              <w:right w:val="nil"/>
            </w:tcBorders>
            <w:shd w:val="clear" w:color="auto" w:fill="auto"/>
            <w:noWrap/>
            <w:vAlign w:val="center"/>
            <w:hideMark/>
          </w:tcPr>
          <w:p w14:paraId="05358F7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empleo formal</w:t>
            </w:r>
          </w:p>
        </w:tc>
        <w:tc>
          <w:tcPr>
            <w:tcW w:w="737" w:type="dxa"/>
            <w:tcBorders>
              <w:top w:val="nil"/>
              <w:left w:val="nil"/>
              <w:bottom w:val="nil"/>
              <w:right w:val="nil"/>
            </w:tcBorders>
            <w:shd w:val="clear" w:color="auto" w:fill="auto"/>
            <w:noWrap/>
            <w:vAlign w:val="center"/>
            <w:hideMark/>
          </w:tcPr>
          <w:p w14:paraId="72CEA2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7C3064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677FE54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20.8</w:t>
            </w:r>
          </w:p>
        </w:tc>
        <w:tc>
          <w:tcPr>
            <w:tcW w:w="424" w:type="dxa"/>
            <w:tcBorders>
              <w:top w:val="nil"/>
              <w:left w:val="nil"/>
              <w:bottom w:val="nil"/>
              <w:right w:val="nil"/>
            </w:tcBorders>
            <w:shd w:val="clear" w:color="auto" w:fill="auto"/>
            <w:noWrap/>
            <w:vAlign w:val="center"/>
            <w:hideMark/>
          </w:tcPr>
          <w:p w14:paraId="308C4B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20.8</w:t>
            </w:r>
          </w:p>
        </w:tc>
        <w:tc>
          <w:tcPr>
            <w:tcW w:w="424" w:type="dxa"/>
            <w:tcBorders>
              <w:top w:val="nil"/>
              <w:left w:val="nil"/>
              <w:bottom w:val="nil"/>
              <w:right w:val="nil"/>
            </w:tcBorders>
            <w:shd w:val="clear" w:color="auto" w:fill="auto"/>
            <w:noWrap/>
            <w:vAlign w:val="center"/>
            <w:hideMark/>
          </w:tcPr>
          <w:p w14:paraId="1129407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22.8</w:t>
            </w:r>
          </w:p>
        </w:tc>
        <w:tc>
          <w:tcPr>
            <w:tcW w:w="424" w:type="dxa"/>
            <w:tcBorders>
              <w:top w:val="nil"/>
              <w:left w:val="nil"/>
              <w:bottom w:val="nil"/>
              <w:right w:val="nil"/>
            </w:tcBorders>
            <w:shd w:val="clear" w:color="auto" w:fill="auto"/>
            <w:noWrap/>
            <w:vAlign w:val="center"/>
            <w:hideMark/>
          </w:tcPr>
          <w:p w14:paraId="769BEF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22.9</w:t>
            </w:r>
          </w:p>
        </w:tc>
        <w:tc>
          <w:tcPr>
            <w:tcW w:w="424" w:type="dxa"/>
            <w:tcBorders>
              <w:top w:val="nil"/>
              <w:left w:val="nil"/>
              <w:bottom w:val="nil"/>
              <w:right w:val="nil"/>
            </w:tcBorders>
            <w:shd w:val="clear" w:color="auto" w:fill="auto"/>
            <w:noWrap/>
            <w:vAlign w:val="center"/>
            <w:hideMark/>
          </w:tcPr>
          <w:p w14:paraId="574A5C2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24.9</w:t>
            </w:r>
          </w:p>
        </w:tc>
        <w:tc>
          <w:tcPr>
            <w:tcW w:w="424" w:type="dxa"/>
            <w:tcBorders>
              <w:top w:val="nil"/>
              <w:left w:val="nil"/>
              <w:bottom w:val="nil"/>
              <w:right w:val="nil"/>
            </w:tcBorders>
            <w:shd w:val="clear" w:color="auto" w:fill="auto"/>
            <w:noWrap/>
            <w:vAlign w:val="center"/>
            <w:hideMark/>
          </w:tcPr>
          <w:p w14:paraId="5ABDA96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25.7</w:t>
            </w:r>
          </w:p>
        </w:tc>
        <w:tc>
          <w:tcPr>
            <w:tcW w:w="424" w:type="dxa"/>
            <w:tcBorders>
              <w:top w:val="nil"/>
              <w:left w:val="nil"/>
              <w:bottom w:val="nil"/>
              <w:right w:val="nil"/>
            </w:tcBorders>
            <w:shd w:val="clear" w:color="auto" w:fill="auto"/>
            <w:noWrap/>
            <w:vAlign w:val="center"/>
            <w:hideMark/>
          </w:tcPr>
          <w:p w14:paraId="39194DA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26.3</w:t>
            </w:r>
          </w:p>
        </w:tc>
        <w:tc>
          <w:tcPr>
            <w:tcW w:w="424" w:type="dxa"/>
            <w:tcBorders>
              <w:top w:val="nil"/>
              <w:left w:val="nil"/>
              <w:bottom w:val="nil"/>
              <w:right w:val="nil"/>
            </w:tcBorders>
            <w:shd w:val="clear" w:color="auto" w:fill="auto"/>
            <w:noWrap/>
            <w:vAlign w:val="center"/>
            <w:hideMark/>
          </w:tcPr>
          <w:p w14:paraId="1AC3F89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27.2</w:t>
            </w:r>
          </w:p>
        </w:tc>
        <w:tc>
          <w:tcPr>
            <w:tcW w:w="424" w:type="dxa"/>
            <w:tcBorders>
              <w:top w:val="nil"/>
              <w:left w:val="nil"/>
              <w:bottom w:val="nil"/>
              <w:right w:val="nil"/>
            </w:tcBorders>
            <w:shd w:val="clear" w:color="auto" w:fill="auto"/>
            <w:noWrap/>
            <w:vAlign w:val="center"/>
            <w:hideMark/>
          </w:tcPr>
          <w:p w14:paraId="6B23E62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26.8</w:t>
            </w:r>
          </w:p>
        </w:tc>
        <w:tc>
          <w:tcPr>
            <w:tcW w:w="424" w:type="dxa"/>
            <w:tcBorders>
              <w:top w:val="nil"/>
              <w:left w:val="nil"/>
              <w:bottom w:val="nil"/>
              <w:right w:val="nil"/>
            </w:tcBorders>
            <w:shd w:val="clear" w:color="auto" w:fill="auto"/>
            <w:noWrap/>
            <w:vAlign w:val="center"/>
            <w:hideMark/>
          </w:tcPr>
          <w:p w14:paraId="5B4092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28.0</w:t>
            </w:r>
          </w:p>
        </w:tc>
        <w:tc>
          <w:tcPr>
            <w:tcW w:w="424" w:type="dxa"/>
            <w:tcBorders>
              <w:top w:val="nil"/>
              <w:left w:val="nil"/>
              <w:bottom w:val="nil"/>
              <w:right w:val="nil"/>
            </w:tcBorders>
            <w:shd w:val="clear" w:color="auto" w:fill="auto"/>
            <w:noWrap/>
            <w:vAlign w:val="center"/>
            <w:hideMark/>
          </w:tcPr>
          <w:p w14:paraId="57348A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27.5</w:t>
            </w:r>
          </w:p>
        </w:tc>
        <w:tc>
          <w:tcPr>
            <w:tcW w:w="424" w:type="dxa"/>
            <w:tcBorders>
              <w:top w:val="nil"/>
              <w:left w:val="nil"/>
              <w:bottom w:val="nil"/>
              <w:right w:val="nil"/>
            </w:tcBorders>
            <w:shd w:val="clear" w:color="auto" w:fill="auto"/>
            <w:noWrap/>
            <w:vAlign w:val="center"/>
            <w:hideMark/>
          </w:tcPr>
          <w:p w14:paraId="15B285F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27.6</w:t>
            </w:r>
          </w:p>
        </w:tc>
        <w:tc>
          <w:tcPr>
            <w:tcW w:w="424" w:type="dxa"/>
            <w:tcBorders>
              <w:top w:val="nil"/>
              <w:left w:val="nil"/>
              <w:bottom w:val="nil"/>
              <w:right w:val="nil"/>
            </w:tcBorders>
            <w:shd w:val="clear" w:color="auto" w:fill="auto"/>
            <w:noWrap/>
            <w:vAlign w:val="center"/>
            <w:hideMark/>
          </w:tcPr>
          <w:p w14:paraId="7CCA9F1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27.3</w:t>
            </w:r>
          </w:p>
        </w:tc>
        <w:tc>
          <w:tcPr>
            <w:tcW w:w="424" w:type="dxa"/>
            <w:tcBorders>
              <w:top w:val="nil"/>
              <w:left w:val="nil"/>
              <w:bottom w:val="nil"/>
              <w:right w:val="nil"/>
            </w:tcBorders>
            <w:shd w:val="clear" w:color="auto" w:fill="auto"/>
            <w:noWrap/>
            <w:vAlign w:val="center"/>
            <w:hideMark/>
          </w:tcPr>
          <w:p w14:paraId="0446E6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24.7</w:t>
            </w:r>
          </w:p>
        </w:tc>
        <w:tc>
          <w:tcPr>
            <w:tcW w:w="424" w:type="dxa"/>
            <w:tcBorders>
              <w:top w:val="nil"/>
              <w:left w:val="nil"/>
              <w:bottom w:val="nil"/>
              <w:right w:val="nil"/>
            </w:tcBorders>
            <w:shd w:val="clear" w:color="auto" w:fill="auto"/>
            <w:noWrap/>
            <w:vAlign w:val="center"/>
            <w:hideMark/>
          </w:tcPr>
          <w:p w14:paraId="2F042F4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23.2</w:t>
            </w:r>
          </w:p>
        </w:tc>
      </w:tr>
      <w:tr w:rsidR="00137CBD" w:rsidRPr="007A3838" w14:paraId="150ECFC3" w14:textId="77777777" w:rsidTr="00042FEF">
        <w:trPr>
          <w:trHeight w:val="57"/>
        </w:trPr>
        <w:tc>
          <w:tcPr>
            <w:tcW w:w="6009" w:type="dxa"/>
            <w:tcBorders>
              <w:top w:val="nil"/>
              <w:left w:val="nil"/>
              <w:bottom w:val="nil"/>
              <w:right w:val="nil"/>
            </w:tcBorders>
            <w:shd w:val="clear" w:color="000000" w:fill="63ADA4"/>
            <w:noWrap/>
            <w:vAlign w:val="center"/>
            <w:hideMark/>
          </w:tcPr>
          <w:p w14:paraId="0910AE21"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seguridad social</w:t>
            </w:r>
          </w:p>
        </w:tc>
        <w:tc>
          <w:tcPr>
            <w:tcW w:w="737" w:type="dxa"/>
            <w:tcBorders>
              <w:top w:val="nil"/>
              <w:left w:val="nil"/>
              <w:bottom w:val="nil"/>
              <w:right w:val="nil"/>
            </w:tcBorders>
            <w:shd w:val="clear" w:color="000000" w:fill="63ADA4"/>
            <w:noWrap/>
            <w:vAlign w:val="center"/>
            <w:hideMark/>
          </w:tcPr>
          <w:p w14:paraId="5FF4D7A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63ADA4"/>
            <w:noWrap/>
            <w:vAlign w:val="center"/>
            <w:hideMark/>
          </w:tcPr>
          <w:p w14:paraId="4F019C7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63ADA4"/>
            <w:noWrap/>
            <w:vAlign w:val="center"/>
            <w:hideMark/>
          </w:tcPr>
          <w:p w14:paraId="0BDD9FE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46.7</w:t>
            </w:r>
          </w:p>
        </w:tc>
        <w:tc>
          <w:tcPr>
            <w:tcW w:w="424" w:type="dxa"/>
            <w:tcBorders>
              <w:top w:val="nil"/>
              <w:left w:val="nil"/>
              <w:bottom w:val="nil"/>
              <w:right w:val="nil"/>
            </w:tcBorders>
            <w:shd w:val="clear" w:color="000000" w:fill="63ADA4"/>
            <w:noWrap/>
            <w:vAlign w:val="center"/>
            <w:hideMark/>
          </w:tcPr>
          <w:p w14:paraId="504B829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51.3</w:t>
            </w:r>
          </w:p>
        </w:tc>
        <w:tc>
          <w:tcPr>
            <w:tcW w:w="424" w:type="dxa"/>
            <w:tcBorders>
              <w:top w:val="nil"/>
              <w:left w:val="nil"/>
              <w:bottom w:val="nil"/>
              <w:right w:val="nil"/>
            </w:tcBorders>
            <w:shd w:val="clear" w:color="000000" w:fill="63ADA4"/>
            <w:noWrap/>
            <w:vAlign w:val="center"/>
            <w:hideMark/>
          </w:tcPr>
          <w:p w14:paraId="7BDD740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56.9</w:t>
            </w:r>
          </w:p>
        </w:tc>
        <w:tc>
          <w:tcPr>
            <w:tcW w:w="424" w:type="dxa"/>
            <w:tcBorders>
              <w:top w:val="nil"/>
              <w:left w:val="nil"/>
              <w:bottom w:val="nil"/>
              <w:right w:val="nil"/>
            </w:tcBorders>
            <w:shd w:val="clear" w:color="000000" w:fill="63ADA4"/>
            <w:noWrap/>
            <w:vAlign w:val="center"/>
            <w:hideMark/>
          </w:tcPr>
          <w:p w14:paraId="79B931F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59.2</w:t>
            </w:r>
          </w:p>
        </w:tc>
        <w:tc>
          <w:tcPr>
            <w:tcW w:w="424" w:type="dxa"/>
            <w:tcBorders>
              <w:top w:val="nil"/>
              <w:left w:val="nil"/>
              <w:bottom w:val="nil"/>
              <w:right w:val="nil"/>
            </w:tcBorders>
            <w:shd w:val="clear" w:color="000000" w:fill="63ADA4"/>
            <w:noWrap/>
            <w:vAlign w:val="center"/>
            <w:hideMark/>
          </w:tcPr>
          <w:p w14:paraId="50BDDF1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60.2</w:t>
            </w:r>
          </w:p>
        </w:tc>
        <w:tc>
          <w:tcPr>
            <w:tcW w:w="424" w:type="dxa"/>
            <w:tcBorders>
              <w:top w:val="nil"/>
              <w:left w:val="nil"/>
              <w:bottom w:val="nil"/>
              <w:right w:val="nil"/>
            </w:tcBorders>
            <w:shd w:val="clear" w:color="000000" w:fill="63ADA4"/>
            <w:noWrap/>
            <w:vAlign w:val="center"/>
            <w:hideMark/>
          </w:tcPr>
          <w:p w14:paraId="1F23540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58.0</w:t>
            </w:r>
          </w:p>
        </w:tc>
        <w:tc>
          <w:tcPr>
            <w:tcW w:w="424" w:type="dxa"/>
            <w:tcBorders>
              <w:top w:val="nil"/>
              <w:left w:val="nil"/>
              <w:bottom w:val="nil"/>
              <w:right w:val="nil"/>
            </w:tcBorders>
            <w:shd w:val="clear" w:color="000000" w:fill="63ADA4"/>
            <w:noWrap/>
            <w:vAlign w:val="center"/>
            <w:hideMark/>
          </w:tcPr>
          <w:p w14:paraId="295BB45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59.4</w:t>
            </w:r>
          </w:p>
        </w:tc>
        <w:tc>
          <w:tcPr>
            <w:tcW w:w="424" w:type="dxa"/>
            <w:tcBorders>
              <w:top w:val="nil"/>
              <w:left w:val="nil"/>
              <w:bottom w:val="nil"/>
              <w:right w:val="nil"/>
            </w:tcBorders>
            <w:shd w:val="clear" w:color="000000" w:fill="63ADA4"/>
            <w:noWrap/>
            <w:vAlign w:val="center"/>
            <w:hideMark/>
          </w:tcPr>
          <w:p w14:paraId="3E2223A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62.4</w:t>
            </w:r>
          </w:p>
        </w:tc>
        <w:tc>
          <w:tcPr>
            <w:tcW w:w="424" w:type="dxa"/>
            <w:tcBorders>
              <w:top w:val="nil"/>
              <w:left w:val="nil"/>
              <w:bottom w:val="nil"/>
              <w:right w:val="nil"/>
            </w:tcBorders>
            <w:shd w:val="clear" w:color="000000" w:fill="63ADA4"/>
            <w:noWrap/>
            <w:vAlign w:val="center"/>
            <w:hideMark/>
          </w:tcPr>
          <w:p w14:paraId="3EBDAFE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65.8</w:t>
            </w:r>
          </w:p>
        </w:tc>
        <w:tc>
          <w:tcPr>
            <w:tcW w:w="424" w:type="dxa"/>
            <w:tcBorders>
              <w:top w:val="nil"/>
              <w:left w:val="nil"/>
              <w:bottom w:val="nil"/>
              <w:right w:val="nil"/>
            </w:tcBorders>
            <w:shd w:val="clear" w:color="000000" w:fill="63ADA4"/>
            <w:noWrap/>
            <w:vAlign w:val="center"/>
            <w:hideMark/>
          </w:tcPr>
          <w:p w14:paraId="0E1217A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69.1</w:t>
            </w:r>
          </w:p>
        </w:tc>
        <w:tc>
          <w:tcPr>
            <w:tcW w:w="424" w:type="dxa"/>
            <w:tcBorders>
              <w:top w:val="nil"/>
              <w:left w:val="nil"/>
              <w:bottom w:val="nil"/>
              <w:right w:val="nil"/>
            </w:tcBorders>
            <w:shd w:val="clear" w:color="000000" w:fill="63ADA4"/>
            <w:noWrap/>
            <w:vAlign w:val="center"/>
            <w:hideMark/>
          </w:tcPr>
          <w:p w14:paraId="6721EFE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69.9</w:t>
            </w:r>
          </w:p>
        </w:tc>
        <w:tc>
          <w:tcPr>
            <w:tcW w:w="424" w:type="dxa"/>
            <w:tcBorders>
              <w:top w:val="nil"/>
              <w:left w:val="nil"/>
              <w:bottom w:val="nil"/>
              <w:right w:val="nil"/>
            </w:tcBorders>
            <w:shd w:val="clear" w:color="000000" w:fill="63ADA4"/>
            <w:noWrap/>
            <w:vAlign w:val="center"/>
            <w:hideMark/>
          </w:tcPr>
          <w:p w14:paraId="1BFD5E6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69.8</w:t>
            </w:r>
          </w:p>
        </w:tc>
        <w:tc>
          <w:tcPr>
            <w:tcW w:w="424" w:type="dxa"/>
            <w:tcBorders>
              <w:top w:val="nil"/>
              <w:left w:val="nil"/>
              <w:bottom w:val="nil"/>
              <w:right w:val="nil"/>
            </w:tcBorders>
            <w:shd w:val="clear" w:color="000000" w:fill="63ADA4"/>
            <w:noWrap/>
            <w:vAlign w:val="center"/>
            <w:hideMark/>
          </w:tcPr>
          <w:p w14:paraId="621AE44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70.8</w:t>
            </w:r>
          </w:p>
        </w:tc>
        <w:tc>
          <w:tcPr>
            <w:tcW w:w="424" w:type="dxa"/>
            <w:tcBorders>
              <w:top w:val="nil"/>
              <w:left w:val="nil"/>
              <w:bottom w:val="nil"/>
              <w:right w:val="nil"/>
            </w:tcBorders>
            <w:shd w:val="clear" w:color="000000" w:fill="63ADA4"/>
            <w:noWrap/>
            <w:vAlign w:val="center"/>
            <w:hideMark/>
          </w:tcPr>
          <w:p w14:paraId="3CB3D88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68.3</w:t>
            </w:r>
          </w:p>
        </w:tc>
        <w:tc>
          <w:tcPr>
            <w:tcW w:w="424" w:type="dxa"/>
            <w:tcBorders>
              <w:top w:val="nil"/>
              <w:left w:val="nil"/>
              <w:bottom w:val="nil"/>
              <w:right w:val="nil"/>
            </w:tcBorders>
            <w:shd w:val="clear" w:color="000000" w:fill="63ADA4"/>
            <w:noWrap/>
            <w:vAlign w:val="center"/>
            <w:hideMark/>
          </w:tcPr>
          <w:p w14:paraId="5A87568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72.0</w:t>
            </w:r>
          </w:p>
        </w:tc>
      </w:tr>
      <w:tr w:rsidR="00137CBD" w:rsidRPr="007A3838" w14:paraId="34E4D322" w14:textId="77777777" w:rsidTr="00042FEF">
        <w:trPr>
          <w:trHeight w:val="57"/>
        </w:trPr>
        <w:tc>
          <w:tcPr>
            <w:tcW w:w="6009" w:type="dxa"/>
            <w:tcBorders>
              <w:top w:val="nil"/>
              <w:left w:val="nil"/>
              <w:bottom w:val="nil"/>
              <w:right w:val="nil"/>
            </w:tcBorders>
            <w:shd w:val="clear" w:color="000000" w:fill="ACD4CF"/>
            <w:noWrap/>
            <w:vAlign w:val="center"/>
            <w:hideMark/>
          </w:tcPr>
          <w:p w14:paraId="74451C17"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Seguridad de ingresos para los trabajadores</w:t>
            </w:r>
          </w:p>
        </w:tc>
        <w:tc>
          <w:tcPr>
            <w:tcW w:w="737" w:type="dxa"/>
            <w:tcBorders>
              <w:top w:val="nil"/>
              <w:left w:val="nil"/>
              <w:bottom w:val="nil"/>
              <w:right w:val="nil"/>
            </w:tcBorders>
            <w:shd w:val="clear" w:color="000000" w:fill="ACD4CF"/>
            <w:noWrap/>
            <w:vAlign w:val="center"/>
            <w:hideMark/>
          </w:tcPr>
          <w:p w14:paraId="1A539DA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14D4274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29F2875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30.3</w:t>
            </w:r>
          </w:p>
        </w:tc>
        <w:tc>
          <w:tcPr>
            <w:tcW w:w="424" w:type="dxa"/>
            <w:tcBorders>
              <w:top w:val="nil"/>
              <w:left w:val="nil"/>
              <w:bottom w:val="nil"/>
              <w:right w:val="nil"/>
            </w:tcBorders>
            <w:shd w:val="clear" w:color="000000" w:fill="ACD4CF"/>
            <w:noWrap/>
            <w:vAlign w:val="center"/>
            <w:hideMark/>
          </w:tcPr>
          <w:p w14:paraId="583EB3D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44.0</w:t>
            </w:r>
          </w:p>
        </w:tc>
        <w:tc>
          <w:tcPr>
            <w:tcW w:w="424" w:type="dxa"/>
            <w:tcBorders>
              <w:top w:val="nil"/>
              <w:left w:val="nil"/>
              <w:bottom w:val="nil"/>
              <w:right w:val="nil"/>
            </w:tcBorders>
            <w:shd w:val="clear" w:color="000000" w:fill="ACD4CF"/>
            <w:noWrap/>
            <w:vAlign w:val="center"/>
            <w:hideMark/>
          </w:tcPr>
          <w:p w14:paraId="7886823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53.8</w:t>
            </w:r>
          </w:p>
        </w:tc>
        <w:tc>
          <w:tcPr>
            <w:tcW w:w="424" w:type="dxa"/>
            <w:tcBorders>
              <w:top w:val="nil"/>
              <w:left w:val="nil"/>
              <w:bottom w:val="nil"/>
              <w:right w:val="nil"/>
            </w:tcBorders>
            <w:shd w:val="clear" w:color="000000" w:fill="ACD4CF"/>
            <w:noWrap/>
            <w:vAlign w:val="center"/>
            <w:hideMark/>
          </w:tcPr>
          <w:p w14:paraId="5B3E77E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57.8</w:t>
            </w:r>
          </w:p>
        </w:tc>
        <w:tc>
          <w:tcPr>
            <w:tcW w:w="424" w:type="dxa"/>
            <w:tcBorders>
              <w:top w:val="nil"/>
              <w:left w:val="nil"/>
              <w:bottom w:val="nil"/>
              <w:right w:val="nil"/>
            </w:tcBorders>
            <w:shd w:val="clear" w:color="000000" w:fill="ACD4CF"/>
            <w:noWrap/>
            <w:vAlign w:val="center"/>
            <w:hideMark/>
          </w:tcPr>
          <w:p w14:paraId="0689F55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60.0</w:t>
            </w:r>
          </w:p>
        </w:tc>
        <w:tc>
          <w:tcPr>
            <w:tcW w:w="424" w:type="dxa"/>
            <w:tcBorders>
              <w:top w:val="nil"/>
              <w:left w:val="nil"/>
              <w:bottom w:val="nil"/>
              <w:right w:val="nil"/>
            </w:tcBorders>
            <w:shd w:val="clear" w:color="000000" w:fill="ACD4CF"/>
            <w:noWrap/>
            <w:vAlign w:val="center"/>
            <w:hideMark/>
          </w:tcPr>
          <w:p w14:paraId="7595D5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58.4</w:t>
            </w:r>
          </w:p>
        </w:tc>
        <w:tc>
          <w:tcPr>
            <w:tcW w:w="424" w:type="dxa"/>
            <w:tcBorders>
              <w:top w:val="nil"/>
              <w:left w:val="nil"/>
              <w:bottom w:val="nil"/>
              <w:right w:val="nil"/>
            </w:tcBorders>
            <w:shd w:val="clear" w:color="000000" w:fill="ACD4CF"/>
            <w:noWrap/>
            <w:vAlign w:val="center"/>
            <w:hideMark/>
          </w:tcPr>
          <w:p w14:paraId="101C759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62.2</w:t>
            </w:r>
          </w:p>
        </w:tc>
        <w:tc>
          <w:tcPr>
            <w:tcW w:w="424" w:type="dxa"/>
            <w:tcBorders>
              <w:top w:val="nil"/>
              <w:left w:val="nil"/>
              <w:bottom w:val="nil"/>
              <w:right w:val="nil"/>
            </w:tcBorders>
            <w:shd w:val="clear" w:color="000000" w:fill="ACD4CF"/>
            <w:noWrap/>
            <w:vAlign w:val="center"/>
            <w:hideMark/>
          </w:tcPr>
          <w:p w14:paraId="2ED848D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65.9</w:t>
            </w:r>
          </w:p>
        </w:tc>
        <w:tc>
          <w:tcPr>
            <w:tcW w:w="424" w:type="dxa"/>
            <w:tcBorders>
              <w:top w:val="nil"/>
              <w:left w:val="nil"/>
              <w:bottom w:val="nil"/>
              <w:right w:val="nil"/>
            </w:tcBorders>
            <w:shd w:val="clear" w:color="000000" w:fill="ACD4CF"/>
            <w:noWrap/>
            <w:vAlign w:val="center"/>
            <w:hideMark/>
          </w:tcPr>
          <w:p w14:paraId="3A70682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69.7</w:t>
            </w:r>
          </w:p>
        </w:tc>
        <w:tc>
          <w:tcPr>
            <w:tcW w:w="424" w:type="dxa"/>
            <w:tcBorders>
              <w:top w:val="nil"/>
              <w:left w:val="nil"/>
              <w:bottom w:val="nil"/>
              <w:right w:val="nil"/>
            </w:tcBorders>
            <w:shd w:val="clear" w:color="000000" w:fill="ACD4CF"/>
            <w:noWrap/>
            <w:vAlign w:val="center"/>
            <w:hideMark/>
          </w:tcPr>
          <w:p w14:paraId="0557A10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72.2</w:t>
            </w:r>
          </w:p>
        </w:tc>
        <w:tc>
          <w:tcPr>
            <w:tcW w:w="424" w:type="dxa"/>
            <w:tcBorders>
              <w:top w:val="nil"/>
              <w:left w:val="nil"/>
              <w:bottom w:val="nil"/>
              <w:right w:val="nil"/>
            </w:tcBorders>
            <w:shd w:val="clear" w:color="000000" w:fill="ACD4CF"/>
            <w:noWrap/>
            <w:vAlign w:val="center"/>
            <w:hideMark/>
          </w:tcPr>
          <w:p w14:paraId="0DC8E6E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72.6</w:t>
            </w:r>
          </w:p>
        </w:tc>
        <w:tc>
          <w:tcPr>
            <w:tcW w:w="424" w:type="dxa"/>
            <w:tcBorders>
              <w:top w:val="nil"/>
              <w:left w:val="nil"/>
              <w:bottom w:val="nil"/>
              <w:right w:val="nil"/>
            </w:tcBorders>
            <w:shd w:val="clear" w:color="000000" w:fill="ACD4CF"/>
            <w:noWrap/>
            <w:vAlign w:val="center"/>
            <w:hideMark/>
          </w:tcPr>
          <w:p w14:paraId="6F4FEF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72.7</w:t>
            </w:r>
          </w:p>
        </w:tc>
        <w:tc>
          <w:tcPr>
            <w:tcW w:w="424" w:type="dxa"/>
            <w:tcBorders>
              <w:top w:val="nil"/>
              <w:left w:val="nil"/>
              <w:bottom w:val="nil"/>
              <w:right w:val="nil"/>
            </w:tcBorders>
            <w:shd w:val="clear" w:color="000000" w:fill="ACD4CF"/>
            <w:noWrap/>
            <w:vAlign w:val="center"/>
            <w:hideMark/>
          </w:tcPr>
          <w:p w14:paraId="6893E2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73.8</w:t>
            </w:r>
          </w:p>
        </w:tc>
        <w:tc>
          <w:tcPr>
            <w:tcW w:w="424" w:type="dxa"/>
            <w:tcBorders>
              <w:top w:val="nil"/>
              <w:left w:val="nil"/>
              <w:bottom w:val="nil"/>
              <w:right w:val="nil"/>
            </w:tcBorders>
            <w:shd w:val="clear" w:color="000000" w:fill="ACD4CF"/>
            <w:noWrap/>
            <w:vAlign w:val="center"/>
            <w:hideMark/>
          </w:tcPr>
          <w:p w14:paraId="0C625BB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75.2</w:t>
            </w:r>
          </w:p>
        </w:tc>
        <w:tc>
          <w:tcPr>
            <w:tcW w:w="424" w:type="dxa"/>
            <w:tcBorders>
              <w:top w:val="nil"/>
              <w:left w:val="nil"/>
              <w:bottom w:val="nil"/>
              <w:right w:val="nil"/>
            </w:tcBorders>
            <w:shd w:val="clear" w:color="000000" w:fill="ACD4CF"/>
            <w:noWrap/>
            <w:vAlign w:val="center"/>
            <w:hideMark/>
          </w:tcPr>
          <w:p w14:paraId="34657F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78.2</w:t>
            </w:r>
          </w:p>
        </w:tc>
      </w:tr>
      <w:tr w:rsidR="00137CBD" w:rsidRPr="007A3838" w14:paraId="759F5E6F" w14:textId="77777777" w:rsidTr="00042FEF">
        <w:trPr>
          <w:trHeight w:val="57"/>
        </w:trPr>
        <w:tc>
          <w:tcPr>
            <w:tcW w:w="6009" w:type="dxa"/>
            <w:tcBorders>
              <w:top w:val="nil"/>
              <w:left w:val="nil"/>
              <w:bottom w:val="nil"/>
              <w:right w:val="nil"/>
            </w:tcBorders>
            <w:shd w:val="clear" w:color="auto" w:fill="auto"/>
            <w:noWrap/>
            <w:vAlign w:val="center"/>
            <w:hideMark/>
          </w:tcPr>
          <w:p w14:paraId="49849C4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Pea ocupada con tenencia de seguro de salud</w:t>
            </w:r>
          </w:p>
        </w:tc>
        <w:tc>
          <w:tcPr>
            <w:tcW w:w="737" w:type="dxa"/>
            <w:tcBorders>
              <w:top w:val="nil"/>
              <w:left w:val="nil"/>
              <w:bottom w:val="nil"/>
              <w:right w:val="nil"/>
            </w:tcBorders>
            <w:shd w:val="clear" w:color="auto" w:fill="auto"/>
            <w:noWrap/>
            <w:vAlign w:val="center"/>
            <w:hideMark/>
          </w:tcPr>
          <w:p w14:paraId="7F6B99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5DDFF6D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740E5A0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30.3</w:t>
            </w:r>
          </w:p>
        </w:tc>
        <w:tc>
          <w:tcPr>
            <w:tcW w:w="424" w:type="dxa"/>
            <w:tcBorders>
              <w:top w:val="nil"/>
              <w:left w:val="nil"/>
              <w:bottom w:val="nil"/>
              <w:right w:val="nil"/>
            </w:tcBorders>
            <w:shd w:val="clear" w:color="auto" w:fill="auto"/>
            <w:noWrap/>
            <w:vAlign w:val="center"/>
            <w:hideMark/>
          </w:tcPr>
          <w:p w14:paraId="65A0549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44.0</w:t>
            </w:r>
          </w:p>
        </w:tc>
        <w:tc>
          <w:tcPr>
            <w:tcW w:w="424" w:type="dxa"/>
            <w:tcBorders>
              <w:top w:val="nil"/>
              <w:left w:val="nil"/>
              <w:bottom w:val="nil"/>
              <w:right w:val="nil"/>
            </w:tcBorders>
            <w:shd w:val="clear" w:color="auto" w:fill="auto"/>
            <w:noWrap/>
            <w:vAlign w:val="center"/>
            <w:hideMark/>
          </w:tcPr>
          <w:p w14:paraId="52D94E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53.8</w:t>
            </w:r>
          </w:p>
        </w:tc>
        <w:tc>
          <w:tcPr>
            <w:tcW w:w="424" w:type="dxa"/>
            <w:tcBorders>
              <w:top w:val="nil"/>
              <w:left w:val="nil"/>
              <w:bottom w:val="nil"/>
              <w:right w:val="nil"/>
            </w:tcBorders>
            <w:shd w:val="clear" w:color="auto" w:fill="auto"/>
            <w:noWrap/>
            <w:vAlign w:val="center"/>
            <w:hideMark/>
          </w:tcPr>
          <w:p w14:paraId="75A3F4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57.8</w:t>
            </w:r>
          </w:p>
        </w:tc>
        <w:tc>
          <w:tcPr>
            <w:tcW w:w="424" w:type="dxa"/>
            <w:tcBorders>
              <w:top w:val="nil"/>
              <w:left w:val="nil"/>
              <w:bottom w:val="nil"/>
              <w:right w:val="nil"/>
            </w:tcBorders>
            <w:shd w:val="clear" w:color="auto" w:fill="auto"/>
            <w:noWrap/>
            <w:vAlign w:val="center"/>
            <w:hideMark/>
          </w:tcPr>
          <w:p w14:paraId="2DE811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60.0</w:t>
            </w:r>
          </w:p>
        </w:tc>
        <w:tc>
          <w:tcPr>
            <w:tcW w:w="424" w:type="dxa"/>
            <w:tcBorders>
              <w:top w:val="nil"/>
              <w:left w:val="nil"/>
              <w:bottom w:val="nil"/>
              <w:right w:val="nil"/>
            </w:tcBorders>
            <w:shd w:val="clear" w:color="auto" w:fill="auto"/>
            <w:noWrap/>
            <w:vAlign w:val="center"/>
            <w:hideMark/>
          </w:tcPr>
          <w:p w14:paraId="3AFF68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58.4</w:t>
            </w:r>
          </w:p>
        </w:tc>
        <w:tc>
          <w:tcPr>
            <w:tcW w:w="424" w:type="dxa"/>
            <w:tcBorders>
              <w:top w:val="nil"/>
              <w:left w:val="nil"/>
              <w:bottom w:val="nil"/>
              <w:right w:val="nil"/>
            </w:tcBorders>
            <w:shd w:val="clear" w:color="auto" w:fill="auto"/>
            <w:noWrap/>
            <w:vAlign w:val="center"/>
            <w:hideMark/>
          </w:tcPr>
          <w:p w14:paraId="734F08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62.2</w:t>
            </w:r>
          </w:p>
        </w:tc>
        <w:tc>
          <w:tcPr>
            <w:tcW w:w="424" w:type="dxa"/>
            <w:tcBorders>
              <w:top w:val="nil"/>
              <w:left w:val="nil"/>
              <w:bottom w:val="nil"/>
              <w:right w:val="nil"/>
            </w:tcBorders>
            <w:shd w:val="clear" w:color="auto" w:fill="auto"/>
            <w:noWrap/>
            <w:vAlign w:val="center"/>
            <w:hideMark/>
          </w:tcPr>
          <w:p w14:paraId="39F32D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65.9</w:t>
            </w:r>
          </w:p>
        </w:tc>
        <w:tc>
          <w:tcPr>
            <w:tcW w:w="424" w:type="dxa"/>
            <w:tcBorders>
              <w:top w:val="nil"/>
              <w:left w:val="nil"/>
              <w:bottom w:val="nil"/>
              <w:right w:val="nil"/>
            </w:tcBorders>
            <w:shd w:val="clear" w:color="auto" w:fill="auto"/>
            <w:noWrap/>
            <w:vAlign w:val="center"/>
            <w:hideMark/>
          </w:tcPr>
          <w:p w14:paraId="412E6CA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69.7</w:t>
            </w:r>
          </w:p>
        </w:tc>
        <w:tc>
          <w:tcPr>
            <w:tcW w:w="424" w:type="dxa"/>
            <w:tcBorders>
              <w:top w:val="nil"/>
              <w:left w:val="nil"/>
              <w:bottom w:val="nil"/>
              <w:right w:val="nil"/>
            </w:tcBorders>
            <w:shd w:val="clear" w:color="auto" w:fill="auto"/>
            <w:noWrap/>
            <w:vAlign w:val="center"/>
            <w:hideMark/>
          </w:tcPr>
          <w:p w14:paraId="2D09FC1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72.2</w:t>
            </w:r>
          </w:p>
        </w:tc>
        <w:tc>
          <w:tcPr>
            <w:tcW w:w="424" w:type="dxa"/>
            <w:tcBorders>
              <w:top w:val="nil"/>
              <w:left w:val="nil"/>
              <w:bottom w:val="nil"/>
              <w:right w:val="nil"/>
            </w:tcBorders>
            <w:shd w:val="clear" w:color="auto" w:fill="auto"/>
            <w:noWrap/>
            <w:vAlign w:val="center"/>
            <w:hideMark/>
          </w:tcPr>
          <w:p w14:paraId="73198AA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72.6</w:t>
            </w:r>
          </w:p>
        </w:tc>
        <w:tc>
          <w:tcPr>
            <w:tcW w:w="424" w:type="dxa"/>
            <w:tcBorders>
              <w:top w:val="nil"/>
              <w:left w:val="nil"/>
              <w:bottom w:val="nil"/>
              <w:right w:val="nil"/>
            </w:tcBorders>
            <w:shd w:val="clear" w:color="auto" w:fill="auto"/>
            <w:noWrap/>
            <w:vAlign w:val="center"/>
            <w:hideMark/>
          </w:tcPr>
          <w:p w14:paraId="35E9D3C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72.7</w:t>
            </w:r>
          </w:p>
        </w:tc>
        <w:tc>
          <w:tcPr>
            <w:tcW w:w="424" w:type="dxa"/>
            <w:tcBorders>
              <w:top w:val="nil"/>
              <w:left w:val="nil"/>
              <w:bottom w:val="nil"/>
              <w:right w:val="nil"/>
            </w:tcBorders>
            <w:shd w:val="clear" w:color="auto" w:fill="auto"/>
            <w:noWrap/>
            <w:vAlign w:val="center"/>
            <w:hideMark/>
          </w:tcPr>
          <w:p w14:paraId="666E7DB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73.8</w:t>
            </w:r>
          </w:p>
        </w:tc>
        <w:tc>
          <w:tcPr>
            <w:tcW w:w="424" w:type="dxa"/>
            <w:tcBorders>
              <w:top w:val="nil"/>
              <w:left w:val="nil"/>
              <w:bottom w:val="nil"/>
              <w:right w:val="nil"/>
            </w:tcBorders>
            <w:shd w:val="clear" w:color="auto" w:fill="auto"/>
            <w:noWrap/>
            <w:vAlign w:val="center"/>
            <w:hideMark/>
          </w:tcPr>
          <w:p w14:paraId="37D8C7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75.2</w:t>
            </w:r>
          </w:p>
        </w:tc>
        <w:tc>
          <w:tcPr>
            <w:tcW w:w="424" w:type="dxa"/>
            <w:tcBorders>
              <w:top w:val="nil"/>
              <w:left w:val="nil"/>
              <w:bottom w:val="nil"/>
              <w:right w:val="nil"/>
            </w:tcBorders>
            <w:shd w:val="clear" w:color="auto" w:fill="auto"/>
            <w:noWrap/>
            <w:vAlign w:val="center"/>
            <w:hideMark/>
          </w:tcPr>
          <w:p w14:paraId="126CDE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78.2</w:t>
            </w:r>
          </w:p>
        </w:tc>
      </w:tr>
      <w:tr w:rsidR="00137CBD" w:rsidRPr="007A3838" w14:paraId="3D725EE2" w14:textId="77777777" w:rsidTr="00042FEF">
        <w:trPr>
          <w:trHeight w:val="57"/>
        </w:trPr>
        <w:tc>
          <w:tcPr>
            <w:tcW w:w="6009" w:type="dxa"/>
            <w:tcBorders>
              <w:top w:val="nil"/>
              <w:left w:val="nil"/>
              <w:bottom w:val="nil"/>
              <w:right w:val="nil"/>
            </w:tcBorders>
            <w:shd w:val="clear" w:color="000000" w:fill="ACD4CF"/>
            <w:noWrap/>
            <w:vAlign w:val="center"/>
            <w:hideMark/>
          </w:tcPr>
          <w:p w14:paraId="7DF6B50B"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Acceso asequible a la atención de salud</w:t>
            </w:r>
          </w:p>
        </w:tc>
        <w:tc>
          <w:tcPr>
            <w:tcW w:w="737" w:type="dxa"/>
            <w:tcBorders>
              <w:top w:val="nil"/>
              <w:left w:val="nil"/>
              <w:bottom w:val="nil"/>
              <w:right w:val="nil"/>
            </w:tcBorders>
            <w:shd w:val="clear" w:color="000000" w:fill="ACD4CF"/>
            <w:noWrap/>
            <w:vAlign w:val="center"/>
            <w:hideMark/>
          </w:tcPr>
          <w:p w14:paraId="7C8C566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2EDBFE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48B573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000000" w:fill="ACD4CF"/>
            <w:noWrap/>
            <w:vAlign w:val="center"/>
            <w:hideMark/>
          </w:tcPr>
          <w:p w14:paraId="741733E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000000" w:fill="ACD4CF"/>
            <w:noWrap/>
            <w:vAlign w:val="center"/>
            <w:hideMark/>
          </w:tcPr>
          <w:p w14:paraId="39305BC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60.5</w:t>
            </w:r>
          </w:p>
        </w:tc>
        <w:tc>
          <w:tcPr>
            <w:tcW w:w="424" w:type="dxa"/>
            <w:tcBorders>
              <w:top w:val="nil"/>
              <w:left w:val="nil"/>
              <w:bottom w:val="nil"/>
              <w:right w:val="nil"/>
            </w:tcBorders>
            <w:shd w:val="clear" w:color="000000" w:fill="ACD4CF"/>
            <w:noWrap/>
            <w:vAlign w:val="center"/>
            <w:hideMark/>
          </w:tcPr>
          <w:p w14:paraId="0F3D8FD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63.5</w:t>
            </w:r>
          </w:p>
        </w:tc>
        <w:tc>
          <w:tcPr>
            <w:tcW w:w="424" w:type="dxa"/>
            <w:tcBorders>
              <w:top w:val="nil"/>
              <w:left w:val="nil"/>
              <w:bottom w:val="nil"/>
              <w:right w:val="nil"/>
            </w:tcBorders>
            <w:shd w:val="clear" w:color="000000" w:fill="ACD4CF"/>
            <w:noWrap/>
            <w:vAlign w:val="center"/>
            <w:hideMark/>
          </w:tcPr>
          <w:p w14:paraId="47C363C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64.5</w:t>
            </w:r>
          </w:p>
        </w:tc>
        <w:tc>
          <w:tcPr>
            <w:tcW w:w="424" w:type="dxa"/>
            <w:tcBorders>
              <w:top w:val="nil"/>
              <w:left w:val="nil"/>
              <w:bottom w:val="nil"/>
              <w:right w:val="nil"/>
            </w:tcBorders>
            <w:shd w:val="clear" w:color="000000" w:fill="ACD4CF"/>
            <w:noWrap/>
            <w:vAlign w:val="center"/>
            <w:hideMark/>
          </w:tcPr>
          <w:p w14:paraId="2DD77FC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61.9</w:t>
            </w:r>
          </w:p>
        </w:tc>
        <w:tc>
          <w:tcPr>
            <w:tcW w:w="424" w:type="dxa"/>
            <w:tcBorders>
              <w:top w:val="nil"/>
              <w:left w:val="nil"/>
              <w:bottom w:val="nil"/>
              <w:right w:val="nil"/>
            </w:tcBorders>
            <w:shd w:val="clear" w:color="000000" w:fill="ACD4CF"/>
            <w:noWrap/>
            <w:vAlign w:val="center"/>
            <w:hideMark/>
          </w:tcPr>
          <w:p w14:paraId="3F4D5E1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65.5</w:t>
            </w:r>
          </w:p>
        </w:tc>
        <w:tc>
          <w:tcPr>
            <w:tcW w:w="424" w:type="dxa"/>
            <w:tcBorders>
              <w:top w:val="nil"/>
              <w:left w:val="nil"/>
              <w:bottom w:val="nil"/>
              <w:right w:val="nil"/>
            </w:tcBorders>
            <w:shd w:val="clear" w:color="000000" w:fill="ACD4CF"/>
            <w:noWrap/>
            <w:vAlign w:val="center"/>
            <w:hideMark/>
          </w:tcPr>
          <w:p w14:paraId="161E80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69.0</w:t>
            </w:r>
          </w:p>
        </w:tc>
        <w:tc>
          <w:tcPr>
            <w:tcW w:w="424" w:type="dxa"/>
            <w:tcBorders>
              <w:top w:val="nil"/>
              <w:left w:val="nil"/>
              <w:bottom w:val="nil"/>
              <w:right w:val="nil"/>
            </w:tcBorders>
            <w:shd w:val="clear" w:color="000000" w:fill="ACD4CF"/>
            <w:noWrap/>
            <w:vAlign w:val="center"/>
            <w:hideMark/>
          </w:tcPr>
          <w:p w14:paraId="2B281B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73.0</w:t>
            </w:r>
          </w:p>
        </w:tc>
        <w:tc>
          <w:tcPr>
            <w:tcW w:w="424" w:type="dxa"/>
            <w:tcBorders>
              <w:top w:val="nil"/>
              <w:left w:val="nil"/>
              <w:bottom w:val="nil"/>
              <w:right w:val="nil"/>
            </w:tcBorders>
            <w:shd w:val="clear" w:color="000000" w:fill="ACD4CF"/>
            <w:noWrap/>
            <w:vAlign w:val="center"/>
            <w:hideMark/>
          </w:tcPr>
          <w:p w14:paraId="3CB6154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75.8</w:t>
            </w:r>
          </w:p>
        </w:tc>
        <w:tc>
          <w:tcPr>
            <w:tcW w:w="424" w:type="dxa"/>
            <w:tcBorders>
              <w:top w:val="nil"/>
              <w:left w:val="nil"/>
              <w:bottom w:val="nil"/>
              <w:right w:val="nil"/>
            </w:tcBorders>
            <w:shd w:val="clear" w:color="000000" w:fill="ACD4CF"/>
            <w:noWrap/>
            <w:vAlign w:val="center"/>
            <w:hideMark/>
          </w:tcPr>
          <w:p w14:paraId="305B97A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76.4</w:t>
            </w:r>
          </w:p>
        </w:tc>
        <w:tc>
          <w:tcPr>
            <w:tcW w:w="424" w:type="dxa"/>
            <w:tcBorders>
              <w:top w:val="nil"/>
              <w:left w:val="nil"/>
              <w:bottom w:val="nil"/>
              <w:right w:val="nil"/>
            </w:tcBorders>
            <w:shd w:val="clear" w:color="000000" w:fill="ACD4CF"/>
            <w:noWrap/>
            <w:vAlign w:val="center"/>
            <w:hideMark/>
          </w:tcPr>
          <w:p w14:paraId="44D54D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000000" w:fill="ACD4CF"/>
            <w:noWrap/>
            <w:vAlign w:val="center"/>
            <w:hideMark/>
          </w:tcPr>
          <w:p w14:paraId="461139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77.7</w:t>
            </w:r>
          </w:p>
        </w:tc>
        <w:tc>
          <w:tcPr>
            <w:tcW w:w="424" w:type="dxa"/>
            <w:tcBorders>
              <w:top w:val="nil"/>
              <w:left w:val="nil"/>
              <w:bottom w:val="nil"/>
              <w:right w:val="nil"/>
            </w:tcBorders>
            <w:shd w:val="clear" w:color="000000" w:fill="ACD4CF"/>
            <w:noWrap/>
            <w:vAlign w:val="center"/>
            <w:hideMark/>
          </w:tcPr>
          <w:p w14:paraId="1DD75C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77.2</w:t>
            </w:r>
          </w:p>
        </w:tc>
        <w:tc>
          <w:tcPr>
            <w:tcW w:w="424" w:type="dxa"/>
            <w:tcBorders>
              <w:top w:val="nil"/>
              <w:left w:val="nil"/>
              <w:bottom w:val="nil"/>
              <w:right w:val="nil"/>
            </w:tcBorders>
            <w:shd w:val="clear" w:color="000000" w:fill="ACD4CF"/>
            <w:noWrap/>
            <w:vAlign w:val="center"/>
            <w:hideMark/>
          </w:tcPr>
          <w:p w14:paraId="69FA2BE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r>
      <w:tr w:rsidR="00137CBD" w:rsidRPr="007A3838" w14:paraId="240EFA23" w14:textId="77777777" w:rsidTr="00042FEF">
        <w:trPr>
          <w:trHeight w:val="57"/>
        </w:trPr>
        <w:tc>
          <w:tcPr>
            <w:tcW w:w="6009" w:type="dxa"/>
            <w:tcBorders>
              <w:top w:val="nil"/>
              <w:left w:val="nil"/>
              <w:bottom w:val="nil"/>
              <w:right w:val="nil"/>
            </w:tcBorders>
            <w:shd w:val="clear" w:color="auto" w:fill="auto"/>
            <w:noWrap/>
            <w:vAlign w:val="center"/>
            <w:hideMark/>
          </w:tcPr>
          <w:p w14:paraId="67AEDF8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Población con acceso a seguro de salud</w:t>
            </w:r>
          </w:p>
        </w:tc>
        <w:tc>
          <w:tcPr>
            <w:tcW w:w="737" w:type="dxa"/>
            <w:tcBorders>
              <w:top w:val="nil"/>
              <w:left w:val="nil"/>
              <w:bottom w:val="nil"/>
              <w:right w:val="nil"/>
            </w:tcBorders>
            <w:shd w:val="clear" w:color="auto" w:fill="auto"/>
            <w:noWrap/>
            <w:vAlign w:val="center"/>
            <w:hideMark/>
          </w:tcPr>
          <w:p w14:paraId="3AC195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F916BC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78E16D9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auto" w:fill="auto"/>
            <w:noWrap/>
            <w:vAlign w:val="center"/>
            <w:hideMark/>
          </w:tcPr>
          <w:p w14:paraId="7B3522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53.7</w:t>
            </w:r>
          </w:p>
        </w:tc>
        <w:tc>
          <w:tcPr>
            <w:tcW w:w="424" w:type="dxa"/>
            <w:tcBorders>
              <w:top w:val="nil"/>
              <w:left w:val="nil"/>
              <w:bottom w:val="nil"/>
              <w:right w:val="nil"/>
            </w:tcBorders>
            <w:shd w:val="clear" w:color="auto" w:fill="auto"/>
            <w:noWrap/>
            <w:vAlign w:val="center"/>
            <w:hideMark/>
          </w:tcPr>
          <w:p w14:paraId="406DE6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60.5</w:t>
            </w:r>
          </w:p>
        </w:tc>
        <w:tc>
          <w:tcPr>
            <w:tcW w:w="424" w:type="dxa"/>
            <w:tcBorders>
              <w:top w:val="nil"/>
              <w:left w:val="nil"/>
              <w:bottom w:val="nil"/>
              <w:right w:val="nil"/>
            </w:tcBorders>
            <w:shd w:val="clear" w:color="auto" w:fill="auto"/>
            <w:noWrap/>
            <w:vAlign w:val="center"/>
            <w:hideMark/>
          </w:tcPr>
          <w:p w14:paraId="5323481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63.5</w:t>
            </w:r>
          </w:p>
        </w:tc>
        <w:tc>
          <w:tcPr>
            <w:tcW w:w="424" w:type="dxa"/>
            <w:tcBorders>
              <w:top w:val="nil"/>
              <w:left w:val="nil"/>
              <w:bottom w:val="nil"/>
              <w:right w:val="nil"/>
            </w:tcBorders>
            <w:shd w:val="clear" w:color="auto" w:fill="auto"/>
            <w:noWrap/>
            <w:vAlign w:val="center"/>
            <w:hideMark/>
          </w:tcPr>
          <w:p w14:paraId="0B91D06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64.5</w:t>
            </w:r>
          </w:p>
        </w:tc>
        <w:tc>
          <w:tcPr>
            <w:tcW w:w="424" w:type="dxa"/>
            <w:tcBorders>
              <w:top w:val="nil"/>
              <w:left w:val="nil"/>
              <w:bottom w:val="nil"/>
              <w:right w:val="nil"/>
            </w:tcBorders>
            <w:shd w:val="clear" w:color="auto" w:fill="auto"/>
            <w:noWrap/>
            <w:vAlign w:val="center"/>
            <w:hideMark/>
          </w:tcPr>
          <w:p w14:paraId="73F5F4A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61.9</w:t>
            </w:r>
          </w:p>
        </w:tc>
        <w:tc>
          <w:tcPr>
            <w:tcW w:w="424" w:type="dxa"/>
            <w:tcBorders>
              <w:top w:val="nil"/>
              <w:left w:val="nil"/>
              <w:bottom w:val="nil"/>
              <w:right w:val="nil"/>
            </w:tcBorders>
            <w:shd w:val="clear" w:color="auto" w:fill="auto"/>
            <w:noWrap/>
            <w:vAlign w:val="center"/>
            <w:hideMark/>
          </w:tcPr>
          <w:p w14:paraId="3DB6E18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65.5</w:t>
            </w:r>
          </w:p>
        </w:tc>
        <w:tc>
          <w:tcPr>
            <w:tcW w:w="424" w:type="dxa"/>
            <w:tcBorders>
              <w:top w:val="nil"/>
              <w:left w:val="nil"/>
              <w:bottom w:val="nil"/>
              <w:right w:val="nil"/>
            </w:tcBorders>
            <w:shd w:val="clear" w:color="auto" w:fill="auto"/>
            <w:noWrap/>
            <w:vAlign w:val="center"/>
            <w:hideMark/>
          </w:tcPr>
          <w:p w14:paraId="2BF73A2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69.0</w:t>
            </w:r>
          </w:p>
        </w:tc>
        <w:tc>
          <w:tcPr>
            <w:tcW w:w="424" w:type="dxa"/>
            <w:tcBorders>
              <w:top w:val="nil"/>
              <w:left w:val="nil"/>
              <w:bottom w:val="nil"/>
              <w:right w:val="nil"/>
            </w:tcBorders>
            <w:shd w:val="clear" w:color="auto" w:fill="auto"/>
            <w:noWrap/>
            <w:vAlign w:val="center"/>
            <w:hideMark/>
          </w:tcPr>
          <w:p w14:paraId="467FE8C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73.0</w:t>
            </w:r>
          </w:p>
        </w:tc>
        <w:tc>
          <w:tcPr>
            <w:tcW w:w="424" w:type="dxa"/>
            <w:tcBorders>
              <w:top w:val="nil"/>
              <w:left w:val="nil"/>
              <w:bottom w:val="nil"/>
              <w:right w:val="nil"/>
            </w:tcBorders>
            <w:shd w:val="clear" w:color="auto" w:fill="auto"/>
            <w:noWrap/>
            <w:vAlign w:val="center"/>
            <w:hideMark/>
          </w:tcPr>
          <w:p w14:paraId="3410F92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75.8</w:t>
            </w:r>
          </w:p>
        </w:tc>
        <w:tc>
          <w:tcPr>
            <w:tcW w:w="424" w:type="dxa"/>
            <w:tcBorders>
              <w:top w:val="nil"/>
              <w:left w:val="nil"/>
              <w:bottom w:val="nil"/>
              <w:right w:val="nil"/>
            </w:tcBorders>
            <w:shd w:val="clear" w:color="auto" w:fill="auto"/>
            <w:noWrap/>
            <w:vAlign w:val="center"/>
            <w:hideMark/>
          </w:tcPr>
          <w:p w14:paraId="0A31FF4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76.4</w:t>
            </w:r>
          </w:p>
        </w:tc>
        <w:tc>
          <w:tcPr>
            <w:tcW w:w="424" w:type="dxa"/>
            <w:tcBorders>
              <w:top w:val="nil"/>
              <w:left w:val="nil"/>
              <w:bottom w:val="nil"/>
              <w:right w:val="nil"/>
            </w:tcBorders>
            <w:shd w:val="clear" w:color="auto" w:fill="auto"/>
            <w:noWrap/>
            <w:vAlign w:val="center"/>
            <w:hideMark/>
          </w:tcPr>
          <w:p w14:paraId="3B1AA7D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76.5</w:t>
            </w:r>
          </w:p>
        </w:tc>
        <w:tc>
          <w:tcPr>
            <w:tcW w:w="424" w:type="dxa"/>
            <w:tcBorders>
              <w:top w:val="nil"/>
              <w:left w:val="nil"/>
              <w:bottom w:val="nil"/>
              <w:right w:val="nil"/>
            </w:tcBorders>
            <w:shd w:val="clear" w:color="auto" w:fill="auto"/>
            <w:noWrap/>
            <w:vAlign w:val="center"/>
            <w:hideMark/>
          </w:tcPr>
          <w:p w14:paraId="08A6090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77.7</w:t>
            </w:r>
          </w:p>
        </w:tc>
        <w:tc>
          <w:tcPr>
            <w:tcW w:w="424" w:type="dxa"/>
            <w:tcBorders>
              <w:top w:val="nil"/>
              <w:left w:val="nil"/>
              <w:bottom w:val="nil"/>
              <w:right w:val="nil"/>
            </w:tcBorders>
            <w:shd w:val="clear" w:color="auto" w:fill="auto"/>
            <w:noWrap/>
            <w:vAlign w:val="center"/>
            <w:hideMark/>
          </w:tcPr>
          <w:p w14:paraId="64B3FE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77.2</w:t>
            </w:r>
          </w:p>
        </w:tc>
        <w:tc>
          <w:tcPr>
            <w:tcW w:w="424" w:type="dxa"/>
            <w:tcBorders>
              <w:top w:val="nil"/>
              <w:left w:val="nil"/>
              <w:bottom w:val="nil"/>
              <w:right w:val="nil"/>
            </w:tcBorders>
            <w:shd w:val="clear" w:color="auto" w:fill="auto"/>
            <w:noWrap/>
            <w:vAlign w:val="center"/>
            <w:hideMark/>
          </w:tcPr>
          <w:p w14:paraId="683067E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81.3</w:t>
            </w:r>
          </w:p>
        </w:tc>
      </w:tr>
      <w:tr w:rsidR="00137CBD" w:rsidRPr="007A3838" w14:paraId="6D114496" w14:textId="77777777" w:rsidTr="00042FEF">
        <w:trPr>
          <w:trHeight w:val="57"/>
        </w:trPr>
        <w:tc>
          <w:tcPr>
            <w:tcW w:w="6009" w:type="dxa"/>
            <w:tcBorders>
              <w:top w:val="nil"/>
              <w:left w:val="nil"/>
              <w:bottom w:val="nil"/>
              <w:right w:val="nil"/>
            </w:tcBorders>
            <w:shd w:val="clear" w:color="000000" w:fill="ACD4CF"/>
            <w:noWrap/>
            <w:vAlign w:val="center"/>
            <w:hideMark/>
          </w:tcPr>
          <w:p w14:paraId="6D9ED5CC"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Planes de asistencia social con fines concretos</w:t>
            </w:r>
          </w:p>
        </w:tc>
        <w:tc>
          <w:tcPr>
            <w:tcW w:w="737" w:type="dxa"/>
            <w:tcBorders>
              <w:top w:val="nil"/>
              <w:left w:val="nil"/>
              <w:bottom w:val="nil"/>
              <w:right w:val="nil"/>
            </w:tcBorders>
            <w:shd w:val="clear" w:color="000000" w:fill="ACD4CF"/>
            <w:noWrap/>
            <w:vAlign w:val="center"/>
            <w:hideMark/>
          </w:tcPr>
          <w:p w14:paraId="017CDF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ACD4CF"/>
            <w:noWrap/>
            <w:vAlign w:val="center"/>
            <w:hideMark/>
          </w:tcPr>
          <w:p w14:paraId="2E86F8B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ACD4CF"/>
            <w:noWrap/>
            <w:vAlign w:val="center"/>
            <w:hideMark/>
          </w:tcPr>
          <w:p w14:paraId="0B00D81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000000" w:fill="ACD4CF"/>
            <w:noWrap/>
            <w:vAlign w:val="center"/>
            <w:hideMark/>
          </w:tcPr>
          <w:p w14:paraId="3A6E5AC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000000" w:fill="ACD4CF"/>
            <w:noWrap/>
            <w:vAlign w:val="center"/>
            <w:hideMark/>
          </w:tcPr>
          <w:p w14:paraId="369E89B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000000" w:fill="ACD4CF"/>
            <w:noWrap/>
            <w:vAlign w:val="center"/>
            <w:hideMark/>
          </w:tcPr>
          <w:p w14:paraId="7B16BAE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000000" w:fill="ACD4CF"/>
            <w:noWrap/>
            <w:vAlign w:val="center"/>
            <w:hideMark/>
          </w:tcPr>
          <w:p w14:paraId="320C0B7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000000" w:fill="ACD4CF"/>
            <w:noWrap/>
            <w:vAlign w:val="center"/>
            <w:hideMark/>
          </w:tcPr>
          <w:p w14:paraId="1320202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53.8</w:t>
            </w:r>
          </w:p>
        </w:tc>
        <w:tc>
          <w:tcPr>
            <w:tcW w:w="424" w:type="dxa"/>
            <w:tcBorders>
              <w:top w:val="nil"/>
              <w:left w:val="nil"/>
              <w:bottom w:val="nil"/>
              <w:right w:val="nil"/>
            </w:tcBorders>
            <w:shd w:val="clear" w:color="000000" w:fill="ACD4CF"/>
            <w:noWrap/>
            <w:vAlign w:val="center"/>
            <w:hideMark/>
          </w:tcPr>
          <w:p w14:paraId="527E6F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000000" w:fill="ACD4CF"/>
            <w:noWrap/>
            <w:vAlign w:val="center"/>
            <w:hideMark/>
          </w:tcPr>
          <w:p w14:paraId="577B161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52.3</w:t>
            </w:r>
          </w:p>
        </w:tc>
        <w:tc>
          <w:tcPr>
            <w:tcW w:w="424" w:type="dxa"/>
            <w:tcBorders>
              <w:top w:val="nil"/>
              <w:left w:val="nil"/>
              <w:bottom w:val="nil"/>
              <w:right w:val="nil"/>
            </w:tcBorders>
            <w:shd w:val="clear" w:color="000000" w:fill="ACD4CF"/>
            <w:noWrap/>
            <w:vAlign w:val="center"/>
            <w:hideMark/>
          </w:tcPr>
          <w:p w14:paraId="280B51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54.9</w:t>
            </w:r>
          </w:p>
        </w:tc>
        <w:tc>
          <w:tcPr>
            <w:tcW w:w="424" w:type="dxa"/>
            <w:tcBorders>
              <w:top w:val="nil"/>
              <w:left w:val="nil"/>
              <w:bottom w:val="nil"/>
              <w:right w:val="nil"/>
            </w:tcBorders>
            <w:shd w:val="clear" w:color="000000" w:fill="ACD4CF"/>
            <w:noWrap/>
            <w:vAlign w:val="center"/>
            <w:hideMark/>
          </w:tcPr>
          <w:p w14:paraId="5552448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59.2</w:t>
            </w:r>
          </w:p>
        </w:tc>
        <w:tc>
          <w:tcPr>
            <w:tcW w:w="424" w:type="dxa"/>
            <w:tcBorders>
              <w:top w:val="nil"/>
              <w:left w:val="nil"/>
              <w:bottom w:val="nil"/>
              <w:right w:val="nil"/>
            </w:tcBorders>
            <w:shd w:val="clear" w:color="000000" w:fill="ACD4CF"/>
            <w:noWrap/>
            <w:vAlign w:val="center"/>
            <w:hideMark/>
          </w:tcPr>
          <w:p w14:paraId="501B52D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60.7</w:t>
            </w:r>
          </w:p>
        </w:tc>
        <w:tc>
          <w:tcPr>
            <w:tcW w:w="424" w:type="dxa"/>
            <w:tcBorders>
              <w:top w:val="nil"/>
              <w:left w:val="nil"/>
              <w:bottom w:val="nil"/>
              <w:right w:val="nil"/>
            </w:tcBorders>
            <w:shd w:val="clear" w:color="000000" w:fill="ACD4CF"/>
            <w:noWrap/>
            <w:vAlign w:val="center"/>
            <w:hideMark/>
          </w:tcPr>
          <w:p w14:paraId="434703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60.2</w:t>
            </w:r>
          </w:p>
        </w:tc>
        <w:tc>
          <w:tcPr>
            <w:tcW w:w="424" w:type="dxa"/>
            <w:tcBorders>
              <w:top w:val="nil"/>
              <w:left w:val="nil"/>
              <w:bottom w:val="nil"/>
              <w:right w:val="nil"/>
            </w:tcBorders>
            <w:shd w:val="clear" w:color="000000" w:fill="ACD4CF"/>
            <w:noWrap/>
            <w:vAlign w:val="center"/>
            <w:hideMark/>
          </w:tcPr>
          <w:p w14:paraId="165CA6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60.8</w:t>
            </w:r>
          </w:p>
        </w:tc>
        <w:tc>
          <w:tcPr>
            <w:tcW w:w="424" w:type="dxa"/>
            <w:tcBorders>
              <w:top w:val="nil"/>
              <w:left w:val="nil"/>
              <w:bottom w:val="nil"/>
              <w:right w:val="nil"/>
            </w:tcBorders>
            <w:shd w:val="clear" w:color="000000" w:fill="ACD4CF"/>
            <w:noWrap/>
            <w:vAlign w:val="center"/>
            <w:hideMark/>
          </w:tcPr>
          <w:p w14:paraId="7B6D48A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52.5</w:t>
            </w:r>
          </w:p>
        </w:tc>
        <w:tc>
          <w:tcPr>
            <w:tcW w:w="424" w:type="dxa"/>
            <w:tcBorders>
              <w:top w:val="nil"/>
              <w:left w:val="nil"/>
              <w:bottom w:val="nil"/>
              <w:right w:val="nil"/>
            </w:tcBorders>
            <w:shd w:val="clear" w:color="000000" w:fill="ACD4CF"/>
            <w:noWrap/>
            <w:vAlign w:val="center"/>
            <w:hideMark/>
          </w:tcPr>
          <w:p w14:paraId="2A89370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56.5</w:t>
            </w:r>
          </w:p>
        </w:tc>
      </w:tr>
      <w:tr w:rsidR="00137CBD" w:rsidRPr="007A3838" w14:paraId="71D64341" w14:textId="77777777" w:rsidTr="00042FEF">
        <w:trPr>
          <w:trHeight w:val="57"/>
        </w:trPr>
        <w:tc>
          <w:tcPr>
            <w:tcW w:w="6009" w:type="dxa"/>
            <w:tcBorders>
              <w:top w:val="nil"/>
              <w:left w:val="nil"/>
              <w:bottom w:val="nil"/>
              <w:right w:val="nil"/>
            </w:tcBorders>
            <w:shd w:val="clear" w:color="auto" w:fill="auto"/>
            <w:noWrap/>
            <w:vAlign w:val="center"/>
            <w:hideMark/>
          </w:tcPr>
          <w:p w14:paraId="4A81130C"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Hogares pobres con al menos un miembro beneficiario de programas alimentarios</w:t>
            </w:r>
          </w:p>
        </w:tc>
        <w:tc>
          <w:tcPr>
            <w:tcW w:w="737" w:type="dxa"/>
            <w:tcBorders>
              <w:top w:val="nil"/>
              <w:left w:val="nil"/>
              <w:bottom w:val="nil"/>
              <w:right w:val="nil"/>
            </w:tcBorders>
            <w:shd w:val="clear" w:color="auto" w:fill="auto"/>
            <w:noWrap/>
            <w:vAlign w:val="center"/>
            <w:hideMark/>
          </w:tcPr>
          <w:p w14:paraId="54C4843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1210BEB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7716E0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auto" w:fill="auto"/>
            <w:noWrap/>
            <w:vAlign w:val="center"/>
            <w:hideMark/>
          </w:tcPr>
          <w:p w14:paraId="45973D4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auto" w:fill="auto"/>
            <w:noWrap/>
            <w:vAlign w:val="center"/>
            <w:hideMark/>
          </w:tcPr>
          <w:p w14:paraId="5616260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auto" w:fill="auto"/>
            <w:noWrap/>
            <w:vAlign w:val="center"/>
            <w:hideMark/>
          </w:tcPr>
          <w:p w14:paraId="2ABEC47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auto" w:fill="auto"/>
            <w:noWrap/>
            <w:vAlign w:val="center"/>
            <w:hideMark/>
          </w:tcPr>
          <w:p w14:paraId="73832FB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56.2</w:t>
            </w:r>
          </w:p>
        </w:tc>
        <w:tc>
          <w:tcPr>
            <w:tcW w:w="424" w:type="dxa"/>
            <w:tcBorders>
              <w:top w:val="nil"/>
              <w:left w:val="nil"/>
              <w:bottom w:val="nil"/>
              <w:right w:val="nil"/>
            </w:tcBorders>
            <w:shd w:val="clear" w:color="auto" w:fill="auto"/>
            <w:noWrap/>
            <w:vAlign w:val="center"/>
            <w:hideMark/>
          </w:tcPr>
          <w:p w14:paraId="0AC970D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53.8</w:t>
            </w:r>
          </w:p>
        </w:tc>
        <w:tc>
          <w:tcPr>
            <w:tcW w:w="424" w:type="dxa"/>
            <w:tcBorders>
              <w:top w:val="nil"/>
              <w:left w:val="nil"/>
              <w:bottom w:val="nil"/>
              <w:right w:val="nil"/>
            </w:tcBorders>
            <w:shd w:val="clear" w:color="auto" w:fill="auto"/>
            <w:noWrap/>
            <w:vAlign w:val="center"/>
            <w:hideMark/>
          </w:tcPr>
          <w:p w14:paraId="6CF9E1C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50.6</w:t>
            </w:r>
          </w:p>
        </w:tc>
        <w:tc>
          <w:tcPr>
            <w:tcW w:w="424" w:type="dxa"/>
            <w:tcBorders>
              <w:top w:val="nil"/>
              <w:left w:val="nil"/>
              <w:bottom w:val="nil"/>
              <w:right w:val="nil"/>
            </w:tcBorders>
            <w:shd w:val="clear" w:color="auto" w:fill="auto"/>
            <w:noWrap/>
            <w:vAlign w:val="center"/>
            <w:hideMark/>
          </w:tcPr>
          <w:p w14:paraId="4956B5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52.3</w:t>
            </w:r>
          </w:p>
        </w:tc>
        <w:tc>
          <w:tcPr>
            <w:tcW w:w="424" w:type="dxa"/>
            <w:tcBorders>
              <w:top w:val="nil"/>
              <w:left w:val="nil"/>
              <w:bottom w:val="nil"/>
              <w:right w:val="nil"/>
            </w:tcBorders>
            <w:shd w:val="clear" w:color="auto" w:fill="auto"/>
            <w:noWrap/>
            <w:vAlign w:val="center"/>
            <w:hideMark/>
          </w:tcPr>
          <w:p w14:paraId="1E7EE52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54.9</w:t>
            </w:r>
          </w:p>
        </w:tc>
        <w:tc>
          <w:tcPr>
            <w:tcW w:w="424" w:type="dxa"/>
            <w:tcBorders>
              <w:top w:val="nil"/>
              <w:left w:val="nil"/>
              <w:bottom w:val="nil"/>
              <w:right w:val="nil"/>
            </w:tcBorders>
            <w:shd w:val="clear" w:color="auto" w:fill="auto"/>
            <w:noWrap/>
            <w:vAlign w:val="center"/>
            <w:hideMark/>
          </w:tcPr>
          <w:p w14:paraId="052A766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59.2</w:t>
            </w:r>
          </w:p>
        </w:tc>
        <w:tc>
          <w:tcPr>
            <w:tcW w:w="424" w:type="dxa"/>
            <w:tcBorders>
              <w:top w:val="nil"/>
              <w:left w:val="nil"/>
              <w:bottom w:val="nil"/>
              <w:right w:val="nil"/>
            </w:tcBorders>
            <w:shd w:val="clear" w:color="auto" w:fill="auto"/>
            <w:noWrap/>
            <w:vAlign w:val="center"/>
            <w:hideMark/>
          </w:tcPr>
          <w:p w14:paraId="490CB70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60.7</w:t>
            </w:r>
          </w:p>
        </w:tc>
        <w:tc>
          <w:tcPr>
            <w:tcW w:w="424" w:type="dxa"/>
            <w:tcBorders>
              <w:top w:val="nil"/>
              <w:left w:val="nil"/>
              <w:bottom w:val="nil"/>
              <w:right w:val="nil"/>
            </w:tcBorders>
            <w:shd w:val="clear" w:color="auto" w:fill="auto"/>
            <w:noWrap/>
            <w:vAlign w:val="center"/>
            <w:hideMark/>
          </w:tcPr>
          <w:p w14:paraId="07D5E2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60.2</w:t>
            </w:r>
          </w:p>
        </w:tc>
        <w:tc>
          <w:tcPr>
            <w:tcW w:w="424" w:type="dxa"/>
            <w:tcBorders>
              <w:top w:val="nil"/>
              <w:left w:val="nil"/>
              <w:bottom w:val="nil"/>
              <w:right w:val="nil"/>
            </w:tcBorders>
            <w:shd w:val="clear" w:color="auto" w:fill="auto"/>
            <w:noWrap/>
            <w:vAlign w:val="center"/>
            <w:hideMark/>
          </w:tcPr>
          <w:p w14:paraId="335A797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60.8</w:t>
            </w:r>
          </w:p>
        </w:tc>
        <w:tc>
          <w:tcPr>
            <w:tcW w:w="424" w:type="dxa"/>
            <w:tcBorders>
              <w:top w:val="nil"/>
              <w:left w:val="nil"/>
              <w:bottom w:val="nil"/>
              <w:right w:val="nil"/>
            </w:tcBorders>
            <w:shd w:val="clear" w:color="auto" w:fill="auto"/>
            <w:noWrap/>
            <w:vAlign w:val="center"/>
            <w:hideMark/>
          </w:tcPr>
          <w:p w14:paraId="30F3402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52.5</w:t>
            </w:r>
          </w:p>
        </w:tc>
        <w:tc>
          <w:tcPr>
            <w:tcW w:w="424" w:type="dxa"/>
            <w:tcBorders>
              <w:top w:val="nil"/>
              <w:left w:val="nil"/>
              <w:bottom w:val="nil"/>
              <w:right w:val="nil"/>
            </w:tcBorders>
            <w:shd w:val="clear" w:color="auto" w:fill="auto"/>
            <w:noWrap/>
            <w:vAlign w:val="center"/>
            <w:hideMark/>
          </w:tcPr>
          <w:p w14:paraId="7EF0AAD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56.5</w:t>
            </w:r>
          </w:p>
        </w:tc>
      </w:tr>
      <w:tr w:rsidR="00137CBD" w:rsidRPr="007A3838" w14:paraId="3F379EE9" w14:textId="77777777" w:rsidTr="00042FEF">
        <w:trPr>
          <w:trHeight w:val="57"/>
        </w:trPr>
        <w:tc>
          <w:tcPr>
            <w:tcW w:w="6009" w:type="dxa"/>
            <w:tcBorders>
              <w:top w:val="nil"/>
              <w:left w:val="nil"/>
              <w:bottom w:val="nil"/>
              <w:right w:val="nil"/>
            </w:tcBorders>
            <w:shd w:val="clear" w:color="000000" w:fill="595959"/>
            <w:noWrap/>
            <w:hideMark/>
          </w:tcPr>
          <w:p w14:paraId="43DF1650" w14:textId="77777777" w:rsidR="00137CBD" w:rsidRPr="007A3838" w:rsidRDefault="00137CBD" w:rsidP="00042FEF">
            <w:pPr>
              <w:spacing w:after="0" w:line="240" w:lineRule="auto"/>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Derechos civiles y políticos (índice)</w:t>
            </w:r>
          </w:p>
        </w:tc>
        <w:tc>
          <w:tcPr>
            <w:tcW w:w="737" w:type="dxa"/>
            <w:tcBorders>
              <w:top w:val="nil"/>
              <w:left w:val="nil"/>
              <w:bottom w:val="nil"/>
              <w:right w:val="nil"/>
            </w:tcBorders>
            <w:shd w:val="clear" w:color="000000" w:fill="595959"/>
            <w:noWrap/>
            <w:vAlign w:val="center"/>
            <w:hideMark/>
          </w:tcPr>
          <w:p w14:paraId="6067E516"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1008" w:type="dxa"/>
            <w:tcBorders>
              <w:top w:val="nil"/>
              <w:left w:val="nil"/>
              <w:bottom w:val="nil"/>
              <w:right w:val="nil"/>
            </w:tcBorders>
            <w:shd w:val="clear" w:color="000000" w:fill="595959"/>
            <w:noWrap/>
            <w:vAlign w:val="center"/>
            <w:hideMark/>
          </w:tcPr>
          <w:p w14:paraId="0CCC57A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424" w:type="dxa"/>
            <w:tcBorders>
              <w:top w:val="nil"/>
              <w:left w:val="nil"/>
              <w:bottom w:val="nil"/>
              <w:right w:val="nil"/>
            </w:tcBorders>
            <w:shd w:val="clear" w:color="000000" w:fill="595959"/>
            <w:noWrap/>
            <w:vAlign w:val="center"/>
            <w:hideMark/>
          </w:tcPr>
          <w:p w14:paraId="164B99A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61.6</w:t>
            </w:r>
          </w:p>
        </w:tc>
        <w:tc>
          <w:tcPr>
            <w:tcW w:w="424" w:type="dxa"/>
            <w:tcBorders>
              <w:top w:val="nil"/>
              <w:left w:val="nil"/>
              <w:bottom w:val="nil"/>
              <w:right w:val="nil"/>
            </w:tcBorders>
            <w:shd w:val="clear" w:color="000000" w:fill="595959"/>
            <w:noWrap/>
            <w:vAlign w:val="center"/>
            <w:hideMark/>
          </w:tcPr>
          <w:p w14:paraId="6D5187E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61.5</w:t>
            </w:r>
          </w:p>
        </w:tc>
        <w:tc>
          <w:tcPr>
            <w:tcW w:w="424" w:type="dxa"/>
            <w:tcBorders>
              <w:top w:val="nil"/>
              <w:left w:val="nil"/>
              <w:bottom w:val="nil"/>
              <w:right w:val="nil"/>
            </w:tcBorders>
            <w:shd w:val="clear" w:color="000000" w:fill="595959"/>
            <w:noWrap/>
            <w:vAlign w:val="center"/>
            <w:hideMark/>
          </w:tcPr>
          <w:p w14:paraId="6BD7C7F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61.4</w:t>
            </w:r>
          </w:p>
        </w:tc>
        <w:tc>
          <w:tcPr>
            <w:tcW w:w="424" w:type="dxa"/>
            <w:tcBorders>
              <w:top w:val="nil"/>
              <w:left w:val="nil"/>
              <w:bottom w:val="nil"/>
              <w:right w:val="nil"/>
            </w:tcBorders>
            <w:shd w:val="clear" w:color="000000" w:fill="595959"/>
            <w:noWrap/>
            <w:vAlign w:val="center"/>
            <w:hideMark/>
          </w:tcPr>
          <w:p w14:paraId="502026B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62.4</w:t>
            </w:r>
          </w:p>
        </w:tc>
        <w:tc>
          <w:tcPr>
            <w:tcW w:w="424" w:type="dxa"/>
            <w:tcBorders>
              <w:top w:val="nil"/>
              <w:left w:val="nil"/>
              <w:bottom w:val="nil"/>
              <w:right w:val="nil"/>
            </w:tcBorders>
            <w:shd w:val="clear" w:color="000000" w:fill="595959"/>
            <w:noWrap/>
            <w:vAlign w:val="center"/>
            <w:hideMark/>
          </w:tcPr>
          <w:p w14:paraId="7C7A841C"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58.3</w:t>
            </w:r>
          </w:p>
        </w:tc>
        <w:tc>
          <w:tcPr>
            <w:tcW w:w="424" w:type="dxa"/>
            <w:tcBorders>
              <w:top w:val="nil"/>
              <w:left w:val="nil"/>
              <w:bottom w:val="nil"/>
              <w:right w:val="nil"/>
            </w:tcBorders>
            <w:shd w:val="clear" w:color="000000" w:fill="595959"/>
            <w:noWrap/>
            <w:vAlign w:val="center"/>
            <w:hideMark/>
          </w:tcPr>
          <w:p w14:paraId="032B1E83"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61.3</w:t>
            </w:r>
          </w:p>
        </w:tc>
        <w:tc>
          <w:tcPr>
            <w:tcW w:w="424" w:type="dxa"/>
            <w:tcBorders>
              <w:top w:val="nil"/>
              <w:left w:val="nil"/>
              <w:bottom w:val="nil"/>
              <w:right w:val="nil"/>
            </w:tcBorders>
            <w:shd w:val="clear" w:color="000000" w:fill="595959"/>
            <w:noWrap/>
            <w:vAlign w:val="center"/>
            <w:hideMark/>
          </w:tcPr>
          <w:p w14:paraId="283E3047"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64.0</w:t>
            </w:r>
          </w:p>
        </w:tc>
        <w:tc>
          <w:tcPr>
            <w:tcW w:w="424" w:type="dxa"/>
            <w:tcBorders>
              <w:top w:val="nil"/>
              <w:left w:val="nil"/>
              <w:bottom w:val="nil"/>
              <w:right w:val="nil"/>
            </w:tcBorders>
            <w:shd w:val="clear" w:color="000000" w:fill="595959"/>
            <w:noWrap/>
            <w:vAlign w:val="center"/>
            <w:hideMark/>
          </w:tcPr>
          <w:p w14:paraId="74CEDF7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64.7</w:t>
            </w:r>
          </w:p>
        </w:tc>
        <w:tc>
          <w:tcPr>
            <w:tcW w:w="424" w:type="dxa"/>
            <w:tcBorders>
              <w:top w:val="nil"/>
              <w:left w:val="nil"/>
              <w:bottom w:val="nil"/>
              <w:right w:val="nil"/>
            </w:tcBorders>
            <w:shd w:val="clear" w:color="000000" w:fill="595959"/>
            <w:noWrap/>
            <w:vAlign w:val="center"/>
            <w:hideMark/>
          </w:tcPr>
          <w:p w14:paraId="3F6000F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65.9</w:t>
            </w:r>
          </w:p>
        </w:tc>
        <w:tc>
          <w:tcPr>
            <w:tcW w:w="424" w:type="dxa"/>
            <w:tcBorders>
              <w:top w:val="nil"/>
              <w:left w:val="nil"/>
              <w:bottom w:val="nil"/>
              <w:right w:val="nil"/>
            </w:tcBorders>
            <w:shd w:val="clear" w:color="000000" w:fill="595959"/>
            <w:noWrap/>
            <w:vAlign w:val="center"/>
            <w:hideMark/>
          </w:tcPr>
          <w:p w14:paraId="61120607"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69.6</w:t>
            </w:r>
          </w:p>
        </w:tc>
        <w:tc>
          <w:tcPr>
            <w:tcW w:w="424" w:type="dxa"/>
            <w:tcBorders>
              <w:top w:val="nil"/>
              <w:left w:val="nil"/>
              <w:bottom w:val="nil"/>
              <w:right w:val="nil"/>
            </w:tcBorders>
            <w:shd w:val="clear" w:color="000000" w:fill="595959"/>
            <w:noWrap/>
            <w:vAlign w:val="center"/>
            <w:hideMark/>
          </w:tcPr>
          <w:p w14:paraId="0B7E35E1"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71.1</w:t>
            </w:r>
          </w:p>
        </w:tc>
        <w:tc>
          <w:tcPr>
            <w:tcW w:w="424" w:type="dxa"/>
            <w:tcBorders>
              <w:top w:val="nil"/>
              <w:left w:val="nil"/>
              <w:bottom w:val="nil"/>
              <w:right w:val="nil"/>
            </w:tcBorders>
            <w:shd w:val="clear" w:color="000000" w:fill="595959"/>
            <w:noWrap/>
            <w:vAlign w:val="center"/>
            <w:hideMark/>
          </w:tcPr>
          <w:p w14:paraId="03E5AB78"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71.5</w:t>
            </w:r>
          </w:p>
        </w:tc>
        <w:tc>
          <w:tcPr>
            <w:tcW w:w="424" w:type="dxa"/>
            <w:tcBorders>
              <w:top w:val="nil"/>
              <w:left w:val="nil"/>
              <w:bottom w:val="nil"/>
              <w:right w:val="nil"/>
            </w:tcBorders>
            <w:shd w:val="clear" w:color="000000" w:fill="595959"/>
            <w:noWrap/>
            <w:vAlign w:val="center"/>
            <w:hideMark/>
          </w:tcPr>
          <w:p w14:paraId="1CEFCCF3"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72.9</w:t>
            </w:r>
          </w:p>
        </w:tc>
        <w:tc>
          <w:tcPr>
            <w:tcW w:w="424" w:type="dxa"/>
            <w:tcBorders>
              <w:top w:val="nil"/>
              <w:left w:val="nil"/>
              <w:bottom w:val="nil"/>
              <w:right w:val="nil"/>
            </w:tcBorders>
            <w:shd w:val="clear" w:color="000000" w:fill="595959"/>
            <w:noWrap/>
            <w:vAlign w:val="center"/>
            <w:hideMark/>
          </w:tcPr>
          <w:p w14:paraId="36963C27"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74.0</w:t>
            </w:r>
          </w:p>
        </w:tc>
        <w:tc>
          <w:tcPr>
            <w:tcW w:w="424" w:type="dxa"/>
            <w:tcBorders>
              <w:top w:val="nil"/>
              <w:left w:val="nil"/>
              <w:bottom w:val="nil"/>
              <w:right w:val="nil"/>
            </w:tcBorders>
            <w:shd w:val="clear" w:color="000000" w:fill="595959"/>
            <w:noWrap/>
            <w:vAlign w:val="center"/>
            <w:hideMark/>
          </w:tcPr>
          <w:p w14:paraId="3C8E6EA6"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78.1</w:t>
            </w:r>
          </w:p>
        </w:tc>
      </w:tr>
      <w:tr w:rsidR="00137CBD" w:rsidRPr="007A3838" w14:paraId="724F6D5B" w14:textId="77777777" w:rsidTr="00042FEF">
        <w:trPr>
          <w:trHeight w:val="57"/>
        </w:trPr>
        <w:tc>
          <w:tcPr>
            <w:tcW w:w="6009" w:type="dxa"/>
            <w:tcBorders>
              <w:top w:val="nil"/>
              <w:left w:val="nil"/>
              <w:bottom w:val="nil"/>
              <w:right w:val="nil"/>
            </w:tcBorders>
            <w:shd w:val="clear" w:color="000000" w:fill="808080"/>
            <w:noWrap/>
            <w:vAlign w:val="center"/>
            <w:hideMark/>
          </w:tcPr>
          <w:p w14:paraId="53D82ADB"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identidad</w:t>
            </w:r>
          </w:p>
        </w:tc>
        <w:tc>
          <w:tcPr>
            <w:tcW w:w="737" w:type="dxa"/>
            <w:tcBorders>
              <w:top w:val="nil"/>
              <w:left w:val="nil"/>
              <w:bottom w:val="nil"/>
              <w:right w:val="nil"/>
            </w:tcBorders>
            <w:shd w:val="clear" w:color="000000" w:fill="808080"/>
            <w:noWrap/>
            <w:vAlign w:val="center"/>
            <w:hideMark/>
          </w:tcPr>
          <w:p w14:paraId="26F1081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808080"/>
            <w:noWrap/>
            <w:vAlign w:val="center"/>
            <w:hideMark/>
          </w:tcPr>
          <w:p w14:paraId="07CF85B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808080"/>
            <w:noWrap/>
            <w:vAlign w:val="center"/>
            <w:hideMark/>
          </w:tcPr>
          <w:p w14:paraId="3F48810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69.2</w:t>
            </w:r>
          </w:p>
        </w:tc>
        <w:tc>
          <w:tcPr>
            <w:tcW w:w="424" w:type="dxa"/>
            <w:tcBorders>
              <w:top w:val="nil"/>
              <w:left w:val="nil"/>
              <w:bottom w:val="nil"/>
              <w:right w:val="nil"/>
            </w:tcBorders>
            <w:shd w:val="clear" w:color="000000" w:fill="808080"/>
            <w:noWrap/>
            <w:vAlign w:val="center"/>
            <w:hideMark/>
          </w:tcPr>
          <w:p w14:paraId="5B8B16C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69.2</w:t>
            </w:r>
          </w:p>
        </w:tc>
        <w:tc>
          <w:tcPr>
            <w:tcW w:w="424" w:type="dxa"/>
            <w:tcBorders>
              <w:top w:val="nil"/>
              <w:left w:val="nil"/>
              <w:bottom w:val="nil"/>
              <w:right w:val="nil"/>
            </w:tcBorders>
            <w:shd w:val="clear" w:color="000000" w:fill="808080"/>
            <w:noWrap/>
            <w:vAlign w:val="center"/>
            <w:hideMark/>
          </w:tcPr>
          <w:p w14:paraId="01F5A85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69.2</w:t>
            </w:r>
          </w:p>
        </w:tc>
        <w:tc>
          <w:tcPr>
            <w:tcW w:w="424" w:type="dxa"/>
            <w:tcBorders>
              <w:top w:val="nil"/>
              <w:left w:val="nil"/>
              <w:bottom w:val="nil"/>
              <w:right w:val="nil"/>
            </w:tcBorders>
            <w:shd w:val="clear" w:color="000000" w:fill="808080"/>
            <w:noWrap/>
            <w:vAlign w:val="center"/>
            <w:hideMark/>
          </w:tcPr>
          <w:p w14:paraId="4847AF2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71.8</w:t>
            </w:r>
          </w:p>
        </w:tc>
        <w:tc>
          <w:tcPr>
            <w:tcW w:w="424" w:type="dxa"/>
            <w:tcBorders>
              <w:top w:val="nil"/>
              <w:left w:val="nil"/>
              <w:bottom w:val="nil"/>
              <w:right w:val="nil"/>
            </w:tcBorders>
            <w:shd w:val="clear" w:color="000000" w:fill="808080"/>
            <w:noWrap/>
            <w:vAlign w:val="center"/>
            <w:hideMark/>
          </w:tcPr>
          <w:p w14:paraId="01164E3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65.7</w:t>
            </w:r>
          </w:p>
        </w:tc>
        <w:tc>
          <w:tcPr>
            <w:tcW w:w="424" w:type="dxa"/>
            <w:tcBorders>
              <w:top w:val="nil"/>
              <w:left w:val="nil"/>
              <w:bottom w:val="nil"/>
              <w:right w:val="nil"/>
            </w:tcBorders>
            <w:shd w:val="clear" w:color="000000" w:fill="808080"/>
            <w:noWrap/>
            <w:vAlign w:val="center"/>
            <w:hideMark/>
          </w:tcPr>
          <w:p w14:paraId="4FC2B06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74.2</w:t>
            </w:r>
          </w:p>
        </w:tc>
        <w:tc>
          <w:tcPr>
            <w:tcW w:w="424" w:type="dxa"/>
            <w:tcBorders>
              <w:top w:val="nil"/>
              <w:left w:val="nil"/>
              <w:bottom w:val="nil"/>
              <w:right w:val="nil"/>
            </w:tcBorders>
            <w:shd w:val="clear" w:color="000000" w:fill="808080"/>
            <w:noWrap/>
            <w:vAlign w:val="center"/>
            <w:hideMark/>
          </w:tcPr>
          <w:p w14:paraId="7AF629E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81.0</w:t>
            </w:r>
          </w:p>
        </w:tc>
        <w:tc>
          <w:tcPr>
            <w:tcW w:w="424" w:type="dxa"/>
            <w:tcBorders>
              <w:top w:val="nil"/>
              <w:left w:val="nil"/>
              <w:bottom w:val="nil"/>
              <w:right w:val="nil"/>
            </w:tcBorders>
            <w:shd w:val="clear" w:color="000000" w:fill="808080"/>
            <w:noWrap/>
            <w:vAlign w:val="center"/>
            <w:hideMark/>
          </w:tcPr>
          <w:p w14:paraId="50B230A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83.6</w:t>
            </w:r>
          </w:p>
        </w:tc>
        <w:tc>
          <w:tcPr>
            <w:tcW w:w="424" w:type="dxa"/>
            <w:tcBorders>
              <w:top w:val="nil"/>
              <w:left w:val="nil"/>
              <w:bottom w:val="nil"/>
              <w:right w:val="nil"/>
            </w:tcBorders>
            <w:shd w:val="clear" w:color="000000" w:fill="808080"/>
            <w:noWrap/>
            <w:vAlign w:val="center"/>
            <w:hideMark/>
          </w:tcPr>
          <w:p w14:paraId="5F003C7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85.7</w:t>
            </w:r>
          </w:p>
        </w:tc>
        <w:tc>
          <w:tcPr>
            <w:tcW w:w="424" w:type="dxa"/>
            <w:tcBorders>
              <w:top w:val="nil"/>
              <w:left w:val="nil"/>
              <w:bottom w:val="nil"/>
              <w:right w:val="nil"/>
            </w:tcBorders>
            <w:shd w:val="clear" w:color="000000" w:fill="808080"/>
            <w:noWrap/>
            <w:vAlign w:val="center"/>
            <w:hideMark/>
          </w:tcPr>
          <w:p w14:paraId="271CB95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88.5</w:t>
            </w:r>
          </w:p>
        </w:tc>
        <w:tc>
          <w:tcPr>
            <w:tcW w:w="424" w:type="dxa"/>
            <w:tcBorders>
              <w:top w:val="nil"/>
              <w:left w:val="nil"/>
              <w:bottom w:val="nil"/>
              <w:right w:val="nil"/>
            </w:tcBorders>
            <w:shd w:val="clear" w:color="000000" w:fill="808080"/>
            <w:noWrap/>
            <w:vAlign w:val="center"/>
            <w:hideMark/>
          </w:tcPr>
          <w:p w14:paraId="13FEE7B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92.1</w:t>
            </w:r>
          </w:p>
        </w:tc>
        <w:tc>
          <w:tcPr>
            <w:tcW w:w="424" w:type="dxa"/>
            <w:tcBorders>
              <w:top w:val="nil"/>
              <w:left w:val="nil"/>
              <w:bottom w:val="nil"/>
              <w:right w:val="nil"/>
            </w:tcBorders>
            <w:shd w:val="clear" w:color="000000" w:fill="808080"/>
            <w:noWrap/>
            <w:vAlign w:val="center"/>
            <w:hideMark/>
          </w:tcPr>
          <w:p w14:paraId="350D332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92.5</w:t>
            </w:r>
          </w:p>
        </w:tc>
        <w:tc>
          <w:tcPr>
            <w:tcW w:w="424" w:type="dxa"/>
            <w:tcBorders>
              <w:top w:val="nil"/>
              <w:left w:val="nil"/>
              <w:bottom w:val="nil"/>
              <w:right w:val="nil"/>
            </w:tcBorders>
            <w:shd w:val="clear" w:color="000000" w:fill="808080"/>
            <w:noWrap/>
            <w:vAlign w:val="center"/>
            <w:hideMark/>
          </w:tcPr>
          <w:p w14:paraId="56700B7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93.1</w:t>
            </w:r>
          </w:p>
        </w:tc>
        <w:tc>
          <w:tcPr>
            <w:tcW w:w="424" w:type="dxa"/>
            <w:tcBorders>
              <w:top w:val="nil"/>
              <w:left w:val="nil"/>
              <w:bottom w:val="nil"/>
              <w:right w:val="nil"/>
            </w:tcBorders>
            <w:shd w:val="clear" w:color="000000" w:fill="808080"/>
            <w:noWrap/>
            <w:vAlign w:val="center"/>
            <w:hideMark/>
          </w:tcPr>
          <w:p w14:paraId="2374220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96.3</w:t>
            </w:r>
          </w:p>
        </w:tc>
        <w:tc>
          <w:tcPr>
            <w:tcW w:w="424" w:type="dxa"/>
            <w:tcBorders>
              <w:top w:val="nil"/>
              <w:left w:val="nil"/>
              <w:bottom w:val="nil"/>
              <w:right w:val="nil"/>
            </w:tcBorders>
            <w:shd w:val="clear" w:color="000000" w:fill="808080"/>
            <w:noWrap/>
            <w:vAlign w:val="center"/>
            <w:hideMark/>
          </w:tcPr>
          <w:p w14:paraId="394A4BE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97.4</w:t>
            </w:r>
          </w:p>
        </w:tc>
      </w:tr>
      <w:tr w:rsidR="00137CBD" w:rsidRPr="007A3838" w14:paraId="0CA5127A" w14:textId="77777777" w:rsidTr="00042FEF">
        <w:trPr>
          <w:trHeight w:val="57"/>
        </w:trPr>
        <w:tc>
          <w:tcPr>
            <w:tcW w:w="6009" w:type="dxa"/>
            <w:tcBorders>
              <w:top w:val="nil"/>
              <w:left w:val="nil"/>
              <w:bottom w:val="nil"/>
              <w:right w:val="nil"/>
            </w:tcBorders>
            <w:shd w:val="clear" w:color="000000" w:fill="D9D9D9"/>
            <w:noWrap/>
            <w:vAlign w:val="center"/>
            <w:hideMark/>
          </w:tcPr>
          <w:p w14:paraId="6C2326FB"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Identidad para el ejercicio de los derechos humanos</w:t>
            </w:r>
          </w:p>
        </w:tc>
        <w:tc>
          <w:tcPr>
            <w:tcW w:w="737" w:type="dxa"/>
            <w:tcBorders>
              <w:top w:val="nil"/>
              <w:left w:val="nil"/>
              <w:bottom w:val="nil"/>
              <w:right w:val="nil"/>
            </w:tcBorders>
            <w:shd w:val="clear" w:color="000000" w:fill="D9D9D9"/>
            <w:noWrap/>
            <w:vAlign w:val="center"/>
            <w:hideMark/>
          </w:tcPr>
          <w:p w14:paraId="1B9B4CD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D9D9D9"/>
            <w:noWrap/>
            <w:vAlign w:val="center"/>
            <w:hideMark/>
          </w:tcPr>
          <w:p w14:paraId="2FDEBB7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D9D9D9"/>
            <w:noWrap/>
            <w:vAlign w:val="center"/>
            <w:hideMark/>
          </w:tcPr>
          <w:p w14:paraId="0ECB11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000000" w:fill="D9D9D9"/>
            <w:noWrap/>
            <w:vAlign w:val="center"/>
            <w:hideMark/>
          </w:tcPr>
          <w:p w14:paraId="1F5B43B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000000" w:fill="D9D9D9"/>
            <w:noWrap/>
            <w:vAlign w:val="center"/>
            <w:hideMark/>
          </w:tcPr>
          <w:p w14:paraId="0B40E1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000000" w:fill="D9D9D9"/>
            <w:noWrap/>
            <w:vAlign w:val="center"/>
            <w:hideMark/>
          </w:tcPr>
          <w:p w14:paraId="530B49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71.8</w:t>
            </w:r>
          </w:p>
        </w:tc>
        <w:tc>
          <w:tcPr>
            <w:tcW w:w="424" w:type="dxa"/>
            <w:tcBorders>
              <w:top w:val="nil"/>
              <w:left w:val="nil"/>
              <w:bottom w:val="nil"/>
              <w:right w:val="nil"/>
            </w:tcBorders>
            <w:shd w:val="clear" w:color="000000" w:fill="D9D9D9"/>
            <w:noWrap/>
            <w:vAlign w:val="center"/>
            <w:hideMark/>
          </w:tcPr>
          <w:p w14:paraId="7303F8C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65.7</w:t>
            </w:r>
          </w:p>
        </w:tc>
        <w:tc>
          <w:tcPr>
            <w:tcW w:w="424" w:type="dxa"/>
            <w:tcBorders>
              <w:top w:val="nil"/>
              <w:left w:val="nil"/>
              <w:bottom w:val="nil"/>
              <w:right w:val="nil"/>
            </w:tcBorders>
            <w:shd w:val="clear" w:color="000000" w:fill="D9D9D9"/>
            <w:noWrap/>
            <w:vAlign w:val="center"/>
            <w:hideMark/>
          </w:tcPr>
          <w:p w14:paraId="7A6CB10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74.2</w:t>
            </w:r>
          </w:p>
        </w:tc>
        <w:tc>
          <w:tcPr>
            <w:tcW w:w="424" w:type="dxa"/>
            <w:tcBorders>
              <w:top w:val="nil"/>
              <w:left w:val="nil"/>
              <w:bottom w:val="nil"/>
              <w:right w:val="nil"/>
            </w:tcBorders>
            <w:shd w:val="clear" w:color="000000" w:fill="D9D9D9"/>
            <w:noWrap/>
            <w:vAlign w:val="center"/>
            <w:hideMark/>
          </w:tcPr>
          <w:p w14:paraId="36D145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81.0</w:t>
            </w:r>
          </w:p>
        </w:tc>
        <w:tc>
          <w:tcPr>
            <w:tcW w:w="424" w:type="dxa"/>
            <w:tcBorders>
              <w:top w:val="nil"/>
              <w:left w:val="nil"/>
              <w:bottom w:val="nil"/>
              <w:right w:val="nil"/>
            </w:tcBorders>
            <w:shd w:val="clear" w:color="000000" w:fill="D9D9D9"/>
            <w:noWrap/>
            <w:vAlign w:val="center"/>
            <w:hideMark/>
          </w:tcPr>
          <w:p w14:paraId="15576FC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83.6</w:t>
            </w:r>
          </w:p>
        </w:tc>
        <w:tc>
          <w:tcPr>
            <w:tcW w:w="424" w:type="dxa"/>
            <w:tcBorders>
              <w:top w:val="nil"/>
              <w:left w:val="nil"/>
              <w:bottom w:val="nil"/>
              <w:right w:val="nil"/>
            </w:tcBorders>
            <w:shd w:val="clear" w:color="000000" w:fill="D9D9D9"/>
            <w:noWrap/>
            <w:vAlign w:val="center"/>
            <w:hideMark/>
          </w:tcPr>
          <w:p w14:paraId="56688B2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85.7</w:t>
            </w:r>
          </w:p>
        </w:tc>
        <w:tc>
          <w:tcPr>
            <w:tcW w:w="424" w:type="dxa"/>
            <w:tcBorders>
              <w:top w:val="nil"/>
              <w:left w:val="nil"/>
              <w:bottom w:val="nil"/>
              <w:right w:val="nil"/>
            </w:tcBorders>
            <w:shd w:val="clear" w:color="000000" w:fill="D9D9D9"/>
            <w:noWrap/>
            <w:vAlign w:val="center"/>
            <w:hideMark/>
          </w:tcPr>
          <w:p w14:paraId="03AFFB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88.5</w:t>
            </w:r>
          </w:p>
        </w:tc>
        <w:tc>
          <w:tcPr>
            <w:tcW w:w="424" w:type="dxa"/>
            <w:tcBorders>
              <w:top w:val="nil"/>
              <w:left w:val="nil"/>
              <w:bottom w:val="nil"/>
              <w:right w:val="nil"/>
            </w:tcBorders>
            <w:shd w:val="clear" w:color="000000" w:fill="D9D9D9"/>
            <w:noWrap/>
            <w:vAlign w:val="center"/>
            <w:hideMark/>
          </w:tcPr>
          <w:p w14:paraId="11490E3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92.1</w:t>
            </w:r>
          </w:p>
        </w:tc>
        <w:tc>
          <w:tcPr>
            <w:tcW w:w="424" w:type="dxa"/>
            <w:tcBorders>
              <w:top w:val="nil"/>
              <w:left w:val="nil"/>
              <w:bottom w:val="nil"/>
              <w:right w:val="nil"/>
            </w:tcBorders>
            <w:shd w:val="clear" w:color="000000" w:fill="D9D9D9"/>
            <w:noWrap/>
            <w:vAlign w:val="center"/>
            <w:hideMark/>
          </w:tcPr>
          <w:p w14:paraId="3AB352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92.5</w:t>
            </w:r>
          </w:p>
        </w:tc>
        <w:tc>
          <w:tcPr>
            <w:tcW w:w="424" w:type="dxa"/>
            <w:tcBorders>
              <w:top w:val="nil"/>
              <w:left w:val="nil"/>
              <w:bottom w:val="nil"/>
              <w:right w:val="nil"/>
            </w:tcBorders>
            <w:shd w:val="clear" w:color="000000" w:fill="D9D9D9"/>
            <w:noWrap/>
            <w:vAlign w:val="center"/>
            <w:hideMark/>
          </w:tcPr>
          <w:p w14:paraId="0C66A41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93.1</w:t>
            </w:r>
          </w:p>
        </w:tc>
        <w:tc>
          <w:tcPr>
            <w:tcW w:w="424" w:type="dxa"/>
            <w:tcBorders>
              <w:top w:val="nil"/>
              <w:left w:val="nil"/>
              <w:bottom w:val="nil"/>
              <w:right w:val="nil"/>
            </w:tcBorders>
            <w:shd w:val="clear" w:color="000000" w:fill="D9D9D9"/>
            <w:noWrap/>
            <w:vAlign w:val="center"/>
            <w:hideMark/>
          </w:tcPr>
          <w:p w14:paraId="58B297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96.3</w:t>
            </w:r>
          </w:p>
        </w:tc>
        <w:tc>
          <w:tcPr>
            <w:tcW w:w="424" w:type="dxa"/>
            <w:tcBorders>
              <w:top w:val="nil"/>
              <w:left w:val="nil"/>
              <w:bottom w:val="nil"/>
              <w:right w:val="nil"/>
            </w:tcBorders>
            <w:shd w:val="clear" w:color="000000" w:fill="D9D9D9"/>
            <w:noWrap/>
            <w:vAlign w:val="center"/>
            <w:hideMark/>
          </w:tcPr>
          <w:p w14:paraId="566F733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97.4</w:t>
            </w:r>
          </w:p>
        </w:tc>
      </w:tr>
      <w:tr w:rsidR="00137CBD" w:rsidRPr="007A3838" w14:paraId="1A246577" w14:textId="77777777" w:rsidTr="00042FEF">
        <w:trPr>
          <w:trHeight w:val="57"/>
        </w:trPr>
        <w:tc>
          <w:tcPr>
            <w:tcW w:w="6009" w:type="dxa"/>
            <w:tcBorders>
              <w:top w:val="nil"/>
              <w:left w:val="nil"/>
              <w:bottom w:val="nil"/>
              <w:right w:val="nil"/>
            </w:tcBorders>
            <w:shd w:val="clear" w:color="auto" w:fill="auto"/>
            <w:noWrap/>
            <w:vAlign w:val="center"/>
            <w:hideMark/>
          </w:tcPr>
          <w:p w14:paraId="33C29CF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Tasa de nacimientos inscritos por vía ordinaria</w:t>
            </w:r>
          </w:p>
        </w:tc>
        <w:tc>
          <w:tcPr>
            <w:tcW w:w="737" w:type="dxa"/>
            <w:tcBorders>
              <w:top w:val="nil"/>
              <w:left w:val="nil"/>
              <w:bottom w:val="nil"/>
              <w:right w:val="nil"/>
            </w:tcBorders>
            <w:shd w:val="clear" w:color="auto" w:fill="auto"/>
            <w:noWrap/>
            <w:vAlign w:val="center"/>
            <w:hideMark/>
          </w:tcPr>
          <w:p w14:paraId="4C0BECD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0089064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23C2073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auto" w:fill="auto"/>
            <w:noWrap/>
            <w:vAlign w:val="center"/>
            <w:hideMark/>
          </w:tcPr>
          <w:p w14:paraId="659C934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auto" w:fill="auto"/>
            <w:noWrap/>
            <w:vAlign w:val="center"/>
            <w:hideMark/>
          </w:tcPr>
          <w:p w14:paraId="42CA707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69.2</w:t>
            </w:r>
          </w:p>
        </w:tc>
        <w:tc>
          <w:tcPr>
            <w:tcW w:w="424" w:type="dxa"/>
            <w:tcBorders>
              <w:top w:val="nil"/>
              <w:left w:val="nil"/>
              <w:bottom w:val="nil"/>
              <w:right w:val="nil"/>
            </w:tcBorders>
            <w:shd w:val="clear" w:color="auto" w:fill="auto"/>
            <w:noWrap/>
            <w:vAlign w:val="center"/>
            <w:hideMark/>
          </w:tcPr>
          <w:p w14:paraId="6B49051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71.8</w:t>
            </w:r>
          </w:p>
        </w:tc>
        <w:tc>
          <w:tcPr>
            <w:tcW w:w="424" w:type="dxa"/>
            <w:tcBorders>
              <w:top w:val="nil"/>
              <w:left w:val="nil"/>
              <w:bottom w:val="nil"/>
              <w:right w:val="nil"/>
            </w:tcBorders>
            <w:shd w:val="clear" w:color="auto" w:fill="auto"/>
            <w:noWrap/>
            <w:vAlign w:val="center"/>
            <w:hideMark/>
          </w:tcPr>
          <w:p w14:paraId="6B54C2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65.7</w:t>
            </w:r>
          </w:p>
        </w:tc>
        <w:tc>
          <w:tcPr>
            <w:tcW w:w="424" w:type="dxa"/>
            <w:tcBorders>
              <w:top w:val="nil"/>
              <w:left w:val="nil"/>
              <w:bottom w:val="nil"/>
              <w:right w:val="nil"/>
            </w:tcBorders>
            <w:shd w:val="clear" w:color="auto" w:fill="auto"/>
            <w:noWrap/>
            <w:vAlign w:val="center"/>
            <w:hideMark/>
          </w:tcPr>
          <w:p w14:paraId="2DB7B56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74.2</w:t>
            </w:r>
          </w:p>
        </w:tc>
        <w:tc>
          <w:tcPr>
            <w:tcW w:w="424" w:type="dxa"/>
            <w:tcBorders>
              <w:top w:val="nil"/>
              <w:left w:val="nil"/>
              <w:bottom w:val="nil"/>
              <w:right w:val="nil"/>
            </w:tcBorders>
            <w:shd w:val="clear" w:color="auto" w:fill="auto"/>
            <w:noWrap/>
            <w:vAlign w:val="center"/>
            <w:hideMark/>
          </w:tcPr>
          <w:p w14:paraId="7BB6C3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81.0</w:t>
            </w:r>
          </w:p>
        </w:tc>
        <w:tc>
          <w:tcPr>
            <w:tcW w:w="424" w:type="dxa"/>
            <w:tcBorders>
              <w:top w:val="nil"/>
              <w:left w:val="nil"/>
              <w:bottom w:val="nil"/>
              <w:right w:val="nil"/>
            </w:tcBorders>
            <w:shd w:val="clear" w:color="auto" w:fill="auto"/>
            <w:noWrap/>
            <w:vAlign w:val="center"/>
            <w:hideMark/>
          </w:tcPr>
          <w:p w14:paraId="2D7211F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83.6</w:t>
            </w:r>
          </w:p>
        </w:tc>
        <w:tc>
          <w:tcPr>
            <w:tcW w:w="424" w:type="dxa"/>
            <w:tcBorders>
              <w:top w:val="nil"/>
              <w:left w:val="nil"/>
              <w:bottom w:val="nil"/>
              <w:right w:val="nil"/>
            </w:tcBorders>
            <w:shd w:val="clear" w:color="auto" w:fill="auto"/>
            <w:noWrap/>
            <w:vAlign w:val="center"/>
            <w:hideMark/>
          </w:tcPr>
          <w:p w14:paraId="0C29082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85.7</w:t>
            </w:r>
          </w:p>
        </w:tc>
        <w:tc>
          <w:tcPr>
            <w:tcW w:w="424" w:type="dxa"/>
            <w:tcBorders>
              <w:top w:val="nil"/>
              <w:left w:val="nil"/>
              <w:bottom w:val="nil"/>
              <w:right w:val="nil"/>
            </w:tcBorders>
            <w:shd w:val="clear" w:color="auto" w:fill="auto"/>
            <w:noWrap/>
            <w:vAlign w:val="center"/>
            <w:hideMark/>
          </w:tcPr>
          <w:p w14:paraId="1D299F1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88.5</w:t>
            </w:r>
          </w:p>
        </w:tc>
        <w:tc>
          <w:tcPr>
            <w:tcW w:w="424" w:type="dxa"/>
            <w:tcBorders>
              <w:top w:val="nil"/>
              <w:left w:val="nil"/>
              <w:bottom w:val="nil"/>
              <w:right w:val="nil"/>
            </w:tcBorders>
            <w:shd w:val="clear" w:color="auto" w:fill="auto"/>
            <w:noWrap/>
            <w:vAlign w:val="center"/>
            <w:hideMark/>
          </w:tcPr>
          <w:p w14:paraId="60C8618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92.1</w:t>
            </w:r>
          </w:p>
        </w:tc>
        <w:tc>
          <w:tcPr>
            <w:tcW w:w="424" w:type="dxa"/>
            <w:tcBorders>
              <w:top w:val="nil"/>
              <w:left w:val="nil"/>
              <w:bottom w:val="nil"/>
              <w:right w:val="nil"/>
            </w:tcBorders>
            <w:shd w:val="clear" w:color="auto" w:fill="auto"/>
            <w:noWrap/>
            <w:vAlign w:val="center"/>
            <w:hideMark/>
          </w:tcPr>
          <w:p w14:paraId="0251AE9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92.5</w:t>
            </w:r>
          </w:p>
        </w:tc>
        <w:tc>
          <w:tcPr>
            <w:tcW w:w="424" w:type="dxa"/>
            <w:tcBorders>
              <w:top w:val="nil"/>
              <w:left w:val="nil"/>
              <w:bottom w:val="nil"/>
              <w:right w:val="nil"/>
            </w:tcBorders>
            <w:shd w:val="clear" w:color="auto" w:fill="auto"/>
            <w:noWrap/>
            <w:vAlign w:val="center"/>
            <w:hideMark/>
          </w:tcPr>
          <w:p w14:paraId="12A4969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93.1</w:t>
            </w:r>
          </w:p>
        </w:tc>
        <w:tc>
          <w:tcPr>
            <w:tcW w:w="424" w:type="dxa"/>
            <w:tcBorders>
              <w:top w:val="nil"/>
              <w:left w:val="nil"/>
              <w:bottom w:val="nil"/>
              <w:right w:val="nil"/>
            </w:tcBorders>
            <w:shd w:val="clear" w:color="auto" w:fill="auto"/>
            <w:noWrap/>
            <w:vAlign w:val="center"/>
            <w:hideMark/>
          </w:tcPr>
          <w:p w14:paraId="4F31619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96.3</w:t>
            </w:r>
          </w:p>
        </w:tc>
        <w:tc>
          <w:tcPr>
            <w:tcW w:w="424" w:type="dxa"/>
            <w:tcBorders>
              <w:top w:val="nil"/>
              <w:left w:val="nil"/>
              <w:bottom w:val="nil"/>
              <w:right w:val="nil"/>
            </w:tcBorders>
            <w:shd w:val="clear" w:color="auto" w:fill="auto"/>
            <w:noWrap/>
            <w:vAlign w:val="center"/>
            <w:hideMark/>
          </w:tcPr>
          <w:p w14:paraId="3478D23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97.4</w:t>
            </w:r>
          </w:p>
        </w:tc>
      </w:tr>
      <w:tr w:rsidR="00137CBD" w:rsidRPr="007A3838" w14:paraId="6AA6F20A" w14:textId="77777777" w:rsidTr="00042FEF">
        <w:trPr>
          <w:trHeight w:val="57"/>
        </w:trPr>
        <w:tc>
          <w:tcPr>
            <w:tcW w:w="6009" w:type="dxa"/>
            <w:tcBorders>
              <w:top w:val="nil"/>
              <w:left w:val="nil"/>
              <w:bottom w:val="nil"/>
              <w:right w:val="nil"/>
            </w:tcBorders>
            <w:shd w:val="clear" w:color="000000" w:fill="808080"/>
            <w:noWrap/>
            <w:vAlign w:val="center"/>
            <w:hideMark/>
          </w:tcPr>
          <w:p w14:paraId="01553A89"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participar en los asuntos públicos</w:t>
            </w:r>
          </w:p>
        </w:tc>
        <w:tc>
          <w:tcPr>
            <w:tcW w:w="737" w:type="dxa"/>
            <w:tcBorders>
              <w:top w:val="nil"/>
              <w:left w:val="nil"/>
              <w:bottom w:val="nil"/>
              <w:right w:val="nil"/>
            </w:tcBorders>
            <w:shd w:val="clear" w:color="000000" w:fill="808080"/>
            <w:noWrap/>
            <w:vAlign w:val="center"/>
            <w:hideMark/>
          </w:tcPr>
          <w:p w14:paraId="3DB3450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808080"/>
            <w:noWrap/>
            <w:vAlign w:val="center"/>
            <w:hideMark/>
          </w:tcPr>
          <w:p w14:paraId="216B09CA"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808080"/>
            <w:noWrap/>
            <w:vAlign w:val="center"/>
            <w:hideMark/>
          </w:tcPr>
          <w:p w14:paraId="226341D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44.4</w:t>
            </w:r>
          </w:p>
        </w:tc>
        <w:tc>
          <w:tcPr>
            <w:tcW w:w="424" w:type="dxa"/>
            <w:tcBorders>
              <w:top w:val="nil"/>
              <w:left w:val="nil"/>
              <w:bottom w:val="nil"/>
              <w:right w:val="nil"/>
            </w:tcBorders>
            <w:shd w:val="clear" w:color="000000" w:fill="808080"/>
            <w:noWrap/>
            <w:vAlign w:val="center"/>
            <w:hideMark/>
          </w:tcPr>
          <w:p w14:paraId="54E14BB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44.4</w:t>
            </w:r>
          </w:p>
        </w:tc>
        <w:tc>
          <w:tcPr>
            <w:tcW w:w="424" w:type="dxa"/>
            <w:tcBorders>
              <w:top w:val="nil"/>
              <w:left w:val="nil"/>
              <w:bottom w:val="nil"/>
              <w:right w:val="nil"/>
            </w:tcBorders>
            <w:shd w:val="clear" w:color="000000" w:fill="808080"/>
            <w:noWrap/>
            <w:vAlign w:val="center"/>
            <w:hideMark/>
          </w:tcPr>
          <w:p w14:paraId="622376D0"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44.4</w:t>
            </w:r>
          </w:p>
        </w:tc>
        <w:tc>
          <w:tcPr>
            <w:tcW w:w="424" w:type="dxa"/>
            <w:tcBorders>
              <w:top w:val="nil"/>
              <w:left w:val="nil"/>
              <w:bottom w:val="nil"/>
              <w:right w:val="nil"/>
            </w:tcBorders>
            <w:shd w:val="clear" w:color="000000" w:fill="808080"/>
            <w:noWrap/>
            <w:vAlign w:val="center"/>
            <w:hideMark/>
          </w:tcPr>
          <w:p w14:paraId="0591EBA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44.4</w:t>
            </w:r>
          </w:p>
        </w:tc>
        <w:tc>
          <w:tcPr>
            <w:tcW w:w="424" w:type="dxa"/>
            <w:tcBorders>
              <w:top w:val="nil"/>
              <w:left w:val="nil"/>
              <w:bottom w:val="nil"/>
              <w:right w:val="nil"/>
            </w:tcBorders>
            <w:shd w:val="clear" w:color="000000" w:fill="808080"/>
            <w:noWrap/>
            <w:vAlign w:val="center"/>
            <w:hideMark/>
          </w:tcPr>
          <w:p w14:paraId="4A09E9D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37.1</w:t>
            </w:r>
          </w:p>
        </w:tc>
        <w:tc>
          <w:tcPr>
            <w:tcW w:w="424" w:type="dxa"/>
            <w:tcBorders>
              <w:top w:val="nil"/>
              <w:left w:val="nil"/>
              <w:bottom w:val="nil"/>
              <w:right w:val="nil"/>
            </w:tcBorders>
            <w:shd w:val="clear" w:color="000000" w:fill="808080"/>
            <w:noWrap/>
            <w:vAlign w:val="center"/>
            <w:hideMark/>
          </w:tcPr>
          <w:p w14:paraId="795DA3B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37.1</w:t>
            </w:r>
          </w:p>
        </w:tc>
        <w:tc>
          <w:tcPr>
            <w:tcW w:w="424" w:type="dxa"/>
            <w:tcBorders>
              <w:top w:val="nil"/>
              <w:left w:val="nil"/>
              <w:bottom w:val="nil"/>
              <w:right w:val="nil"/>
            </w:tcBorders>
            <w:shd w:val="clear" w:color="000000" w:fill="808080"/>
            <w:noWrap/>
            <w:vAlign w:val="center"/>
            <w:hideMark/>
          </w:tcPr>
          <w:p w14:paraId="185E9AEB"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37.1</w:t>
            </w:r>
          </w:p>
        </w:tc>
        <w:tc>
          <w:tcPr>
            <w:tcW w:w="424" w:type="dxa"/>
            <w:tcBorders>
              <w:top w:val="nil"/>
              <w:left w:val="nil"/>
              <w:bottom w:val="nil"/>
              <w:right w:val="nil"/>
            </w:tcBorders>
            <w:shd w:val="clear" w:color="000000" w:fill="808080"/>
            <w:noWrap/>
            <w:vAlign w:val="center"/>
            <w:hideMark/>
          </w:tcPr>
          <w:p w14:paraId="0069F188"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37.1</w:t>
            </w:r>
          </w:p>
        </w:tc>
        <w:tc>
          <w:tcPr>
            <w:tcW w:w="424" w:type="dxa"/>
            <w:tcBorders>
              <w:top w:val="nil"/>
              <w:left w:val="nil"/>
              <w:bottom w:val="nil"/>
              <w:right w:val="nil"/>
            </w:tcBorders>
            <w:shd w:val="clear" w:color="000000" w:fill="808080"/>
            <w:noWrap/>
            <w:vAlign w:val="center"/>
            <w:hideMark/>
          </w:tcPr>
          <w:p w14:paraId="7B639EC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37.2</w:t>
            </w:r>
          </w:p>
        </w:tc>
        <w:tc>
          <w:tcPr>
            <w:tcW w:w="424" w:type="dxa"/>
            <w:tcBorders>
              <w:top w:val="nil"/>
              <w:left w:val="nil"/>
              <w:bottom w:val="nil"/>
              <w:right w:val="nil"/>
            </w:tcBorders>
            <w:shd w:val="clear" w:color="000000" w:fill="808080"/>
            <w:noWrap/>
            <w:vAlign w:val="center"/>
            <w:hideMark/>
          </w:tcPr>
          <w:p w14:paraId="37D0521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44.1</w:t>
            </w:r>
          </w:p>
        </w:tc>
        <w:tc>
          <w:tcPr>
            <w:tcW w:w="424" w:type="dxa"/>
            <w:tcBorders>
              <w:top w:val="nil"/>
              <w:left w:val="nil"/>
              <w:bottom w:val="nil"/>
              <w:right w:val="nil"/>
            </w:tcBorders>
            <w:shd w:val="clear" w:color="000000" w:fill="808080"/>
            <w:noWrap/>
            <w:vAlign w:val="center"/>
            <w:hideMark/>
          </w:tcPr>
          <w:p w14:paraId="4DE99A4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44.1</w:t>
            </w:r>
          </w:p>
        </w:tc>
        <w:tc>
          <w:tcPr>
            <w:tcW w:w="424" w:type="dxa"/>
            <w:tcBorders>
              <w:top w:val="nil"/>
              <w:left w:val="nil"/>
              <w:bottom w:val="nil"/>
              <w:right w:val="nil"/>
            </w:tcBorders>
            <w:shd w:val="clear" w:color="000000" w:fill="808080"/>
            <w:noWrap/>
            <w:vAlign w:val="center"/>
            <w:hideMark/>
          </w:tcPr>
          <w:p w14:paraId="15CFE3B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44.1</w:t>
            </w:r>
          </w:p>
        </w:tc>
        <w:tc>
          <w:tcPr>
            <w:tcW w:w="424" w:type="dxa"/>
            <w:tcBorders>
              <w:top w:val="nil"/>
              <w:left w:val="nil"/>
              <w:bottom w:val="nil"/>
              <w:right w:val="nil"/>
            </w:tcBorders>
            <w:shd w:val="clear" w:color="000000" w:fill="808080"/>
            <w:noWrap/>
            <w:vAlign w:val="center"/>
            <w:hideMark/>
          </w:tcPr>
          <w:p w14:paraId="6360BCF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45.8</w:t>
            </w:r>
          </w:p>
        </w:tc>
        <w:tc>
          <w:tcPr>
            <w:tcW w:w="424" w:type="dxa"/>
            <w:tcBorders>
              <w:top w:val="nil"/>
              <w:left w:val="nil"/>
              <w:bottom w:val="nil"/>
              <w:right w:val="nil"/>
            </w:tcBorders>
            <w:shd w:val="clear" w:color="000000" w:fill="808080"/>
            <w:noWrap/>
            <w:vAlign w:val="center"/>
            <w:hideMark/>
          </w:tcPr>
          <w:p w14:paraId="113E8B3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43.5</w:t>
            </w:r>
          </w:p>
        </w:tc>
        <w:tc>
          <w:tcPr>
            <w:tcW w:w="424" w:type="dxa"/>
            <w:tcBorders>
              <w:top w:val="nil"/>
              <w:left w:val="nil"/>
              <w:bottom w:val="nil"/>
              <w:right w:val="nil"/>
            </w:tcBorders>
            <w:shd w:val="clear" w:color="000000" w:fill="808080"/>
            <w:noWrap/>
            <w:vAlign w:val="center"/>
            <w:hideMark/>
          </w:tcPr>
          <w:p w14:paraId="276F0F3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55.1</w:t>
            </w:r>
          </w:p>
        </w:tc>
      </w:tr>
      <w:tr w:rsidR="00137CBD" w:rsidRPr="007A3838" w14:paraId="320EC494" w14:textId="77777777" w:rsidTr="00042FEF">
        <w:trPr>
          <w:trHeight w:val="57"/>
        </w:trPr>
        <w:tc>
          <w:tcPr>
            <w:tcW w:w="6009" w:type="dxa"/>
            <w:tcBorders>
              <w:top w:val="nil"/>
              <w:left w:val="nil"/>
              <w:bottom w:val="nil"/>
              <w:right w:val="nil"/>
            </w:tcBorders>
            <w:shd w:val="clear" w:color="000000" w:fill="D9D9D9"/>
            <w:noWrap/>
            <w:vAlign w:val="center"/>
            <w:hideMark/>
          </w:tcPr>
          <w:p w14:paraId="21A053A9"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Ejercicio de poderes legislativos, ejecutivos y administrativos</w:t>
            </w:r>
          </w:p>
        </w:tc>
        <w:tc>
          <w:tcPr>
            <w:tcW w:w="737" w:type="dxa"/>
            <w:tcBorders>
              <w:top w:val="nil"/>
              <w:left w:val="nil"/>
              <w:bottom w:val="nil"/>
              <w:right w:val="nil"/>
            </w:tcBorders>
            <w:shd w:val="clear" w:color="000000" w:fill="D9D9D9"/>
            <w:noWrap/>
            <w:vAlign w:val="center"/>
            <w:hideMark/>
          </w:tcPr>
          <w:p w14:paraId="1EB62EB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D9D9D9"/>
            <w:noWrap/>
            <w:vAlign w:val="center"/>
            <w:hideMark/>
          </w:tcPr>
          <w:p w14:paraId="4E2A344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D9D9D9"/>
            <w:noWrap/>
            <w:vAlign w:val="center"/>
            <w:hideMark/>
          </w:tcPr>
          <w:p w14:paraId="4423C0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000000" w:fill="D9D9D9"/>
            <w:noWrap/>
            <w:vAlign w:val="center"/>
            <w:hideMark/>
          </w:tcPr>
          <w:p w14:paraId="2AA6CB3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000000" w:fill="D9D9D9"/>
            <w:noWrap/>
            <w:vAlign w:val="center"/>
            <w:hideMark/>
          </w:tcPr>
          <w:p w14:paraId="5BCDBBD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000000" w:fill="D9D9D9"/>
            <w:noWrap/>
            <w:vAlign w:val="center"/>
            <w:hideMark/>
          </w:tcPr>
          <w:p w14:paraId="7EAB106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000000" w:fill="D9D9D9"/>
            <w:noWrap/>
            <w:vAlign w:val="center"/>
            <w:hideMark/>
          </w:tcPr>
          <w:p w14:paraId="03A1F4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000000" w:fill="D9D9D9"/>
            <w:noWrap/>
            <w:vAlign w:val="center"/>
            <w:hideMark/>
          </w:tcPr>
          <w:p w14:paraId="77362FD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000000" w:fill="D9D9D9"/>
            <w:noWrap/>
            <w:vAlign w:val="center"/>
            <w:hideMark/>
          </w:tcPr>
          <w:p w14:paraId="74D6A57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000000" w:fill="D9D9D9"/>
            <w:noWrap/>
            <w:vAlign w:val="center"/>
            <w:hideMark/>
          </w:tcPr>
          <w:p w14:paraId="6995EB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000000" w:fill="D9D9D9"/>
            <w:noWrap/>
            <w:vAlign w:val="center"/>
            <w:hideMark/>
          </w:tcPr>
          <w:p w14:paraId="37895B3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000000" w:fill="D9D9D9"/>
            <w:noWrap/>
            <w:vAlign w:val="center"/>
            <w:hideMark/>
          </w:tcPr>
          <w:p w14:paraId="2B7C03B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000000" w:fill="D9D9D9"/>
            <w:noWrap/>
            <w:vAlign w:val="center"/>
            <w:hideMark/>
          </w:tcPr>
          <w:p w14:paraId="4FA7AE6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000000" w:fill="D9D9D9"/>
            <w:noWrap/>
            <w:vAlign w:val="center"/>
            <w:hideMark/>
          </w:tcPr>
          <w:p w14:paraId="6EDA188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000000" w:fill="D9D9D9"/>
            <w:noWrap/>
            <w:vAlign w:val="center"/>
            <w:hideMark/>
          </w:tcPr>
          <w:p w14:paraId="3FEBE9F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000000" w:fill="D9D9D9"/>
            <w:noWrap/>
            <w:vAlign w:val="center"/>
            <w:hideMark/>
          </w:tcPr>
          <w:p w14:paraId="587B19A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52.3</w:t>
            </w:r>
          </w:p>
        </w:tc>
        <w:tc>
          <w:tcPr>
            <w:tcW w:w="424" w:type="dxa"/>
            <w:tcBorders>
              <w:top w:val="nil"/>
              <w:left w:val="nil"/>
              <w:bottom w:val="nil"/>
              <w:right w:val="nil"/>
            </w:tcBorders>
            <w:shd w:val="clear" w:color="000000" w:fill="D9D9D9"/>
            <w:noWrap/>
            <w:vAlign w:val="center"/>
            <w:hideMark/>
          </w:tcPr>
          <w:p w14:paraId="0594A1C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75.4</w:t>
            </w:r>
          </w:p>
        </w:tc>
      </w:tr>
      <w:tr w:rsidR="00137CBD" w:rsidRPr="007A3838" w14:paraId="44EC61FD" w14:textId="77777777" w:rsidTr="00042FEF">
        <w:trPr>
          <w:trHeight w:val="57"/>
        </w:trPr>
        <w:tc>
          <w:tcPr>
            <w:tcW w:w="6009" w:type="dxa"/>
            <w:tcBorders>
              <w:top w:val="nil"/>
              <w:left w:val="nil"/>
              <w:bottom w:val="nil"/>
              <w:right w:val="nil"/>
            </w:tcBorders>
            <w:shd w:val="clear" w:color="auto" w:fill="auto"/>
            <w:noWrap/>
            <w:vAlign w:val="center"/>
            <w:hideMark/>
          </w:tcPr>
          <w:p w14:paraId="7B983C9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Mujeres parlamentarias en períodos congresales</w:t>
            </w:r>
          </w:p>
        </w:tc>
        <w:tc>
          <w:tcPr>
            <w:tcW w:w="737" w:type="dxa"/>
            <w:tcBorders>
              <w:top w:val="nil"/>
              <w:left w:val="nil"/>
              <w:bottom w:val="nil"/>
              <w:right w:val="nil"/>
            </w:tcBorders>
            <w:shd w:val="clear" w:color="auto" w:fill="auto"/>
            <w:noWrap/>
            <w:vAlign w:val="center"/>
            <w:hideMark/>
          </w:tcPr>
          <w:p w14:paraId="1A58D9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5D9529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xml:space="preserve">Porcentaje </w:t>
            </w:r>
          </w:p>
        </w:tc>
        <w:tc>
          <w:tcPr>
            <w:tcW w:w="424" w:type="dxa"/>
            <w:tcBorders>
              <w:top w:val="nil"/>
              <w:left w:val="nil"/>
              <w:bottom w:val="nil"/>
              <w:right w:val="nil"/>
            </w:tcBorders>
            <w:shd w:val="clear" w:color="auto" w:fill="auto"/>
            <w:noWrap/>
            <w:vAlign w:val="center"/>
            <w:hideMark/>
          </w:tcPr>
          <w:p w14:paraId="3E5B702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auto" w:fill="auto"/>
            <w:noWrap/>
            <w:vAlign w:val="center"/>
            <w:hideMark/>
          </w:tcPr>
          <w:p w14:paraId="54E9AEE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auto" w:fill="auto"/>
            <w:noWrap/>
            <w:vAlign w:val="center"/>
            <w:hideMark/>
          </w:tcPr>
          <w:p w14:paraId="23E8AD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auto" w:fill="auto"/>
            <w:noWrap/>
            <w:vAlign w:val="center"/>
            <w:hideMark/>
          </w:tcPr>
          <w:p w14:paraId="305463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58.3</w:t>
            </w:r>
          </w:p>
        </w:tc>
        <w:tc>
          <w:tcPr>
            <w:tcW w:w="424" w:type="dxa"/>
            <w:tcBorders>
              <w:top w:val="nil"/>
              <w:left w:val="nil"/>
              <w:bottom w:val="nil"/>
              <w:right w:val="nil"/>
            </w:tcBorders>
            <w:shd w:val="clear" w:color="auto" w:fill="auto"/>
            <w:noWrap/>
            <w:vAlign w:val="center"/>
            <w:hideMark/>
          </w:tcPr>
          <w:p w14:paraId="3083F10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auto" w:fill="auto"/>
            <w:noWrap/>
            <w:vAlign w:val="center"/>
            <w:hideMark/>
          </w:tcPr>
          <w:p w14:paraId="50C2746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auto" w:fill="auto"/>
            <w:noWrap/>
            <w:vAlign w:val="center"/>
            <w:hideMark/>
          </w:tcPr>
          <w:p w14:paraId="4EF986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auto" w:fill="auto"/>
            <w:noWrap/>
            <w:vAlign w:val="center"/>
            <w:hideMark/>
          </w:tcPr>
          <w:p w14:paraId="55A8494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auto" w:fill="auto"/>
            <w:noWrap/>
            <w:vAlign w:val="center"/>
            <w:hideMark/>
          </w:tcPr>
          <w:p w14:paraId="34106F5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43.1</w:t>
            </w:r>
          </w:p>
        </w:tc>
        <w:tc>
          <w:tcPr>
            <w:tcW w:w="424" w:type="dxa"/>
            <w:tcBorders>
              <w:top w:val="nil"/>
              <w:left w:val="nil"/>
              <w:bottom w:val="nil"/>
              <w:right w:val="nil"/>
            </w:tcBorders>
            <w:shd w:val="clear" w:color="auto" w:fill="auto"/>
            <w:noWrap/>
            <w:vAlign w:val="center"/>
            <w:hideMark/>
          </w:tcPr>
          <w:p w14:paraId="758CB6D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auto" w:fill="auto"/>
            <w:noWrap/>
            <w:vAlign w:val="center"/>
            <w:hideMark/>
          </w:tcPr>
          <w:p w14:paraId="3250676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auto" w:fill="auto"/>
            <w:noWrap/>
            <w:vAlign w:val="center"/>
            <w:hideMark/>
          </w:tcPr>
          <w:p w14:paraId="519C6EF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auto" w:fill="auto"/>
            <w:noWrap/>
            <w:vAlign w:val="center"/>
            <w:hideMark/>
          </w:tcPr>
          <w:p w14:paraId="795A575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56.9</w:t>
            </w:r>
          </w:p>
        </w:tc>
        <w:tc>
          <w:tcPr>
            <w:tcW w:w="424" w:type="dxa"/>
            <w:tcBorders>
              <w:top w:val="nil"/>
              <w:left w:val="nil"/>
              <w:bottom w:val="nil"/>
              <w:right w:val="nil"/>
            </w:tcBorders>
            <w:shd w:val="clear" w:color="auto" w:fill="auto"/>
            <w:noWrap/>
            <w:vAlign w:val="center"/>
            <w:hideMark/>
          </w:tcPr>
          <w:p w14:paraId="19D6963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52.3</w:t>
            </w:r>
          </w:p>
        </w:tc>
        <w:tc>
          <w:tcPr>
            <w:tcW w:w="424" w:type="dxa"/>
            <w:tcBorders>
              <w:top w:val="nil"/>
              <w:left w:val="nil"/>
              <w:bottom w:val="nil"/>
              <w:right w:val="nil"/>
            </w:tcBorders>
            <w:shd w:val="clear" w:color="auto" w:fill="auto"/>
            <w:noWrap/>
            <w:vAlign w:val="center"/>
            <w:hideMark/>
          </w:tcPr>
          <w:p w14:paraId="584E0A4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75.4</w:t>
            </w:r>
          </w:p>
        </w:tc>
      </w:tr>
      <w:tr w:rsidR="00137CBD" w:rsidRPr="007A3838" w14:paraId="13E56236" w14:textId="77777777" w:rsidTr="00042FEF">
        <w:trPr>
          <w:trHeight w:val="57"/>
        </w:trPr>
        <w:tc>
          <w:tcPr>
            <w:tcW w:w="6009" w:type="dxa"/>
            <w:tcBorders>
              <w:top w:val="nil"/>
              <w:left w:val="nil"/>
              <w:bottom w:val="nil"/>
              <w:right w:val="nil"/>
            </w:tcBorders>
            <w:shd w:val="clear" w:color="000000" w:fill="D9D9D9"/>
            <w:noWrap/>
            <w:vAlign w:val="center"/>
            <w:hideMark/>
          </w:tcPr>
          <w:p w14:paraId="3B7802D9"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Acceso a cargos públicos</w:t>
            </w:r>
          </w:p>
        </w:tc>
        <w:tc>
          <w:tcPr>
            <w:tcW w:w="737" w:type="dxa"/>
            <w:tcBorders>
              <w:top w:val="nil"/>
              <w:left w:val="nil"/>
              <w:bottom w:val="nil"/>
              <w:right w:val="nil"/>
            </w:tcBorders>
            <w:shd w:val="clear" w:color="000000" w:fill="D9D9D9"/>
            <w:noWrap/>
            <w:vAlign w:val="center"/>
            <w:hideMark/>
          </w:tcPr>
          <w:p w14:paraId="061213C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D9D9D9"/>
            <w:noWrap/>
            <w:vAlign w:val="center"/>
            <w:hideMark/>
          </w:tcPr>
          <w:p w14:paraId="7E8E78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D9D9D9"/>
            <w:noWrap/>
            <w:vAlign w:val="center"/>
            <w:hideMark/>
          </w:tcPr>
          <w:p w14:paraId="3AB4050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30.5</w:t>
            </w:r>
          </w:p>
        </w:tc>
        <w:tc>
          <w:tcPr>
            <w:tcW w:w="424" w:type="dxa"/>
            <w:tcBorders>
              <w:top w:val="nil"/>
              <w:left w:val="nil"/>
              <w:bottom w:val="nil"/>
              <w:right w:val="nil"/>
            </w:tcBorders>
            <w:shd w:val="clear" w:color="000000" w:fill="D9D9D9"/>
            <w:noWrap/>
            <w:vAlign w:val="center"/>
            <w:hideMark/>
          </w:tcPr>
          <w:p w14:paraId="2731B9C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30.5</w:t>
            </w:r>
          </w:p>
        </w:tc>
        <w:tc>
          <w:tcPr>
            <w:tcW w:w="424" w:type="dxa"/>
            <w:tcBorders>
              <w:top w:val="nil"/>
              <w:left w:val="nil"/>
              <w:bottom w:val="nil"/>
              <w:right w:val="nil"/>
            </w:tcBorders>
            <w:shd w:val="clear" w:color="000000" w:fill="D9D9D9"/>
            <w:noWrap/>
            <w:vAlign w:val="center"/>
            <w:hideMark/>
          </w:tcPr>
          <w:p w14:paraId="39B0F82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30.5</w:t>
            </w:r>
          </w:p>
        </w:tc>
        <w:tc>
          <w:tcPr>
            <w:tcW w:w="424" w:type="dxa"/>
            <w:tcBorders>
              <w:top w:val="nil"/>
              <w:left w:val="nil"/>
              <w:bottom w:val="nil"/>
              <w:right w:val="nil"/>
            </w:tcBorders>
            <w:shd w:val="clear" w:color="000000" w:fill="D9D9D9"/>
            <w:noWrap/>
            <w:vAlign w:val="center"/>
            <w:hideMark/>
          </w:tcPr>
          <w:p w14:paraId="552C1F5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30.5</w:t>
            </w:r>
          </w:p>
        </w:tc>
        <w:tc>
          <w:tcPr>
            <w:tcW w:w="424" w:type="dxa"/>
            <w:tcBorders>
              <w:top w:val="nil"/>
              <w:left w:val="nil"/>
              <w:bottom w:val="nil"/>
              <w:right w:val="nil"/>
            </w:tcBorders>
            <w:shd w:val="clear" w:color="000000" w:fill="D9D9D9"/>
            <w:noWrap/>
            <w:vAlign w:val="center"/>
            <w:hideMark/>
          </w:tcPr>
          <w:p w14:paraId="18BA670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31.1</w:t>
            </w:r>
          </w:p>
        </w:tc>
        <w:tc>
          <w:tcPr>
            <w:tcW w:w="424" w:type="dxa"/>
            <w:tcBorders>
              <w:top w:val="nil"/>
              <w:left w:val="nil"/>
              <w:bottom w:val="nil"/>
              <w:right w:val="nil"/>
            </w:tcBorders>
            <w:shd w:val="clear" w:color="000000" w:fill="D9D9D9"/>
            <w:noWrap/>
            <w:vAlign w:val="center"/>
            <w:hideMark/>
          </w:tcPr>
          <w:p w14:paraId="420E5F8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31.1</w:t>
            </w:r>
          </w:p>
        </w:tc>
        <w:tc>
          <w:tcPr>
            <w:tcW w:w="424" w:type="dxa"/>
            <w:tcBorders>
              <w:top w:val="nil"/>
              <w:left w:val="nil"/>
              <w:bottom w:val="nil"/>
              <w:right w:val="nil"/>
            </w:tcBorders>
            <w:shd w:val="clear" w:color="000000" w:fill="D9D9D9"/>
            <w:noWrap/>
            <w:vAlign w:val="center"/>
            <w:hideMark/>
          </w:tcPr>
          <w:p w14:paraId="3C730FB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31.1</w:t>
            </w:r>
          </w:p>
        </w:tc>
        <w:tc>
          <w:tcPr>
            <w:tcW w:w="424" w:type="dxa"/>
            <w:tcBorders>
              <w:top w:val="nil"/>
              <w:left w:val="nil"/>
              <w:bottom w:val="nil"/>
              <w:right w:val="nil"/>
            </w:tcBorders>
            <w:shd w:val="clear" w:color="000000" w:fill="D9D9D9"/>
            <w:noWrap/>
            <w:vAlign w:val="center"/>
            <w:hideMark/>
          </w:tcPr>
          <w:p w14:paraId="252F95C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31.1</w:t>
            </w:r>
          </w:p>
        </w:tc>
        <w:tc>
          <w:tcPr>
            <w:tcW w:w="424" w:type="dxa"/>
            <w:tcBorders>
              <w:top w:val="nil"/>
              <w:left w:val="nil"/>
              <w:bottom w:val="nil"/>
              <w:right w:val="nil"/>
            </w:tcBorders>
            <w:shd w:val="clear" w:color="000000" w:fill="D9D9D9"/>
            <w:noWrap/>
            <w:vAlign w:val="center"/>
            <w:hideMark/>
          </w:tcPr>
          <w:p w14:paraId="2D9113F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31.3</w:t>
            </w:r>
          </w:p>
        </w:tc>
        <w:tc>
          <w:tcPr>
            <w:tcW w:w="424" w:type="dxa"/>
            <w:tcBorders>
              <w:top w:val="nil"/>
              <w:left w:val="nil"/>
              <w:bottom w:val="nil"/>
              <w:right w:val="nil"/>
            </w:tcBorders>
            <w:shd w:val="clear" w:color="000000" w:fill="D9D9D9"/>
            <w:noWrap/>
            <w:vAlign w:val="center"/>
            <w:hideMark/>
          </w:tcPr>
          <w:p w14:paraId="31B8829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31.3</w:t>
            </w:r>
          </w:p>
        </w:tc>
        <w:tc>
          <w:tcPr>
            <w:tcW w:w="424" w:type="dxa"/>
            <w:tcBorders>
              <w:top w:val="nil"/>
              <w:left w:val="nil"/>
              <w:bottom w:val="nil"/>
              <w:right w:val="nil"/>
            </w:tcBorders>
            <w:shd w:val="clear" w:color="000000" w:fill="D9D9D9"/>
            <w:noWrap/>
            <w:vAlign w:val="center"/>
            <w:hideMark/>
          </w:tcPr>
          <w:p w14:paraId="0E769EB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31.3</w:t>
            </w:r>
          </w:p>
        </w:tc>
        <w:tc>
          <w:tcPr>
            <w:tcW w:w="424" w:type="dxa"/>
            <w:tcBorders>
              <w:top w:val="nil"/>
              <w:left w:val="nil"/>
              <w:bottom w:val="nil"/>
              <w:right w:val="nil"/>
            </w:tcBorders>
            <w:shd w:val="clear" w:color="000000" w:fill="D9D9D9"/>
            <w:noWrap/>
            <w:vAlign w:val="center"/>
            <w:hideMark/>
          </w:tcPr>
          <w:p w14:paraId="77B4A8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31.3</w:t>
            </w:r>
          </w:p>
        </w:tc>
        <w:tc>
          <w:tcPr>
            <w:tcW w:w="424" w:type="dxa"/>
            <w:tcBorders>
              <w:top w:val="nil"/>
              <w:left w:val="nil"/>
              <w:bottom w:val="nil"/>
              <w:right w:val="nil"/>
            </w:tcBorders>
            <w:shd w:val="clear" w:color="000000" w:fill="D9D9D9"/>
            <w:noWrap/>
            <w:vAlign w:val="center"/>
            <w:hideMark/>
          </w:tcPr>
          <w:p w14:paraId="68A6A4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34.7</w:t>
            </w:r>
          </w:p>
        </w:tc>
        <w:tc>
          <w:tcPr>
            <w:tcW w:w="424" w:type="dxa"/>
            <w:tcBorders>
              <w:top w:val="nil"/>
              <w:left w:val="nil"/>
              <w:bottom w:val="nil"/>
              <w:right w:val="nil"/>
            </w:tcBorders>
            <w:shd w:val="clear" w:color="000000" w:fill="D9D9D9"/>
            <w:noWrap/>
            <w:vAlign w:val="center"/>
            <w:hideMark/>
          </w:tcPr>
          <w:p w14:paraId="5C0807A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34.7</w:t>
            </w:r>
          </w:p>
        </w:tc>
        <w:tc>
          <w:tcPr>
            <w:tcW w:w="424" w:type="dxa"/>
            <w:tcBorders>
              <w:top w:val="nil"/>
              <w:left w:val="nil"/>
              <w:bottom w:val="nil"/>
              <w:right w:val="nil"/>
            </w:tcBorders>
            <w:shd w:val="clear" w:color="000000" w:fill="D9D9D9"/>
            <w:noWrap/>
            <w:vAlign w:val="center"/>
            <w:hideMark/>
          </w:tcPr>
          <w:p w14:paraId="3B1AF2E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34.7</w:t>
            </w:r>
          </w:p>
        </w:tc>
      </w:tr>
      <w:tr w:rsidR="00137CBD" w:rsidRPr="007A3838" w14:paraId="7FE85DAD" w14:textId="77777777" w:rsidTr="00042FEF">
        <w:trPr>
          <w:trHeight w:val="57"/>
        </w:trPr>
        <w:tc>
          <w:tcPr>
            <w:tcW w:w="6009" w:type="dxa"/>
            <w:tcBorders>
              <w:top w:val="nil"/>
              <w:left w:val="nil"/>
              <w:bottom w:val="nil"/>
              <w:right w:val="nil"/>
            </w:tcBorders>
            <w:shd w:val="clear" w:color="auto" w:fill="auto"/>
            <w:noWrap/>
            <w:vAlign w:val="center"/>
            <w:hideMark/>
          </w:tcPr>
          <w:p w14:paraId="61F5605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Alcaldesas elegidas en períodos de gobierno municipal</w:t>
            </w:r>
          </w:p>
        </w:tc>
        <w:tc>
          <w:tcPr>
            <w:tcW w:w="737" w:type="dxa"/>
            <w:tcBorders>
              <w:top w:val="nil"/>
              <w:left w:val="nil"/>
              <w:bottom w:val="nil"/>
              <w:right w:val="nil"/>
            </w:tcBorders>
            <w:shd w:val="clear" w:color="auto" w:fill="auto"/>
            <w:noWrap/>
            <w:vAlign w:val="center"/>
            <w:hideMark/>
          </w:tcPr>
          <w:p w14:paraId="1D7F038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CB795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9F338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w:t>
            </w:r>
          </w:p>
        </w:tc>
        <w:tc>
          <w:tcPr>
            <w:tcW w:w="424" w:type="dxa"/>
            <w:tcBorders>
              <w:top w:val="nil"/>
              <w:left w:val="nil"/>
              <w:bottom w:val="nil"/>
              <w:right w:val="nil"/>
            </w:tcBorders>
            <w:shd w:val="clear" w:color="auto" w:fill="auto"/>
            <w:noWrap/>
            <w:vAlign w:val="center"/>
            <w:hideMark/>
          </w:tcPr>
          <w:p w14:paraId="22C37F0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w:t>
            </w:r>
          </w:p>
        </w:tc>
        <w:tc>
          <w:tcPr>
            <w:tcW w:w="424" w:type="dxa"/>
            <w:tcBorders>
              <w:top w:val="nil"/>
              <w:left w:val="nil"/>
              <w:bottom w:val="nil"/>
              <w:right w:val="nil"/>
            </w:tcBorders>
            <w:shd w:val="clear" w:color="auto" w:fill="auto"/>
            <w:noWrap/>
            <w:vAlign w:val="center"/>
            <w:hideMark/>
          </w:tcPr>
          <w:p w14:paraId="40EDB51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w:t>
            </w:r>
          </w:p>
        </w:tc>
        <w:tc>
          <w:tcPr>
            <w:tcW w:w="424" w:type="dxa"/>
            <w:tcBorders>
              <w:top w:val="nil"/>
              <w:left w:val="nil"/>
              <w:bottom w:val="nil"/>
              <w:right w:val="nil"/>
            </w:tcBorders>
            <w:shd w:val="clear" w:color="auto" w:fill="auto"/>
            <w:noWrap/>
            <w:vAlign w:val="center"/>
            <w:hideMark/>
          </w:tcPr>
          <w:p w14:paraId="7A4A1DD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w:t>
            </w:r>
          </w:p>
        </w:tc>
        <w:tc>
          <w:tcPr>
            <w:tcW w:w="424" w:type="dxa"/>
            <w:tcBorders>
              <w:top w:val="nil"/>
              <w:left w:val="nil"/>
              <w:bottom w:val="nil"/>
              <w:right w:val="nil"/>
            </w:tcBorders>
            <w:shd w:val="clear" w:color="auto" w:fill="auto"/>
            <w:noWrap/>
            <w:vAlign w:val="center"/>
            <w:hideMark/>
          </w:tcPr>
          <w:p w14:paraId="0868523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w:t>
            </w:r>
          </w:p>
        </w:tc>
        <w:tc>
          <w:tcPr>
            <w:tcW w:w="424" w:type="dxa"/>
            <w:tcBorders>
              <w:top w:val="nil"/>
              <w:left w:val="nil"/>
              <w:bottom w:val="nil"/>
              <w:right w:val="nil"/>
            </w:tcBorders>
            <w:shd w:val="clear" w:color="auto" w:fill="auto"/>
            <w:noWrap/>
            <w:vAlign w:val="center"/>
            <w:hideMark/>
          </w:tcPr>
          <w:p w14:paraId="25270B5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w:t>
            </w:r>
          </w:p>
        </w:tc>
        <w:tc>
          <w:tcPr>
            <w:tcW w:w="424" w:type="dxa"/>
            <w:tcBorders>
              <w:top w:val="nil"/>
              <w:left w:val="nil"/>
              <w:bottom w:val="nil"/>
              <w:right w:val="nil"/>
            </w:tcBorders>
            <w:shd w:val="clear" w:color="auto" w:fill="auto"/>
            <w:noWrap/>
            <w:vAlign w:val="center"/>
            <w:hideMark/>
          </w:tcPr>
          <w:p w14:paraId="65EA7F5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w:t>
            </w:r>
          </w:p>
        </w:tc>
        <w:tc>
          <w:tcPr>
            <w:tcW w:w="424" w:type="dxa"/>
            <w:tcBorders>
              <w:top w:val="nil"/>
              <w:left w:val="nil"/>
              <w:bottom w:val="nil"/>
              <w:right w:val="nil"/>
            </w:tcBorders>
            <w:shd w:val="clear" w:color="auto" w:fill="auto"/>
            <w:noWrap/>
            <w:vAlign w:val="center"/>
            <w:hideMark/>
          </w:tcPr>
          <w:p w14:paraId="70230C2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7.6</w:t>
            </w:r>
          </w:p>
        </w:tc>
        <w:tc>
          <w:tcPr>
            <w:tcW w:w="424" w:type="dxa"/>
            <w:tcBorders>
              <w:top w:val="nil"/>
              <w:left w:val="nil"/>
              <w:bottom w:val="nil"/>
              <w:right w:val="nil"/>
            </w:tcBorders>
            <w:shd w:val="clear" w:color="auto" w:fill="auto"/>
            <w:noWrap/>
            <w:vAlign w:val="center"/>
            <w:hideMark/>
          </w:tcPr>
          <w:p w14:paraId="0B97450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w:t>
            </w:r>
          </w:p>
        </w:tc>
        <w:tc>
          <w:tcPr>
            <w:tcW w:w="424" w:type="dxa"/>
            <w:tcBorders>
              <w:top w:val="nil"/>
              <w:left w:val="nil"/>
              <w:bottom w:val="nil"/>
              <w:right w:val="nil"/>
            </w:tcBorders>
            <w:shd w:val="clear" w:color="auto" w:fill="auto"/>
            <w:noWrap/>
            <w:vAlign w:val="center"/>
            <w:hideMark/>
          </w:tcPr>
          <w:p w14:paraId="45403BB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w:t>
            </w:r>
          </w:p>
        </w:tc>
        <w:tc>
          <w:tcPr>
            <w:tcW w:w="424" w:type="dxa"/>
            <w:tcBorders>
              <w:top w:val="nil"/>
              <w:left w:val="nil"/>
              <w:bottom w:val="nil"/>
              <w:right w:val="nil"/>
            </w:tcBorders>
            <w:shd w:val="clear" w:color="auto" w:fill="auto"/>
            <w:noWrap/>
            <w:vAlign w:val="center"/>
            <w:hideMark/>
          </w:tcPr>
          <w:p w14:paraId="4C3FC65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w:t>
            </w:r>
          </w:p>
        </w:tc>
        <w:tc>
          <w:tcPr>
            <w:tcW w:w="424" w:type="dxa"/>
            <w:tcBorders>
              <w:top w:val="nil"/>
              <w:left w:val="nil"/>
              <w:bottom w:val="nil"/>
              <w:right w:val="nil"/>
            </w:tcBorders>
            <w:shd w:val="clear" w:color="auto" w:fill="auto"/>
            <w:noWrap/>
            <w:vAlign w:val="center"/>
            <w:hideMark/>
          </w:tcPr>
          <w:p w14:paraId="45A85F1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w:t>
            </w:r>
          </w:p>
        </w:tc>
        <w:tc>
          <w:tcPr>
            <w:tcW w:w="424" w:type="dxa"/>
            <w:tcBorders>
              <w:top w:val="nil"/>
              <w:left w:val="nil"/>
              <w:bottom w:val="nil"/>
              <w:right w:val="nil"/>
            </w:tcBorders>
            <w:shd w:val="clear" w:color="auto" w:fill="auto"/>
            <w:noWrap/>
            <w:vAlign w:val="center"/>
            <w:hideMark/>
          </w:tcPr>
          <w:p w14:paraId="6755596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9.7</w:t>
            </w:r>
          </w:p>
        </w:tc>
        <w:tc>
          <w:tcPr>
            <w:tcW w:w="424" w:type="dxa"/>
            <w:tcBorders>
              <w:top w:val="nil"/>
              <w:left w:val="nil"/>
              <w:bottom w:val="nil"/>
              <w:right w:val="nil"/>
            </w:tcBorders>
            <w:shd w:val="clear" w:color="auto" w:fill="auto"/>
            <w:noWrap/>
            <w:vAlign w:val="center"/>
            <w:hideMark/>
          </w:tcPr>
          <w:p w14:paraId="5054F43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9.7</w:t>
            </w:r>
          </w:p>
        </w:tc>
        <w:tc>
          <w:tcPr>
            <w:tcW w:w="424" w:type="dxa"/>
            <w:tcBorders>
              <w:top w:val="nil"/>
              <w:left w:val="nil"/>
              <w:bottom w:val="nil"/>
              <w:right w:val="nil"/>
            </w:tcBorders>
            <w:shd w:val="clear" w:color="auto" w:fill="auto"/>
            <w:noWrap/>
            <w:vAlign w:val="center"/>
            <w:hideMark/>
          </w:tcPr>
          <w:p w14:paraId="662A4D6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9.7</w:t>
            </w:r>
          </w:p>
        </w:tc>
      </w:tr>
      <w:tr w:rsidR="00137CBD" w:rsidRPr="007A3838" w14:paraId="46304B82" w14:textId="77777777" w:rsidTr="00042FEF">
        <w:trPr>
          <w:trHeight w:val="57"/>
        </w:trPr>
        <w:tc>
          <w:tcPr>
            <w:tcW w:w="6009" w:type="dxa"/>
            <w:tcBorders>
              <w:top w:val="nil"/>
              <w:left w:val="nil"/>
              <w:bottom w:val="nil"/>
              <w:right w:val="nil"/>
            </w:tcBorders>
            <w:shd w:val="clear" w:color="auto" w:fill="auto"/>
            <w:noWrap/>
            <w:vAlign w:val="center"/>
            <w:hideMark/>
          </w:tcPr>
          <w:p w14:paraId="105EC052"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Regidoras elegidas en períodos de gobierno municipal</w:t>
            </w:r>
          </w:p>
        </w:tc>
        <w:tc>
          <w:tcPr>
            <w:tcW w:w="737" w:type="dxa"/>
            <w:tcBorders>
              <w:top w:val="nil"/>
              <w:left w:val="nil"/>
              <w:bottom w:val="nil"/>
              <w:right w:val="nil"/>
            </w:tcBorders>
            <w:shd w:val="clear" w:color="auto" w:fill="auto"/>
            <w:noWrap/>
            <w:vAlign w:val="center"/>
            <w:hideMark/>
          </w:tcPr>
          <w:p w14:paraId="1E04B0A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34FAC1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12CEDD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55.5</w:t>
            </w:r>
          </w:p>
        </w:tc>
        <w:tc>
          <w:tcPr>
            <w:tcW w:w="424" w:type="dxa"/>
            <w:tcBorders>
              <w:top w:val="nil"/>
              <w:left w:val="nil"/>
              <w:bottom w:val="nil"/>
              <w:right w:val="nil"/>
            </w:tcBorders>
            <w:shd w:val="clear" w:color="auto" w:fill="auto"/>
            <w:noWrap/>
            <w:vAlign w:val="center"/>
            <w:hideMark/>
          </w:tcPr>
          <w:p w14:paraId="25196BD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55.5</w:t>
            </w:r>
          </w:p>
        </w:tc>
        <w:tc>
          <w:tcPr>
            <w:tcW w:w="424" w:type="dxa"/>
            <w:tcBorders>
              <w:top w:val="nil"/>
              <w:left w:val="nil"/>
              <w:bottom w:val="nil"/>
              <w:right w:val="nil"/>
            </w:tcBorders>
            <w:shd w:val="clear" w:color="auto" w:fill="auto"/>
            <w:noWrap/>
            <w:vAlign w:val="center"/>
            <w:hideMark/>
          </w:tcPr>
          <w:p w14:paraId="5B4BD93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55.5</w:t>
            </w:r>
          </w:p>
        </w:tc>
        <w:tc>
          <w:tcPr>
            <w:tcW w:w="424" w:type="dxa"/>
            <w:tcBorders>
              <w:top w:val="nil"/>
              <w:left w:val="nil"/>
              <w:bottom w:val="nil"/>
              <w:right w:val="nil"/>
            </w:tcBorders>
            <w:shd w:val="clear" w:color="auto" w:fill="auto"/>
            <w:noWrap/>
            <w:vAlign w:val="center"/>
            <w:hideMark/>
          </w:tcPr>
          <w:p w14:paraId="07D934A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55.5</w:t>
            </w:r>
          </w:p>
        </w:tc>
        <w:tc>
          <w:tcPr>
            <w:tcW w:w="424" w:type="dxa"/>
            <w:tcBorders>
              <w:top w:val="nil"/>
              <w:left w:val="nil"/>
              <w:bottom w:val="nil"/>
              <w:right w:val="nil"/>
            </w:tcBorders>
            <w:shd w:val="clear" w:color="auto" w:fill="auto"/>
            <w:noWrap/>
            <w:vAlign w:val="center"/>
            <w:hideMark/>
          </w:tcPr>
          <w:p w14:paraId="32C6A9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54.6</w:t>
            </w:r>
          </w:p>
        </w:tc>
        <w:tc>
          <w:tcPr>
            <w:tcW w:w="424" w:type="dxa"/>
            <w:tcBorders>
              <w:top w:val="nil"/>
              <w:left w:val="nil"/>
              <w:bottom w:val="nil"/>
              <w:right w:val="nil"/>
            </w:tcBorders>
            <w:shd w:val="clear" w:color="auto" w:fill="auto"/>
            <w:noWrap/>
            <w:vAlign w:val="center"/>
            <w:hideMark/>
          </w:tcPr>
          <w:p w14:paraId="0A7234E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54.6</w:t>
            </w:r>
          </w:p>
        </w:tc>
        <w:tc>
          <w:tcPr>
            <w:tcW w:w="424" w:type="dxa"/>
            <w:tcBorders>
              <w:top w:val="nil"/>
              <w:left w:val="nil"/>
              <w:bottom w:val="nil"/>
              <w:right w:val="nil"/>
            </w:tcBorders>
            <w:shd w:val="clear" w:color="auto" w:fill="auto"/>
            <w:noWrap/>
            <w:vAlign w:val="center"/>
            <w:hideMark/>
          </w:tcPr>
          <w:p w14:paraId="5A645E2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54.6</w:t>
            </w:r>
          </w:p>
        </w:tc>
        <w:tc>
          <w:tcPr>
            <w:tcW w:w="424" w:type="dxa"/>
            <w:tcBorders>
              <w:top w:val="nil"/>
              <w:left w:val="nil"/>
              <w:bottom w:val="nil"/>
              <w:right w:val="nil"/>
            </w:tcBorders>
            <w:shd w:val="clear" w:color="auto" w:fill="auto"/>
            <w:noWrap/>
            <w:vAlign w:val="center"/>
            <w:hideMark/>
          </w:tcPr>
          <w:p w14:paraId="577CEF0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54.6</w:t>
            </w:r>
          </w:p>
        </w:tc>
        <w:tc>
          <w:tcPr>
            <w:tcW w:w="424" w:type="dxa"/>
            <w:tcBorders>
              <w:top w:val="nil"/>
              <w:left w:val="nil"/>
              <w:bottom w:val="nil"/>
              <w:right w:val="nil"/>
            </w:tcBorders>
            <w:shd w:val="clear" w:color="auto" w:fill="auto"/>
            <w:noWrap/>
            <w:vAlign w:val="center"/>
            <w:hideMark/>
          </w:tcPr>
          <w:p w14:paraId="6EEA0EB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c>
          <w:tcPr>
            <w:tcW w:w="424" w:type="dxa"/>
            <w:tcBorders>
              <w:top w:val="nil"/>
              <w:left w:val="nil"/>
              <w:bottom w:val="nil"/>
              <w:right w:val="nil"/>
            </w:tcBorders>
            <w:shd w:val="clear" w:color="auto" w:fill="auto"/>
            <w:noWrap/>
            <w:vAlign w:val="center"/>
            <w:hideMark/>
          </w:tcPr>
          <w:p w14:paraId="24429C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c>
          <w:tcPr>
            <w:tcW w:w="424" w:type="dxa"/>
            <w:tcBorders>
              <w:top w:val="nil"/>
              <w:left w:val="nil"/>
              <w:bottom w:val="nil"/>
              <w:right w:val="nil"/>
            </w:tcBorders>
            <w:shd w:val="clear" w:color="auto" w:fill="auto"/>
            <w:noWrap/>
            <w:vAlign w:val="center"/>
            <w:hideMark/>
          </w:tcPr>
          <w:p w14:paraId="2A8931E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c>
          <w:tcPr>
            <w:tcW w:w="424" w:type="dxa"/>
            <w:tcBorders>
              <w:top w:val="nil"/>
              <w:left w:val="nil"/>
              <w:bottom w:val="nil"/>
              <w:right w:val="nil"/>
            </w:tcBorders>
            <w:shd w:val="clear" w:color="auto" w:fill="auto"/>
            <w:noWrap/>
            <w:vAlign w:val="center"/>
            <w:hideMark/>
          </w:tcPr>
          <w:p w14:paraId="6C4BBC9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c>
          <w:tcPr>
            <w:tcW w:w="424" w:type="dxa"/>
            <w:tcBorders>
              <w:top w:val="nil"/>
              <w:left w:val="nil"/>
              <w:bottom w:val="nil"/>
              <w:right w:val="nil"/>
            </w:tcBorders>
            <w:shd w:val="clear" w:color="auto" w:fill="auto"/>
            <w:noWrap/>
            <w:vAlign w:val="center"/>
            <w:hideMark/>
          </w:tcPr>
          <w:p w14:paraId="308FA32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59.8</w:t>
            </w:r>
          </w:p>
        </w:tc>
        <w:tc>
          <w:tcPr>
            <w:tcW w:w="424" w:type="dxa"/>
            <w:tcBorders>
              <w:top w:val="nil"/>
              <w:left w:val="nil"/>
              <w:bottom w:val="nil"/>
              <w:right w:val="nil"/>
            </w:tcBorders>
            <w:shd w:val="clear" w:color="auto" w:fill="auto"/>
            <w:noWrap/>
            <w:vAlign w:val="center"/>
            <w:hideMark/>
          </w:tcPr>
          <w:p w14:paraId="11722F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59.8</w:t>
            </w:r>
          </w:p>
        </w:tc>
        <w:tc>
          <w:tcPr>
            <w:tcW w:w="424" w:type="dxa"/>
            <w:tcBorders>
              <w:top w:val="nil"/>
              <w:left w:val="nil"/>
              <w:bottom w:val="nil"/>
              <w:right w:val="nil"/>
            </w:tcBorders>
            <w:shd w:val="clear" w:color="auto" w:fill="auto"/>
            <w:noWrap/>
            <w:vAlign w:val="center"/>
            <w:hideMark/>
          </w:tcPr>
          <w:p w14:paraId="64A5C2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59.8</w:t>
            </w:r>
          </w:p>
        </w:tc>
      </w:tr>
      <w:tr w:rsidR="00137CBD" w:rsidRPr="007A3838" w14:paraId="3204E82F" w14:textId="77777777" w:rsidTr="00042FEF">
        <w:trPr>
          <w:trHeight w:val="57"/>
        </w:trPr>
        <w:tc>
          <w:tcPr>
            <w:tcW w:w="6009" w:type="dxa"/>
            <w:tcBorders>
              <w:top w:val="nil"/>
              <w:left w:val="nil"/>
              <w:bottom w:val="nil"/>
              <w:right w:val="nil"/>
            </w:tcBorders>
            <w:shd w:val="clear" w:color="000000" w:fill="808080"/>
            <w:noWrap/>
            <w:vAlign w:val="center"/>
            <w:hideMark/>
          </w:tcPr>
          <w:p w14:paraId="45CD83CE" w14:textId="77777777" w:rsidR="00137CBD" w:rsidRPr="007A3838" w:rsidRDefault="00137CBD" w:rsidP="00042FEF">
            <w:pPr>
              <w:spacing w:after="0" w:line="240" w:lineRule="auto"/>
              <w:ind w:left="57"/>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Derecho a la no violencia contra la mujer</w:t>
            </w:r>
          </w:p>
        </w:tc>
        <w:tc>
          <w:tcPr>
            <w:tcW w:w="737" w:type="dxa"/>
            <w:tcBorders>
              <w:top w:val="nil"/>
              <w:left w:val="nil"/>
              <w:bottom w:val="nil"/>
              <w:right w:val="nil"/>
            </w:tcBorders>
            <w:shd w:val="clear" w:color="000000" w:fill="808080"/>
            <w:noWrap/>
            <w:vAlign w:val="center"/>
            <w:hideMark/>
          </w:tcPr>
          <w:p w14:paraId="78465DE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1008" w:type="dxa"/>
            <w:tcBorders>
              <w:top w:val="nil"/>
              <w:left w:val="nil"/>
              <w:bottom w:val="nil"/>
              <w:right w:val="nil"/>
            </w:tcBorders>
            <w:shd w:val="clear" w:color="000000" w:fill="808080"/>
            <w:noWrap/>
            <w:vAlign w:val="center"/>
            <w:hideMark/>
          </w:tcPr>
          <w:p w14:paraId="3E8D98F3"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 </w:t>
            </w:r>
          </w:p>
        </w:tc>
        <w:tc>
          <w:tcPr>
            <w:tcW w:w="424" w:type="dxa"/>
            <w:tcBorders>
              <w:top w:val="nil"/>
              <w:left w:val="nil"/>
              <w:bottom w:val="nil"/>
              <w:right w:val="nil"/>
            </w:tcBorders>
            <w:shd w:val="clear" w:color="000000" w:fill="808080"/>
            <w:noWrap/>
            <w:vAlign w:val="center"/>
            <w:hideMark/>
          </w:tcPr>
          <w:p w14:paraId="59316BE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71.1</w:t>
            </w:r>
          </w:p>
        </w:tc>
        <w:tc>
          <w:tcPr>
            <w:tcW w:w="424" w:type="dxa"/>
            <w:tcBorders>
              <w:top w:val="nil"/>
              <w:left w:val="nil"/>
              <w:bottom w:val="nil"/>
              <w:right w:val="nil"/>
            </w:tcBorders>
            <w:shd w:val="clear" w:color="000000" w:fill="808080"/>
            <w:noWrap/>
            <w:vAlign w:val="center"/>
            <w:hideMark/>
          </w:tcPr>
          <w:p w14:paraId="5806788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70.8</w:t>
            </w:r>
          </w:p>
        </w:tc>
        <w:tc>
          <w:tcPr>
            <w:tcW w:w="424" w:type="dxa"/>
            <w:tcBorders>
              <w:top w:val="nil"/>
              <w:left w:val="nil"/>
              <w:bottom w:val="nil"/>
              <w:right w:val="nil"/>
            </w:tcBorders>
            <w:shd w:val="clear" w:color="000000" w:fill="808080"/>
            <w:noWrap/>
            <w:vAlign w:val="center"/>
            <w:hideMark/>
          </w:tcPr>
          <w:p w14:paraId="0B49CE0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70.7</w:t>
            </w:r>
          </w:p>
        </w:tc>
        <w:tc>
          <w:tcPr>
            <w:tcW w:w="424" w:type="dxa"/>
            <w:tcBorders>
              <w:top w:val="nil"/>
              <w:left w:val="nil"/>
              <w:bottom w:val="nil"/>
              <w:right w:val="nil"/>
            </w:tcBorders>
            <w:shd w:val="clear" w:color="000000" w:fill="808080"/>
            <w:noWrap/>
            <w:vAlign w:val="center"/>
            <w:hideMark/>
          </w:tcPr>
          <w:p w14:paraId="29726C64"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71.1</w:t>
            </w:r>
          </w:p>
        </w:tc>
        <w:tc>
          <w:tcPr>
            <w:tcW w:w="424" w:type="dxa"/>
            <w:tcBorders>
              <w:top w:val="nil"/>
              <w:left w:val="nil"/>
              <w:bottom w:val="nil"/>
              <w:right w:val="nil"/>
            </w:tcBorders>
            <w:shd w:val="clear" w:color="000000" w:fill="808080"/>
            <w:noWrap/>
            <w:vAlign w:val="center"/>
            <w:hideMark/>
          </w:tcPr>
          <w:p w14:paraId="25B4FD7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72.2</w:t>
            </w:r>
          </w:p>
        </w:tc>
        <w:tc>
          <w:tcPr>
            <w:tcW w:w="424" w:type="dxa"/>
            <w:tcBorders>
              <w:top w:val="nil"/>
              <w:left w:val="nil"/>
              <w:bottom w:val="nil"/>
              <w:right w:val="nil"/>
            </w:tcBorders>
            <w:shd w:val="clear" w:color="000000" w:fill="808080"/>
            <w:noWrap/>
            <w:vAlign w:val="center"/>
            <w:hideMark/>
          </w:tcPr>
          <w:p w14:paraId="2B6D70FD"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72.5</w:t>
            </w:r>
          </w:p>
        </w:tc>
        <w:tc>
          <w:tcPr>
            <w:tcW w:w="424" w:type="dxa"/>
            <w:tcBorders>
              <w:top w:val="nil"/>
              <w:left w:val="nil"/>
              <w:bottom w:val="nil"/>
              <w:right w:val="nil"/>
            </w:tcBorders>
            <w:shd w:val="clear" w:color="000000" w:fill="808080"/>
            <w:noWrap/>
            <w:vAlign w:val="center"/>
            <w:hideMark/>
          </w:tcPr>
          <w:p w14:paraId="209465D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73.9</w:t>
            </w:r>
          </w:p>
        </w:tc>
        <w:tc>
          <w:tcPr>
            <w:tcW w:w="424" w:type="dxa"/>
            <w:tcBorders>
              <w:top w:val="nil"/>
              <w:left w:val="nil"/>
              <w:bottom w:val="nil"/>
              <w:right w:val="nil"/>
            </w:tcBorders>
            <w:shd w:val="clear" w:color="000000" w:fill="808080"/>
            <w:noWrap/>
            <w:vAlign w:val="center"/>
            <w:hideMark/>
          </w:tcPr>
          <w:p w14:paraId="7812B679"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73.3</w:t>
            </w:r>
          </w:p>
        </w:tc>
        <w:tc>
          <w:tcPr>
            <w:tcW w:w="424" w:type="dxa"/>
            <w:tcBorders>
              <w:top w:val="nil"/>
              <w:left w:val="nil"/>
              <w:bottom w:val="nil"/>
              <w:right w:val="nil"/>
            </w:tcBorders>
            <w:shd w:val="clear" w:color="000000" w:fill="808080"/>
            <w:noWrap/>
            <w:vAlign w:val="center"/>
            <w:hideMark/>
          </w:tcPr>
          <w:p w14:paraId="00EF3EF7"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74.7</w:t>
            </w:r>
          </w:p>
        </w:tc>
        <w:tc>
          <w:tcPr>
            <w:tcW w:w="424" w:type="dxa"/>
            <w:tcBorders>
              <w:top w:val="nil"/>
              <w:left w:val="nil"/>
              <w:bottom w:val="nil"/>
              <w:right w:val="nil"/>
            </w:tcBorders>
            <w:shd w:val="clear" w:color="000000" w:fill="808080"/>
            <w:noWrap/>
            <w:vAlign w:val="center"/>
            <w:hideMark/>
          </w:tcPr>
          <w:p w14:paraId="754F38B5"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76.2</w:t>
            </w:r>
          </w:p>
        </w:tc>
        <w:tc>
          <w:tcPr>
            <w:tcW w:w="424" w:type="dxa"/>
            <w:tcBorders>
              <w:top w:val="nil"/>
              <w:left w:val="nil"/>
              <w:bottom w:val="nil"/>
              <w:right w:val="nil"/>
            </w:tcBorders>
            <w:shd w:val="clear" w:color="000000" w:fill="808080"/>
            <w:noWrap/>
            <w:vAlign w:val="center"/>
            <w:hideMark/>
          </w:tcPr>
          <w:p w14:paraId="7B3F73AF"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77.0</w:t>
            </w:r>
          </w:p>
        </w:tc>
        <w:tc>
          <w:tcPr>
            <w:tcW w:w="424" w:type="dxa"/>
            <w:tcBorders>
              <w:top w:val="nil"/>
              <w:left w:val="nil"/>
              <w:bottom w:val="nil"/>
              <w:right w:val="nil"/>
            </w:tcBorders>
            <w:shd w:val="clear" w:color="000000" w:fill="808080"/>
            <w:noWrap/>
            <w:vAlign w:val="center"/>
            <w:hideMark/>
          </w:tcPr>
          <w:p w14:paraId="4C45F696"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77.8</w:t>
            </w:r>
          </w:p>
        </w:tc>
        <w:tc>
          <w:tcPr>
            <w:tcW w:w="424" w:type="dxa"/>
            <w:tcBorders>
              <w:top w:val="nil"/>
              <w:left w:val="nil"/>
              <w:bottom w:val="nil"/>
              <w:right w:val="nil"/>
            </w:tcBorders>
            <w:shd w:val="clear" w:color="000000" w:fill="808080"/>
            <w:noWrap/>
            <w:vAlign w:val="center"/>
            <w:hideMark/>
          </w:tcPr>
          <w:p w14:paraId="3311B5A1"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79.7</w:t>
            </w:r>
          </w:p>
        </w:tc>
        <w:tc>
          <w:tcPr>
            <w:tcW w:w="424" w:type="dxa"/>
            <w:tcBorders>
              <w:top w:val="nil"/>
              <w:left w:val="nil"/>
              <w:bottom w:val="nil"/>
              <w:right w:val="nil"/>
            </w:tcBorders>
            <w:shd w:val="clear" w:color="000000" w:fill="808080"/>
            <w:noWrap/>
            <w:vAlign w:val="center"/>
            <w:hideMark/>
          </w:tcPr>
          <w:p w14:paraId="4971B2DC"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82.1</w:t>
            </w:r>
          </w:p>
        </w:tc>
        <w:tc>
          <w:tcPr>
            <w:tcW w:w="424" w:type="dxa"/>
            <w:tcBorders>
              <w:top w:val="nil"/>
              <w:left w:val="nil"/>
              <w:bottom w:val="nil"/>
              <w:right w:val="nil"/>
            </w:tcBorders>
            <w:shd w:val="clear" w:color="000000" w:fill="808080"/>
            <w:noWrap/>
            <w:vAlign w:val="center"/>
            <w:hideMark/>
          </w:tcPr>
          <w:p w14:paraId="29E785CE" w14:textId="77777777" w:rsidR="00137CBD" w:rsidRPr="007A3838" w:rsidRDefault="00137CBD" w:rsidP="00042FEF">
            <w:pPr>
              <w:spacing w:after="0" w:line="240" w:lineRule="auto"/>
              <w:jc w:val="center"/>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81.9</w:t>
            </w:r>
          </w:p>
        </w:tc>
      </w:tr>
      <w:tr w:rsidR="00137CBD" w:rsidRPr="007A3838" w14:paraId="38D4F7AD" w14:textId="77777777" w:rsidTr="00042FEF">
        <w:trPr>
          <w:trHeight w:val="57"/>
        </w:trPr>
        <w:tc>
          <w:tcPr>
            <w:tcW w:w="6009" w:type="dxa"/>
            <w:tcBorders>
              <w:top w:val="nil"/>
              <w:left w:val="nil"/>
              <w:bottom w:val="nil"/>
              <w:right w:val="nil"/>
            </w:tcBorders>
            <w:shd w:val="clear" w:color="000000" w:fill="D9D9D9"/>
            <w:noWrap/>
            <w:vAlign w:val="center"/>
            <w:hideMark/>
          </w:tcPr>
          <w:p w14:paraId="014C1D55"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Salud sexual y reproductiva y prácticas tradicionales nocivas</w:t>
            </w:r>
          </w:p>
        </w:tc>
        <w:tc>
          <w:tcPr>
            <w:tcW w:w="737" w:type="dxa"/>
            <w:tcBorders>
              <w:top w:val="nil"/>
              <w:left w:val="nil"/>
              <w:bottom w:val="nil"/>
              <w:right w:val="nil"/>
            </w:tcBorders>
            <w:shd w:val="clear" w:color="000000" w:fill="D9D9D9"/>
            <w:noWrap/>
            <w:vAlign w:val="center"/>
            <w:hideMark/>
          </w:tcPr>
          <w:p w14:paraId="600DF99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D9D9D9"/>
            <w:noWrap/>
            <w:vAlign w:val="center"/>
            <w:hideMark/>
          </w:tcPr>
          <w:p w14:paraId="132C895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D9D9D9"/>
            <w:noWrap/>
            <w:vAlign w:val="center"/>
            <w:hideMark/>
          </w:tcPr>
          <w:p w14:paraId="2E9DCD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85.8</w:t>
            </w:r>
          </w:p>
        </w:tc>
        <w:tc>
          <w:tcPr>
            <w:tcW w:w="424" w:type="dxa"/>
            <w:tcBorders>
              <w:top w:val="nil"/>
              <w:left w:val="nil"/>
              <w:bottom w:val="nil"/>
              <w:right w:val="nil"/>
            </w:tcBorders>
            <w:shd w:val="clear" w:color="000000" w:fill="D9D9D9"/>
            <w:noWrap/>
            <w:vAlign w:val="center"/>
            <w:hideMark/>
          </w:tcPr>
          <w:p w14:paraId="76DFEF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85.1</w:t>
            </w:r>
          </w:p>
        </w:tc>
        <w:tc>
          <w:tcPr>
            <w:tcW w:w="424" w:type="dxa"/>
            <w:tcBorders>
              <w:top w:val="nil"/>
              <w:left w:val="nil"/>
              <w:bottom w:val="nil"/>
              <w:right w:val="nil"/>
            </w:tcBorders>
            <w:shd w:val="clear" w:color="000000" w:fill="D9D9D9"/>
            <w:noWrap/>
            <w:vAlign w:val="center"/>
            <w:hideMark/>
          </w:tcPr>
          <w:p w14:paraId="07E84E5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85.1</w:t>
            </w:r>
          </w:p>
        </w:tc>
        <w:tc>
          <w:tcPr>
            <w:tcW w:w="424" w:type="dxa"/>
            <w:tcBorders>
              <w:top w:val="nil"/>
              <w:left w:val="nil"/>
              <w:bottom w:val="nil"/>
              <w:right w:val="nil"/>
            </w:tcBorders>
            <w:shd w:val="clear" w:color="000000" w:fill="D9D9D9"/>
            <w:noWrap/>
            <w:vAlign w:val="center"/>
            <w:hideMark/>
          </w:tcPr>
          <w:p w14:paraId="76135A1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85.2</w:t>
            </w:r>
          </w:p>
        </w:tc>
        <w:tc>
          <w:tcPr>
            <w:tcW w:w="424" w:type="dxa"/>
            <w:tcBorders>
              <w:top w:val="nil"/>
              <w:left w:val="nil"/>
              <w:bottom w:val="nil"/>
              <w:right w:val="nil"/>
            </w:tcBorders>
            <w:shd w:val="clear" w:color="000000" w:fill="D9D9D9"/>
            <w:noWrap/>
            <w:vAlign w:val="center"/>
            <w:hideMark/>
          </w:tcPr>
          <w:p w14:paraId="5F7329E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86.3</w:t>
            </w:r>
          </w:p>
        </w:tc>
        <w:tc>
          <w:tcPr>
            <w:tcW w:w="424" w:type="dxa"/>
            <w:tcBorders>
              <w:top w:val="nil"/>
              <w:left w:val="nil"/>
              <w:bottom w:val="nil"/>
              <w:right w:val="nil"/>
            </w:tcBorders>
            <w:shd w:val="clear" w:color="000000" w:fill="D9D9D9"/>
            <w:noWrap/>
            <w:vAlign w:val="center"/>
            <w:hideMark/>
          </w:tcPr>
          <w:p w14:paraId="601C245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86.8</w:t>
            </w:r>
          </w:p>
        </w:tc>
        <w:tc>
          <w:tcPr>
            <w:tcW w:w="424" w:type="dxa"/>
            <w:tcBorders>
              <w:top w:val="nil"/>
              <w:left w:val="nil"/>
              <w:bottom w:val="nil"/>
              <w:right w:val="nil"/>
            </w:tcBorders>
            <w:shd w:val="clear" w:color="000000" w:fill="D9D9D9"/>
            <w:noWrap/>
            <w:vAlign w:val="center"/>
            <w:hideMark/>
          </w:tcPr>
          <w:p w14:paraId="32ABF7A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87.6</w:t>
            </w:r>
          </w:p>
        </w:tc>
        <w:tc>
          <w:tcPr>
            <w:tcW w:w="424" w:type="dxa"/>
            <w:tcBorders>
              <w:top w:val="nil"/>
              <w:left w:val="nil"/>
              <w:bottom w:val="nil"/>
              <w:right w:val="nil"/>
            </w:tcBorders>
            <w:shd w:val="clear" w:color="000000" w:fill="D9D9D9"/>
            <w:noWrap/>
            <w:vAlign w:val="center"/>
            <w:hideMark/>
          </w:tcPr>
          <w:p w14:paraId="0A4787E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87.7</w:t>
            </w:r>
          </w:p>
        </w:tc>
        <w:tc>
          <w:tcPr>
            <w:tcW w:w="424" w:type="dxa"/>
            <w:tcBorders>
              <w:top w:val="nil"/>
              <w:left w:val="nil"/>
              <w:bottom w:val="nil"/>
              <w:right w:val="nil"/>
            </w:tcBorders>
            <w:shd w:val="clear" w:color="000000" w:fill="D9D9D9"/>
            <w:noWrap/>
            <w:vAlign w:val="center"/>
            <w:hideMark/>
          </w:tcPr>
          <w:p w14:paraId="7536378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89.0</w:t>
            </w:r>
          </w:p>
        </w:tc>
        <w:tc>
          <w:tcPr>
            <w:tcW w:w="424" w:type="dxa"/>
            <w:tcBorders>
              <w:top w:val="nil"/>
              <w:left w:val="nil"/>
              <w:bottom w:val="nil"/>
              <w:right w:val="nil"/>
            </w:tcBorders>
            <w:shd w:val="clear" w:color="000000" w:fill="D9D9D9"/>
            <w:noWrap/>
            <w:vAlign w:val="center"/>
            <w:hideMark/>
          </w:tcPr>
          <w:p w14:paraId="3BFE461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89.9</w:t>
            </w:r>
          </w:p>
        </w:tc>
        <w:tc>
          <w:tcPr>
            <w:tcW w:w="424" w:type="dxa"/>
            <w:tcBorders>
              <w:top w:val="nil"/>
              <w:left w:val="nil"/>
              <w:bottom w:val="nil"/>
              <w:right w:val="nil"/>
            </w:tcBorders>
            <w:shd w:val="clear" w:color="000000" w:fill="D9D9D9"/>
            <w:noWrap/>
            <w:vAlign w:val="center"/>
            <w:hideMark/>
          </w:tcPr>
          <w:p w14:paraId="24D38B7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90.1</w:t>
            </w:r>
          </w:p>
        </w:tc>
        <w:tc>
          <w:tcPr>
            <w:tcW w:w="424" w:type="dxa"/>
            <w:tcBorders>
              <w:top w:val="nil"/>
              <w:left w:val="nil"/>
              <w:bottom w:val="nil"/>
              <w:right w:val="nil"/>
            </w:tcBorders>
            <w:shd w:val="clear" w:color="000000" w:fill="D9D9D9"/>
            <w:noWrap/>
            <w:vAlign w:val="center"/>
            <w:hideMark/>
          </w:tcPr>
          <w:p w14:paraId="6299328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90.5</w:t>
            </w:r>
          </w:p>
        </w:tc>
        <w:tc>
          <w:tcPr>
            <w:tcW w:w="424" w:type="dxa"/>
            <w:tcBorders>
              <w:top w:val="nil"/>
              <w:left w:val="nil"/>
              <w:bottom w:val="nil"/>
              <w:right w:val="nil"/>
            </w:tcBorders>
            <w:shd w:val="clear" w:color="000000" w:fill="D9D9D9"/>
            <w:noWrap/>
            <w:vAlign w:val="center"/>
            <w:hideMark/>
          </w:tcPr>
          <w:p w14:paraId="2A348C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90.9</w:t>
            </w:r>
          </w:p>
        </w:tc>
        <w:tc>
          <w:tcPr>
            <w:tcW w:w="424" w:type="dxa"/>
            <w:tcBorders>
              <w:top w:val="nil"/>
              <w:left w:val="nil"/>
              <w:bottom w:val="nil"/>
              <w:right w:val="nil"/>
            </w:tcBorders>
            <w:shd w:val="clear" w:color="000000" w:fill="D9D9D9"/>
            <w:noWrap/>
            <w:vAlign w:val="center"/>
            <w:hideMark/>
          </w:tcPr>
          <w:p w14:paraId="3CF9700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000000" w:fill="D9D9D9"/>
            <w:noWrap/>
            <w:vAlign w:val="center"/>
            <w:hideMark/>
          </w:tcPr>
          <w:p w14:paraId="484C794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93.0</w:t>
            </w:r>
          </w:p>
        </w:tc>
      </w:tr>
      <w:tr w:rsidR="00137CBD" w:rsidRPr="007A3838" w14:paraId="27A2F3B9" w14:textId="77777777" w:rsidTr="00042FEF">
        <w:trPr>
          <w:trHeight w:val="57"/>
        </w:trPr>
        <w:tc>
          <w:tcPr>
            <w:tcW w:w="6009" w:type="dxa"/>
            <w:tcBorders>
              <w:top w:val="nil"/>
              <w:left w:val="nil"/>
              <w:bottom w:val="nil"/>
              <w:right w:val="nil"/>
            </w:tcBorders>
            <w:shd w:val="clear" w:color="auto" w:fill="auto"/>
            <w:noWrap/>
            <w:vAlign w:val="center"/>
            <w:hideMark/>
          </w:tcPr>
          <w:p w14:paraId="5D2E76BF"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 de adolescentes de 15 a 19 años de edad que no son madres o que no están embarazadas por primera vez</w:t>
            </w:r>
          </w:p>
        </w:tc>
        <w:tc>
          <w:tcPr>
            <w:tcW w:w="737" w:type="dxa"/>
            <w:tcBorders>
              <w:top w:val="nil"/>
              <w:left w:val="nil"/>
              <w:bottom w:val="nil"/>
              <w:right w:val="nil"/>
            </w:tcBorders>
            <w:shd w:val="clear" w:color="auto" w:fill="auto"/>
            <w:noWrap/>
            <w:vAlign w:val="center"/>
            <w:hideMark/>
          </w:tcPr>
          <w:p w14:paraId="5A8E61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33EEC0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FF1866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87.8</w:t>
            </w:r>
          </w:p>
        </w:tc>
        <w:tc>
          <w:tcPr>
            <w:tcW w:w="424" w:type="dxa"/>
            <w:tcBorders>
              <w:top w:val="nil"/>
              <w:left w:val="nil"/>
              <w:bottom w:val="nil"/>
              <w:right w:val="nil"/>
            </w:tcBorders>
            <w:shd w:val="clear" w:color="auto" w:fill="auto"/>
            <w:noWrap/>
            <w:vAlign w:val="center"/>
            <w:hideMark/>
          </w:tcPr>
          <w:p w14:paraId="2FBF2B8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86.4</w:t>
            </w:r>
          </w:p>
        </w:tc>
        <w:tc>
          <w:tcPr>
            <w:tcW w:w="424" w:type="dxa"/>
            <w:tcBorders>
              <w:top w:val="nil"/>
              <w:left w:val="nil"/>
              <w:bottom w:val="nil"/>
              <w:right w:val="nil"/>
            </w:tcBorders>
            <w:shd w:val="clear" w:color="auto" w:fill="auto"/>
            <w:noWrap/>
            <w:vAlign w:val="center"/>
            <w:hideMark/>
          </w:tcPr>
          <w:p w14:paraId="53F51C9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86.3</w:t>
            </w:r>
          </w:p>
        </w:tc>
        <w:tc>
          <w:tcPr>
            <w:tcW w:w="424" w:type="dxa"/>
            <w:tcBorders>
              <w:top w:val="nil"/>
              <w:left w:val="nil"/>
              <w:bottom w:val="nil"/>
              <w:right w:val="nil"/>
            </w:tcBorders>
            <w:shd w:val="clear" w:color="auto" w:fill="auto"/>
            <w:noWrap/>
            <w:vAlign w:val="center"/>
            <w:hideMark/>
          </w:tcPr>
          <w:p w14:paraId="7D571BE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86.5</w:t>
            </w:r>
          </w:p>
        </w:tc>
        <w:tc>
          <w:tcPr>
            <w:tcW w:w="424" w:type="dxa"/>
            <w:tcBorders>
              <w:top w:val="nil"/>
              <w:left w:val="nil"/>
              <w:bottom w:val="nil"/>
              <w:right w:val="nil"/>
            </w:tcBorders>
            <w:shd w:val="clear" w:color="auto" w:fill="auto"/>
            <w:noWrap/>
            <w:vAlign w:val="center"/>
            <w:hideMark/>
          </w:tcPr>
          <w:p w14:paraId="11D5821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87.5</w:t>
            </w:r>
          </w:p>
        </w:tc>
        <w:tc>
          <w:tcPr>
            <w:tcW w:w="424" w:type="dxa"/>
            <w:tcBorders>
              <w:top w:val="nil"/>
              <w:left w:val="nil"/>
              <w:bottom w:val="nil"/>
              <w:right w:val="nil"/>
            </w:tcBorders>
            <w:shd w:val="clear" w:color="auto" w:fill="auto"/>
            <w:noWrap/>
            <w:vAlign w:val="center"/>
            <w:hideMark/>
          </w:tcPr>
          <w:p w14:paraId="46EBC5C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86.8</w:t>
            </w:r>
          </w:p>
        </w:tc>
        <w:tc>
          <w:tcPr>
            <w:tcW w:w="424" w:type="dxa"/>
            <w:tcBorders>
              <w:top w:val="nil"/>
              <w:left w:val="nil"/>
              <w:bottom w:val="nil"/>
              <w:right w:val="nil"/>
            </w:tcBorders>
            <w:shd w:val="clear" w:color="auto" w:fill="auto"/>
            <w:noWrap/>
            <w:vAlign w:val="center"/>
            <w:hideMark/>
          </w:tcPr>
          <w:p w14:paraId="5E0F49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86.1</w:t>
            </w:r>
          </w:p>
        </w:tc>
        <w:tc>
          <w:tcPr>
            <w:tcW w:w="424" w:type="dxa"/>
            <w:tcBorders>
              <w:top w:val="nil"/>
              <w:left w:val="nil"/>
              <w:bottom w:val="nil"/>
              <w:right w:val="nil"/>
            </w:tcBorders>
            <w:shd w:val="clear" w:color="auto" w:fill="auto"/>
            <w:noWrap/>
            <w:vAlign w:val="center"/>
            <w:hideMark/>
          </w:tcPr>
          <w:p w14:paraId="0B949CE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85.4</w:t>
            </w:r>
          </w:p>
        </w:tc>
        <w:tc>
          <w:tcPr>
            <w:tcW w:w="424" w:type="dxa"/>
            <w:tcBorders>
              <w:top w:val="nil"/>
              <w:left w:val="nil"/>
              <w:bottom w:val="nil"/>
              <w:right w:val="nil"/>
            </w:tcBorders>
            <w:shd w:val="clear" w:color="auto" w:fill="auto"/>
            <w:noWrap/>
            <w:vAlign w:val="center"/>
            <w:hideMark/>
          </w:tcPr>
          <w:p w14:paraId="5F5461D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86.4</w:t>
            </w:r>
          </w:p>
        </w:tc>
        <w:tc>
          <w:tcPr>
            <w:tcW w:w="424" w:type="dxa"/>
            <w:tcBorders>
              <w:top w:val="nil"/>
              <w:left w:val="nil"/>
              <w:bottom w:val="nil"/>
              <w:right w:val="nil"/>
            </w:tcBorders>
            <w:shd w:val="clear" w:color="auto" w:fill="auto"/>
            <w:noWrap/>
            <w:vAlign w:val="center"/>
            <w:hideMark/>
          </w:tcPr>
          <w:p w14:paraId="433B8F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87.3</w:t>
            </w:r>
          </w:p>
        </w:tc>
        <w:tc>
          <w:tcPr>
            <w:tcW w:w="424" w:type="dxa"/>
            <w:tcBorders>
              <w:top w:val="nil"/>
              <w:left w:val="nil"/>
              <w:bottom w:val="nil"/>
              <w:right w:val="nil"/>
            </w:tcBorders>
            <w:shd w:val="clear" w:color="auto" w:fill="auto"/>
            <w:noWrap/>
            <w:vAlign w:val="center"/>
            <w:hideMark/>
          </w:tcPr>
          <w:p w14:paraId="5F0DC18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86.6</w:t>
            </w:r>
          </w:p>
        </w:tc>
        <w:tc>
          <w:tcPr>
            <w:tcW w:w="424" w:type="dxa"/>
            <w:tcBorders>
              <w:top w:val="nil"/>
              <w:left w:val="nil"/>
              <w:bottom w:val="nil"/>
              <w:right w:val="nil"/>
            </w:tcBorders>
            <w:shd w:val="clear" w:color="auto" w:fill="auto"/>
            <w:noWrap/>
            <w:vAlign w:val="center"/>
            <w:hideMark/>
          </w:tcPr>
          <w:p w14:paraId="2DC7367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87.4</w:t>
            </w:r>
          </w:p>
        </w:tc>
        <w:tc>
          <w:tcPr>
            <w:tcW w:w="424" w:type="dxa"/>
            <w:tcBorders>
              <w:top w:val="nil"/>
              <w:left w:val="nil"/>
              <w:bottom w:val="nil"/>
              <w:right w:val="nil"/>
            </w:tcBorders>
            <w:shd w:val="clear" w:color="auto" w:fill="auto"/>
            <w:noWrap/>
            <w:vAlign w:val="center"/>
            <w:hideMark/>
          </w:tcPr>
          <w:p w14:paraId="4E81FAF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87.4</w:t>
            </w:r>
          </w:p>
        </w:tc>
        <w:tc>
          <w:tcPr>
            <w:tcW w:w="424" w:type="dxa"/>
            <w:tcBorders>
              <w:top w:val="nil"/>
              <w:left w:val="nil"/>
              <w:bottom w:val="nil"/>
              <w:right w:val="nil"/>
            </w:tcBorders>
            <w:shd w:val="clear" w:color="auto" w:fill="auto"/>
            <w:noWrap/>
            <w:vAlign w:val="center"/>
            <w:hideMark/>
          </w:tcPr>
          <w:p w14:paraId="6B86310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91.7</w:t>
            </w:r>
          </w:p>
        </w:tc>
        <w:tc>
          <w:tcPr>
            <w:tcW w:w="424" w:type="dxa"/>
            <w:tcBorders>
              <w:top w:val="nil"/>
              <w:left w:val="nil"/>
              <w:bottom w:val="nil"/>
              <w:right w:val="nil"/>
            </w:tcBorders>
            <w:shd w:val="clear" w:color="auto" w:fill="auto"/>
            <w:noWrap/>
            <w:vAlign w:val="center"/>
            <w:hideMark/>
          </w:tcPr>
          <w:p w14:paraId="1614663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91.1</w:t>
            </w:r>
          </w:p>
        </w:tc>
      </w:tr>
      <w:tr w:rsidR="00137CBD" w:rsidRPr="007A3838" w14:paraId="4338B47E" w14:textId="77777777" w:rsidTr="00042FEF">
        <w:trPr>
          <w:trHeight w:val="57"/>
        </w:trPr>
        <w:tc>
          <w:tcPr>
            <w:tcW w:w="6009" w:type="dxa"/>
            <w:tcBorders>
              <w:top w:val="nil"/>
              <w:left w:val="nil"/>
              <w:bottom w:val="nil"/>
              <w:right w:val="nil"/>
            </w:tcBorders>
            <w:shd w:val="clear" w:color="auto" w:fill="auto"/>
            <w:noWrap/>
            <w:vAlign w:val="center"/>
            <w:hideMark/>
          </w:tcPr>
          <w:p w14:paraId="316CD793"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 de partos atendidos por profesional de salud calificado</w:t>
            </w:r>
          </w:p>
        </w:tc>
        <w:tc>
          <w:tcPr>
            <w:tcW w:w="737" w:type="dxa"/>
            <w:tcBorders>
              <w:top w:val="nil"/>
              <w:left w:val="nil"/>
              <w:bottom w:val="nil"/>
              <w:right w:val="nil"/>
            </w:tcBorders>
            <w:shd w:val="clear" w:color="auto" w:fill="auto"/>
            <w:noWrap/>
            <w:vAlign w:val="center"/>
            <w:hideMark/>
          </w:tcPr>
          <w:p w14:paraId="3796F4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3526F5E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2B4872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83.8</w:t>
            </w:r>
          </w:p>
        </w:tc>
        <w:tc>
          <w:tcPr>
            <w:tcW w:w="424" w:type="dxa"/>
            <w:tcBorders>
              <w:top w:val="nil"/>
              <w:left w:val="nil"/>
              <w:bottom w:val="nil"/>
              <w:right w:val="nil"/>
            </w:tcBorders>
            <w:shd w:val="clear" w:color="auto" w:fill="auto"/>
            <w:noWrap/>
            <w:vAlign w:val="center"/>
            <w:hideMark/>
          </w:tcPr>
          <w:p w14:paraId="52B163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83.8</w:t>
            </w:r>
          </w:p>
        </w:tc>
        <w:tc>
          <w:tcPr>
            <w:tcW w:w="424" w:type="dxa"/>
            <w:tcBorders>
              <w:top w:val="nil"/>
              <w:left w:val="nil"/>
              <w:bottom w:val="nil"/>
              <w:right w:val="nil"/>
            </w:tcBorders>
            <w:shd w:val="clear" w:color="auto" w:fill="auto"/>
            <w:noWrap/>
            <w:vAlign w:val="center"/>
            <w:hideMark/>
          </w:tcPr>
          <w:p w14:paraId="7A3C023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83.8</w:t>
            </w:r>
          </w:p>
        </w:tc>
        <w:tc>
          <w:tcPr>
            <w:tcW w:w="424" w:type="dxa"/>
            <w:tcBorders>
              <w:top w:val="nil"/>
              <w:left w:val="nil"/>
              <w:bottom w:val="nil"/>
              <w:right w:val="nil"/>
            </w:tcBorders>
            <w:shd w:val="clear" w:color="auto" w:fill="auto"/>
            <w:noWrap/>
            <w:vAlign w:val="center"/>
            <w:hideMark/>
          </w:tcPr>
          <w:p w14:paraId="6B2D4E5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83.8</w:t>
            </w:r>
          </w:p>
        </w:tc>
        <w:tc>
          <w:tcPr>
            <w:tcW w:w="424" w:type="dxa"/>
            <w:tcBorders>
              <w:top w:val="nil"/>
              <w:left w:val="nil"/>
              <w:bottom w:val="nil"/>
              <w:right w:val="nil"/>
            </w:tcBorders>
            <w:shd w:val="clear" w:color="auto" w:fill="auto"/>
            <w:noWrap/>
            <w:vAlign w:val="center"/>
            <w:hideMark/>
          </w:tcPr>
          <w:p w14:paraId="442279E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85.0</w:t>
            </w:r>
          </w:p>
        </w:tc>
        <w:tc>
          <w:tcPr>
            <w:tcW w:w="424" w:type="dxa"/>
            <w:tcBorders>
              <w:top w:val="nil"/>
              <w:left w:val="nil"/>
              <w:bottom w:val="nil"/>
              <w:right w:val="nil"/>
            </w:tcBorders>
            <w:shd w:val="clear" w:color="auto" w:fill="auto"/>
            <w:noWrap/>
            <w:vAlign w:val="center"/>
            <w:hideMark/>
          </w:tcPr>
          <w:p w14:paraId="79AC66B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86.7</w:t>
            </w:r>
          </w:p>
        </w:tc>
        <w:tc>
          <w:tcPr>
            <w:tcW w:w="424" w:type="dxa"/>
            <w:tcBorders>
              <w:top w:val="nil"/>
              <w:left w:val="nil"/>
              <w:bottom w:val="nil"/>
              <w:right w:val="nil"/>
            </w:tcBorders>
            <w:shd w:val="clear" w:color="auto" w:fill="auto"/>
            <w:noWrap/>
            <w:vAlign w:val="center"/>
            <w:hideMark/>
          </w:tcPr>
          <w:p w14:paraId="65ED70B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89.1</w:t>
            </w:r>
          </w:p>
        </w:tc>
        <w:tc>
          <w:tcPr>
            <w:tcW w:w="424" w:type="dxa"/>
            <w:tcBorders>
              <w:top w:val="nil"/>
              <w:left w:val="nil"/>
              <w:bottom w:val="nil"/>
              <w:right w:val="nil"/>
            </w:tcBorders>
            <w:shd w:val="clear" w:color="auto" w:fill="auto"/>
            <w:noWrap/>
            <w:vAlign w:val="center"/>
            <w:hideMark/>
          </w:tcPr>
          <w:p w14:paraId="610A0E9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90.0</w:t>
            </w:r>
          </w:p>
        </w:tc>
        <w:tc>
          <w:tcPr>
            <w:tcW w:w="424" w:type="dxa"/>
            <w:tcBorders>
              <w:top w:val="nil"/>
              <w:left w:val="nil"/>
              <w:bottom w:val="nil"/>
              <w:right w:val="nil"/>
            </w:tcBorders>
            <w:shd w:val="clear" w:color="auto" w:fill="auto"/>
            <w:noWrap/>
            <w:vAlign w:val="center"/>
            <w:hideMark/>
          </w:tcPr>
          <w:p w14:paraId="59DECF8F"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91.6</w:t>
            </w:r>
          </w:p>
        </w:tc>
        <w:tc>
          <w:tcPr>
            <w:tcW w:w="424" w:type="dxa"/>
            <w:tcBorders>
              <w:top w:val="nil"/>
              <w:left w:val="nil"/>
              <w:bottom w:val="nil"/>
              <w:right w:val="nil"/>
            </w:tcBorders>
            <w:shd w:val="clear" w:color="auto" w:fill="auto"/>
            <w:noWrap/>
            <w:vAlign w:val="center"/>
            <w:hideMark/>
          </w:tcPr>
          <w:p w14:paraId="53CD81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92.4</w:t>
            </w:r>
          </w:p>
        </w:tc>
        <w:tc>
          <w:tcPr>
            <w:tcW w:w="424" w:type="dxa"/>
            <w:tcBorders>
              <w:top w:val="nil"/>
              <w:left w:val="nil"/>
              <w:bottom w:val="nil"/>
              <w:right w:val="nil"/>
            </w:tcBorders>
            <w:shd w:val="clear" w:color="auto" w:fill="auto"/>
            <w:noWrap/>
            <w:vAlign w:val="center"/>
            <w:hideMark/>
          </w:tcPr>
          <w:p w14:paraId="0DFA9CE7"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93.6</w:t>
            </w:r>
          </w:p>
        </w:tc>
        <w:tc>
          <w:tcPr>
            <w:tcW w:w="424" w:type="dxa"/>
            <w:tcBorders>
              <w:top w:val="nil"/>
              <w:left w:val="nil"/>
              <w:bottom w:val="nil"/>
              <w:right w:val="nil"/>
            </w:tcBorders>
            <w:shd w:val="clear" w:color="auto" w:fill="auto"/>
            <w:noWrap/>
            <w:vAlign w:val="center"/>
            <w:hideMark/>
          </w:tcPr>
          <w:p w14:paraId="6261F9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93.7</w:t>
            </w:r>
          </w:p>
        </w:tc>
        <w:tc>
          <w:tcPr>
            <w:tcW w:w="424" w:type="dxa"/>
            <w:tcBorders>
              <w:top w:val="nil"/>
              <w:left w:val="nil"/>
              <w:bottom w:val="nil"/>
              <w:right w:val="nil"/>
            </w:tcBorders>
            <w:shd w:val="clear" w:color="auto" w:fill="auto"/>
            <w:noWrap/>
            <w:vAlign w:val="center"/>
            <w:hideMark/>
          </w:tcPr>
          <w:p w14:paraId="63A1E49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94.4</w:t>
            </w:r>
          </w:p>
        </w:tc>
        <w:tc>
          <w:tcPr>
            <w:tcW w:w="424" w:type="dxa"/>
            <w:tcBorders>
              <w:top w:val="nil"/>
              <w:left w:val="nil"/>
              <w:bottom w:val="nil"/>
              <w:right w:val="nil"/>
            </w:tcBorders>
            <w:shd w:val="clear" w:color="auto" w:fill="auto"/>
            <w:noWrap/>
            <w:vAlign w:val="center"/>
            <w:hideMark/>
          </w:tcPr>
          <w:p w14:paraId="54CBE8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95.7</w:t>
            </w:r>
          </w:p>
        </w:tc>
        <w:tc>
          <w:tcPr>
            <w:tcW w:w="424" w:type="dxa"/>
            <w:tcBorders>
              <w:top w:val="nil"/>
              <w:left w:val="nil"/>
              <w:bottom w:val="nil"/>
              <w:right w:val="nil"/>
            </w:tcBorders>
            <w:shd w:val="clear" w:color="auto" w:fill="auto"/>
            <w:noWrap/>
            <w:vAlign w:val="center"/>
            <w:hideMark/>
          </w:tcPr>
          <w:p w14:paraId="2D9B8B3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94.9</w:t>
            </w:r>
          </w:p>
        </w:tc>
      </w:tr>
      <w:tr w:rsidR="00137CBD" w:rsidRPr="007A3838" w14:paraId="7F4251B7" w14:textId="77777777" w:rsidTr="00042FEF">
        <w:trPr>
          <w:trHeight w:val="57"/>
        </w:trPr>
        <w:tc>
          <w:tcPr>
            <w:tcW w:w="6009" w:type="dxa"/>
            <w:tcBorders>
              <w:top w:val="nil"/>
              <w:left w:val="nil"/>
              <w:bottom w:val="nil"/>
              <w:right w:val="nil"/>
            </w:tcBorders>
            <w:shd w:val="clear" w:color="000000" w:fill="D9D9D9"/>
            <w:noWrap/>
            <w:vAlign w:val="center"/>
            <w:hideMark/>
          </w:tcPr>
          <w:p w14:paraId="717114BF" w14:textId="77777777" w:rsidR="00137CBD" w:rsidRPr="007A3838" w:rsidRDefault="00137CBD" w:rsidP="00042FEF">
            <w:pPr>
              <w:spacing w:after="0" w:line="240" w:lineRule="auto"/>
              <w:ind w:left="113"/>
              <w:rPr>
                <w:rFonts w:ascii="Calibri" w:eastAsia="Times New Roman" w:hAnsi="Calibri" w:cs="Calibri"/>
                <w:b/>
                <w:bCs/>
                <w:color w:val="000000"/>
                <w:kern w:val="0"/>
                <w:sz w:val="14"/>
                <w:szCs w:val="14"/>
                <w:lang w:eastAsia="es-PE"/>
                <w14:ligatures w14:val="none"/>
              </w:rPr>
            </w:pPr>
            <w:r w:rsidRPr="007A3838">
              <w:rPr>
                <w:rFonts w:ascii="Calibri" w:eastAsia="Times New Roman" w:hAnsi="Calibri" w:cs="Calibri"/>
                <w:b/>
                <w:bCs/>
                <w:color w:val="000000"/>
                <w:kern w:val="0"/>
                <w:sz w:val="14"/>
                <w:szCs w:val="14"/>
                <w:lang w:eastAsia="es-PE"/>
                <w14:ligatures w14:val="none"/>
              </w:rPr>
              <w:t>Violencia doméstica</w:t>
            </w:r>
          </w:p>
        </w:tc>
        <w:tc>
          <w:tcPr>
            <w:tcW w:w="737" w:type="dxa"/>
            <w:tcBorders>
              <w:top w:val="nil"/>
              <w:left w:val="nil"/>
              <w:bottom w:val="nil"/>
              <w:right w:val="nil"/>
            </w:tcBorders>
            <w:shd w:val="clear" w:color="000000" w:fill="D9D9D9"/>
            <w:noWrap/>
            <w:vAlign w:val="center"/>
            <w:hideMark/>
          </w:tcPr>
          <w:p w14:paraId="1A35CE7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1008" w:type="dxa"/>
            <w:tcBorders>
              <w:top w:val="nil"/>
              <w:left w:val="nil"/>
              <w:bottom w:val="nil"/>
              <w:right w:val="nil"/>
            </w:tcBorders>
            <w:shd w:val="clear" w:color="000000" w:fill="D9D9D9"/>
            <w:noWrap/>
            <w:vAlign w:val="center"/>
            <w:hideMark/>
          </w:tcPr>
          <w:p w14:paraId="1D3E4E1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 </w:t>
            </w:r>
          </w:p>
        </w:tc>
        <w:tc>
          <w:tcPr>
            <w:tcW w:w="424" w:type="dxa"/>
            <w:tcBorders>
              <w:top w:val="nil"/>
              <w:left w:val="nil"/>
              <w:bottom w:val="nil"/>
              <w:right w:val="nil"/>
            </w:tcBorders>
            <w:shd w:val="clear" w:color="000000" w:fill="D9D9D9"/>
            <w:noWrap/>
            <w:vAlign w:val="center"/>
            <w:hideMark/>
          </w:tcPr>
          <w:p w14:paraId="7A45F42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56.4</w:t>
            </w:r>
          </w:p>
        </w:tc>
        <w:tc>
          <w:tcPr>
            <w:tcW w:w="424" w:type="dxa"/>
            <w:tcBorders>
              <w:top w:val="nil"/>
              <w:left w:val="nil"/>
              <w:bottom w:val="nil"/>
              <w:right w:val="nil"/>
            </w:tcBorders>
            <w:shd w:val="clear" w:color="000000" w:fill="D9D9D9"/>
            <w:noWrap/>
            <w:vAlign w:val="center"/>
            <w:hideMark/>
          </w:tcPr>
          <w:p w14:paraId="68B3B64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56.4</w:t>
            </w:r>
          </w:p>
        </w:tc>
        <w:tc>
          <w:tcPr>
            <w:tcW w:w="424" w:type="dxa"/>
            <w:tcBorders>
              <w:top w:val="nil"/>
              <w:left w:val="nil"/>
              <w:bottom w:val="nil"/>
              <w:right w:val="nil"/>
            </w:tcBorders>
            <w:shd w:val="clear" w:color="000000" w:fill="D9D9D9"/>
            <w:noWrap/>
            <w:vAlign w:val="center"/>
            <w:hideMark/>
          </w:tcPr>
          <w:p w14:paraId="5163F03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56.4</w:t>
            </w:r>
          </w:p>
        </w:tc>
        <w:tc>
          <w:tcPr>
            <w:tcW w:w="424" w:type="dxa"/>
            <w:tcBorders>
              <w:top w:val="nil"/>
              <w:left w:val="nil"/>
              <w:bottom w:val="nil"/>
              <w:right w:val="nil"/>
            </w:tcBorders>
            <w:shd w:val="clear" w:color="000000" w:fill="D9D9D9"/>
            <w:noWrap/>
            <w:vAlign w:val="center"/>
            <w:hideMark/>
          </w:tcPr>
          <w:p w14:paraId="02028F6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57.0</w:t>
            </w:r>
          </w:p>
        </w:tc>
        <w:tc>
          <w:tcPr>
            <w:tcW w:w="424" w:type="dxa"/>
            <w:tcBorders>
              <w:top w:val="nil"/>
              <w:left w:val="nil"/>
              <w:bottom w:val="nil"/>
              <w:right w:val="nil"/>
            </w:tcBorders>
            <w:shd w:val="clear" w:color="000000" w:fill="D9D9D9"/>
            <w:noWrap/>
            <w:vAlign w:val="center"/>
            <w:hideMark/>
          </w:tcPr>
          <w:p w14:paraId="3744F33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58.2</w:t>
            </w:r>
          </w:p>
        </w:tc>
        <w:tc>
          <w:tcPr>
            <w:tcW w:w="424" w:type="dxa"/>
            <w:tcBorders>
              <w:top w:val="nil"/>
              <w:left w:val="nil"/>
              <w:bottom w:val="nil"/>
              <w:right w:val="nil"/>
            </w:tcBorders>
            <w:shd w:val="clear" w:color="000000" w:fill="D9D9D9"/>
            <w:noWrap/>
            <w:vAlign w:val="center"/>
            <w:hideMark/>
          </w:tcPr>
          <w:p w14:paraId="6B3405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58.2</w:t>
            </w:r>
          </w:p>
        </w:tc>
        <w:tc>
          <w:tcPr>
            <w:tcW w:w="424" w:type="dxa"/>
            <w:tcBorders>
              <w:top w:val="nil"/>
              <w:left w:val="nil"/>
              <w:bottom w:val="nil"/>
              <w:right w:val="nil"/>
            </w:tcBorders>
            <w:shd w:val="clear" w:color="000000" w:fill="D9D9D9"/>
            <w:noWrap/>
            <w:vAlign w:val="center"/>
            <w:hideMark/>
          </w:tcPr>
          <w:p w14:paraId="45D0C6B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60.2</w:t>
            </w:r>
          </w:p>
        </w:tc>
        <w:tc>
          <w:tcPr>
            <w:tcW w:w="424" w:type="dxa"/>
            <w:tcBorders>
              <w:top w:val="nil"/>
              <w:left w:val="nil"/>
              <w:bottom w:val="nil"/>
              <w:right w:val="nil"/>
            </w:tcBorders>
            <w:shd w:val="clear" w:color="000000" w:fill="D9D9D9"/>
            <w:noWrap/>
            <w:vAlign w:val="center"/>
            <w:hideMark/>
          </w:tcPr>
          <w:p w14:paraId="7563807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58.9</w:t>
            </w:r>
          </w:p>
        </w:tc>
        <w:tc>
          <w:tcPr>
            <w:tcW w:w="424" w:type="dxa"/>
            <w:tcBorders>
              <w:top w:val="nil"/>
              <w:left w:val="nil"/>
              <w:bottom w:val="nil"/>
              <w:right w:val="nil"/>
            </w:tcBorders>
            <w:shd w:val="clear" w:color="000000" w:fill="D9D9D9"/>
            <w:noWrap/>
            <w:vAlign w:val="center"/>
            <w:hideMark/>
          </w:tcPr>
          <w:p w14:paraId="054535D9"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60.5</w:t>
            </w:r>
          </w:p>
        </w:tc>
        <w:tc>
          <w:tcPr>
            <w:tcW w:w="424" w:type="dxa"/>
            <w:tcBorders>
              <w:top w:val="nil"/>
              <w:left w:val="nil"/>
              <w:bottom w:val="nil"/>
              <w:right w:val="nil"/>
            </w:tcBorders>
            <w:shd w:val="clear" w:color="000000" w:fill="D9D9D9"/>
            <w:noWrap/>
            <w:vAlign w:val="center"/>
            <w:hideMark/>
          </w:tcPr>
          <w:p w14:paraId="4B2F71D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62.5</w:t>
            </w:r>
          </w:p>
        </w:tc>
        <w:tc>
          <w:tcPr>
            <w:tcW w:w="424" w:type="dxa"/>
            <w:tcBorders>
              <w:top w:val="nil"/>
              <w:left w:val="nil"/>
              <w:bottom w:val="nil"/>
              <w:right w:val="nil"/>
            </w:tcBorders>
            <w:shd w:val="clear" w:color="000000" w:fill="D9D9D9"/>
            <w:noWrap/>
            <w:vAlign w:val="center"/>
            <w:hideMark/>
          </w:tcPr>
          <w:p w14:paraId="762E2A4D"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63.9</w:t>
            </w:r>
          </w:p>
        </w:tc>
        <w:tc>
          <w:tcPr>
            <w:tcW w:w="424" w:type="dxa"/>
            <w:tcBorders>
              <w:top w:val="nil"/>
              <w:left w:val="nil"/>
              <w:bottom w:val="nil"/>
              <w:right w:val="nil"/>
            </w:tcBorders>
            <w:shd w:val="clear" w:color="000000" w:fill="D9D9D9"/>
            <w:noWrap/>
            <w:vAlign w:val="center"/>
            <w:hideMark/>
          </w:tcPr>
          <w:p w14:paraId="6419C1D5"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65.1</w:t>
            </w:r>
          </w:p>
        </w:tc>
        <w:tc>
          <w:tcPr>
            <w:tcW w:w="424" w:type="dxa"/>
            <w:tcBorders>
              <w:top w:val="nil"/>
              <w:left w:val="nil"/>
              <w:bottom w:val="nil"/>
              <w:right w:val="nil"/>
            </w:tcBorders>
            <w:shd w:val="clear" w:color="000000" w:fill="D9D9D9"/>
            <w:noWrap/>
            <w:vAlign w:val="center"/>
            <w:hideMark/>
          </w:tcPr>
          <w:p w14:paraId="4B2DFD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68.6</w:t>
            </w:r>
          </w:p>
        </w:tc>
        <w:tc>
          <w:tcPr>
            <w:tcW w:w="424" w:type="dxa"/>
            <w:tcBorders>
              <w:top w:val="nil"/>
              <w:left w:val="nil"/>
              <w:bottom w:val="nil"/>
              <w:right w:val="nil"/>
            </w:tcBorders>
            <w:shd w:val="clear" w:color="000000" w:fill="D9D9D9"/>
            <w:noWrap/>
            <w:vAlign w:val="center"/>
            <w:hideMark/>
          </w:tcPr>
          <w:p w14:paraId="3E73E02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70.5</w:t>
            </w:r>
          </w:p>
        </w:tc>
        <w:tc>
          <w:tcPr>
            <w:tcW w:w="424" w:type="dxa"/>
            <w:tcBorders>
              <w:top w:val="nil"/>
              <w:left w:val="nil"/>
              <w:bottom w:val="nil"/>
              <w:right w:val="nil"/>
            </w:tcBorders>
            <w:shd w:val="clear" w:color="000000" w:fill="D9D9D9"/>
            <w:noWrap/>
            <w:vAlign w:val="center"/>
            <w:hideMark/>
          </w:tcPr>
          <w:p w14:paraId="7E6B8E6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70.8</w:t>
            </w:r>
          </w:p>
        </w:tc>
      </w:tr>
      <w:tr w:rsidR="00137CBD" w:rsidRPr="007A3838" w14:paraId="506D1E70" w14:textId="77777777" w:rsidTr="00042FEF">
        <w:trPr>
          <w:trHeight w:val="57"/>
        </w:trPr>
        <w:tc>
          <w:tcPr>
            <w:tcW w:w="6009" w:type="dxa"/>
            <w:tcBorders>
              <w:top w:val="nil"/>
              <w:left w:val="nil"/>
              <w:bottom w:val="nil"/>
              <w:right w:val="nil"/>
            </w:tcBorders>
            <w:shd w:val="clear" w:color="auto" w:fill="auto"/>
            <w:noWrap/>
            <w:vAlign w:val="center"/>
            <w:hideMark/>
          </w:tcPr>
          <w:p w14:paraId="2E45CD1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Mujeres en edad fértil que no sufrieron violencia física y/o sexual por parte del esposo o compañero en los últimos 12 meses</w:t>
            </w:r>
          </w:p>
        </w:tc>
        <w:tc>
          <w:tcPr>
            <w:tcW w:w="737" w:type="dxa"/>
            <w:tcBorders>
              <w:top w:val="nil"/>
              <w:left w:val="nil"/>
              <w:bottom w:val="nil"/>
              <w:right w:val="nil"/>
            </w:tcBorders>
            <w:shd w:val="clear" w:color="auto" w:fill="auto"/>
            <w:noWrap/>
            <w:vAlign w:val="center"/>
            <w:hideMark/>
          </w:tcPr>
          <w:p w14:paraId="46D9F60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32C10C84"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3309FBD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85.8</w:t>
            </w:r>
          </w:p>
        </w:tc>
        <w:tc>
          <w:tcPr>
            <w:tcW w:w="424" w:type="dxa"/>
            <w:tcBorders>
              <w:top w:val="nil"/>
              <w:left w:val="nil"/>
              <w:bottom w:val="nil"/>
              <w:right w:val="nil"/>
            </w:tcBorders>
            <w:shd w:val="clear" w:color="auto" w:fill="auto"/>
            <w:noWrap/>
            <w:vAlign w:val="center"/>
            <w:hideMark/>
          </w:tcPr>
          <w:p w14:paraId="210F69C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85.8</w:t>
            </w:r>
          </w:p>
        </w:tc>
        <w:tc>
          <w:tcPr>
            <w:tcW w:w="424" w:type="dxa"/>
            <w:tcBorders>
              <w:top w:val="nil"/>
              <w:left w:val="nil"/>
              <w:bottom w:val="nil"/>
              <w:right w:val="nil"/>
            </w:tcBorders>
            <w:shd w:val="clear" w:color="auto" w:fill="auto"/>
            <w:noWrap/>
            <w:vAlign w:val="center"/>
            <w:hideMark/>
          </w:tcPr>
          <w:p w14:paraId="6759EF1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85.8</w:t>
            </w:r>
          </w:p>
        </w:tc>
        <w:tc>
          <w:tcPr>
            <w:tcW w:w="424" w:type="dxa"/>
            <w:tcBorders>
              <w:top w:val="nil"/>
              <w:left w:val="nil"/>
              <w:bottom w:val="nil"/>
              <w:right w:val="nil"/>
            </w:tcBorders>
            <w:shd w:val="clear" w:color="auto" w:fill="auto"/>
            <w:noWrap/>
            <w:vAlign w:val="center"/>
            <w:hideMark/>
          </w:tcPr>
          <w:p w14:paraId="0036A34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86.1</w:t>
            </w:r>
          </w:p>
        </w:tc>
        <w:tc>
          <w:tcPr>
            <w:tcW w:w="424" w:type="dxa"/>
            <w:tcBorders>
              <w:top w:val="nil"/>
              <w:left w:val="nil"/>
              <w:bottom w:val="nil"/>
              <w:right w:val="nil"/>
            </w:tcBorders>
            <w:shd w:val="clear" w:color="auto" w:fill="auto"/>
            <w:noWrap/>
            <w:vAlign w:val="center"/>
            <w:hideMark/>
          </w:tcPr>
          <w:p w14:paraId="4B234ED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86.4</w:t>
            </w:r>
          </w:p>
        </w:tc>
        <w:tc>
          <w:tcPr>
            <w:tcW w:w="424" w:type="dxa"/>
            <w:tcBorders>
              <w:top w:val="nil"/>
              <w:left w:val="nil"/>
              <w:bottom w:val="nil"/>
              <w:right w:val="nil"/>
            </w:tcBorders>
            <w:shd w:val="clear" w:color="auto" w:fill="auto"/>
            <w:noWrap/>
            <w:vAlign w:val="center"/>
            <w:hideMark/>
          </w:tcPr>
          <w:p w14:paraId="2494326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87.1</w:t>
            </w:r>
          </w:p>
        </w:tc>
        <w:tc>
          <w:tcPr>
            <w:tcW w:w="424" w:type="dxa"/>
            <w:tcBorders>
              <w:top w:val="nil"/>
              <w:left w:val="nil"/>
              <w:bottom w:val="nil"/>
              <w:right w:val="nil"/>
            </w:tcBorders>
            <w:shd w:val="clear" w:color="auto" w:fill="auto"/>
            <w:noWrap/>
            <w:vAlign w:val="center"/>
            <w:hideMark/>
          </w:tcPr>
          <w:p w14:paraId="645D4B7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87.9</w:t>
            </w:r>
          </w:p>
        </w:tc>
        <w:tc>
          <w:tcPr>
            <w:tcW w:w="424" w:type="dxa"/>
            <w:tcBorders>
              <w:top w:val="nil"/>
              <w:left w:val="nil"/>
              <w:bottom w:val="nil"/>
              <w:right w:val="nil"/>
            </w:tcBorders>
            <w:shd w:val="clear" w:color="auto" w:fill="auto"/>
            <w:noWrap/>
            <w:vAlign w:val="center"/>
            <w:hideMark/>
          </w:tcPr>
          <w:p w14:paraId="6A23FB3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87.2</w:t>
            </w:r>
          </w:p>
        </w:tc>
        <w:tc>
          <w:tcPr>
            <w:tcW w:w="424" w:type="dxa"/>
            <w:tcBorders>
              <w:top w:val="nil"/>
              <w:left w:val="nil"/>
              <w:bottom w:val="nil"/>
              <w:right w:val="nil"/>
            </w:tcBorders>
            <w:shd w:val="clear" w:color="auto" w:fill="auto"/>
            <w:noWrap/>
            <w:vAlign w:val="center"/>
            <w:hideMark/>
          </w:tcPr>
          <w:p w14:paraId="0169BD5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88.3</w:t>
            </w:r>
          </w:p>
        </w:tc>
        <w:tc>
          <w:tcPr>
            <w:tcW w:w="424" w:type="dxa"/>
            <w:tcBorders>
              <w:top w:val="nil"/>
              <w:left w:val="nil"/>
              <w:bottom w:val="nil"/>
              <w:right w:val="nil"/>
            </w:tcBorders>
            <w:shd w:val="clear" w:color="auto" w:fill="auto"/>
            <w:noWrap/>
            <w:vAlign w:val="center"/>
            <w:hideMark/>
          </w:tcPr>
          <w:p w14:paraId="50922B5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89.2</w:t>
            </w:r>
          </w:p>
        </w:tc>
        <w:tc>
          <w:tcPr>
            <w:tcW w:w="424" w:type="dxa"/>
            <w:tcBorders>
              <w:top w:val="nil"/>
              <w:left w:val="nil"/>
              <w:bottom w:val="nil"/>
              <w:right w:val="nil"/>
            </w:tcBorders>
            <w:shd w:val="clear" w:color="auto" w:fill="auto"/>
            <w:noWrap/>
            <w:vAlign w:val="center"/>
            <w:hideMark/>
          </w:tcPr>
          <w:p w14:paraId="129690CA"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89.4</w:t>
            </w:r>
          </w:p>
        </w:tc>
        <w:tc>
          <w:tcPr>
            <w:tcW w:w="424" w:type="dxa"/>
            <w:tcBorders>
              <w:top w:val="nil"/>
              <w:left w:val="nil"/>
              <w:bottom w:val="nil"/>
              <w:right w:val="nil"/>
            </w:tcBorders>
            <w:shd w:val="clear" w:color="auto" w:fill="auto"/>
            <w:noWrap/>
            <w:vAlign w:val="center"/>
            <w:hideMark/>
          </w:tcPr>
          <w:p w14:paraId="353D59F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89.1</w:t>
            </w:r>
          </w:p>
        </w:tc>
        <w:tc>
          <w:tcPr>
            <w:tcW w:w="424" w:type="dxa"/>
            <w:tcBorders>
              <w:top w:val="nil"/>
              <w:left w:val="nil"/>
              <w:bottom w:val="nil"/>
              <w:right w:val="nil"/>
            </w:tcBorders>
            <w:shd w:val="clear" w:color="auto" w:fill="auto"/>
            <w:noWrap/>
            <w:vAlign w:val="center"/>
            <w:hideMark/>
          </w:tcPr>
          <w:p w14:paraId="0DB0541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90.0</w:t>
            </w:r>
          </w:p>
        </w:tc>
        <w:tc>
          <w:tcPr>
            <w:tcW w:w="424" w:type="dxa"/>
            <w:tcBorders>
              <w:top w:val="nil"/>
              <w:left w:val="nil"/>
              <w:bottom w:val="nil"/>
              <w:right w:val="nil"/>
            </w:tcBorders>
            <w:shd w:val="clear" w:color="auto" w:fill="auto"/>
            <w:noWrap/>
            <w:vAlign w:val="center"/>
            <w:hideMark/>
          </w:tcPr>
          <w:p w14:paraId="40977CA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91.2</w:t>
            </w:r>
          </w:p>
        </w:tc>
        <w:tc>
          <w:tcPr>
            <w:tcW w:w="424" w:type="dxa"/>
            <w:tcBorders>
              <w:top w:val="nil"/>
              <w:left w:val="nil"/>
              <w:bottom w:val="nil"/>
              <w:right w:val="nil"/>
            </w:tcBorders>
            <w:shd w:val="clear" w:color="auto" w:fill="auto"/>
            <w:noWrap/>
            <w:vAlign w:val="center"/>
            <w:hideMark/>
          </w:tcPr>
          <w:p w14:paraId="0E96F62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92.4</w:t>
            </w:r>
          </w:p>
        </w:tc>
      </w:tr>
      <w:tr w:rsidR="00137CBD" w:rsidRPr="007A3838" w14:paraId="1211C911" w14:textId="77777777" w:rsidTr="00042FEF">
        <w:trPr>
          <w:trHeight w:val="57"/>
        </w:trPr>
        <w:tc>
          <w:tcPr>
            <w:tcW w:w="6009" w:type="dxa"/>
            <w:tcBorders>
              <w:top w:val="nil"/>
              <w:left w:val="nil"/>
              <w:bottom w:val="nil"/>
              <w:right w:val="nil"/>
            </w:tcBorders>
            <w:shd w:val="clear" w:color="auto" w:fill="auto"/>
            <w:noWrap/>
            <w:vAlign w:val="center"/>
            <w:hideMark/>
          </w:tcPr>
          <w:p w14:paraId="05358F59" w14:textId="77777777" w:rsidR="00137CBD" w:rsidRPr="007A3838" w:rsidRDefault="00137CBD" w:rsidP="00042FEF">
            <w:pPr>
              <w:spacing w:after="0" w:line="240" w:lineRule="auto"/>
              <w:ind w:left="170"/>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Ausencia de violencia psicológica o verbal contra la mujer ejercida alguna vez por parte del esposo o compañero</w:t>
            </w:r>
          </w:p>
        </w:tc>
        <w:tc>
          <w:tcPr>
            <w:tcW w:w="737" w:type="dxa"/>
            <w:tcBorders>
              <w:top w:val="nil"/>
              <w:left w:val="nil"/>
              <w:bottom w:val="nil"/>
              <w:right w:val="nil"/>
            </w:tcBorders>
            <w:shd w:val="clear" w:color="auto" w:fill="auto"/>
            <w:noWrap/>
            <w:vAlign w:val="center"/>
            <w:hideMark/>
          </w:tcPr>
          <w:p w14:paraId="72C908F2"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INEI</w:t>
            </w:r>
          </w:p>
        </w:tc>
        <w:tc>
          <w:tcPr>
            <w:tcW w:w="1008" w:type="dxa"/>
            <w:tcBorders>
              <w:top w:val="nil"/>
              <w:left w:val="nil"/>
              <w:bottom w:val="nil"/>
              <w:right w:val="nil"/>
            </w:tcBorders>
            <w:shd w:val="clear" w:color="auto" w:fill="auto"/>
            <w:noWrap/>
            <w:vAlign w:val="center"/>
            <w:hideMark/>
          </w:tcPr>
          <w:p w14:paraId="25690DE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Porcentaje</w:t>
            </w:r>
          </w:p>
        </w:tc>
        <w:tc>
          <w:tcPr>
            <w:tcW w:w="424" w:type="dxa"/>
            <w:tcBorders>
              <w:top w:val="nil"/>
              <w:left w:val="nil"/>
              <w:bottom w:val="nil"/>
              <w:right w:val="nil"/>
            </w:tcBorders>
            <w:shd w:val="clear" w:color="auto" w:fill="auto"/>
            <w:noWrap/>
            <w:vAlign w:val="center"/>
            <w:hideMark/>
          </w:tcPr>
          <w:p w14:paraId="4A47E0B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27.0</w:t>
            </w:r>
          </w:p>
        </w:tc>
        <w:tc>
          <w:tcPr>
            <w:tcW w:w="424" w:type="dxa"/>
            <w:tcBorders>
              <w:top w:val="nil"/>
              <w:left w:val="nil"/>
              <w:bottom w:val="nil"/>
              <w:right w:val="nil"/>
            </w:tcBorders>
            <w:shd w:val="clear" w:color="auto" w:fill="auto"/>
            <w:noWrap/>
            <w:vAlign w:val="center"/>
            <w:hideMark/>
          </w:tcPr>
          <w:p w14:paraId="4283A47E"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27.0</w:t>
            </w:r>
          </w:p>
        </w:tc>
        <w:tc>
          <w:tcPr>
            <w:tcW w:w="424" w:type="dxa"/>
            <w:tcBorders>
              <w:top w:val="nil"/>
              <w:left w:val="nil"/>
              <w:bottom w:val="nil"/>
              <w:right w:val="nil"/>
            </w:tcBorders>
            <w:shd w:val="clear" w:color="auto" w:fill="auto"/>
            <w:noWrap/>
            <w:vAlign w:val="center"/>
            <w:hideMark/>
          </w:tcPr>
          <w:p w14:paraId="4F4A467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27.0</w:t>
            </w:r>
          </w:p>
        </w:tc>
        <w:tc>
          <w:tcPr>
            <w:tcW w:w="424" w:type="dxa"/>
            <w:tcBorders>
              <w:top w:val="nil"/>
              <w:left w:val="nil"/>
              <w:bottom w:val="nil"/>
              <w:right w:val="nil"/>
            </w:tcBorders>
            <w:shd w:val="clear" w:color="auto" w:fill="auto"/>
            <w:noWrap/>
            <w:vAlign w:val="center"/>
            <w:hideMark/>
          </w:tcPr>
          <w:p w14:paraId="6F7E5B7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27.9</w:t>
            </w:r>
          </w:p>
        </w:tc>
        <w:tc>
          <w:tcPr>
            <w:tcW w:w="424" w:type="dxa"/>
            <w:tcBorders>
              <w:top w:val="nil"/>
              <w:left w:val="nil"/>
              <w:bottom w:val="nil"/>
              <w:right w:val="nil"/>
            </w:tcBorders>
            <w:shd w:val="clear" w:color="auto" w:fill="auto"/>
            <w:noWrap/>
            <w:vAlign w:val="center"/>
            <w:hideMark/>
          </w:tcPr>
          <w:p w14:paraId="5D88817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30.0</w:t>
            </w:r>
          </w:p>
        </w:tc>
        <w:tc>
          <w:tcPr>
            <w:tcW w:w="424" w:type="dxa"/>
            <w:tcBorders>
              <w:top w:val="nil"/>
              <w:left w:val="nil"/>
              <w:bottom w:val="nil"/>
              <w:right w:val="nil"/>
            </w:tcBorders>
            <w:shd w:val="clear" w:color="auto" w:fill="auto"/>
            <w:noWrap/>
            <w:vAlign w:val="center"/>
            <w:hideMark/>
          </w:tcPr>
          <w:p w14:paraId="58DC3901"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29.4</w:t>
            </w:r>
          </w:p>
        </w:tc>
        <w:tc>
          <w:tcPr>
            <w:tcW w:w="424" w:type="dxa"/>
            <w:tcBorders>
              <w:top w:val="nil"/>
              <w:left w:val="nil"/>
              <w:bottom w:val="nil"/>
              <w:right w:val="nil"/>
            </w:tcBorders>
            <w:shd w:val="clear" w:color="auto" w:fill="auto"/>
            <w:noWrap/>
            <w:vAlign w:val="center"/>
            <w:hideMark/>
          </w:tcPr>
          <w:p w14:paraId="1383B5BB"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32.5</w:t>
            </w:r>
          </w:p>
        </w:tc>
        <w:tc>
          <w:tcPr>
            <w:tcW w:w="424" w:type="dxa"/>
            <w:tcBorders>
              <w:top w:val="nil"/>
              <w:left w:val="nil"/>
              <w:bottom w:val="nil"/>
              <w:right w:val="nil"/>
            </w:tcBorders>
            <w:shd w:val="clear" w:color="auto" w:fill="auto"/>
            <w:noWrap/>
            <w:vAlign w:val="center"/>
            <w:hideMark/>
          </w:tcPr>
          <w:p w14:paraId="3EDF7CA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30.6</w:t>
            </w:r>
          </w:p>
        </w:tc>
        <w:tc>
          <w:tcPr>
            <w:tcW w:w="424" w:type="dxa"/>
            <w:tcBorders>
              <w:top w:val="nil"/>
              <w:left w:val="nil"/>
              <w:bottom w:val="nil"/>
              <w:right w:val="nil"/>
            </w:tcBorders>
            <w:shd w:val="clear" w:color="auto" w:fill="auto"/>
            <w:noWrap/>
            <w:vAlign w:val="center"/>
            <w:hideMark/>
          </w:tcPr>
          <w:p w14:paraId="1EBE1BF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32.6</w:t>
            </w:r>
          </w:p>
        </w:tc>
        <w:tc>
          <w:tcPr>
            <w:tcW w:w="424" w:type="dxa"/>
            <w:tcBorders>
              <w:top w:val="nil"/>
              <w:left w:val="nil"/>
              <w:bottom w:val="nil"/>
              <w:right w:val="nil"/>
            </w:tcBorders>
            <w:shd w:val="clear" w:color="auto" w:fill="auto"/>
            <w:noWrap/>
            <w:vAlign w:val="center"/>
            <w:hideMark/>
          </w:tcPr>
          <w:p w14:paraId="7E429708"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35.8</w:t>
            </w:r>
          </w:p>
        </w:tc>
        <w:tc>
          <w:tcPr>
            <w:tcW w:w="424" w:type="dxa"/>
            <w:tcBorders>
              <w:top w:val="nil"/>
              <w:left w:val="nil"/>
              <w:bottom w:val="nil"/>
              <w:right w:val="nil"/>
            </w:tcBorders>
            <w:shd w:val="clear" w:color="auto" w:fill="auto"/>
            <w:noWrap/>
            <w:vAlign w:val="center"/>
            <w:hideMark/>
          </w:tcPr>
          <w:p w14:paraId="5BA90DB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38.5</w:t>
            </w:r>
          </w:p>
        </w:tc>
        <w:tc>
          <w:tcPr>
            <w:tcW w:w="424" w:type="dxa"/>
            <w:tcBorders>
              <w:top w:val="nil"/>
              <w:left w:val="nil"/>
              <w:bottom w:val="nil"/>
              <w:right w:val="nil"/>
            </w:tcBorders>
            <w:shd w:val="clear" w:color="auto" w:fill="auto"/>
            <w:noWrap/>
            <w:vAlign w:val="center"/>
            <w:hideMark/>
          </w:tcPr>
          <w:p w14:paraId="7F80BAA3"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41.1</w:t>
            </w:r>
          </w:p>
        </w:tc>
        <w:tc>
          <w:tcPr>
            <w:tcW w:w="424" w:type="dxa"/>
            <w:tcBorders>
              <w:top w:val="nil"/>
              <w:left w:val="nil"/>
              <w:bottom w:val="nil"/>
              <w:right w:val="nil"/>
            </w:tcBorders>
            <w:shd w:val="clear" w:color="auto" w:fill="auto"/>
            <w:noWrap/>
            <w:vAlign w:val="center"/>
            <w:hideMark/>
          </w:tcPr>
          <w:p w14:paraId="0884FB26"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47.2</w:t>
            </w:r>
          </w:p>
        </w:tc>
        <w:tc>
          <w:tcPr>
            <w:tcW w:w="424" w:type="dxa"/>
            <w:tcBorders>
              <w:top w:val="nil"/>
              <w:left w:val="nil"/>
              <w:bottom w:val="nil"/>
              <w:right w:val="nil"/>
            </w:tcBorders>
            <w:shd w:val="clear" w:color="auto" w:fill="auto"/>
            <w:noWrap/>
            <w:vAlign w:val="center"/>
            <w:hideMark/>
          </w:tcPr>
          <w:p w14:paraId="70A3A510"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49.9</w:t>
            </w:r>
          </w:p>
        </w:tc>
        <w:tc>
          <w:tcPr>
            <w:tcW w:w="424" w:type="dxa"/>
            <w:tcBorders>
              <w:top w:val="nil"/>
              <w:left w:val="nil"/>
              <w:bottom w:val="nil"/>
              <w:right w:val="nil"/>
            </w:tcBorders>
            <w:shd w:val="clear" w:color="auto" w:fill="auto"/>
            <w:noWrap/>
            <w:vAlign w:val="center"/>
            <w:hideMark/>
          </w:tcPr>
          <w:p w14:paraId="510042DC" w14:textId="77777777" w:rsidR="00137CBD" w:rsidRPr="007A3838" w:rsidRDefault="00137CBD" w:rsidP="00042FEF">
            <w:pPr>
              <w:spacing w:after="0" w:line="240" w:lineRule="auto"/>
              <w:jc w:val="center"/>
              <w:rPr>
                <w:rFonts w:ascii="Calibri" w:eastAsia="Times New Roman" w:hAnsi="Calibri" w:cs="Calibri"/>
                <w:color w:val="000000"/>
                <w:kern w:val="0"/>
                <w:sz w:val="14"/>
                <w:szCs w:val="14"/>
                <w:lang w:eastAsia="es-PE"/>
                <w14:ligatures w14:val="none"/>
              </w:rPr>
            </w:pPr>
            <w:r w:rsidRPr="007A3838">
              <w:rPr>
                <w:rFonts w:ascii="Calibri" w:eastAsia="Times New Roman" w:hAnsi="Calibri" w:cs="Calibri"/>
                <w:color w:val="000000"/>
                <w:kern w:val="0"/>
                <w:sz w:val="14"/>
                <w:szCs w:val="14"/>
                <w:lang w:eastAsia="es-PE"/>
                <w14:ligatures w14:val="none"/>
              </w:rPr>
              <w:t>49.2</w:t>
            </w:r>
          </w:p>
        </w:tc>
      </w:tr>
      <w:tr w:rsidR="00137CBD" w:rsidRPr="007A3838" w14:paraId="4BFD4289" w14:textId="77777777" w:rsidTr="00042FEF">
        <w:trPr>
          <w:trHeight w:val="397"/>
        </w:trPr>
        <w:tc>
          <w:tcPr>
            <w:tcW w:w="6009" w:type="dxa"/>
            <w:tcBorders>
              <w:top w:val="nil"/>
              <w:left w:val="nil"/>
              <w:bottom w:val="nil"/>
              <w:right w:val="nil"/>
            </w:tcBorders>
            <w:shd w:val="clear" w:color="000000" w:fill="002060"/>
            <w:noWrap/>
            <w:vAlign w:val="center"/>
            <w:hideMark/>
          </w:tcPr>
          <w:p w14:paraId="4F5B4E2B" w14:textId="77777777" w:rsidR="00137CBD" w:rsidRPr="007A3838" w:rsidRDefault="00137CBD" w:rsidP="00042FEF">
            <w:pPr>
              <w:spacing w:after="0" w:line="240" w:lineRule="auto"/>
              <w:jc w:val="center"/>
              <w:rPr>
                <w:rFonts w:ascii="Calibri" w:eastAsia="Times New Roman" w:hAnsi="Calibri" w:cs="Calibri"/>
                <w:b/>
                <w:bCs/>
                <w:color w:val="FFFFFF"/>
                <w:kern w:val="0"/>
                <w:sz w:val="18"/>
                <w:szCs w:val="18"/>
                <w:lang w:eastAsia="es-PE"/>
                <w14:ligatures w14:val="none"/>
              </w:rPr>
            </w:pPr>
            <w:r w:rsidRPr="007A3838">
              <w:rPr>
                <w:rFonts w:ascii="Calibri" w:eastAsia="Times New Roman" w:hAnsi="Calibri" w:cs="Calibri"/>
                <w:b/>
                <w:bCs/>
                <w:color w:val="FFFFFF"/>
                <w:kern w:val="0"/>
                <w:sz w:val="18"/>
                <w:szCs w:val="18"/>
                <w:lang w:eastAsia="es-PE"/>
                <w14:ligatures w14:val="none"/>
              </w:rPr>
              <w:t>Índice de igualdad y no discriminación en el ejercicio pleno de DDHH</w:t>
            </w:r>
          </w:p>
        </w:tc>
        <w:tc>
          <w:tcPr>
            <w:tcW w:w="737" w:type="dxa"/>
            <w:tcBorders>
              <w:top w:val="nil"/>
              <w:left w:val="nil"/>
              <w:bottom w:val="nil"/>
              <w:right w:val="nil"/>
            </w:tcBorders>
            <w:shd w:val="clear" w:color="000000" w:fill="002060"/>
            <w:noWrap/>
            <w:vAlign w:val="center"/>
            <w:hideMark/>
          </w:tcPr>
          <w:p w14:paraId="7CD29BE9"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1008" w:type="dxa"/>
            <w:tcBorders>
              <w:top w:val="nil"/>
              <w:left w:val="nil"/>
              <w:bottom w:val="nil"/>
              <w:right w:val="nil"/>
            </w:tcBorders>
            <w:shd w:val="clear" w:color="000000" w:fill="002060"/>
            <w:noWrap/>
            <w:vAlign w:val="center"/>
            <w:hideMark/>
          </w:tcPr>
          <w:p w14:paraId="36B4471C"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 </w:t>
            </w:r>
          </w:p>
        </w:tc>
        <w:tc>
          <w:tcPr>
            <w:tcW w:w="424" w:type="dxa"/>
            <w:tcBorders>
              <w:top w:val="nil"/>
              <w:left w:val="nil"/>
              <w:bottom w:val="nil"/>
              <w:right w:val="nil"/>
            </w:tcBorders>
            <w:shd w:val="clear" w:color="000000" w:fill="002060"/>
            <w:noWrap/>
            <w:vAlign w:val="center"/>
            <w:hideMark/>
          </w:tcPr>
          <w:p w14:paraId="3D18D49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63.9</w:t>
            </w:r>
          </w:p>
        </w:tc>
        <w:tc>
          <w:tcPr>
            <w:tcW w:w="424" w:type="dxa"/>
            <w:tcBorders>
              <w:top w:val="nil"/>
              <w:left w:val="nil"/>
              <w:bottom w:val="nil"/>
              <w:right w:val="nil"/>
            </w:tcBorders>
            <w:shd w:val="clear" w:color="000000" w:fill="002060"/>
            <w:noWrap/>
            <w:vAlign w:val="center"/>
            <w:hideMark/>
          </w:tcPr>
          <w:p w14:paraId="7CA163E6"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64.0</w:t>
            </w:r>
          </w:p>
        </w:tc>
        <w:tc>
          <w:tcPr>
            <w:tcW w:w="424" w:type="dxa"/>
            <w:tcBorders>
              <w:top w:val="nil"/>
              <w:left w:val="nil"/>
              <w:bottom w:val="nil"/>
              <w:right w:val="nil"/>
            </w:tcBorders>
            <w:shd w:val="clear" w:color="000000" w:fill="002060"/>
            <w:noWrap/>
            <w:vAlign w:val="center"/>
            <w:hideMark/>
          </w:tcPr>
          <w:p w14:paraId="568258B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64.4</w:t>
            </w:r>
          </w:p>
        </w:tc>
        <w:tc>
          <w:tcPr>
            <w:tcW w:w="424" w:type="dxa"/>
            <w:tcBorders>
              <w:top w:val="nil"/>
              <w:left w:val="nil"/>
              <w:bottom w:val="nil"/>
              <w:right w:val="nil"/>
            </w:tcBorders>
            <w:shd w:val="clear" w:color="000000" w:fill="002060"/>
            <w:noWrap/>
            <w:vAlign w:val="center"/>
            <w:hideMark/>
          </w:tcPr>
          <w:p w14:paraId="6192C03E"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64.9</w:t>
            </w:r>
          </w:p>
        </w:tc>
        <w:tc>
          <w:tcPr>
            <w:tcW w:w="424" w:type="dxa"/>
            <w:tcBorders>
              <w:top w:val="nil"/>
              <w:left w:val="nil"/>
              <w:bottom w:val="nil"/>
              <w:right w:val="nil"/>
            </w:tcBorders>
            <w:shd w:val="clear" w:color="000000" w:fill="002060"/>
            <w:noWrap/>
            <w:vAlign w:val="center"/>
            <w:hideMark/>
          </w:tcPr>
          <w:p w14:paraId="55E60135"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63.9</w:t>
            </w:r>
          </w:p>
        </w:tc>
        <w:tc>
          <w:tcPr>
            <w:tcW w:w="424" w:type="dxa"/>
            <w:tcBorders>
              <w:top w:val="nil"/>
              <w:left w:val="nil"/>
              <w:bottom w:val="nil"/>
              <w:right w:val="nil"/>
            </w:tcBorders>
            <w:shd w:val="clear" w:color="000000" w:fill="002060"/>
            <w:noWrap/>
            <w:vAlign w:val="center"/>
            <w:hideMark/>
          </w:tcPr>
          <w:p w14:paraId="73C943AA"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64.7</w:t>
            </w:r>
          </w:p>
        </w:tc>
        <w:tc>
          <w:tcPr>
            <w:tcW w:w="424" w:type="dxa"/>
            <w:tcBorders>
              <w:top w:val="nil"/>
              <w:left w:val="nil"/>
              <w:bottom w:val="nil"/>
              <w:right w:val="nil"/>
            </w:tcBorders>
            <w:shd w:val="clear" w:color="000000" w:fill="002060"/>
            <w:noWrap/>
            <w:vAlign w:val="center"/>
            <w:hideMark/>
          </w:tcPr>
          <w:p w14:paraId="0B35C2C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66.2</w:t>
            </w:r>
          </w:p>
        </w:tc>
        <w:tc>
          <w:tcPr>
            <w:tcW w:w="424" w:type="dxa"/>
            <w:tcBorders>
              <w:top w:val="nil"/>
              <w:left w:val="nil"/>
              <w:bottom w:val="nil"/>
              <w:right w:val="nil"/>
            </w:tcBorders>
            <w:shd w:val="clear" w:color="000000" w:fill="002060"/>
            <w:noWrap/>
            <w:vAlign w:val="center"/>
            <w:hideMark/>
          </w:tcPr>
          <w:p w14:paraId="287EF7A2"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66.5</w:t>
            </w:r>
          </w:p>
        </w:tc>
        <w:tc>
          <w:tcPr>
            <w:tcW w:w="424" w:type="dxa"/>
            <w:tcBorders>
              <w:top w:val="nil"/>
              <w:left w:val="nil"/>
              <w:bottom w:val="nil"/>
              <w:right w:val="nil"/>
            </w:tcBorders>
            <w:shd w:val="clear" w:color="000000" w:fill="002060"/>
            <w:noWrap/>
            <w:vAlign w:val="center"/>
            <w:hideMark/>
          </w:tcPr>
          <w:p w14:paraId="29EECE6E"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67.5</w:t>
            </w:r>
          </w:p>
        </w:tc>
        <w:tc>
          <w:tcPr>
            <w:tcW w:w="424" w:type="dxa"/>
            <w:tcBorders>
              <w:top w:val="nil"/>
              <w:left w:val="nil"/>
              <w:bottom w:val="nil"/>
              <w:right w:val="nil"/>
            </w:tcBorders>
            <w:shd w:val="clear" w:color="000000" w:fill="002060"/>
            <w:noWrap/>
            <w:vAlign w:val="center"/>
            <w:hideMark/>
          </w:tcPr>
          <w:p w14:paraId="49721DD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69.5</w:t>
            </w:r>
          </w:p>
        </w:tc>
        <w:tc>
          <w:tcPr>
            <w:tcW w:w="424" w:type="dxa"/>
            <w:tcBorders>
              <w:top w:val="nil"/>
              <w:left w:val="nil"/>
              <w:bottom w:val="nil"/>
              <w:right w:val="nil"/>
            </w:tcBorders>
            <w:shd w:val="clear" w:color="000000" w:fill="002060"/>
            <w:noWrap/>
            <w:vAlign w:val="center"/>
            <w:hideMark/>
          </w:tcPr>
          <w:p w14:paraId="39F08133"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70.6</w:t>
            </w:r>
          </w:p>
        </w:tc>
        <w:tc>
          <w:tcPr>
            <w:tcW w:w="424" w:type="dxa"/>
            <w:tcBorders>
              <w:top w:val="nil"/>
              <w:left w:val="nil"/>
              <w:bottom w:val="nil"/>
              <w:right w:val="nil"/>
            </w:tcBorders>
            <w:shd w:val="clear" w:color="000000" w:fill="002060"/>
            <w:noWrap/>
            <w:vAlign w:val="center"/>
            <w:hideMark/>
          </w:tcPr>
          <w:p w14:paraId="5A995A2B"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71.2</w:t>
            </w:r>
          </w:p>
        </w:tc>
        <w:tc>
          <w:tcPr>
            <w:tcW w:w="424" w:type="dxa"/>
            <w:tcBorders>
              <w:top w:val="nil"/>
              <w:left w:val="nil"/>
              <w:bottom w:val="nil"/>
              <w:right w:val="nil"/>
            </w:tcBorders>
            <w:shd w:val="clear" w:color="000000" w:fill="002060"/>
            <w:noWrap/>
            <w:vAlign w:val="center"/>
            <w:hideMark/>
          </w:tcPr>
          <w:p w14:paraId="4824F8E4"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72.4</w:t>
            </w:r>
          </w:p>
        </w:tc>
        <w:tc>
          <w:tcPr>
            <w:tcW w:w="424" w:type="dxa"/>
            <w:tcBorders>
              <w:top w:val="nil"/>
              <w:left w:val="nil"/>
              <w:bottom w:val="nil"/>
              <w:right w:val="nil"/>
            </w:tcBorders>
            <w:shd w:val="clear" w:color="000000" w:fill="002060"/>
            <w:noWrap/>
            <w:vAlign w:val="center"/>
            <w:hideMark/>
          </w:tcPr>
          <w:p w14:paraId="4D6D116D"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72.6</w:t>
            </w:r>
          </w:p>
        </w:tc>
        <w:tc>
          <w:tcPr>
            <w:tcW w:w="424" w:type="dxa"/>
            <w:tcBorders>
              <w:top w:val="nil"/>
              <w:left w:val="nil"/>
              <w:bottom w:val="nil"/>
              <w:right w:val="nil"/>
            </w:tcBorders>
            <w:shd w:val="clear" w:color="000000" w:fill="002060"/>
            <w:noWrap/>
            <w:vAlign w:val="center"/>
            <w:hideMark/>
          </w:tcPr>
          <w:p w14:paraId="6C427130" w14:textId="77777777" w:rsidR="00137CBD" w:rsidRPr="007A3838" w:rsidRDefault="00137CBD" w:rsidP="00042FEF">
            <w:pPr>
              <w:spacing w:after="0" w:line="240" w:lineRule="auto"/>
              <w:jc w:val="center"/>
              <w:rPr>
                <w:rFonts w:ascii="Calibri" w:eastAsia="Times New Roman" w:hAnsi="Calibri" w:cs="Calibri"/>
                <w:b/>
                <w:bCs/>
                <w:color w:val="FFFFFF"/>
                <w:kern w:val="0"/>
                <w:sz w:val="14"/>
                <w:szCs w:val="14"/>
                <w:lang w:eastAsia="es-PE"/>
                <w14:ligatures w14:val="none"/>
              </w:rPr>
            </w:pPr>
            <w:r w:rsidRPr="007A3838">
              <w:rPr>
                <w:rFonts w:ascii="Calibri" w:eastAsia="Times New Roman" w:hAnsi="Calibri" w:cs="Calibri"/>
                <w:b/>
                <w:bCs/>
                <w:color w:val="FFFFFF"/>
                <w:kern w:val="0"/>
                <w:sz w:val="14"/>
                <w:szCs w:val="14"/>
                <w:lang w:eastAsia="es-PE"/>
                <w14:ligatures w14:val="none"/>
              </w:rPr>
              <w:t>74.2</w:t>
            </w:r>
          </w:p>
        </w:tc>
      </w:tr>
    </w:tbl>
    <w:p w14:paraId="6F4415A0" w14:textId="79F5C8F9" w:rsidR="00137CBD" w:rsidRPr="00C744EC" w:rsidDel="00C744EC" w:rsidRDefault="00C744EC">
      <w:pPr>
        <w:jc w:val="right"/>
        <w:rPr>
          <w:del w:id="2290" w:author="Direccion de Politicas y Gestion en Derechos Humanos 14" w:date="2023-12-18T18:25:00Z"/>
          <w:kern w:val="0"/>
          <w:sz w:val="18"/>
          <w:szCs w:val="18"/>
          <w14:ligatures w14:val="none"/>
          <w:rPrChange w:id="2291" w:author="Direccion de Politicas y Gestion en Derechos Humanos 14" w:date="2023-12-18T18:25:00Z">
            <w:rPr>
              <w:del w:id="2292" w:author="Direccion de Politicas y Gestion en Derechos Humanos 14" w:date="2023-12-18T18:25:00Z"/>
              <w:kern w:val="0"/>
              <w14:ligatures w14:val="none"/>
            </w:rPr>
          </w:rPrChange>
        </w:rPr>
        <w:pPrChange w:id="2293" w:author="Direccion de Politicas y Gestion en Derechos Humanos 14" w:date="2023-12-18T18:25:00Z">
          <w:pPr/>
        </w:pPrChange>
      </w:pPr>
      <w:ins w:id="2294" w:author="Direccion de Politicas y Gestion en Derechos Humanos 14" w:date="2023-12-18T18:25:00Z">
        <w:r w:rsidRPr="00C744EC">
          <w:rPr>
            <w:kern w:val="0"/>
            <w:sz w:val="18"/>
            <w:szCs w:val="18"/>
            <w14:ligatures w14:val="none"/>
            <w:rPrChange w:id="2295" w:author="Direccion de Politicas y Gestion en Derechos Humanos 14" w:date="2023-12-18T18:25:00Z">
              <w:rPr>
                <w:kern w:val="0"/>
                <w14:ligatures w14:val="none"/>
              </w:rPr>
            </w:rPrChange>
          </w:rPr>
          <w:t>Fuente: Elaboración propia</w:t>
        </w:r>
      </w:ins>
    </w:p>
    <w:p w14:paraId="579C2673" w14:textId="11FC0AC1" w:rsidR="00137CBD" w:rsidDel="00C744EC" w:rsidRDefault="00137CBD" w:rsidP="001314BF">
      <w:pPr>
        <w:rPr>
          <w:del w:id="2296" w:author="Direccion de Politicas y Gestion en Derechos Humanos 14" w:date="2023-12-18T18:25:00Z"/>
          <w:kern w:val="0"/>
          <w14:ligatures w14:val="none"/>
        </w:rPr>
      </w:pPr>
    </w:p>
    <w:p w14:paraId="526B7427" w14:textId="6E113C57" w:rsidR="00256BCF" w:rsidRPr="00256BCF" w:rsidRDefault="00C744EC" w:rsidP="00256BCF">
      <w:pPr>
        <w:jc w:val="right"/>
        <w:rPr>
          <w:rPrChange w:id="2297" w:author="Direccion de Politicas y Gestion en Derechos Humanos 14" w:date="2023-12-18T18:25:00Z">
            <w:rPr>
              <w:kern w:val="0"/>
              <w14:ligatures w14:val="none"/>
            </w:rPr>
          </w:rPrChange>
        </w:rPr>
        <w:sectPr w:rsidR="00256BCF" w:rsidRPr="00256BCF" w:rsidSect="00137CBD">
          <w:pgSz w:w="16838" w:h="11906" w:orient="landscape"/>
          <w:pgMar w:top="1701" w:right="1418" w:bottom="1701" w:left="1418" w:header="709" w:footer="709" w:gutter="0"/>
          <w:cols w:space="708"/>
          <w:docGrid w:linePitch="360"/>
        </w:sectPr>
        <w:pPrChange w:id="2298" w:author="Direccion de Politicas y Gestion en Derechos Humanos 14" w:date="2023-12-18T18:25:00Z">
          <w:pPr/>
        </w:pPrChange>
      </w:pPr>
      <w:ins w:id="2299" w:author="Direccion de Politicas y Gestion en Derechos Humanos 14" w:date="2023-12-18T18:25:00Z">
        <w:r>
          <w:tab/>
        </w:r>
      </w:ins>
    </w:p>
    <w:p w14:paraId="421F3B8C" w14:textId="25ED002A" w:rsidR="00AF7482" w:rsidRDefault="00AF7482" w:rsidP="00C37D8D">
      <w:pPr>
        <w:pStyle w:val="Ttulo1"/>
        <w:rPr>
          <w:ins w:id="2300" w:author="Direccion de Politicas y Gestion en Derechos Humanos 14" w:date="2023-12-18T11:31:00Z"/>
        </w:rPr>
        <w:pPrChange w:id="2301" w:author="Direccion de Politicas y Gestion en Derechos Humanos 14" w:date="2023-12-29T09:59:00Z">
          <w:pPr>
            <w:spacing w:before="100" w:beforeAutospacing="1" w:after="100" w:afterAutospacing="1" w:line="288" w:lineRule="auto"/>
            <w:jc w:val="both"/>
          </w:pPr>
        </w:pPrChange>
      </w:pPr>
      <w:bookmarkStart w:id="2302" w:name="_Toc154739296"/>
      <w:ins w:id="2303" w:author="Direccion de Politicas y Gestion en Derechos Humanos 14" w:date="2023-12-18T11:31:00Z">
        <w:r>
          <w:lastRenderedPageBreak/>
          <w:t xml:space="preserve">Anexo 2: </w:t>
        </w:r>
      </w:ins>
      <w:ins w:id="2304" w:author="Direccion de Politicas y Gestion en Derechos Humanos 14" w:date="2023-12-18T11:32:00Z">
        <w:r>
          <w:t>Metodología para el Análisis Prospectivo</w:t>
        </w:r>
      </w:ins>
      <w:bookmarkEnd w:id="2302"/>
    </w:p>
    <w:p w14:paraId="55F68721" w14:textId="4C466934" w:rsidR="00AF7482" w:rsidRPr="00A72073" w:rsidRDefault="00AF7482" w:rsidP="00AF7482">
      <w:pPr>
        <w:spacing w:before="100" w:beforeAutospacing="1" w:after="100" w:afterAutospacing="1" w:line="288" w:lineRule="auto"/>
        <w:jc w:val="both"/>
        <w:rPr>
          <w:ins w:id="2305" w:author="Direccion de Politicas y Gestion en Derechos Humanos 14" w:date="2023-12-18T11:31:00Z"/>
          <w:sz w:val="20"/>
          <w:szCs w:val="20"/>
          <w:rPrChange w:id="2306" w:author="Direccion de Politicas y Gestion en Derechos Humanos 14" w:date="2023-12-18T13:12:00Z">
            <w:rPr>
              <w:ins w:id="2307" w:author="Direccion de Politicas y Gestion en Derechos Humanos 14" w:date="2023-12-18T11:31:00Z"/>
            </w:rPr>
          </w:rPrChange>
        </w:rPr>
      </w:pPr>
      <w:ins w:id="2308" w:author="Direccion de Politicas y Gestion en Derechos Humanos 14" w:date="2023-12-18T11:31:00Z">
        <w:r w:rsidRPr="00A72073">
          <w:rPr>
            <w:sz w:val="20"/>
            <w:szCs w:val="20"/>
            <w:rPrChange w:id="2309" w:author="Direccion de Politicas y Gestion en Derechos Humanos 14" w:date="2023-12-18T13:12:00Z">
              <w:rPr/>
            </w:rPrChange>
          </w:rPr>
          <w:t xml:space="preserve">La metodología para el análisis prospectivo se ha determinado en base a la Guía para la Prospectiva en políticas y planes del </w:t>
        </w:r>
        <w:proofErr w:type="spellStart"/>
        <w:r w:rsidRPr="00A72073">
          <w:rPr>
            <w:sz w:val="20"/>
            <w:szCs w:val="20"/>
            <w:rPrChange w:id="2310" w:author="Direccion de Politicas y Gestion en Derechos Humanos 14" w:date="2023-12-18T13:12:00Z">
              <w:rPr/>
            </w:rPrChange>
          </w:rPr>
          <w:t>Sinaplan</w:t>
        </w:r>
        <w:proofErr w:type="spellEnd"/>
        <w:r w:rsidRPr="00A72073">
          <w:rPr>
            <w:sz w:val="20"/>
            <w:szCs w:val="20"/>
            <w:rPrChange w:id="2311" w:author="Direccion de Politicas y Gestion en Derechos Humanos 14" w:date="2023-12-18T13:12:00Z">
              <w:rPr/>
            </w:rPrChange>
          </w:rPr>
          <w:t xml:space="preserve"> del CEPLAN. En ese sentido, entre los elementos evaluados se encuentran:</w:t>
        </w:r>
      </w:ins>
    </w:p>
    <w:p w14:paraId="6DAAE908" w14:textId="77777777" w:rsidR="00AF7482" w:rsidRPr="00A72073" w:rsidRDefault="00AF7482">
      <w:pPr>
        <w:pStyle w:val="Prrafodelista"/>
        <w:numPr>
          <w:ilvl w:val="0"/>
          <w:numId w:val="48"/>
        </w:numPr>
        <w:tabs>
          <w:tab w:val="num" w:pos="851"/>
        </w:tabs>
        <w:spacing w:before="100" w:beforeAutospacing="1" w:after="100" w:afterAutospacing="1" w:line="288" w:lineRule="auto"/>
        <w:ind w:left="426" w:hanging="153"/>
        <w:jc w:val="both"/>
        <w:rPr>
          <w:ins w:id="2312" w:author="Direccion de Politicas y Gestion en Derechos Humanos 14" w:date="2023-12-18T11:31:00Z"/>
          <w:sz w:val="20"/>
          <w:szCs w:val="20"/>
          <w:rPrChange w:id="2313" w:author="Direccion de Politicas y Gestion en Derechos Humanos 14" w:date="2023-12-18T13:12:00Z">
            <w:rPr>
              <w:ins w:id="2314" w:author="Direccion de Politicas y Gestion en Derechos Humanos 14" w:date="2023-12-18T11:31:00Z"/>
            </w:rPr>
          </w:rPrChange>
        </w:rPr>
        <w:pPrChange w:id="2315" w:author="Direccion de Politicas y Gestion en Derechos Humanos 14" w:date="2023-12-18T11:36:00Z">
          <w:pPr>
            <w:pStyle w:val="Prrafodelista"/>
            <w:numPr>
              <w:numId w:val="48"/>
            </w:numPr>
            <w:tabs>
              <w:tab w:val="num" w:pos="720"/>
            </w:tabs>
            <w:spacing w:before="100" w:beforeAutospacing="1" w:after="100" w:afterAutospacing="1" w:line="288" w:lineRule="auto"/>
            <w:ind w:hanging="360"/>
            <w:jc w:val="both"/>
          </w:pPr>
        </w:pPrChange>
      </w:pPr>
      <w:ins w:id="2316" w:author="Direccion de Politicas y Gestion en Derechos Humanos 14" w:date="2023-12-18T11:31:00Z">
        <w:r w:rsidRPr="00A72073">
          <w:rPr>
            <w:sz w:val="20"/>
            <w:szCs w:val="20"/>
            <w:rPrChange w:id="2317" w:author="Direccion de Politicas y Gestion en Derechos Humanos 14" w:date="2023-12-18T13:12:00Z">
              <w:rPr/>
            </w:rPrChange>
          </w:rPr>
          <w:t>Identificación de tendencias: El análisis prospectivo ayudará a identificar tendencias sociales, políticas, económicas y culturales que podrían tener un impacto en la desigualdad y discriminación estructural en el ejercicio de los derechos humanos. Por ejemplo, podría analizar cambios en las políticas públicas, movimientos sociales, avances tecnológicos y desarrollos internacionales relevantes.</w:t>
        </w:r>
      </w:ins>
    </w:p>
    <w:p w14:paraId="50BAD543" w14:textId="77777777" w:rsidR="00AF7482" w:rsidRPr="00A72073" w:rsidRDefault="00AF7482">
      <w:pPr>
        <w:pStyle w:val="Prrafodelista"/>
        <w:numPr>
          <w:ilvl w:val="0"/>
          <w:numId w:val="48"/>
        </w:numPr>
        <w:tabs>
          <w:tab w:val="num" w:pos="851"/>
        </w:tabs>
        <w:spacing w:before="100" w:beforeAutospacing="1" w:after="100" w:afterAutospacing="1" w:line="288" w:lineRule="auto"/>
        <w:ind w:left="426" w:hanging="153"/>
        <w:jc w:val="both"/>
        <w:rPr>
          <w:ins w:id="2318" w:author="Direccion de Politicas y Gestion en Derechos Humanos 14" w:date="2023-12-18T11:31:00Z"/>
          <w:sz w:val="20"/>
          <w:szCs w:val="20"/>
          <w:rPrChange w:id="2319" w:author="Direccion de Politicas y Gestion en Derechos Humanos 14" w:date="2023-12-18T13:12:00Z">
            <w:rPr>
              <w:ins w:id="2320" w:author="Direccion de Politicas y Gestion en Derechos Humanos 14" w:date="2023-12-18T11:31:00Z"/>
            </w:rPr>
          </w:rPrChange>
        </w:rPr>
        <w:pPrChange w:id="2321" w:author="Direccion de Politicas y Gestion en Derechos Humanos 14" w:date="2023-12-18T11:36:00Z">
          <w:pPr>
            <w:pStyle w:val="Prrafodelista"/>
            <w:numPr>
              <w:numId w:val="48"/>
            </w:numPr>
            <w:spacing w:before="100" w:beforeAutospacing="1" w:after="100" w:afterAutospacing="1" w:line="288" w:lineRule="auto"/>
            <w:ind w:hanging="360"/>
            <w:jc w:val="both"/>
          </w:pPr>
        </w:pPrChange>
      </w:pPr>
      <w:ins w:id="2322" w:author="Direccion de Politicas y Gestion en Derechos Humanos 14" w:date="2023-12-18T11:31:00Z">
        <w:r w:rsidRPr="00A72073">
          <w:rPr>
            <w:sz w:val="20"/>
            <w:szCs w:val="20"/>
            <w:rPrChange w:id="2323" w:author="Direccion de Politicas y Gestion en Derechos Humanos 14" w:date="2023-12-18T13:12:00Z">
              <w:rPr/>
            </w:rPrChange>
          </w:rPr>
          <w:t>Identificación de riesgos y oportunidades: El análisis prospectivo también permitirá identificar posibles riesgos que podrían agravar la desigualdad y discriminación, así como oportunidades para abordar y mejorar la protección de los derechos humanos. Esto ayudará a definir acciones preventivas y proactivas.</w:t>
        </w:r>
      </w:ins>
    </w:p>
    <w:p w14:paraId="2A9440D6" w14:textId="77777777" w:rsidR="00AF7482" w:rsidRPr="00A72073" w:rsidRDefault="00AF7482">
      <w:pPr>
        <w:pStyle w:val="Prrafodelista"/>
        <w:numPr>
          <w:ilvl w:val="0"/>
          <w:numId w:val="48"/>
        </w:numPr>
        <w:tabs>
          <w:tab w:val="num" w:pos="851"/>
        </w:tabs>
        <w:spacing w:before="100" w:beforeAutospacing="1" w:after="100" w:afterAutospacing="1" w:line="288" w:lineRule="auto"/>
        <w:ind w:left="426" w:hanging="153"/>
        <w:jc w:val="both"/>
        <w:rPr>
          <w:ins w:id="2324" w:author="Direccion de Politicas y Gestion en Derechos Humanos 14" w:date="2023-12-18T11:31:00Z"/>
          <w:sz w:val="20"/>
          <w:szCs w:val="20"/>
          <w:rPrChange w:id="2325" w:author="Direccion de Politicas y Gestion en Derechos Humanos 14" w:date="2023-12-18T13:12:00Z">
            <w:rPr>
              <w:ins w:id="2326" w:author="Direccion de Politicas y Gestion en Derechos Humanos 14" w:date="2023-12-18T11:31:00Z"/>
            </w:rPr>
          </w:rPrChange>
        </w:rPr>
        <w:pPrChange w:id="2327" w:author="Direccion de Politicas y Gestion en Derechos Humanos 14" w:date="2023-12-18T11:36:00Z">
          <w:pPr>
            <w:pStyle w:val="Prrafodelista"/>
            <w:numPr>
              <w:numId w:val="48"/>
            </w:numPr>
            <w:spacing w:before="100" w:beforeAutospacing="1" w:after="100" w:afterAutospacing="1" w:line="288" w:lineRule="auto"/>
            <w:ind w:hanging="360"/>
            <w:jc w:val="both"/>
          </w:pPr>
        </w:pPrChange>
      </w:pPr>
      <w:ins w:id="2328" w:author="Direccion de Politicas y Gestion en Derechos Humanos 14" w:date="2023-12-18T11:31:00Z">
        <w:r w:rsidRPr="00A72073">
          <w:rPr>
            <w:sz w:val="20"/>
            <w:szCs w:val="20"/>
            <w:rPrChange w:id="2329" w:author="Direccion de Politicas y Gestion en Derechos Humanos 14" w:date="2023-12-18T13:12:00Z">
              <w:rPr/>
            </w:rPrChange>
          </w:rPr>
          <w:t>Determinación de escenarios futuros: anticipar posibles desarrollos y preparar estrategias efectivas en diversos ámbitos, ya sea en el ámbito económico, social, tecnológico, o en otros sectores.</w:t>
        </w:r>
      </w:ins>
    </w:p>
    <w:p w14:paraId="14880EE3" w14:textId="77777777" w:rsidR="00AF7482" w:rsidRPr="00A72073" w:rsidRDefault="00AF7482" w:rsidP="00AF7482">
      <w:pPr>
        <w:spacing w:before="100" w:beforeAutospacing="1" w:after="100" w:afterAutospacing="1" w:line="288" w:lineRule="auto"/>
        <w:jc w:val="both"/>
        <w:rPr>
          <w:ins w:id="2330" w:author="Direccion de Politicas y Gestion en Derechos Humanos 14" w:date="2023-12-18T11:31:00Z"/>
          <w:sz w:val="20"/>
          <w:szCs w:val="20"/>
          <w:rPrChange w:id="2331" w:author="Direccion de Politicas y Gestion en Derechos Humanos 14" w:date="2023-12-18T13:12:00Z">
            <w:rPr>
              <w:ins w:id="2332" w:author="Direccion de Politicas y Gestion en Derechos Humanos 14" w:date="2023-12-18T11:31:00Z"/>
            </w:rPr>
          </w:rPrChange>
        </w:rPr>
      </w:pPr>
      <w:ins w:id="2333" w:author="Direccion de Politicas y Gestion en Derechos Humanos 14" w:date="2023-12-18T11:31:00Z">
        <w:r w:rsidRPr="00A72073">
          <w:rPr>
            <w:sz w:val="20"/>
            <w:szCs w:val="20"/>
            <w:rPrChange w:id="2334" w:author="Direccion de Politicas y Gestion en Derechos Humanos 14" w:date="2023-12-18T13:12:00Z">
              <w:rPr/>
            </w:rPrChange>
          </w:rPr>
          <w:t>En este proceso, se ha utilizado la metodología Delphi para recopilar información de expertos sobre cuatro elementos clave: tendencias, riesgos, oportunidades y escenarios. La metodología Delphi es una técnica que permite obtener el consenso de un grupo de expertos a través de rondas de preguntas y retroalimentación.</w:t>
        </w:r>
      </w:ins>
    </w:p>
    <w:p w14:paraId="42AFD655" w14:textId="77777777" w:rsidR="00AF7482" w:rsidRDefault="00AF7482" w:rsidP="00AF7482">
      <w:pPr>
        <w:jc w:val="center"/>
        <w:rPr>
          <w:ins w:id="2335" w:author="Direccion de Politicas y Gestion en Derechos Humanos 14" w:date="2023-12-18T11:31:00Z"/>
        </w:rPr>
      </w:pPr>
      <w:ins w:id="2336" w:author="Direccion de Politicas y Gestion en Derechos Humanos 14" w:date="2023-12-18T11:31:00Z">
        <w:r>
          <w:rPr>
            <w:noProof/>
          </w:rPr>
          <w:drawing>
            <wp:inline distT="0" distB="0" distL="0" distR="0" wp14:anchorId="728ACF54" wp14:editId="496A1305">
              <wp:extent cx="3908808" cy="3388621"/>
              <wp:effectExtent l="0" t="0" r="0" b="2540"/>
              <wp:docPr id="618863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4263" cy="3402019"/>
                      </a:xfrm>
                      <a:prstGeom prst="rect">
                        <a:avLst/>
                      </a:prstGeom>
                      <a:noFill/>
                    </pic:spPr>
                  </pic:pic>
                </a:graphicData>
              </a:graphic>
            </wp:inline>
          </w:drawing>
        </w:r>
      </w:ins>
    </w:p>
    <w:p w14:paraId="6EBE59BC" w14:textId="77777777" w:rsidR="00AF7482" w:rsidRPr="00AF7482" w:rsidRDefault="00AF7482">
      <w:pPr>
        <w:spacing w:after="0" w:line="240" w:lineRule="auto"/>
        <w:jc w:val="both"/>
        <w:rPr>
          <w:ins w:id="2337" w:author="Direccion de Politicas y Gestion en Derechos Humanos 14" w:date="2023-12-18T11:31:00Z"/>
          <w:b/>
          <w:bCs/>
          <w:sz w:val="20"/>
          <w:rPrChange w:id="2338" w:author="Direccion de Politicas y Gestion en Derechos Humanos 14" w:date="2023-12-18T11:33:00Z">
            <w:rPr>
              <w:ins w:id="2339" w:author="Direccion de Politicas y Gestion en Derechos Humanos 14" w:date="2023-12-18T11:31:00Z"/>
            </w:rPr>
          </w:rPrChange>
        </w:rPr>
        <w:pPrChange w:id="2340" w:author="Direccion de Politicas y Gestion en Derechos Humanos 14" w:date="2023-12-18T11:33:00Z">
          <w:pPr>
            <w:spacing w:after="120" w:line="264" w:lineRule="auto"/>
          </w:pPr>
        </w:pPrChange>
      </w:pPr>
      <w:ins w:id="2341" w:author="Direccion de Politicas y Gestion en Derechos Humanos 14" w:date="2023-12-18T11:31:00Z">
        <w:r w:rsidRPr="00AF7482">
          <w:rPr>
            <w:b/>
            <w:bCs/>
            <w:sz w:val="20"/>
            <w:rPrChange w:id="2342" w:author="Direccion de Politicas y Gestion en Derechos Humanos 14" w:date="2023-12-18T11:33:00Z">
              <w:rPr>
                <w:rFonts w:eastAsia="Times New Roman"/>
              </w:rPr>
            </w:rPrChange>
          </w:rPr>
          <w:t>Figura. Metodología Delphi para el análisis prospectivo</w:t>
        </w:r>
      </w:ins>
    </w:p>
    <w:p w14:paraId="17857FDB" w14:textId="77777777" w:rsidR="00AF7482" w:rsidRPr="00AF7482" w:rsidRDefault="00AF7482">
      <w:pPr>
        <w:spacing w:after="100" w:afterAutospacing="1" w:line="240" w:lineRule="auto"/>
        <w:jc w:val="both"/>
        <w:rPr>
          <w:ins w:id="2343" w:author="Direccion de Politicas y Gestion en Derechos Humanos 14" w:date="2023-12-18T11:31:00Z"/>
          <w:sz w:val="16"/>
          <w:szCs w:val="18"/>
          <w:rPrChange w:id="2344" w:author="Direccion de Politicas y Gestion en Derechos Humanos 14" w:date="2023-12-18T11:34:00Z">
            <w:rPr>
              <w:ins w:id="2345" w:author="Direccion de Politicas y Gestion en Derechos Humanos 14" w:date="2023-12-18T11:31:00Z"/>
            </w:rPr>
          </w:rPrChange>
        </w:rPr>
        <w:pPrChange w:id="2346" w:author="Direccion de Politicas y Gestion en Derechos Humanos 14" w:date="2023-12-18T11:35:00Z">
          <w:pPr>
            <w:spacing w:after="120" w:line="264" w:lineRule="auto"/>
          </w:pPr>
        </w:pPrChange>
      </w:pPr>
      <w:ins w:id="2347" w:author="Direccion de Politicas y Gestion en Derechos Humanos 14" w:date="2023-12-18T11:31:00Z">
        <w:r w:rsidRPr="00AF7482">
          <w:rPr>
            <w:sz w:val="16"/>
            <w:szCs w:val="18"/>
            <w:rPrChange w:id="2348" w:author="Direccion de Politicas y Gestion en Derechos Humanos 14" w:date="2023-12-18T11:34:00Z">
              <w:rPr>
                <w:rFonts w:eastAsia="Times New Roman"/>
              </w:rPr>
            </w:rPrChange>
          </w:rPr>
          <w:t>Fuente: Elaboración propia</w:t>
        </w:r>
      </w:ins>
    </w:p>
    <w:p w14:paraId="7786A017" w14:textId="77777777" w:rsidR="00AF7482" w:rsidRPr="00A72073" w:rsidRDefault="00AF7482" w:rsidP="00AF7482">
      <w:pPr>
        <w:spacing w:before="100" w:beforeAutospacing="1" w:after="100" w:afterAutospacing="1" w:line="288" w:lineRule="auto"/>
        <w:jc w:val="both"/>
        <w:rPr>
          <w:ins w:id="2349" w:author="Direccion de Politicas y Gestion en Derechos Humanos 14" w:date="2023-12-18T11:31:00Z"/>
          <w:sz w:val="20"/>
          <w:szCs w:val="20"/>
          <w:rPrChange w:id="2350" w:author="Direccion de Politicas y Gestion en Derechos Humanos 14" w:date="2023-12-18T13:12:00Z">
            <w:rPr>
              <w:ins w:id="2351" w:author="Direccion de Politicas y Gestion en Derechos Humanos 14" w:date="2023-12-18T11:31:00Z"/>
            </w:rPr>
          </w:rPrChange>
        </w:rPr>
      </w:pPr>
      <w:ins w:id="2352" w:author="Direccion de Politicas y Gestion en Derechos Humanos 14" w:date="2023-12-18T11:31:00Z">
        <w:r w:rsidRPr="00A72073">
          <w:rPr>
            <w:sz w:val="20"/>
            <w:szCs w:val="20"/>
            <w:rPrChange w:id="2353" w:author="Direccion de Politicas y Gestion en Derechos Humanos 14" w:date="2023-12-18T13:12:00Z">
              <w:rPr/>
            </w:rPrChange>
          </w:rPr>
          <w:t xml:space="preserve">La metodología Delphi se caracteriza por su estructura iterativa y la retroalimentación controlada. El anonimato de los expertos en las primeras rondas permite expresar opiniones sin presiones externas, y la </w:t>
        </w:r>
        <w:r w:rsidRPr="00A72073">
          <w:rPr>
            <w:sz w:val="20"/>
            <w:szCs w:val="20"/>
            <w:rPrChange w:id="2354" w:author="Direccion de Politicas y Gestion en Derechos Humanos 14" w:date="2023-12-18T13:12:00Z">
              <w:rPr/>
            </w:rPrChange>
          </w:rPr>
          <w:lastRenderedPageBreak/>
          <w:t>retroalimentación estructurada en rondas sucesivas fomenta la convergencia hacia un consenso informado, cuyo proceso es como sigue:</w:t>
        </w:r>
      </w:ins>
    </w:p>
    <w:p w14:paraId="02B880A7" w14:textId="77777777" w:rsidR="00AF7482" w:rsidRPr="00A72073" w:rsidRDefault="00AF7482">
      <w:pPr>
        <w:pStyle w:val="Prrafodelista"/>
        <w:numPr>
          <w:ilvl w:val="0"/>
          <w:numId w:val="49"/>
        </w:numPr>
        <w:spacing w:before="100" w:beforeAutospacing="1" w:after="100" w:afterAutospacing="1" w:line="288" w:lineRule="auto"/>
        <w:ind w:left="426" w:hanging="294"/>
        <w:jc w:val="both"/>
        <w:rPr>
          <w:ins w:id="2355" w:author="Direccion de Politicas y Gestion en Derechos Humanos 14" w:date="2023-12-18T11:31:00Z"/>
          <w:sz w:val="20"/>
          <w:szCs w:val="20"/>
          <w:rPrChange w:id="2356" w:author="Direccion de Politicas y Gestion en Derechos Humanos 14" w:date="2023-12-18T13:12:00Z">
            <w:rPr>
              <w:ins w:id="2357" w:author="Direccion de Politicas y Gestion en Derechos Humanos 14" w:date="2023-12-18T11:31:00Z"/>
            </w:rPr>
          </w:rPrChange>
        </w:rPr>
        <w:pPrChange w:id="2358"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59" w:author="Direccion de Politicas y Gestion en Derechos Humanos 14" w:date="2023-12-18T11:31:00Z">
        <w:r w:rsidRPr="00A72073">
          <w:rPr>
            <w:b/>
            <w:bCs/>
            <w:sz w:val="20"/>
            <w:szCs w:val="20"/>
            <w:rPrChange w:id="2360" w:author="Direccion de Politicas y Gestion en Derechos Humanos 14" w:date="2023-12-18T13:12:00Z">
              <w:rPr>
                <w:b/>
                <w:bCs/>
              </w:rPr>
            </w:rPrChange>
          </w:rPr>
          <w:t xml:space="preserve">Definición del Tema: </w:t>
        </w:r>
        <w:r w:rsidRPr="00A72073">
          <w:rPr>
            <w:sz w:val="20"/>
            <w:szCs w:val="20"/>
            <w:rPrChange w:id="2361" w:author="Direccion de Politicas y Gestion en Derechos Humanos 14" w:date="2023-12-18T13:12:00Z">
              <w:rPr/>
            </w:rPrChange>
          </w:rPr>
          <w:t>Inicia el proceso Delphi con la clarificación y definición precisa del tema a abordar (determinación de tendencias, riesgos, oportunidades y escenarios). Este paso es fundamental para establecer los límites y objetivos del estudio. La definición del tema proporciona la base sobre la cual se desarrollarán las preguntas para los expertos.</w:t>
        </w:r>
      </w:ins>
    </w:p>
    <w:p w14:paraId="7B2C4887" w14:textId="77777777" w:rsidR="00AF7482" w:rsidRPr="00A72073" w:rsidRDefault="00AF7482">
      <w:pPr>
        <w:pStyle w:val="Prrafodelista"/>
        <w:numPr>
          <w:ilvl w:val="0"/>
          <w:numId w:val="49"/>
        </w:numPr>
        <w:spacing w:before="100" w:beforeAutospacing="1" w:after="100" w:afterAutospacing="1" w:line="288" w:lineRule="auto"/>
        <w:ind w:left="426" w:hanging="294"/>
        <w:jc w:val="both"/>
        <w:rPr>
          <w:ins w:id="2362" w:author="Direccion de Politicas y Gestion en Derechos Humanos 14" w:date="2023-12-18T11:31:00Z"/>
          <w:sz w:val="20"/>
          <w:szCs w:val="20"/>
          <w:rPrChange w:id="2363" w:author="Direccion de Politicas y Gestion en Derechos Humanos 14" w:date="2023-12-18T13:12:00Z">
            <w:rPr>
              <w:ins w:id="2364" w:author="Direccion de Politicas y Gestion en Derechos Humanos 14" w:date="2023-12-18T11:31:00Z"/>
            </w:rPr>
          </w:rPrChange>
        </w:rPr>
        <w:pPrChange w:id="2365"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66" w:author="Direccion de Politicas y Gestion en Derechos Humanos 14" w:date="2023-12-18T11:31:00Z">
        <w:r w:rsidRPr="00A72073">
          <w:rPr>
            <w:b/>
            <w:bCs/>
            <w:sz w:val="20"/>
            <w:szCs w:val="20"/>
            <w:rPrChange w:id="2367" w:author="Direccion de Politicas y Gestion en Derechos Humanos 14" w:date="2023-12-18T13:12:00Z">
              <w:rPr>
                <w:b/>
                <w:bCs/>
              </w:rPr>
            </w:rPrChange>
          </w:rPr>
          <w:t>Elaboración de Cuestionarios:</w:t>
        </w:r>
        <w:r w:rsidRPr="00A72073">
          <w:rPr>
            <w:sz w:val="20"/>
            <w:szCs w:val="20"/>
            <w:rPrChange w:id="2368" w:author="Direccion de Politicas y Gestion en Derechos Humanos 14" w:date="2023-12-18T13:12:00Z">
              <w:rPr/>
            </w:rPrChange>
          </w:rPr>
          <w:t xml:space="preserve"> Desarrollo de cuestionarios que contengan preguntas específicas relacionadas con el tema definido. Los cuestionarios pueden incluir preguntas abiertas o cerradas, según la naturaleza del estudio y los objetivos planteados. La formulación precisa de las preguntas es esencial para obtener respuestas significativas.</w:t>
        </w:r>
      </w:ins>
    </w:p>
    <w:p w14:paraId="6CE75648" w14:textId="7F218E08" w:rsidR="00AF7482" w:rsidRPr="00A72073" w:rsidRDefault="00AF7482">
      <w:pPr>
        <w:pStyle w:val="Prrafodelista"/>
        <w:numPr>
          <w:ilvl w:val="0"/>
          <w:numId w:val="49"/>
        </w:numPr>
        <w:spacing w:before="100" w:beforeAutospacing="1" w:after="100" w:afterAutospacing="1" w:line="288" w:lineRule="auto"/>
        <w:ind w:left="426" w:hanging="294"/>
        <w:jc w:val="both"/>
        <w:rPr>
          <w:ins w:id="2369" w:author="Direccion de Politicas y Gestion en Derechos Humanos 14" w:date="2023-12-18T11:31:00Z"/>
          <w:sz w:val="20"/>
          <w:szCs w:val="20"/>
          <w:rPrChange w:id="2370" w:author="Direccion de Politicas y Gestion en Derechos Humanos 14" w:date="2023-12-18T13:12:00Z">
            <w:rPr>
              <w:ins w:id="2371" w:author="Direccion de Politicas y Gestion en Derechos Humanos 14" w:date="2023-12-18T11:31:00Z"/>
            </w:rPr>
          </w:rPrChange>
        </w:rPr>
        <w:pPrChange w:id="2372"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73" w:author="Direccion de Politicas y Gestion en Derechos Humanos 14" w:date="2023-12-18T11:31:00Z">
        <w:r w:rsidRPr="00A72073">
          <w:rPr>
            <w:b/>
            <w:bCs/>
            <w:sz w:val="20"/>
            <w:szCs w:val="20"/>
            <w:rPrChange w:id="2374" w:author="Direccion de Politicas y Gestion en Derechos Humanos 14" w:date="2023-12-18T13:12:00Z">
              <w:rPr>
                <w:b/>
                <w:bCs/>
              </w:rPr>
            </w:rPrChange>
          </w:rPr>
          <w:t xml:space="preserve">Definición de Panel de Expertos:  </w:t>
        </w:r>
        <w:r w:rsidRPr="00A72073">
          <w:rPr>
            <w:sz w:val="20"/>
            <w:szCs w:val="20"/>
            <w:rPrChange w:id="2375" w:author="Direccion de Politicas y Gestion en Derechos Humanos 14" w:date="2023-12-18T13:12:00Z">
              <w:rPr/>
            </w:rPrChange>
          </w:rPr>
          <w:t xml:space="preserve">Seleccionar </w:t>
        </w:r>
        <w:del w:id="2376" w:author="Direccion General de Derechos Humanos 49" w:date="2023-12-19T16:53:00Z">
          <w:r w:rsidRPr="00A72073" w:rsidDel="00903DCC">
            <w:rPr>
              <w:sz w:val="20"/>
              <w:szCs w:val="20"/>
              <w:rPrChange w:id="2377" w:author="Direccion de Politicas y Gestion en Derechos Humanos 14" w:date="2023-12-18T13:12:00Z">
                <w:rPr/>
              </w:rPrChange>
            </w:rPr>
            <w:delText xml:space="preserve">cuidadosamente </w:delText>
          </w:r>
        </w:del>
        <w:r w:rsidRPr="00A72073">
          <w:rPr>
            <w:sz w:val="20"/>
            <w:szCs w:val="20"/>
            <w:rPrChange w:id="2378" w:author="Direccion de Politicas y Gestion en Derechos Humanos 14" w:date="2023-12-18T13:12:00Z">
              <w:rPr/>
            </w:rPrChange>
          </w:rPr>
          <w:t>a un grupo de expertos en el área relacionada con el tema. La diversidad de experiencias y perspectivas en el panel es crucial para obtener una gama completa de opiniones. Estos expertos proporcionarán respuestas fundamentales para la toma de decisiones informada.</w:t>
        </w:r>
      </w:ins>
    </w:p>
    <w:p w14:paraId="01E60704" w14:textId="77777777" w:rsidR="00AF7482" w:rsidRPr="00A72073" w:rsidRDefault="00AF7482">
      <w:pPr>
        <w:pStyle w:val="Prrafodelista"/>
        <w:numPr>
          <w:ilvl w:val="0"/>
          <w:numId w:val="49"/>
        </w:numPr>
        <w:spacing w:before="100" w:beforeAutospacing="1" w:after="100" w:afterAutospacing="1" w:line="288" w:lineRule="auto"/>
        <w:ind w:left="426" w:hanging="294"/>
        <w:jc w:val="both"/>
        <w:rPr>
          <w:ins w:id="2379" w:author="Direccion de Politicas y Gestion en Derechos Humanos 14" w:date="2023-12-18T11:31:00Z"/>
          <w:sz w:val="20"/>
          <w:szCs w:val="20"/>
          <w:rPrChange w:id="2380" w:author="Direccion de Politicas y Gestion en Derechos Humanos 14" w:date="2023-12-18T13:12:00Z">
            <w:rPr>
              <w:ins w:id="2381" w:author="Direccion de Politicas y Gestion en Derechos Humanos 14" w:date="2023-12-18T11:31:00Z"/>
            </w:rPr>
          </w:rPrChange>
        </w:rPr>
        <w:pPrChange w:id="2382"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83" w:author="Direccion de Politicas y Gestion en Derechos Humanos 14" w:date="2023-12-18T11:31:00Z">
        <w:r w:rsidRPr="00A72073">
          <w:rPr>
            <w:b/>
            <w:bCs/>
            <w:sz w:val="20"/>
            <w:szCs w:val="20"/>
            <w:rPrChange w:id="2384" w:author="Direccion de Politicas y Gestion en Derechos Humanos 14" w:date="2023-12-18T13:12:00Z">
              <w:rPr>
                <w:b/>
                <w:bCs/>
              </w:rPr>
            </w:rPrChange>
          </w:rPr>
          <w:t xml:space="preserve">Distribución de Cuestionarios: </w:t>
        </w:r>
        <w:r w:rsidRPr="00A72073">
          <w:rPr>
            <w:sz w:val="20"/>
            <w:szCs w:val="20"/>
            <w:rPrChange w:id="2385" w:author="Direccion de Politicas y Gestion en Derechos Humanos 14" w:date="2023-12-18T13:12:00Z">
              <w:rPr/>
            </w:rPrChange>
          </w:rPr>
          <w:t>Distribuir los cuestionarios elaborados al panel de expertos. Los expertos pueden recibir los cuestionarios de manera electrónica o impresa, dependiendo de la logística y preferencias del grupo. En esta fase, se establece claramente el objetivo de obtener respuestas independientes y se garantiza la confidencialidad de las respuestas.</w:t>
        </w:r>
      </w:ins>
    </w:p>
    <w:p w14:paraId="70A7C57E" w14:textId="77777777" w:rsidR="00AF7482" w:rsidRPr="00A72073" w:rsidRDefault="00AF7482">
      <w:pPr>
        <w:pStyle w:val="Prrafodelista"/>
        <w:numPr>
          <w:ilvl w:val="0"/>
          <w:numId w:val="49"/>
        </w:numPr>
        <w:spacing w:before="100" w:beforeAutospacing="1" w:after="100" w:afterAutospacing="1" w:line="288" w:lineRule="auto"/>
        <w:ind w:left="426" w:hanging="294"/>
        <w:jc w:val="both"/>
        <w:rPr>
          <w:ins w:id="2386" w:author="Direccion de Politicas y Gestion en Derechos Humanos 14" w:date="2023-12-18T11:31:00Z"/>
          <w:sz w:val="20"/>
          <w:szCs w:val="20"/>
          <w:rPrChange w:id="2387" w:author="Direccion de Politicas y Gestion en Derechos Humanos 14" w:date="2023-12-18T13:12:00Z">
            <w:rPr>
              <w:ins w:id="2388" w:author="Direccion de Politicas y Gestion en Derechos Humanos 14" w:date="2023-12-18T11:31:00Z"/>
            </w:rPr>
          </w:rPrChange>
        </w:rPr>
        <w:pPrChange w:id="2389"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90" w:author="Direccion de Politicas y Gestion en Derechos Humanos 14" w:date="2023-12-18T11:31:00Z">
        <w:r w:rsidRPr="00A72073">
          <w:rPr>
            <w:b/>
            <w:bCs/>
            <w:sz w:val="20"/>
            <w:szCs w:val="20"/>
            <w:rPrChange w:id="2391" w:author="Direccion de Politicas y Gestion en Derechos Humanos 14" w:date="2023-12-18T13:12:00Z">
              <w:rPr>
                <w:b/>
                <w:bCs/>
              </w:rPr>
            </w:rPrChange>
          </w:rPr>
          <w:t>Análisis de Resultados:</w:t>
        </w:r>
        <w:r w:rsidRPr="00A72073">
          <w:rPr>
            <w:sz w:val="20"/>
            <w:szCs w:val="20"/>
            <w:rPrChange w:id="2392" w:author="Direccion de Politicas y Gestion en Derechos Humanos 14" w:date="2023-12-18T13:12:00Z">
              <w:rPr/>
            </w:rPrChange>
          </w:rPr>
          <w:t xml:space="preserve"> Recopilar y analizar las respuestas de la primera ronda de cuestionarios. Este análisis permite identificar áreas de acuerdo y desacuerdo entre los expertos. Es fundamental resumir y presentar de manera objetiva los resultados para proporcionar una visión clara del panorama actual en relación con el tema.</w:t>
        </w:r>
      </w:ins>
    </w:p>
    <w:p w14:paraId="6F5076F2" w14:textId="77777777" w:rsidR="00AF7482" w:rsidRPr="00A72073" w:rsidRDefault="00AF7482">
      <w:pPr>
        <w:pStyle w:val="Prrafodelista"/>
        <w:numPr>
          <w:ilvl w:val="0"/>
          <w:numId w:val="49"/>
        </w:numPr>
        <w:spacing w:before="100" w:beforeAutospacing="1" w:after="100" w:afterAutospacing="1" w:line="288" w:lineRule="auto"/>
        <w:ind w:left="426" w:hanging="294"/>
        <w:jc w:val="both"/>
        <w:rPr>
          <w:ins w:id="2393" w:author="Direccion de Politicas y Gestion en Derechos Humanos 14" w:date="2023-12-18T11:31:00Z"/>
          <w:sz w:val="20"/>
          <w:szCs w:val="20"/>
          <w:rPrChange w:id="2394" w:author="Direccion de Politicas y Gestion en Derechos Humanos 14" w:date="2023-12-18T13:12:00Z">
            <w:rPr>
              <w:ins w:id="2395" w:author="Direccion de Politicas y Gestion en Derechos Humanos 14" w:date="2023-12-18T11:31:00Z"/>
            </w:rPr>
          </w:rPrChange>
        </w:rPr>
        <w:pPrChange w:id="2396" w:author="Direccion de Politicas y Gestion en Derechos Humanos 14" w:date="2023-12-18T11:36:00Z">
          <w:pPr>
            <w:pStyle w:val="Prrafodelista"/>
            <w:numPr>
              <w:numId w:val="49"/>
            </w:numPr>
            <w:spacing w:before="100" w:beforeAutospacing="1" w:after="100" w:afterAutospacing="1" w:line="288" w:lineRule="auto"/>
            <w:ind w:hanging="360"/>
            <w:jc w:val="both"/>
          </w:pPr>
        </w:pPrChange>
      </w:pPr>
      <w:ins w:id="2397" w:author="Direccion de Politicas y Gestion en Derechos Humanos 14" w:date="2023-12-18T11:31:00Z">
        <w:r w:rsidRPr="00A72073">
          <w:rPr>
            <w:b/>
            <w:bCs/>
            <w:sz w:val="20"/>
            <w:szCs w:val="20"/>
            <w:rPrChange w:id="2398" w:author="Direccion de Politicas y Gestion en Derechos Humanos 14" w:date="2023-12-18T13:12:00Z">
              <w:rPr>
                <w:b/>
                <w:bCs/>
              </w:rPr>
            </w:rPrChange>
          </w:rPr>
          <w:t>Segunda Ronda:</w:t>
        </w:r>
        <w:r w:rsidRPr="00A72073">
          <w:rPr>
            <w:sz w:val="20"/>
            <w:szCs w:val="20"/>
            <w:rPrChange w:id="2399" w:author="Direccion de Politicas y Gestion en Derechos Humanos 14" w:date="2023-12-18T13:12:00Z">
              <w:rPr/>
            </w:rPrChange>
          </w:rPr>
          <w:t xml:space="preserve"> Proporcionar un resumen anónimo de las respuestas de la primera ronda a los expertos. Este resumen sirve como punto de referencia para que los expertos revisen y ajusten sus respuestas en función de las opiniones del grupo. Inicia una nueva ronda de cuestionarios, permitiendo un proceso iterativo para acercarse a un consenso.</w:t>
        </w:r>
      </w:ins>
    </w:p>
    <w:p w14:paraId="7CF022B6" w14:textId="77777777" w:rsidR="00AF7482" w:rsidRPr="00A72073" w:rsidRDefault="00AF7482" w:rsidP="00AF7482">
      <w:pPr>
        <w:spacing w:before="100" w:beforeAutospacing="1" w:after="100" w:afterAutospacing="1" w:line="288" w:lineRule="auto"/>
        <w:jc w:val="both"/>
        <w:rPr>
          <w:ins w:id="2400" w:author="Direccion de Politicas y Gestion en Derechos Humanos 14" w:date="2023-12-18T11:31:00Z"/>
          <w:sz w:val="20"/>
          <w:szCs w:val="20"/>
          <w:rPrChange w:id="2401" w:author="Direccion de Politicas y Gestion en Derechos Humanos 14" w:date="2023-12-18T13:12:00Z">
            <w:rPr>
              <w:ins w:id="2402" w:author="Direccion de Politicas y Gestion en Derechos Humanos 14" w:date="2023-12-18T11:31:00Z"/>
            </w:rPr>
          </w:rPrChange>
        </w:rPr>
      </w:pPr>
      <w:ins w:id="2403" w:author="Direccion de Politicas y Gestion en Derechos Humanos 14" w:date="2023-12-18T11:31:00Z">
        <w:r w:rsidRPr="00A72073">
          <w:rPr>
            <w:sz w:val="20"/>
            <w:szCs w:val="20"/>
            <w:rPrChange w:id="2404" w:author="Direccion de Politicas y Gestion en Derechos Humanos 14" w:date="2023-12-18T13:12:00Z">
              <w:rPr/>
            </w:rPrChange>
          </w:rPr>
          <w:t>Este orden estructurado en el proceso Delphi garantiza una progresión lógica desde la definición del tema hasta la búsqueda activa de consenso a través de rondas sucesivas. La metodología está diseñada para aprovechar la experiencia colectiva de un panel de expertos, permitiendo la adaptación y ajuste de las opiniones a medida que se avanza en el proceso.</w:t>
        </w:r>
      </w:ins>
    </w:p>
    <w:p w14:paraId="2370A99D" w14:textId="77777777" w:rsidR="00AF7482" w:rsidRPr="00A72073" w:rsidRDefault="00AF7482" w:rsidP="00AF7482">
      <w:pPr>
        <w:spacing w:before="100" w:beforeAutospacing="1" w:after="100" w:afterAutospacing="1" w:line="288" w:lineRule="auto"/>
        <w:jc w:val="both"/>
        <w:rPr>
          <w:ins w:id="2405" w:author="Direccion de Politicas y Gestion en Derechos Humanos 14" w:date="2023-12-18T11:31:00Z"/>
          <w:sz w:val="20"/>
          <w:szCs w:val="20"/>
          <w:rPrChange w:id="2406" w:author="Direccion de Politicas y Gestion en Derechos Humanos 14" w:date="2023-12-18T13:12:00Z">
            <w:rPr>
              <w:ins w:id="2407" w:author="Direccion de Politicas y Gestion en Derechos Humanos 14" w:date="2023-12-18T11:31:00Z"/>
            </w:rPr>
          </w:rPrChange>
        </w:rPr>
      </w:pPr>
      <w:ins w:id="2408" w:author="Direccion de Politicas y Gestion en Derechos Humanos 14" w:date="2023-12-18T11:31:00Z">
        <w:r w:rsidRPr="00A72073">
          <w:rPr>
            <w:sz w:val="20"/>
            <w:szCs w:val="20"/>
            <w:rPrChange w:id="2409" w:author="Direccion de Politicas y Gestion en Derechos Humanos 14" w:date="2023-12-18T13:12:00Z">
              <w:rPr/>
            </w:rPrChange>
          </w:rPr>
          <w:t>Para este estudio, junto con especialistas de la Dirección Nacional de Prospectiva y Estudios Estratégicos del CEPLAN, se realizaron dos rondas de preguntas aplicadas a un total de 82 expertos (el total hubo 154 expertos participantes de los talleres y de éstos 82 pudieron responder los cuestionarios) en diversas regiones, incluyendo Ucayali, Puno, Loreto, Piura, San Martín, Madre de Dios, Huánuco y Amazonas. Estos expertos fueron consultados a través de encuestas y talleres para recopilar sus perspectivas y conocimientos sobre las tendencias, riesgos y oportunidades que afectan el objeto de estudio.</w:t>
        </w:r>
      </w:ins>
    </w:p>
    <w:p w14:paraId="3427AB80" w14:textId="77777777" w:rsidR="00AF7482" w:rsidRPr="00AF7482" w:rsidRDefault="00AF7482">
      <w:pPr>
        <w:spacing w:after="0" w:line="240" w:lineRule="auto"/>
        <w:jc w:val="both"/>
        <w:rPr>
          <w:ins w:id="2410" w:author="Direccion de Politicas y Gestion en Derechos Humanos 14" w:date="2023-12-18T11:31:00Z"/>
          <w:b/>
          <w:bCs/>
          <w:sz w:val="20"/>
          <w:rPrChange w:id="2411" w:author="Direccion de Politicas y Gestion en Derechos Humanos 14" w:date="2023-12-18T11:33:00Z">
            <w:rPr>
              <w:ins w:id="2412" w:author="Direccion de Politicas y Gestion en Derechos Humanos 14" w:date="2023-12-18T11:31:00Z"/>
              <w:rFonts w:ascii="Calibri" w:hAnsi="Calibri"/>
              <w:sz w:val="20"/>
              <w:szCs w:val="20"/>
              <w:lang w:eastAsia="es-ES"/>
            </w:rPr>
          </w:rPrChange>
        </w:rPr>
        <w:pPrChange w:id="2413" w:author="Direccion de Politicas y Gestion en Derechos Humanos 14" w:date="2023-12-18T11:33:00Z">
          <w:pPr>
            <w:spacing w:after="120" w:line="264" w:lineRule="auto"/>
          </w:pPr>
        </w:pPrChange>
      </w:pPr>
      <w:ins w:id="2414" w:author="Direccion de Politicas y Gestion en Derechos Humanos 14" w:date="2023-12-18T11:31:00Z">
        <w:r w:rsidRPr="00D66D43">
          <w:rPr>
            <w:noProof/>
          </w:rPr>
          <w:lastRenderedPageBreak/>
          <w:drawing>
            <wp:inline distT="0" distB="0" distL="0" distR="0" wp14:anchorId="1A4DEC2E" wp14:editId="3A6A6067">
              <wp:extent cx="5400040" cy="3164205"/>
              <wp:effectExtent l="0" t="0" r="0" b="0"/>
              <wp:docPr id="1344063016" name="Gráfico 1">
                <a:extLst xmlns:a="http://schemas.openxmlformats.org/drawingml/2006/main">
                  <a:ext uri="{FF2B5EF4-FFF2-40B4-BE49-F238E27FC236}">
                    <a16:creationId xmlns:a16="http://schemas.microsoft.com/office/drawing/2014/main" id="{279B0D10-0381-3621-5609-9754963146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Pr="00AF7482">
          <w:rPr>
            <w:b/>
            <w:bCs/>
            <w:sz w:val="20"/>
            <w:rPrChange w:id="2415" w:author="Direccion de Politicas y Gestion en Derechos Humanos 14" w:date="2023-12-18T11:33:00Z">
              <w:rPr>
                <w:rFonts w:ascii="Calibri" w:eastAsia="Times New Roman" w:hAnsi="Calibri"/>
                <w:sz w:val="20"/>
                <w:szCs w:val="20"/>
                <w:lang w:eastAsia="es-ES"/>
              </w:rPr>
            </w:rPrChange>
          </w:rPr>
          <w:t>Figura. Participación de expertos en los talleres descentralizados para el análisis prospectivo (número de expertos)</w:t>
        </w:r>
      </w:ins>
    </w:p>
    <w:p w14:paraId="70EB2191" w14:textId="77777777" w:rsidR="00AF7482" w:rsidRPr="00C33B1F" w:rsidRDefault="00AF7482">
      <w:pPr>
        <w:spacing w:after="100" w:afterAutospacing="1" w:line="240" w:lineRule="auto"/>
        <w:jc w:val="both"/>
        <w:rPr>
          <w:sz w:val="16"/>
          <w:szCs w:val="18"/>
          <w:rPrChange w:id="2416" w:author="Direccion de Politicas y Gestion en Derechos Humanos 14" w:date="2023-12-18T11:34:00Z">
            <w:rPr/>
          </w:rPrChange>
        </w:rPr>
        <w:pPrChange w:id="2417" w:author="Direccion de Politicas y Gestion en Derechos Humanos 14" w:date="2023-12-18T11:34:00Z">
          <w:pPr>
            <w:spacing w:after="120" w:line="264" w:lineRule="auto"/>
          </w:pPr>
        </w:pPrChange>
      </w:pPr>
      <w:r w:rsidRPr="00C33B1F">
        <w:rPr>
          <w:sz w:val="16"/>
          <w:szCs w:val="18"/>
          <w:rPrChange w:id="2418" w:author="Direccion de Politicas y Gestion en Derechos Humanos 14" w:date="2023-12-18T11:34:00Z">
            <w:rPr>
              <w:rFonts w:eastAsia="Times New Roman"/>
            </w:rPr>
          </w:rPrChange>
        </w:rPr>
        <w:t>Fuente: Elaboración propia</w:t>
      </w:r>
    </w:p>
    <w:p w14:paraId="0773B03D" w14:textId="77777777" w:rsidR="00AF7482" w:rsidRPr="00A72073" w:rsidRDefault="00AF7482" w:rsidP="00AF7482">
      <w:pPr>
        <w:pStyle w:val="Prrafodelista"/>
        <w:numPr>
          <w:ilvl w:val="0"/>
          <w:numId w:val="50"/>
        </w:numPr>
        <w:spacing w:after="120" w:line="264" w:lineRule="auto"/>
        <w:ind w:left="284" w:hanging="284"/>
        <w:rPr>
          <w:ins w:id="2419" w:author="Direccion de Politicas y Gestion en Derechos Humanos 14" w:date="2023-12-18T11:31:00Z"/>
          <w:b/>
          <w:bCs/>
          <w:sz w:val="20"/>
          <w:szCs w:val="20"/>
          <w:rPrChange w:id="2420" w:author="Direccion de Politicas y Gestion en Derechos Humanos 14" w:date="2023-12-18T13:12:00Z">
            <w:rPr>
              <w:ins w:id="2421" w:author="Direccion de Politicas y Gestion en Derechos Humanos 14" w:date="2023-12-18T11:31:00Z"/>
              <w:b/>
              <w:bCs/>
            </w:rPr>
          </w:rPrChange>
        </w:rPr>
      </w:pPr>
      <w:bookmarkStart w:id="2422" w:name="_Toc148079760"/>
      <w:ins w:id="2423" w:author="Direccion de Politicas y Gestion en Derechos Humanos 14" w:date="2023-12-18T11:31:00Z">
        <w:r w:rsidRPr="00A72073">
          <w:rPr>
            <w:b/>
            <w:bCs/>
            <w:sz w:val="20"/>
            <w:szCs w:val="20"/>
            <w:rPrChange w:id="2424" w:author="Direccion de Politicas y Gestion en Derechos Humanos 14" w:date="2023-12-18T13:12:00Z">
              <w:rPr>
                <w:b/>
                <w:bCs/>
              </w:rPr>
            </w:rPrChange>
          </w:rPr>
          <w:t>Tendencias</w:t>
        </w:r>
        <w:bookmarkEnd w:id="2422"/>
      </w:ins>
    </w:p>
    <w:p w14:paraId="7C3CD1AC" w14:textId="77777777" w:rsidR="00AF7482" w:rsidRPr="00A72073" w:rsidRDefault="00AF7482" w:rsidP="00AF7482">
      <w:pPr>
        <w:spacing w:before="100" w:beforeAutospacing="1" w:after="100" w:afterAutospacing="1" w:line="288" w:lineRule="auto"/>
        <w:jc w:val="both"/>
        <w:rPr>
          <w:ins w:id="2425" w:author="Direccion de Politicas y Gestion en Derechos Humanos 14" w:date="2023-12-18T11:31:00Z"/>
          <w:sz w:val="18"/>
          <w:szCs w:val="20"/>
          <w:rPrChange w:id="2426" w:author="Direccion de Politicas y Gestion en Derechos Humanos 14" w:date="2023-12-18T13:12:00Z">
            <w:rPr>
              <w:ins w:id="2427" w:author="Direccion de Politicas y Gestion en Derechos Humanos 14" w:date="2023-12-18T11:31:00Z"/>
              <w:sz w:val="20"/>
            </w:rPr>
          </w:rPrChange>
        </w:rPr>
      </w:pPr>
      <w:ins w:id="2428" w:author="Direccion de Politicas y Gestion en Derechos Humanos 14" w:date="2023-12-18T11:31:00Z">
        <w:r w:rsidRPr="00A72073">
          <w:rPr>
            <w:sz w:val="18"/>
            <w:szCs w:val="20"/>
            <w:rPrChange w:id="2429" w:author="Direccion de Politicas y Gestion en Derechos Humanos 14" w:date="2023-12-18T13:12:00Z">
              <w:rPr>
                <w:sz w:val="20"/>
              </w:rPr>
            </w:rPrChange>
          </w:rPr>
          <w:t xml:space="preserve">El proceso de análisis de tendencias comienza con la identificación y organización de aquellas que impactan o afectan directamente al problema público, con el potencial de afectar a la población objetivo en el futuro. Para ello, se recurre a fuentes especializadas, como los reportes de tendencias del </w:t>
        </w:r>
        <w:r w:rsidRPr="00A72073">
          <w:rPr>
            <w:sz w:val="20"/>
            <w:szCs w:val="20"/>
            <w:rPrChange w:id="2430" w:author="Direccion de Politicas y Gestion en Derechos Humanos 14" w:date="2023-12-18T13:12:00Z">
              <w:rPr/>
            </w:rPrChange>
          </w:rPr>
          <w:t>CEPLAN</w:t>
        </w:r>
        <w:r w:rsidRPr="00A72073">
          <w:rPr>
            <w:sz w:val="18"/>
            <w:szCs w:val="20"/>
            <w:rPrChange w:id="2431" w:author="Direccion de Politicas y Gestion en Derechos Humanos 14" w:date="2023-12-18T13:12:00Z">
              <w:rPr>
                <w:sz w:val="20"/>
              </w:rPr>
            </w:rPrChange>
          </w:rPr>
          <w:t>, el módulo de tendencias del Observatorio Nacional de Prospectiva y otras fuentes pertinentes al tema en cuestión, y luego enunciarlas correctamente y agruparlas en temáticas facilitando su análisis y comprensión.</w:t>
        </w:r>
      </w:ins>
    </w:p>
    <w:p w14:paraId="4444B88F" w14:textId="77777777" w:rsidR="00AF7482" w:rsidRPr="00A72073" w:rsidRDefault="00AF7482" w:rsidP="00AF7482">
      <w:pPr>
        <w:spacing w:before="100" w:beforeAutospacing="1" w:after="100" w:afterAutospacing="1" w:line="288" w:lineRule="auto"/>
        <w:jc w:val="both"/>
        <w:rPr>
          <w:ins w:id="2432" w:author="Direccion de Politicas y Gestion en Derechos Humanos 14" w:date="2023-12-18T11:31:00Z"/>
          <w:sz w:val="18"/>
          <w:szCs w:val="20"/>
          <w:rPrChange w:id="2433" w:author="Direccion de Politicas y Gestion en Derechos Humanos 14" w:date="2023-12-18T13:12:00Z">
            <w:rPr>
              <w:ins w:id="2434" w:author="Direccion de Politicas y Gestion en Derechos Humanos 14" w:date="2023-12-18T11:31:00Z"/>
              <w:sz w:val="20"/>
            </w:rPr>
          </w:rPrChange>
        </w:rPr>
      </w:pPr>
      <w:ins w:id="2435" w:author="Direccion de Politicas y Gestion en Derechos Humanos 14" w:date="2023-12-18T11:31:00Z">
        <w:r w:rsidRPr="00A72073">
          <w:rPr>
            <w:sz w:val="18"/>
            <w:szCs w:val="20"/>
            <w:rPrChange w:id="2436" w:author="Direccion de Politicas y Gestion en Derechos Humanos 14" w:date="2023-12-18T13:12:00Z">
              <w:rPr>
                <w:sz w:val="20"/>
              </w:rPr>
            </w:rPrChange>
          </w:rPr>
          <w:t>Posteriormente, se seleccionan las tendencias prioritarias basándose en criterios de pertinencia y evidencia. La pertinencia se mide por el grado de vinculación que la tendencia tenga con el problema público en cuestión. En cuanto a la evidencia, esta hace referencia a la solidez de los datos cualitativos o cuantitativos que respaldan la existencia de la tendencia.</w:t>
        </w:r>
      </w:ins>
    </w:p>
    <w:tbl>
      <w:tblPr>
        <w:tblW w:w="8505" w:type="dxa"/>
        <w:tblInd w:w="-10" w:type="dxa"/>
        <w:tblCellMar>
          <w:left w:w="0" w:type="dxa"/>
          <w:right w:w="0" w:type="dxa"/>
        </w:tblCellMar>
        <w:tblLook w:val="04A0" w:firstRow="1" w:lastRow="0" w:firstColumn="1" w:lastColumn="0" w:noHBand="0" w:noVBand="1"/>
        <w:tblPrChange w:id="2437" w:author="Direccion de Politicas y Gestion en Derechos Humanos 14" w:date="2023-12-18T11:36:00Z">
          <w:tblPr>
            <w:tblW w:w="8505" w:type="dxa"/>
            <w:tblInd w:w="-10" w:type="dxa"/>
            <w:tblCellMar>
              <w:left w:w="0" w:type="dxa"/>
              <w:right w:w="0" w:type="dxa"/>
            </w:tblCellMar>
            <w:tblLook w:val="04A0" w:firstRow="1" w:lastRow="0" w:firstColumn="1" w:lastColumn="0" w:noHBand="0" w:noVBand="1"/>
          </w:tblPr>
        </w:tblPrChange>
      </w:tblPr>
      <w:tblGrid>
        <w:gridCol w:w="1286"/>
        <w:gridCol w:w="3405"/>
        <w:gridCol w:w="3814"/>
        <w:tblGridChange w:id="2438">
          <w:tblGrid>
            <w:gridCol w:w="90"/>
            <w:gridCol w:w="1196"/>
            <w:gridCol w:w="90"/>
            <w:gridCol w:w="3315"/>
            <w:gridCol w:w="90"/>
            <w:gridCol w:w="3724"/>
            <w:gridCol w:w="90"/>
          </w:tblGrid>
        </w:tblGridChange>
      </w:tblGrid>
      <w:tr w:rsidR="00AF7482" w:rsidRPr="0033557E" w14:paraId="7D8D805E" w14:textId="77777777" w:rsidTr="00C33B1F">
        <w:trPr>
          <w:trHeight w:val="340"/>
          <w:ins w:id="2439" w:author="Direccion de Politicas y Gestion en Derechos Humanos 14" w:date="2023-12-18T11:31:00Z"/>
          <w:trPrChange w:id="2440" w:author="Direccion de Politicas y Gestion en Derechos Humanos 14" w:date="2023-12-18T11:36:00Z">
            <w:trPr>
              <w:gridBefore w:val="1"/>
              <w:trHeight w:val="575"/>
            </w:trPr>
          </w:trPrChange>
        </w:trPr>
        <w:tc>
          <w:tcPr>
            <w:tcW w:w="1286" w:type="dxa"/>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Change w:id="2441" w:author="Direccion de Politicas y Gestion en Derechos Humanos 14" w:date="2023-12-18T11:36:00Z">
              <w:tcPr>
                <w:tcW w:w="1286" w:type="dxa"/>
                <w:gridSpan w:val="2"/>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
            </w:tcPrChange>
          </w:tcPr>
          <w:p w14:paraId="1B691035" w14:textId="77777777" w:rsidR="00AF7482" w:rsidRPr="0033557E" w:rsidRDefault="00AF7482">
            <w:pPr>
              <w:spacing w:after="0" w:line="240" w:lineRule="auto"/>
              <w:jc w:val="center"/>
              <w:rPr>
                <w:ins w:id="2442" w:author="Direccion de Politicas y Gestion en Derechos Humanos 14" w:date="2023-12-18T11:31:00Z"/>
                <w:rFonts w:eastAsia="Times New Roman" w:cstheme="minorHAnsi"/>
                <w:sz w:val="16"/>
                <w:szCs w:val="16"/>
                <w:lang w:eastAsia="es-PE"/>
              </w:rPr>
              <w:pPrChange w:id="2443" w:author="Direccion de Politicas y Gestion en Derechos Humanos 14" w:date="2023-12-18T11:36:00Z">
                <w:pPr>
                  <w:spacing w:line="256" w:lineRule="auto"/>
                  <w:jc w:val="center"/>
                </w:pPr>
              </w:pPrChange>
            </w:pPr>
            <w:ins w:id="2444" w:author="Direccion de Politicas y Gestion en Derechos Humanos 14" w:date="2023-12-18T11:31:00Z">
              <w:r w:rsidRPr="0033557E">
                <w:rPr>
                  <w:rFonts w:eastAsia="Times New Roman" w:cstheme="minorHAnsi"/>
                  <w:b/>
                  <w:bCs/>
                  <w:color w:val="FFFFFF" w:themeColor="light1"/>
                  <w:sz w:val="16"/>
                  <w:szCs w:val="16"/>
                  <w:lang w:eastAsia="es-PE"/>
                </w:rPr>
                <w:t>Calificación</w:t>
              </w:r>
            </w:ins>
          </w:p>
        </w:tc>
        <w:tc>
          <w:tcPr>
            <w:tcW w:w="3405" w:type="dxa"/>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Change w:id="2445" w:author="Direccion de Politicas y Gestion en Derechos Humanos 14" w:date="2023-12-18T11:36:00Z">
              <w:tcPr>
                <w:tcW w:w="3405" w:type="dxa"/>
                <w:gridSpan w:val="2"/>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
            </w:tcPrChange>
          </w:tcPr>
          <w:p w14:paraId="289F74F5" w14:textId="77777777" w:rsidR="00AF7482" w:rsidRPr="0033557E" w:rsidRDefault="00AF7482">
            <w:pPr>
              <w:spacing w:after="0" w:line="240" w:lineRule="auto"/>
              <w:jc w:val="center"/>
              <w:rPr>
                <w:ins w:id="2446" w:author="Direccion de Politicas y Gestion en Derechos Humanos 14" w:date="2023-12-18T11:31:00Z"/>
                <w:rFonts w:eastAsia="Times New Roman" w:cstheme="minorHAnsi"/>
                <w:sz w:val="16"/>
                <w:szCs w:val="16"/>
                <w:lang w:eastAsia="es-PE"/>
              </w:rPr>
              <w:pPrChange w:id="2447" w:author="Direccion de Politicas y Gestion en Derechos Humanos 14" w:date="2023-12-18T11:36:00Z">
                <w:pPr>
                  <w:spacing w:line="256" w:lineRule="auto"/>
                  <w:jc w:val="center"/>
                </w:pPr>
              </w:pPrChange>
            </w:pPr>
            <w:ins w:id="2448" w:author="Direccion de Politicas y Gestion en Derechos Humanos 14" w:date="2023-12-18T11:31:00Z">
              <w:r w:rsidRPr="0033557E">
                <w:rPr>
                  <w:rFonts w:eastAsia="Times New Roman" w:cstheme="minorHAnsi"/>
                  <w:b/>
                  <w:bCs/>
                  <w:color w:val="FFFFFF" w:themeColor="light1"/>
                  <w:sz w:val="16"/>
                  <w:szCs w:val="16"/>
                  <w:lang w:eastAsia="es-PE"/>
                </w:rPr>
                <w:t>Pertinencia</w:t>
              </w:r>
            </w:ins>
          </w:p>
        </w:tc>
        <w:tc>
          <w:tcPr>
            <w:tcW w:w="3814" w:type="dxa"/>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Change w:id="2449" w:author="Direccion de Politicas y Gestion en Derechos Humanos 14" w:date="2023-12-18T11:36:00Z">
              <w:tcPr>
                <w:tcW w:w="3814" w:type="dxa"/>
                <w:gridSpan w:val="2"/>
                <w:tcBorders>
                  <w:top w:val="single" w:sz="8" w:space="0" w:color="FFFFFF"/>
                  <w:left w:val="single" w:sz="8" w:space="0" w:color="FFFFFF"/>
                  <w:bottom w:val="single" w:sz="24" w:space="0" w:color="FFFFFF"/>
                  <w:right w:val="single" w:sz="8" w:space="0" w:color="FFFFFF"/>
                </w:tcBorders>
                <w:shd w:val="clear" w:color="auto" w:fill="002060"/>
                <w:tcMar>
                  <w:top w:w="15" w:type="dxa"/>
                  <w:left w:w="108" w:type="dxa"/>
                  <w:bottom w:w="0" w:type="dxa"/>
                  <w:right w:w="108" w:type="dxa"/>
                </w:tcMar>
                <w:vAlign w:val="center"/>
                <w:hideMark/>
              </w:tcPr>
            </w:tcPrChange>
          </w:tcPr>
          <w:p w14:paraId="08569B39" w14:textId="77777777" w:rsidR="00AF7482" w:rsidRPr="0033557E" w:rsidRDefault="00AF7482">
            <w:pPr>
              <w:spacing w:after="0" w:line="240" w:lineRule="auto"/>
              <w:jc w:val="center"/>
              <w:rPr>
                <w:ins w:id="2450" w:author="Direccion de Politicas y Gestion en Derechos Humanos 14" w:date="2023-12-18T11:31:00Z"/>
                <w:rFonts w:eastAsia="Times New Roman" w:cstheme="minorHAnsi"/>
                <w:sz w:val="16"/>
                <w:szCs w:val="16"/>
                <w:lang w:eastAsia="es-PE"/>
              </w:rPr>
              <w:pPrChange w:id="2451" w:author="Direccion de Politicas y Gestion en Derechos Humanos 14" w:date="2023-12-18T11:36:00Z">
                <w:pPr>
                  <w:spacing w:line="256" w:lineRule="auto"/>
                  <w:jc w:val="center"/>
                </w:pPr>
              </w:pPrChange>
            </w:pPr>
            <w:ins w:id="2452" w:author="Direccion de Politicas y Gestion en Derechos Humanos 14" w:date="2023-12-18T11:31:00Z">
              <w:r w:rsidRPr="0033557E">
                <w:rPr>
                  <w:rFonts w:eastAsia="Times New Roman" w:cstheme="minorHAnsi"/>
                  <w:b/>
                  <w:bCs/>
                  <w:color w:val="FFFFFF" w:themeColor="light1"/>
                  <w:sz w:val="16"/>
                  <w:szCs w:val="16"/>
                  <w:lang w:eastAsia="es-PE"/>
                </w:rPr>
                <w:t>Evidencia</w:t>
              </w:r>
            </w:ins>
          </w:p>
        </w:tc>
      </w:tr>
      <w:tr w:rsidR="00AF7482" w:rsidRPr="0033557E" w14:paraId="3AE908DD" w14:textId="77777777" w:rsidTr="00F2666B">
        <w:trPr>
          <w:trHeight w:val="283"/>
          <w:ins w:id="2453" w:author="Direccion de Politicas y Gestion en Derechos Humanos 14" w:date="2023-12-18T11:31:00Z"/>
        </w:trPr>
        <w:tc>
          <w:tcPr>
            <w:tcW w:w="1286" w:type="dxa"/>
            <w:tcBorders>
              <w:top w:val="single" w:sz="24" w:space="0" w:color="FFFFFF"/>
              <w:left w:val="single" w:sz="8" w:space="0" w:color="FFFFFF"/>
              <w:bottom w:val="single" w:sz="8" w:space="0" w:color="FFFFFF"/>
              <w:right w:val="single" w:sz="8" w:space="0" w:color="FFFFFF"/>
            </w:tcBorders>
            <w:shd w:val="clear" w:color="auto" w:fill="002060"/>
            <w:tcMar>
              <w:top w:w="15" w:type="dxa"/>
              <w:left w:w="108" w:type="dxa"/>
              <w:bottom w:w="0" w:type="dxa"/>
              <w:right w:w="108" w:type="dxa"/>
            </w:tcMar>
            <w:vAlign w:val="center"/>
            <w:hideMark/>
          </w:tcPr>
          <w:p w14:paraId="38828BDD" w14:textId="77777777" w:rsidR="00AF7482" w:rsidRPr="0033557E" w:rsidRDefault="00AF7482">
            <w:pPr>
              <w:spacing w:after="0" w:line="240" w:lineRule="auto"/>
              <w:jc w:val="center"/>
              <w:rPr>
                <w:ins w:id="2454" w:author="Direccion de Politicas y Gestion en Derechos Humanos 14" w:date="2023-12-18T11:31:00Z"/>
                <w:rFonts w:eastAsia="Times New Roman" w:cstheme="minorHAnsi"/>
                <w:sz w:val="16"/>
                <w:szCs w:val="16"/>
                <w:lang w:eastAsia="es-PE"/>
              </w:rPr>
              <w:pPrChange w:id="2455" w:author="Direccion de Politicas y Gestion en Derechos Humanos 14" w:date="2023-12-18T11:36:00Z">
                <w:pPr>
                  <w:spacing w:line="256" w:lineRule="auto"/>
                  <w:jc w:val="center"/>
                </w:pPr>
              </w:pPrChange>
            </w:pPr>
            <w:ins w:id="2456" w:author="Direccion de Politicas y Gestion en Derechos Humanos 14" w:date="2023-12-18T11:31:00Z">
              <w:r w:rsidRPr="0033557E">
                <w:rPr>
                  <w:rFonts w:eastAsia="Times New Roman" w:cstheme="minorHAnsi"/>
                  <w:b/>
                  <w:bCs/>
                  <w:color w:val="FFFFFF" w:themeColor="light1"/>
                  <w:sz w:val="16"/>
                  <w:szCs w:val="16"/>
                  <w:lang w:eastAsia="es-PE"/>
                </w:rPr>
                <w:t>5</w:t>
              </w:r>
            </w:ins>
          </w:p>
        </w:tc>
        <w:tc>
          <w:tcPr>
            <w:tcW w:w="3405" w:type="dxa"/>
            <w:tcBorders>
              <w:top w:val="single" w:sz="24"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033C5E8D" w14:textId="77777777" w:rsidR="00AF7482" w:rsidRPr="0033557E" w:rsidRDefault="00AF7482">
            <w:pPr>
              <w:spacing w:after="0" w:line="240" w:lineRule="auto"/>
              <w:jc w:val="center"/>
              <w:rPr>
                <w:ins w:id="2457" w:author="Direccion de Politicas y Gestion en Derechos Humanos 14" w:date="2023-12-18T11:31:00Z"/>
                <w:rFonts w:eastAsia="Times New Roman" w:cstheme="minorHAnsi"/>
                <w:sz w:val="16"/>
                <w:szCs w:val="16"/>
                <w:lang w:eastAsia="es-PE"/>
              </w:rPr>
              <w:pPrChange w:id="2458" w:author="Direccion de Politicas y Gestion en Derechos Humanos 14" w:date="2023-12-18T11:36:00Z">
                <w:pPr>
                  <w:spacing w:line="256" w:lineRule="auto"/>
                  <w:jc w:val="center"/>
                </w:pPr>
              </w:pPrChange>
            </w:pPr>
            <w:ins w:id="2459" w:author="Direccion de Politicas y Gestion en Derechos Humanos 14" w:date="2023-12-18T11:31:00Z">
              <w:r w:rsidRPr="0033557E">
                <w:rPr>
                  <w:rFonts w:eastAsia="Times New Roman" w:cstheme="minorHAnsi"/>
                  <w:color w:val="000000" w:themeColor="dark1"/>
                  <w:sz w:val="16"/>
                  <w:szCs w:val="16"/>
                  <w:lang w:eastAsia="es-PE"/>
                </w:rPr>
                <w:t>La tendencia tiene muy alta pertinencia para la política nacional.</w:t>
              </w:r>
            </w:ins>
          </w:p>
        </w:tc>
        <w:tc>
          <w:tcPr>
            <w:tcW w:w="3814" w:type="dxa"/>
            <w:tcBorders>
              <w:top w:val="single" w:sz="24"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3E0402B7" w14:textId="77777777" w:rsidR="00AF7482" w:rsidRPr="0033557E" w:rsidRDefault="00AF7482">
            <w:pPr>
              <w:spacing w:after="0" w:line="240" w:lineRule="auto"/>
              <w:jc w:val="center"/>
              <w:rPr>
                <w:ins w:id="2460" w:author="Direccion de Politicas y Gestion en Derechos Humanos 14" w:date="2023-12-18T11:31:00Z"/>
                <w:rFonts w:eastAsia="Times New Roman" w:cstheme="minorHAnsi"/>
                <w:sz w:val="16"/>
                <w:szCs w:val="16"/>
                <w:lang w:eastAsia="es-PE"/>
              </w:rPr>
              <w:pPrChange w:id="2461" w:author="Direccion de Politicas y Gestion en Derechos Humanos 14" w:date="2023-12-18T11:36:00Z">
                <w:pPr>
                  <w:spacing w:line="256" w:lineRule="auto"/>
                  <w:jc w:val="center"/>
                </w:pPr>
              </w:pPrChange>
            </w:pPr>
            <w:ins w:id="2462" w:author="Direccion de Politicas y Gestion en Derechos Humanos 14" w:date="2023-12-18T11:31:00Z">
              <w:r w:rsidRPr="0033557E">
                <w:rPr>
                  <w:rFonts w:eastAsia="Times New Roman" w:cstheme="minorHAnsi"/>
                  <w:color w:val="000000" w:themeColor="dark1"/>
                  <w:sz w:val="16"/>
                  <w:szCs w:val="16"/>
                  <w:lang w:eastAsia="es-PE"/>
                </w:rPr>
                <w:t>Existe evidencia contundente que demuestra la existencia de la tendencia.</w:t>
              </w:r>
            </w:ins>
          </w:p>
        </w:tc>
      </w:tr>
      <w:tr w:rsidR="00AF7482" w:rsidRPr="0033557E" w14:paraId="4312A5F5" w14:textId="77777777" w:rsidTr="00F2666B">
        <w:trPr>
          <w:trHeight w:val="283"/>
          <w:ins w:id="2463" w:author="Direccion de Politicas y Gestion en Derechos Humanos 14" w:date="2023-12-18T11:31:00Z"/>
        </w:trPr>
        <w:tc>
          <w:tcPr>
            <w:tcW w:w="1286" w:type="dxa"/>
            <w:tcBorders>
              <w:top w:val="single" w:sz="8" w:space="0" w:color="FFFFFF"/>
              <w:left w:val="single" w:sz="8" w:space="0" w:color="FFFFFF"/>
              <w:bottom w:val="single" w:sz="8" w:space="0" w:color="FFFFFF"/>
              <w:right w:val="single" w:sz="8" w:space="0" w:color="FFFFFF"/>
            </w:tcBorders>
            <w:shd w:val="clear" w:color="auto" w:fill="002060"/>
            <w:tcMar>
              <w:top w:w="15" w:type="dxa"/>
              <w:left w:w="108" w:type="dxa"/>
              <w:bottom w:w="0" w:type="dxa"/>
              <w:right w:w="108" w:type="dxa"/>
            </w:tcMar>
            <w:vAlign w:val="center"/>
            <w:hideMark/>
          </w:tcPr>
          <w:p w14:paraId="1905E3B9" w14:textId="77777777" w:rsidR="00AF7482" w:rsidRPr="0033557E" w:rsidRDefault="00AF7482">
            <w:pPr>
              <w:spacing w:after="0" w:line="240" w:lineRule="auto"/>
              <w:jc w:val="center"/>
              <w:rPr>
                <w:ins w:id="2464" w:author="Direccion de Politicas y Gestion en Derechos Humanos 14" w:date="2023-12-18T11:31:00Z"/>
                <w:rFonts w:eastAsia="Times New Roman" w:cstheme="minorHAnsi"/>
                <w:sz w:val="16"/>
                <w:szCs w:val="16"/>
                <w:lang w:eastAsia="es-PE"/>
              </w:rPr>
              <w:pPrChange w:id="2465" w:author="Direccion de Politicas y Gestion en Derechos Humanos 14" w:date="2023-12-18T11:36:00Z">
                <w:pPr>
                  <w:spacing w:line="256" w:lineRule="auto"/>
                  <w:jc w:val="center"/>
                </w:pPr>
              </w:pPrChange>
            </w:pPr>
            <w:ins w:id="2466" w:author="Direccion de Politicas y Gestion en Derechos Humanos 14" w:date="2023-12-18T11:31:00Z">
              <w:r w:rsidRPr="0033557E">
                <w:rPr>
                  <w:rFonts w:eastAsia="Times New Roman" w:cstheme="minorHAnsi"/>
                  <w:b/>
                  <w:bCs/>
                  <w:color w:val="FFFFFF" w:themeColor="light1"/>
                  <w:sz w:val="16"/>
                  <w:szCs w:val="16"/>
                  <w:lang w:eastAsia="es-PE"/>
                </w:rPr>
                <w:t>4</w:t>
              </w:r>
            </w:ins>
          </w:p>
        </w:tc>
        <w:tc>
          <w:tcPr>
            <w:tcW w:w="3405"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11FDF718" w14:textId="77777777" w:rsidR="00AF7482" w:rsidRPr="0033557E" w:rsidRDefault="00AF7482">
            <w:pPr>
              <w:spacing w:after="0" w:line="240" w:lineRule="auto"/>
              <w:jc w:val="center"/>
              <w:rPr>
                <w:ins w:id="2467" w:author="Direccion de Politicas y Gestion en Derechos Humanos 14" w:date="2023-12-18T11:31:00Z"/>
                <w:rFonts w:eastAsia="Times New Roman" w:cstheme="minorHAnsi"/>
                <w:sz w:val="16"/>
                <w:szCs w:val="16"/>
                <w:lang w:eastAsia="es-PE"/>
              </w:rPr>
              <w:pPrChange w:id="2468" w:author="Direccion de Politicas y Gestion en Derechos Humanos 14" w:date="2023-12-18T11:36:00Z">
                <w:pPr>
                  <w:spacing w:line="256" w:lineRule="auto"/>
                  <w:jc w:val="center"/>
                </w:pPr>
              </w:pPrChange>
            </w:pPr>
            <w:ins w:id="2469" w:author="Direccion de Politicas y Gestion en Derechos Humanos 14" w:date="2023-12-18T11:31:00Z">
              <w:r w:rsidRPr="0033557E">
                <w:rPr>
                  <w:rFonts w:eastAsia="Times New Roman" w:cstheme="minorHAnsi"/>
                  <w:color w:val="000000" w:themeColor="dark1"/>
                  <w:sz w:val="16"/>
                  <w:szCs w:val="16"/>
                  <w:lang w:eastAsia="es-PE"/>
                </w:rPr>
                <w:t>La tendencia tiene alta pertinencia para la política nacional.</w:t>
              </w:r>
            </w:ins>
          </w:p>
        </w:tc>
        <w:tc>
          <w:tcPr>
            <w:tcW w:w="3814"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56FD00C0" w14:textId="77777777" w:rsidR="00AF7482" w:rsidRPr="0033557E" w:rsidRDefault="00AF7482">
            <w:pPr>
              <w:spacing w:after="0" w:line="240" w:lineRule="auto"/>
              <w:jc w:val="center"/>
              <w:rPr>
                <w:ins w:id="2470" w:author="Direccion de Politicas y Gestion en Derechos Humanos 14" w:date="2023-12-18T11:31:00Z"/>
                <w:rFonts w:eastAsia="Times New Roman" w:cstheme="minorHAnsi"/>
                <w:sz w:val="16"/>
                <w:szCs w:val="16"/>
                <w:lang w:eastAsia="es-PE"/>
              </w:rPr>
              <w:pPrChange w:id="2471" w:author="Direccion de Politicas y Gestion en Derechos Humanos 14" w:date="2023-12-18T11:36:00Z">
                <w:pPr>
                  <w:spacing w:line="256" w:lineRule="auto"/>
                  <w:jc w:val="center"/>
                </w:pPr>
              </w:pPrChange>
            </w:pPr>
            <w:ins w:id="2472" w:author="Direccion de Politicas y Gestion en Derechos Humanos 14" w:date="2023-12-18T11:31:00Z">
              <w:r w:rsidRPr="0033557E">
                <w:rPr>
                  <w:rFonts w:eastAsia="Times New Roman" w:cstheme="minorHAnsi"/>
                  <w:color w:val="000000" w:themeColor="dark1"/>
                  <w:sz w:val="16"/>
                  <w:szCs w:val="16"/>
                  <w:lang w:eastAsia="es-PE"/>
                </w:rPr>
                <w:t>Existe evidencia que demuestra la existencia de la tendencia.</w:t>
              </w:r>
            </w:ins>
          </w:p>
        </w:tc>
      </w:tr>
      <w:tr w:rsidR="00AF7482" w:rsidRPr="0033557E" w14:paraId="7A85DC56" w14:textId="77777777" w:rsidTr="00F2666B">
        <w:trPr>
          <w:trHeight w:val="283"/>
          <w:ins w:id="2473" w:author="Direccion de Politicas y Gestion en Derechos Humanos 14" w:date="2023-12-18T11:31:00Z"/>
        </w:trPr>
        <w:tc>
          <w:tcPr>
            <w:tcW w:w="1286" w:type="dxa"/>
            <w:tcBorders>
              <w:top w:val="single" w:sz="8" w:space="0" w:color="FFFFFF"/>
              <w:left w:val="single" w:sz="8" w:space="0" w:color="FFFFFF"/>
              <w:bottom w:val="single" w:sz="8" w:space="0" w:color="FFFFFF"/>
              <w:right w:val="single" w:sz="8" w:space="0" w:color="FFFFFF"/>
            </w:tcBorders>
            <w:shd w:val="clear" w:color="auto" w:fill="002060"/>
            <w:tcMar>
              <w:top w:w="15" w:type="dxa"/>
              <w:left w:w="108" w:type="dxa"/>
              <w:bottom w:w="0" w:type="dxa"/>
              <w:right w:w="108" w:type="dxa"/>
            </w:tcMar>
            <w:vAlign w:val="center"/>
            <w:hideMark/>
          </w:tcPr>
          <w:p w14:paraId="3D758A89" w14:textId="77777777" w:rsidR="00AF7482" w:rsidRPr="0033557E" w:rsidRDefault="00AF7482">
            <w:pPr>
              <w:spacing w:after="0" w:line="240" w:lineRule="auto"/>
              <w:jc w:val="center"/>
              <w:rPr>
                <w:ins w:id="2474" w:author="Direccion de Politicas y Gestion en Derechos Humanos 14" w:date="2023-12-18T11:31:00Z"/>
                <w:rFonts w:eastAsia="Times New Roman" w:cstheme="minorHAnsi"/>
                <w:sz w:val="16"/>
                <w:szCs w:val="16"/>
                <w:lang w:eastAsia="es-PE"/>
              </w:rPr>
              <w:pPrChange w:id="2475" w:author="Direccion de Politicas y Gestion en Derechos Humanos 14" w:date="2023-12-18T11:36:00Z">
                <w:pPr>
                  <w:spacing w:line="256" w:lineRule="auto"/>
                  <w:jc w:val="center"/>
                </w:pPr>
              </w:pPrChange>
            </w:pPr>
            <w:ins w:id="2476" w:author="Direccion de Politicas y Gestion en Derechos Humanos 14" w:date="2023-12-18T11:31:00Z">
              <w:r w:rsidRPr="0033557E">
                <w:rPr>
                  <w:rFonts w:eastAsia="Times New Roman" w:cstheme="minorHAnsi"/>
                  <w:b/>
                  <w:bCs/>
                  <w:color w:val="FFFFFF" w:themeColor="light1"/>
                  <w:sz w:val="16"/>
                  <w:szCs w:val="16"/>
                  <w:lang w:eastAsia="es-PE"/>
                </w:rPr>
                <w:t>3</w:t>
              </w:r>
            </w:ins>
          </w:p>
        </w:tc>
        <w:tc>
          <w:tcPr>
            <w:tcW w:w="3405"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61507E23" w14:textId="77777777" w:rsidR="00AF7482" w:rsidRPr="0033557E" w:rsidRDefault="00AF7482">
            <w:pPr>
              <w:spacing w:after="0" w:line="240" w:lineRule="auto"/>
              <w:jc w:val="center"/>
              <w:rPr>
                <w:ins w:id="2477" w:author="Direccion de Politicas y Gestion en Derechos Humanos 14" w:date="2023-12-18T11:31:00Z"/>
                <w:rFonts w:eastAsia="Times New Roman" w:cstheme="minorHAnsi"/>
                <w:sz w:val="16"/>
                <w:szCs w:val="16"/>
                <w:lang w:eastAsia="es-PE"/>
              </w:rPr>
              <w:pPrChange w:id="2478" w:author="Direccion de Politicas y Gestion en Derechos Humanos 14" w:date="2023-12-18T11:36:00Z">
                <w:pPr>
                  <w:spacing w:line="256" w:lineRule="auto"/>
                  <w:jc w:val="center"/>
                </w:pPr>
              </w:pPrChange>
            </w:pPr>
            <w:ins w:id="2479" w:author="Direccion de Politicas y Gestion en Derechos Humanos 14" w:date="2023-12-18T11:31:00Z">
              <w:r w:rsidRPr="0033557E">
                <w:rPr>
                  <w:rFonts w:eastAsia="Times New Roman" w:cstheme="minorHAnsi"/>
                  <w:color w:val="000000" w:themeColor="dark1"/>
                  <w:sz w:val="16"/>
                  <w:szCs w:val="16"/>
                  <w:lang w:eastAsia="es-PE"/>
                </w:rPr>
                <w:t>La tendencia tiene mediana pertinencia para la política nacional.</w:t>
              </w:r>
            </w:ins>
          </w:p>
        </w:tc>
        <w:tc>
          <w:tcPr>
            <w:tcW w:w="3814"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6803F2C8" w14:textId="77777777" w:rsidR="00AF7482" w:rsidRPr="0033557E" w:rsidRDefault="00AF7482">
            <w:pPr>
              <w:spacing w:after="0" w:line="240" w:lineRule="auto"/>
              <w:jc w:val="center"/>
              <w:rPr>
                <w:ins w:id="2480" w:author="Direccion de Politicas y Gestion en Derechos Humanos 14" w:date="2023-12-18T11:31:00Z"/>
                <w:rFonts w:eastAsia="Times New Roman" w:cstheme="minorHAnsi"/>
                <w:sz w:val="16"/>
                <w:szCs w:val="16"/>
                <w:lang w:eastAsia="es-PE"/>
              </w:rPr>
              <w:pPrChange w:id="2481" w:author="Direccion de Politicas y Gestion en Derechos Humanos 14" w:date="2023-12-18T11:36:00Z">
                <w:pPr>
                  <w:spacing w:line="256" w:lineRule="auto"/>
                  <w:jc w:val="center"/>
                </w:pPr>
              </w:pPrChange>
            </w:pPr>
            <w:ins w:id="2482" w:author="Direccion de Politicas y Gestion en Derechos Humanos 14" w:date="2023-12-18T11:31:00Z">
              <w:r w:rsidRPr="0033557E">
                <w:rPr>
                  <w:rFonts w:eastAsia="Times New Roman" w:cstheme="minorHAnsi"/>
                  <w:color w:val="000000" w:themeColor="dark1"/>
                  <w:sz w:val="16"/>
                  <w:szCs w:val="16"/>
                  <w:lang w:eastAsia="es-PE"/>
                </w:rPr>
                <w:t>Existe cierta evidencia que demuestra la existencia de la tendencia.</w:t>
              </w:r>
            </w:ins>
          </w:p>
        </w:tc>
      </w:tr>
      <w:tr w:rsidR="00AF7482" w:rsidRPr="0033557E" w14:paraId="1D09210B" w14:textId="77777777" w:rsidTr="00F2666B">
        <w:trPr>
          <w:trHeight w:val="283"/>
          <w:ins w:id="2483" w:author="Direccion de Politicas y Gestion en Derechos Humanos 14" w:date="2023-12-18T11:31:00Z"/>
        </w:trPr>
        <w:tc>
          <w:tcPr>
            <w:tcW w:w="1286" w:type="dxa"/>
            <w:tcBorders>
              <w:top w:val="single" w:sz="8" w:space="0" w:color="FFFFFF"/>
              <w:left w:val="single" w:sz="8" w:space="0" w:color="FFFFFF"/>
              <w:bottom w:val="single" w:sz="8" w:space="0" w:color="FFFFFF"/>
              <w:right w:val="single" w:sz="8" w:space="0" w:color="FFFFFF"/>
            </w:tcBorders>
            <w:shd w:val="clear" w:color="auto" w:fill="002060"/>
            <w:tcMar>
              <w:top w:w="15" w:type="dxa"/>
              <w:left w:w="108" w:type="dxa"/>
              <w:bottom w:w="0" w:type="dxa"/>
              <w:right w:w="108" w:type="dxa"/>
            </w:tcMar>
            <w:vAlign w:val="center"/>
            <w:hideMark/>
          </w:tcPr>
          <w:p w14:paraId="7C62CED7" w14:textId="77777777" w:rsidR="00AF7482" w:rsidRPr="0033557E" w:rsidRDefault="00AF7482">
            <w:pPr>
              <w:spacing w:after="0" w:line="240" w:lineRule="auto"/>
              <w:jc w:val="center"/>
              <w:rPr>
                <w:ins w:id="2484" w:author="Direccion de Politicas y Gestion en Derechos Humanos 14" w:date="2023-12-18T11:31:00Z"/>
                <w:rFonts w:eastAsia="Times New Roman" w:cstheme="minorHAnsi"/>
                <w:sz w:val="16"/>
                <w:szCs w:val="16"/>
                <w:lang w:eastAsia="es-PE"/>
              </w:rPr>
              <w:pPrChange w:id="2485" w:author="Direccion de Politicas y Gestion en Derechos Humanos 14" w:date="2023-12-18T11:36:00Z">
                <w:pPr>
                  <w:spacing w:line="256" w:lineRule="auto"/>
                  <w:jc w:val="center"/>
                </w:pPr>
              </w:pPrChange>
            </w:pPr>
            <w:ins w:id="2486" w:author="Direccion de Politicas y Gestion en Derechos Humanos 14" w:date="2023-12-18T11:31:00Z">
              <w:r w:rsidRPr="0033557E">
                <w:rPr>
                  <w:rFonts w:eastAsia="Times New Roman" w:cstheme="minorHAnsi"/>
                  <w:b/>
                  <w:bCs/>
                  <w:color w:val="FFFFFF" w:themeColor="light1"/>
                  <w:sz w:val="16"/>
                  <w:szCs w:val="16"/>
                  <w:lang w:eastAsia="es-PE"/>
                </w:rPr>
                <w:t>2</w:t>
              </w:r>
            </w:ins>
          </w:p>
        </w:tc>
        <w:tc>
          <w:tcPr>
            <w:tcW w:w="3405"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75A61B31" w14:textId="77777777" w:rsidR="00AF7482" w:rsidRPr="0033557E" w:rsidRDefault="00AF7482">
            <w:pPr>
              <w:spacing w:after="0" w:line="240" w:lineRule="auto"/>
              <w:jc w:val="center"/>
              <w:rPr>
                <w:ins w:id="2487" w:author="Direccion de Politicas y Gestion en Derechos Humanos 14" w:date="2023-12-18T11:31:00Z"/>
                <w:rFonts w:eastAsia="Times New Roman" w:cstheme="minorHAnsi"/>
                <w:sz w:val="16"/>
                <w:szCs w:val="16"/>
                <w:lang w:eastAsia="es-PE"/>
              </w:rPr>
              <w:pPrChange w:id="2488" w:author="Direccion de Politicas y Gestion en Derechos Humanos 14" w:date="2023-12-18T11:36:00Z">
                <w:pPr>
                  <w:spacing w:line="256" w:lineRule="auto"/>
                  <w:jc w:val="center"/>
                </w:pPr>
              </w:pPrChange>
            </w:pPr>
            <w:ins w:id="2489" w:author="Direccion de Politicas y Gestion en Derechos Humanos 14" w:date="2023-12-18T11:31:00Z">
              <w:r w:rsidRPr="0033557E">
                <w:rPr>
                  <w:rFonts w:eastAsia="Times New Roman" w:cstheme="minorHAnsi"/>
                  <w:color w:val="000000" w:themeColor="dark1"/>
                  <w:sz w:val="16"/>
                  <w:szCs w:val="16"/>
                  <w:lang w:eastAsia="es-PE"/>
                </w:rPr>
                <w:t>La tendencia tiene baja pertinencia para la política nacional.</w:t>
              </w:r>
            </w:ins>
          </w:p>
        </w:tc>
        <w:tc>
          <w:tcPr>
            <w:tcW w:w="3814"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006E2835" w14:textId="77777777" w:rsidR="00AF7482" w:rsidRPr="0033557E" w:rsidRDefault="00AF7482">
            <w:pPr>
              <w:spacing w:after="0" w:line="240" w:lineRule="auto"/>
              <w:jc w:val="center"/>
              <w:rPr>
                <w:ins w:id="2490" w:author="Direccion de Politicas y Gestion en Derechos Humanos 14" w:date="2023-12-18T11:31:00Z"/>
                <w:rFonts w:eastAsia="Times New Roman" w:cstheme="minorHAnsi"/>
                <w:sz w:val="16"/>
                <w:szCs w:val="16"/>
                <w:lang w:eastAsia="es-PE"/>
              </w:rPr>
              <w:pPrChange w:id="2491" w:author="Direccion de Politicas y Gestion en Derechos Humanos 14" w:date="2023-12-18T11:36:00Z">
                <w:pPr>
                  <w:spacing w:line="256" w:lineRule="auto"/>
                  <w:jc w:val="center"/>
                </w:pPr>
              </w:pPrChange>
            </w:pPr>
            <w:ins w:id="2492" w:author="Direccion de Politicas y Gestion en Derechos Humanos 14" w:date="2023-12-18T11:31:00Z">
              <w:r w:rsidRPr="0033557E">
                <w:rPr>
                  <w:rFonts w:eastAsia="Times New Roman" w:cstheme="minorHAnsi"/>
                  <w:color w:val="000000" w:themeColor="dark1"/>
                  <w:sz w:val="16"/>
                  <w:szCs w:val="16"/>
                  <w:lang w:eastAsia="es-PE"/>
                </w:rPr>
                <w:t>Existe poca evidencia que demuestra la existencia de la tendencia.</w:t>
              </w:r>
            </w:ins>
          </w:p>
        </w:tc>
      </w:tr>
      <w:tr w:rsidR="00AF7482" w:rsidRPr="0033557E" w14:paraId="17E667FD" w14:textId="77777777" w:rsidTr="00F2666B">
        <w:trPr>
          <w:trHeight w:val="283"/>
          <w:ins w:id="2493" w:author="Direccion de Politicas y Gestion en Derechos Humanos 14" w:date="2023-12-18T11:31:00Z"/>
        </w:trPr>
        <w:tc>
          <w:tcPr>
            <w:tcW w:w="1286" w:type="dxa"/>
            <w:tcBorders>
              <w:top w:val="single" w:sz="8" w:space="0" w:color="FFFFFF"/>
              <w:left w:val="single" w:sz="8" w:space="0" w:color="FFFFFF"/>
              <w:bottom w:val="single" w:sz="8" w:space="0" w:color="FFFFFF"/>
              <w:right w:val="single" w:sz="8" w:space="0" w:color="FFFFFF"/>
            </w:tcBorders>
            <w:shd w:val="clear" w:color="auto" w:fill="002060"/>
            <w:tcMar>
              <w:top w:w="15" w:type="dxa"/>
              <w:left w:w="108" w:type="dxa"/>
              <w:bottom w:w="0" w:type="dxa"/>
              <w:right w:w="108" w:type="dxa"/>
            </w:tcMar>
            <w:vAlign w:val="center"/>
            <w:hideMark/>
          </w:tcPr>
          <w:p w14:paraId="024567C9" w14:textId="77777777" w:rsidR="00AF7482" w:rsidRPr="0033557E" w:rsidRDefault="00AF7482">
            <w:pPr>
              <w:spacing w:after="0" w:line="240" w:lineRule="auto"/>
              <w:jc w:val="center"/>
              <w:rPr>
                <w:ins w:id="2494" w:author="Direccion de Politicas y Gestion en Derechos Humanos 14" w:date="2023-12-18T11:31:00Z"/>
                <w:rFonts w:eastAsia="Times New Roman" w:cstheme="minorHAnsi"/>
                <w:sz w:val="16"/>
                <w:szCs w:val="16"/>
                <w:lang w:eastAsia="es-PE"/>
              </w:rPr>
              <w:pPrChange w:id="2495" w:author="Direccion de Politicas y Gestion en Derechos Humanos 14" w:date="2023-12-18T11:36:00Z">
                <w:pPr>
                  <w:spacing w:line="256" w:lineRule="auto"/>
                  <w:jc w:val="center"/>
                </w:pPr>
              </w:pPrChange>
            </w:pPr>
            <w:ins w:id="2496" w:author="Direccion de Politicas y Gestion en Derechos Humanos 14" w:date="2023-12-18T11:31:00Z">
              <w:r w:rsidRPr="0033557E">
                <w:rPr>
                  <w:rFonts w:eastAsia="Times New Roman" w:cstheme="minorHAnsi"/>
                  <w:b/>
                  <w:bCs/>
                  <w:color w:val="FFFFFF" w:themeColor="light1"/>
                  <w:sz w:val="16"/>
                  <w:szCs w:val="16"/>
                  <w:lang w:eastAsia="es-PE"/>
                </w:rPr>
                <w:t>1</w:t>
              </w:r>
            </w:ins>
          </w:p>
        </w:tc>
        <w:tc>
          <w:tcPr>
            <w:tcW w:w="3405"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3BAB3F42" w14:textId="77777777" w:rsidR="00AF7482" w:rsidRPr="0033557E" w:rsidRDefault="00AF7482">
            <w:pPr>
              <w:spacing w:after="0" w:line="240" w:lineRule="auto"/>
              <w:jc w:val="center"/>
              <w:rPr>
                <w:ins w:id="2497" w:author="Direccion de Politicas y Gestion en Derechos Humanos 14" w:date="2023-12-18T11:31:00Z"/>
                <w:rFonts w:eastAsia="Times New Roman" w:cstheme="minorHAnsi"/>
                <w:sz w:val="16"/>
                <w:szCs w:val="16"/>
                <w:lang w:eastAsia="es-PE"/>
              </w:rPr>
              <w:pPrChange w:id="2498" w:author="Direccion de Politicas y Gestion en Derechos Humanos 14" w:date="2023-12-18T11:36:00Z">
                <w:pPr>
                  <w:spacing w:line="256" w:lineRule="auto"/>
                  <w:jc w:val="center"/>
                </w:pPr>
              </w:pPrChange>
            </w:pPr>
            <w:ins w:id="2499" w:author="Direccion de Politicas y Gestion en Derechos Humanos 14" w:date="2023-12-18T11:31:00Z">
              <w:r w:rsidRPr="0033557E">
                <w:rPr>
                  <w:rFonts w:eastAsia="Times New Roman" w:cstheme="minorHAnsi"/>
                  <w:color w:val="000000" w:themeColor="dark1"/>
                  <w:sz w:val="16"/>
                  <w:szCs w:val="16"/>
                  <w:lang w:eastAsia="es-PE"/>
                </w:rPr>
                <w:t>La tendencia tiene muy baja pertinencia para la política nacional.</w:t>
              </w:r>
            </w:ins>
          </w:p>
        </w:tc>
        <w:tc>
          <w:tcPr>
            <w:tcW w:w="3814" w:type="dxa"/>
            <w:tcBorders>
              <w:top w:val="single" w:sz="8" w:space="0" w:color="FFFFFF"/>
              <w:left w:val="single" w:sz="8" w:space="0" w:color="FFFFFF"/>
              <w:bottom w:val="single" w:sz="8" w:space="0" w:color="FFFFFF"/>
              <w:right w:val="single" w:sz="8" w:space="0" w:color="FFFFFF"/>
            </w:tcBorders>
            <w:shd w:val="clear" w:color="auto" w:fill="D9E2F3" w:themeFill="accent1" w:themeFillTint="33"/>
            <w:tcMar>
              <w:top w:w="15" w:type="dxa"/>
              <w:left w:w="108" w:type="dxa"/>
              <w:bottom w:w="0" w:type="dxa"/>
              <w:right w:w="108" w:type="dxa"/>
            </w:tcMar>
            <w:vAlign w:val="center"/>
            <w:hideMark/>
          </w:tcPr>
          <w:p w14:paraId="33A68FC6" w14:textId="77777777" w:rsidR="00AF7482" w:rsidRPr="0033557E" w:rsidRDefault="00AF7482">
            <w:pPr>
              <w:spacing w:after="0" w:line="240" w:lineRule="auto"/>
              <w:jc w:val="center"/>
              <w:rPr>
                <w:ins w:id="2500" w:author="Direccion de Politicas y Gestion en Derechos Humanos 14" w:date="2023-12-18T11:31:00Z"/>
                <w:rFonts w:eastAsia="Times New Roman" w:cstheme="minorHAnsi"/>
                <w:sz w:val="16"/>
                <w:szCs w:val="16"/>
                <w:lang w:eastAsia="es-PE"/>
              </w:rPr>
              <w:pPrChange w:id="2501" w:author="Direccion de Politicas y Gestion en Derechos Humanos 14" w:date="2023-12-18T11:36:00Z">
                <w:pPr>
                  <w:spacing w:line="256" w:lineRule="auto"/>
                  <w:jc w:val="center"/>
                </w:pPr>
              </w:pPrChange>
            </w:pPr>
            <w:ins w:id="2502" w:author="Direccion de Politicas y Gestion en Derechos Humanos 14" w:date="2023-12-18T11:31:00Z">
              <w:r w:rsidRPr="0033557E">
                <w:rPr>
                  <w:rFonts w:eastAsia="Times New Roman" w:cstheme="minorHAnsi"/>
                  <w:color w:val="000000" w:themeColor="dark1"/>
                  <w:sz w:val="16"/>
                  <w:szCs w:val="16"/>
                  <w:lang w:eastAsia="es-PE"/>
                </w:rPr>
                <w:t>No existe evidencia que demuestre la existencia de la tendencia.</w:t>
              </w:r>
            </w:ins>
          </w:p>
        </w:tc>
      </w:tr>
    </w:tbl>
    <w:p w14:paraId="7D300C34" w14:textId="77777777" w:rsidR="00AF7482" w:rsidRPr="00DB7269" w:rsidRDefault="00AF7482" w:rsidP="00AF7482">
      <w:pPr>
        <w:spacing w:before="100" w:beforeAutospacing="1" w:after="100" w:afterAutospacing="1" w:line="288" w:lineRule="auto"/>
        <w:jc w:val="both"/>
        <w:rPr>
          <w:ins w:id="2503" w:author="Direccion de Politicas y Gestion en Derechos Humanos 14" w:date="2023-12-18T11:31:00Z"/>
          <w:sz w:val="20"/>
        </w:rPr>
      </w:pPr>
      <w:ins w:id="2504" w:author="Direccion de Politicas y Gestion en Derechos Humanos 14" w:date="2023-12-18T11:31:00Z">
        <w:r w:rsidRPr="00DB7269">
          <w:rPr>
            <w:sz w:val="20"/>
          </w:rPr>
          <w:t xml:space="preserve">Una vez priorizadas, se procede a describir el comportamiento pasado, presente y futuro de estas tendencias. Se hace especial énfasis en aquellas que no han sido abordadas en los reportes del </w:t>
        </w:r>
        <w:proofErr w:type="spellStart"/>
        <w:r w:rsidRPr="00DB7269">
          <w:rPr>
            <w:sz w:val="20"/>
          </w:rPr>
          <w:t>Ceplan</w:t>
        </w:r>
        <w:proofErr w:type="spellEnd"/>
        <w:r w:rsidRPr="00DB7269">
          <w:rPr>
            <w:sz w:val="20"/>
          </w:rPr>
          <w:t xml:space="preserve"> o que no se encuentran publicadas en el Observatorio Nacional de Prospectiva. Así, se obtiene una visión más completa y detallada del panorama a futuro.</w:t>
        </w:r>
      </w:ins>
    </w:p>
    <w:p w14:paraId="3751290B" w14:textId="77777777" w:rsidR="00AF7482" w:rsidRPr="00DB7269" w:rsidRDefault="00AF7482" w:rsidP="00AF7482">
      <w:pPr>
        <w:pStyle w:val="Prrafodelista"/>
        <w:numPr>
          <w:ilvl w:val="0"/>
          <w:numId w:val="51"/>
        </w:numPr>
        <w:spacing w:after="120" w:line="264" w:lineRule="auto"/>
        <w:rPr>
          <w:ins w:id="2505" w:author="Direccion de Politicas y Gestion en Derechos Humanos 14" w:date="2023-12-18T11:31:00Z"/>
          <w:b/>
          <w:bCs/>
        </w:rPr>
      </w:pPr>
      <w:bookmarkStart w:id="2506" w:name="_Toc141714188"/>
      <w:bookmarkStart w:id="2507" w:name="_Toc148079761"/>
      <w:ins w:id="2508" w:author="Direccion de Politicas y Gestion en Derechos Humanos 14" w:date="2023-12-18T11:31:00Z">
        <w:r w:rsidRPr="00DB7269">
          <w:rPr>
            <w:b/>
            <w:bCs/>
          </w:rPr>
          <w:lastRenderedPageBreak/>
          <w:t>Identificación</w:t>
        </w:r>
        <w:bookmarkEnd w:id="2506"/>
        <w:bookmarkEnd w:id="2507"/>
      </w:ins>
    </w:p>
    <w:p w14:paraId="3FA0521A" w14:textId="77777777" w:rsidR="00AF7482" w:rsidRPr="00DB7269" w:rsidRDefault="00AF7482" w:rsidP="00AF7482">
      <w:pPr>
        <w:spacing w:before="100" w:beforeAutospacing="1" w:after="100" w:afterAutospacing="1" w:line="288" w:lineRule="auto"/>
        <w:ind w:left="336"/>
        <w:jc w:val="both"/>
        <w:rPr>
          <w:ins w:id="2509" w:author="Direccion de Politicas y Gestion en Derechos Humanos 14" w:date="2023-12-18T11:31:00Z"/>
          <w:sz w:val="20"/>
        </w:rPr>
      </w:pPr>
      <w:ins w:id="2510" w:author="Direccion de Politicas y Gestion en Derechos Humanos 14" w:date="2023-12-18T11:31:00Z">
        <w:r w:rsidRPr="00DB7269">
          <w:rPr>
            <w:sz w:val="20"/>
          </w:rPr>
          <w:t xml:space="preserve">Se ha llevado a cabo una búsqueda de información tanto en el Observatorio Nacional de Prospectiva como en fuentes especializadas con el propósito de identificar tendencias que puedan afectar al problema público en cuestión. Los resultados obtenidos se presentan en la siguiente tabla, en la que se han enunciado las tendencias siguiendo las directrices establecidas por el </w:t>
        </w:r>
        <w:r w:rsidRPr="00DB7269">
          <w:t>CEPLAN</w:t>
        </w:r>
        <w:r>
          <w:t>:</w:t>
        </w:r>
      </w:ins>
    </w:p>
    <w:p w14:paraId="047A97C0" w14:textId="77777777" w:rsidR="00AF7482" w:rsidRPr="00AF7482" w:rsidRDefault="00AF7482">
      <w:pPr>
        <w:spacing w:after="0" w:line="240" w:lineRule="auto"/>
        <w:jc w:val="both"/>
        <w:rPr>
          <w:ins w:id="2511" w:author="Direccion de Politicas y Gestion en Derechos Humanos 14" w:date="2023-12-18T11:31:00Z"/>
          <w:b/>
          <w:bCs/>
          <w:sz w:val="20"/>
          <w:rPrChange w:id="2512" w:author="Direccion de Politicas y Gestion en Derechos Humanos 14" w:date="2023-12-18T11:33:00Z">
            <w:rPr>
              <w:ins w:id="2513" w:author="Direccion de Politicas y Gestion en Derechos Humanos 14" w:date="2023-12-18T11:31:00Z"/>
              <w:sz w:val="20"/>
            </w:rPr>
          </w:rPrChange>
        </w:rPr>
        <w:pPrChange w:id="2514" w:author="Direccion de Politicas y Gestion en Derechos Humanos 14" w:date="2023-12-18T11:33:00Z">
          <w:pPr>
            <w:spacing w:before="100" w:beforeAutospacing="1" w:after="100" w:afterAutospacing="1" w:line="288" w:lineRule="auto"/>
            <w:ind w:left="426"/>
            <w:jc w:val="both"/>
          </w:pPr>
        </w:pPrChange>
      </w:pPr>
      <w:ins w:id="2515" w:author="Direccion de Politicas y Gestion en Derechos Humanos 14" w:date="2023-12-18T11:31:00Z">
        <w:r w:rsidRPr="00AF7482">
          <w:rPr>
            <w:b/>
            <w:bCs/>
            <w:sz w:val="20"/>
            <w:rPrChange w:id="2516" w:author="Direccion de Politicas y Gestion en Derechos Humanos 14" w:date="2023-12-18T11:33:00Z">
              <w:rPr>
                <w:sz w:val="20"/>
              </w:rPr>
            </w:rPrChange>
          </w:rPr>
          <w:t>Tabla: Lista de tendencias identificadas</w:t>
        </w:r>
      </w:ins>
    </w:p>
    <w:tbl>
      <w:tblPr>
        <w:tblW w:w="7819" w:type="dxa"/>
        <w:jc w:val="center"/>
        <w:tblCellMar>
          <w:left w:w="70" w:type="dxa"/>
          <w:right w:w="70" w:type="dxa"/>
        </w:tblCellMar>
        <w:tblLook w:val="04A0" w:firstRow="1" w:lastRow="0" w:firstColumn="1" w:lastColumn="0" w:noHBand="0" w:noVBand="1"/>
        <w:tblPrChange w:id="2517" w:author="Direccion de Politicas y Gestion en Derechos Humanos 14" w:date="2023-12-18T11:37:00Z">
          <w:tblPr>
            <w:tblW w:w="7819" w:type="dxa"/>
            <w:jc w:val="center"/>
            <w:tblCellMar>
              <w:left w:w="70" w:type="dxa"/>
              <w:right w:w="70" w:type="dxa"/>
            </w:tblCellMar>
            <w:tblLook w:val="04A0" w:firstRow="1" w:lastRow="0" w:firstColumn="1" w:lastColumn="0" w:noHBand="0" w:noVBand="1"/>
          </w:tblPr>
        </w:tblPrChange>
      </w:tblPr>
      <w:tblGrid>
        <w:gridCol w:w="834"/>
        <w:gridCol w:w="6985"/>
        <w:tblGridChange w:id="2518">
          <w:tblGrid>
            <w:gridCol w:w="834"/>
            <w:gridCol w:w="6985"/>
          </w:tblGrid>
        </w:tblGridChange>
      </w:tblGrid>
      <w:tr w:rsidR="00AF7482" w:rsidRPr="00F61A85" w14:paraId="3786694F" w14:textId="77777777" w:rsidTr="00C33B1F">
        <w:trPr>
          <w:trHeight w:val="20"/>
          <w:jc w:val="center"/>
          <w:ins w:id="2519" w:author="Direccion de Politicas y Gestion en Derechos Humanos 14" w:date="2023-12-18T11:31:00Z"/>
          <w:trPrChange w:id="2520"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002060"/>
            <w:noWrap/>
            <w:vAlign w:val="center"/>
            <w:hideMark/>
            <w:tcPrChange w:id="2521" w:author="Direccion de Politicas y Gestion en Derechos Humanos 14" w:date="2023-12-18T11:37:00Z">
              <w:tcPr>
                <w:tcW w:w="834" w:type="dxa"/>
                <w:tcBorders>
                  <w:top w:val="nil"/>
                  <w:left w:val="nil"/>
                  <w:bottom w:val="nil"/>
                  <w:right w:val="nil"/>
                </w:tcBorders>
                <w:shd w:val="clear" w:color="000000" w:fill="002060"/>
                <w:noWrap/>
                <w:vAlign w:val="center"/>
                <w:hideMark/>
              </w:tcPr>
            </w:tcPrChange>
          </w:tcPr>
          <w:p w14:paraId="6E1C4E3B" w14:textId="77777777" w:rsidR="00AF7482" w:rsidRPr="00F61A85" w:rsidRDefault="00AF7482" w:rsidP="00F2666B">
            <w:pPr>
              <w:spacing w:after="0" w:line="240" w:lineRule="auto"/>
              <w:jc w:val="center"/>
              <w:rPr>
                <w:ins w:id="2522" w:author="Direccion de Politicas y Gestion en Derechos Humanos 14" w:date="2023-12-18T11:31:00Z"/>
                <w:rFonts w:ascii="Calibri" w:eastAsia="Times New Roman" w:hAnsi="Calibri" w:cs="Calibri"/>
                <w:b/>
                <w:bCs/>
                <w:color w:val="FFFFFF"/>
                <w:sz w:val="16"/>
                <w:szCs w:val="16"/>
                <w:lang w:eastAsia="es-PE"/>
              </w:rPr>
            </w:pPr>
            <w:proofErr w:type="spellStart"/>
            <w:ins w:id="2523" w:author="Direccion de Politicas y Gestion en Derechos Humanos 14" w:date="2023-12-18T11:31:00Z">
              <w:r w:rsidRPr="00F61A85">
                <w:rPr>
                  <w:rFonts w:ascii="Calibri" w:eastAsia="Times New Roman" w:hAnsi="Calibri" w:cs="Calibri"/>
                  <w:b/>
                  <w:bCs/>
                  <w:color w:val="FFFFFF"/>
                  <w:sz w:val="16"/>
                  <w:szCs w:val="16"/>
                  <w:lang w:eastAsia="es-PE"/>
                </w:rPr>
                <w:t>N°</w:t>
              </w:r>
              <w:proofErr w:type="spellEnd"/>
            </w:ins>
          </w:p>
        </w:tc>
        <w:tc>
          <w:tcPr>
            <w:tcW w:w="6985" w:type="dxa"/>
            <w:tcBorders>
              <w:top w:val="nil"/>
              <w:left w:val="nil"/>
              <w:bottom w:val="nil"/>
              <w:right w:val="nil"/>
            </w:tcBorders>
            <w:shd w:val="clear" w:color="000000" w:fill="002060"/>
            <w:noWrap/>
            <w:vAlign w:val="center"/>
            <w:hideMark/>
            <w:tcPrChange w:id="2524" w:author="Direccion de Politicas y Gestion en Derechos Humanos 14" w:date="2023-12-18T11:37:00Z">
              <w:tcPr>
                <w:tcW w:w="6985" w:type="dxa"/>
                <w:tcBorders>
                  <w:top w:val="nil"/>
                  <w:left w:val="nil"/>
                  <w:bottom w:val="nil"/>
                  <w:right w:val="nil"/>
                </w:tcBorders>
                <w:shd w:val="clear" w:color="000000" w:fill="002060"/>
                <w:noWrap/>
                <w:vAlign w:val="center"/>
                <w:hideMark/>
              </w:tcPr>
            </w:tcPrChange>
          </w:tcPr>
          <w:p w14:paraId="4EF21116" w14:textId="77777777" w:rsidR="00AF7482" w:rsidRPr="00F61A85" w:rsidRDefault="00AF7482" w:rsidP="00F2666B">
            <w:pPr>
              <w:spacing w:after="0" w:line="240" w:lineRule="auto"/>
              <w:jc w:val="center"/>
              <w:rPr>
                <w:ins w:id="2525" w:author="Direccion de Politicas y Gestion en Derechos Humanos 14" w:date="2023-12-18T11:31:00Z"/>
                <w:rFonts w:ascii="Calibri" w:eastAsia="Times New Roman" w:hAnsi="Calibri" w:cs="Calibri"/>
                <w:b/>
                <w:bCs/>
                <w:color w:val="FFFFFF"/>
                <w:sz w:val="16"/>
                <w:szCs w:val="16"/>
                <w:lang w:eastAsia="es-PE"/>
              </w:rPr>
            </w:pPr>
            <w:ins w:id="2526" w:author="Direccion de Politicas y Gestion en Derechos Humanos 14" w:date="2023-12-18T11:31:00Z">
              <w:r w:rsidRPr="00F61A85">
                <w:rPr>
                  <w:rFonts w:ascii="Calibri" w:eastAsia="Times New Roman" w:hAnsi="Calibri" w:cs="Calibri"/>
                  <w:b/>
                  <w:bCs/>
                  <w:color w:val="FFFFFF"/>
                  <w:sz w:val="16"/>
                  <w:szCs w:val="16"/>
                  <w:lang w:eastAsia="es-PE"/>
                </w:rPr>
                <w:t>Enunciado de la tendencia</w:t>
              </w:r>
            </w:ins>
          </w:p>
        </w:tc>
      </w:tr>
      <w:tr w:rsidR="00AF7482" w:rsidRPr="00F61A85" w14:paraId="7B803E96" w14:textId="77777777" w:rsidTr="00C33B1F">
        <w:trPr>
          <w:trHeight w:val="20"/>
          <w:jc w:val="center"/>
          <w:ins w:id="2527" w:author="Direccion de Politicas y Gestion en Derechos Humanos 14" w:date="2023-12-18T11:31:00Z"/>
          <w:trPrChange w:id="2528"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529"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3A82E041" w14:textId="77777777" w:rsidR="00AF7482" w:rsidRPr="00F61A85" w:rsidRDefault="00AF7482" w:rsidP="00F2666B">
            <w:pPr>
              <w:spacing w:after="0" w:line="240" w:lineRule="auto"/>
              <w:ind w:left="-65"/>
              <w:jc w:val="center"/>
              <w:rPr>
                <w:ins w:id="2530" w:author="Direccion de Politicas y Gestion en Derechos Humanos 14" w:date="2023-12-18T11:31:00Z"/>
                <w:rFonts w:ascii="Calibri" w:eastAsia="Times New Roman" w:hAnsi="Calibri" w:cs="Calibri"/>
                <w:color w:val="000000"/>
                <w:sz w:val="16"/>
                <w:szCs w:val="16"/>
                <w:lang w:eastAsia="es-PE"/>
              </w:rPr>
            </w:pPr>
            <w:ins w:id="2531" w:author="Direccion de Politicas y Gestion en Derechos Humanos 14" w:date="2023-12-18T11:31:00Z">
              <w:r>
                <w:rPr>
                  <w:rFonts w:ascii="Calibri" w:hAnsi="Calibri" w:cs="Calibri"/>
                  <w:color w:val="000000"/>
                  <w:sz w:val="16"/>
                  <w:szCs w:val="16"/>
                </w:rPr>
                <w:t>1</w:t>
              </w:r>
            </w:ins>
          </w:p>
        </w:tc>
        <w:tc>
          <w:tcPr>
            <w:tcW w:w="6985" w:type="dxa"/>
            <w:tcBorders>
              <w:top w:val="nil"/>
              <w:left w:val="nil"/>
              <w:bottom w:val="nil"/>
              <w:right w:val="nil"/>
            </w:tcBorders>
            <w:shd w:val="clear" w:color="000000" w:fill="D9E1F2"/>
            <w:noWrap/>
            <w:vAlign w:val="center"/>
            <w:hideMark/>
            <w:tcPrChange w:id="2532"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49E1EE50" w14:textId="77777777" w:rsidR="00AF7482" w:rsidRPr="00F61A85" w:rsidRDefault="00AF7482" w:rsidP="00F2666B">
            <w:pPr>
              <w:spacing w:after="0" w:line="240" w:lineRule="auto"/>
              <w:rPr>
                <w:ins w:id="2533" w:author="Direccion de Politicas y Gestion en Derechos Humanos 14" w:date="2023-12-18T11:31:00Z"/>
                <w:rFonts w:ascii="Calibri" w:eastAsia="Times New Roman" w:hAnsi="Calibri" w:cs="Calibri"/>
                <w:color w:val="000000"/>
                <w:sz w:val="16"/>
                <w:szCs w:val="16"/>
                <w:lang w:eastAsia="es-PE"/>
              </w:rPr>
            </w:pPr>
            <w:ins w:id="2534"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Persistencia de la corrupción</w:t>
              </w:r>
            </w:ins>
          </w:p>
        </w:tc>
      </w:tr>
      <w:tr w:rsidR="00AF7482" w:rsidRPr="00F61A85" w14:paraId="3C3B3D42" w14:textId="77777777" w:rsidTr="00C33B1F">
        <w:trPr>
          <w:trHeight w:val="20"/>
          <w:jc w:val="center"/>
          <w:ins w:id="2535" w:author="Direccion de Politicas y Gestion en Derechos Humanos 14" w:date="2023-12-18T11:31:00Z"/>
          <w:trPrChange w:id="2536"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537"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01EE044C" w14:textId="77777777" w:rsidR="00AF7482" w:rsidRPr="00F61A85" w:rsidRDefault="00AF7482" w:rsidP="00F2666B">
            <w:pPr>
              <w:spacing w:after="0" w:line="240" w:lineRule="auto"/>
              <w:jc w:val="center"/>
              <w:rPr>
                <w:ins w:id="2538" w:author="Direccion de Politicas y Gestion en Derechos Humanos 14" w:date="2023-12-18T11:31:00Z"/>
                <w:rFonts w:ascii="Calibri" w:eastAsia="Times New Roman" w:hAnsi="Calibri" w:cs="Calibri"/>
                <w:color w:val="000000"/>
                <w:sz w:val="16"/>
                <w:szCs w:val="16"/>
                <w:lang w:eastAsia="es-PE"/>
              </w:rPr>
            </w:pPr>
            <w:ins w:id="2539" w:author="Direccion de Politicas y Gestion en Derechos Humanos 14" w:date="2023-12-18T11:31:00Z">
              <w:r>
                <w:rPr>
                  <w:rFonts w:ascii="Calibri" w:hAnsi="Calibri" w:cs="Calibri"/>
                  <w:color w:val="000000"/>
                  <w:sz w:val="16"/>
                  <w:szCs w:val="16"/>
                </w:rPr>
                <w:t>2</w:t>
              </w:r>
            </w:ins>
          </w:p>
        </w:tc>
        <w:tc>
          <w:tcPr>
            <w:tcW w:w="6985" w:type="dxa"/>
            <w:tcBorders>
              <w:top w:val="nil"/>
              <w:left w:val="nil"/>
              <w:bottom w:val="nil"/>
              <w:right w:val="nil"/>
            </w:tcBorders>
            <w:shd w:val="clear" w:color="auto" w:fill="auto"/>
            <w:noWrap/>
            <w:vAlign w:val="center"/>
            <w:hideMark/>
            <w:tcPrChange w:id="2540"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23277835" w14:textId="77777777" w:rsidR="00AF7482" w:rsidRPr="00F61A85" w:rsidRDefault="00AF7482" w:rsidP="00F2666B">
            <w:pPr>
              <w:spacing w:after="0" w:line="240" w:lineRule="auto"/>
              <w:rPr>
                <w:ins w:id="2541" w:author="Direccion de Politicas y Gestion en Derechos Humanos 14" w:date="2023-12-18T11:31:00Z"/>
                <w:rFonts w:ascii="Calibri" w:eastAsia="Times New Roman" w:hAnsi="Calibri" w:cs="Calibri"/>
                <w:color w:val="000000"/>
                <w:sz w:val="16"/>
                <w:szCs w:val="16"/>
                <w:lang w:eastAsia="es-PE"/>
              </w:rPr>
            </w:pPr>
            <w:ins w:id="2542"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del desempleo</w:t>
              </w:r>
            </w:ins>
          </w:p>
        </w:tc>
      </w:tr>
      <w:tr w:rsidR="00AF7482" w:rsidRPr="00F61A85" w14:paraId="726FB11A" w14:textId="77777777" w:rsidTr="00C33B1F">
        <w:trPr>
          <w:trHeight w:val="20"/>
          <w:jc w:val="center"/>
          <w:ins w:id="2543" w:author="Direccion de Politicas y Gestion en Derechos Humanos 14" w:date="2023-12-18T11:31:00Z"/>
          <w:trPrChange w:id="2544"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545"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47A9D9B4" w14:textId="77777777" w:rsidR="00AF7482" w:rsidRPr="00F61A85" w:rsidRDefault="00AF7482" w:rsidP="00F2666B">
            <w:pPr>
              <w:spacing w:after="0" w:line="240" w:lineRule="auto"/>
              <w:jc w:val="center"/>
              <w:rPr>
                <w:ins w:id="2546" w:author="Direccion de Politicas y Gestion en Derechos Humanos 14" w:date="2023-12-18T11:31:00Z"/>
                <w:rFonts w:ascii="Calibri" w:eastAsia="Times New Roman" w:hAnsi="Calibri" w:cs="Calibri"/>
                <w:color w:val="000000"/>
                <w:sz w:val="16"/>
                <w:szCs w:val="16"/>
                <w:lang w:eastAsia="es-PE"/>
              </w:rPr>
            </w:pPr>
            <w:ins w:id="2547" w:author="Direccion de Politicas y Gestion en Derechos Humanos 14" w:date="2023-12-18T11:31:00Z">
              <w:r>
                <w:rPr>
                  <w:rFonts w:ascii="Calibri" w:hAnsi="Calibri" w:cs="Calibri"/>
                  <w:color w:val="000000"/>
                  <w:sz w:val="16"/>
                  <w:szCs w:val="16"/>
                </w:rPr>
                <w:t>3</w:t>
              </w:r>
            </w:ins>
          </w:p>
        </w:tc>
        <w:tc>
          <w:tcPr>
            <w:tcW w:w="6985" w:type="dxa"/>
            <w:tcBorders>
              <w:top w:val="nil"/>
              <w:left w:val="nil"/>
              <w:bottom w:val="nil"/>
              <w:right w:val="nil"/>
            </w:tcBorders>
            <w:shd w:val="clear" w:color="000000" w:fill="D9E1F2"/>
            <w:noWrap/>
            <w:vAlign w:val="center"/>
            <w:hideMark/>
            <w:tcPrChange w:id="2548"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5A11A83A" w14:textId="77777777" w:rsidR="00AF7482" w:rsidRPr="00F61A85" w:rsidRDefault="00AF7482" w:rsidP="00F2666B">
            <w:pPr>
              <w:spacing w:after="0" w:line="240" w:lineRule="auto"/>
              <w:rPr>
                <w:ins w:id="2549" w:author="Direccion de Politicas y Gestion en Derechos Humanos 14" w:date="2023-12-18T11:31:00Z"/>
                <w:rFonts w:ascii="Calibri" w:eastAsia="Times New Roman" w:hAnsi="Calibri" w:cs="Calibri"/>
                <w:color w:val="000000"/>
                <w:sz w:val="16"/>
                <w:szCs w:val="16"/>
                <w:lang w:eastAsia="es-PE"/>
              </w:rPr>
            </w:pPr>
            <w:ins w:id="2550"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Persistencia de la discriminación</w:t>
              </w:r>
            </w:ins>
          </w:p>
        </w:tc>
      </w:tr>
      <w:tr w:rsidR="00AF7482" w:rsidRPr="00F61A85" w14:paraId="705143BC" w14:textId="77777777" w:rsidTr="00C33B1F">
        <w:trPr>
          <w:trHeight w:val="20"/>
          <w:jc w:val="center"/>
          <w:ins w:id="2551" w:author="Direccion de Politicas y Gestion en Derechos Humanos 14" w:date="2023-12-18T11:31:00Z"/>
          <w:trPrChange w:id="2552"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553"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41EA3233" w14:textId="77777777" w:rsidR="00AF7482" w:rsidRPr="00F61A85" w:rsidRDefault="00AF7482" w:rsidP="00F2666B">
            <w:pPr>
              <w:spacing w:after="0" w:line="240" w:lineRule="auto"/>
              <w:jc w:val="center"/>
              <w:rPr>
                <w:ins w:id="2554" w:author="Direccion de Politicas y Gestion en Derechos Humanos 14" w:date="2023-12-18T11:31:00Z"/>
                <w:rFonts w:ascii="Calibri" w:eastAsia="Times New Roman" w:hAnsi="Calibri" w:cs="Calibri"/>
                <w:color w:val="000000"/>
                <w:sz w:val="16"/>
                <w:szCs w:val="16"/>
                <w:lang w:eastAsia="es-PE"/>
              </w:rPr>
            </w:pPr>
            <w:ins w:id="2555" w:author="Direccion de Politicas y Gestion en Derechos Humanos 14" w:date="2023-12-18T11:31:00Z">
              <w:r>
                <w:rPr>
                  <w:rFonts w:ascii="Calibri" w:hAnsi="Calibri" w:cs="Calibri"/>
                  <w:color w:val="000000"/>
                  <w:sz w:val="16"/>
                  <w:szCs w:val="16"/>
                </w:rPr>
                <w:t>4</w:t>
              </w:r>
            </w:ins>
          </w:p>
        </w:tc>
        <w:tc>
          <w:tcPr>
            <w:tcW w:w="6985" w:type="dxa"/>
            <w:tcBorders>
              <w:top w:val="nil"/>
              <w:left w:val="nil"/>
              <w:bottom w:val="nil"/>
              <w:right w:val="nil"/>
            </w:tcBorders>
            <w:shd w:val="clear" w:color="auto" w:fill="auto"/>
            <w:noWrap/>
            <w:vAlign w:val="center"/>
            <w:hideMark/>
            <w:tcPrChange w:id="2556"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50949CD4" w14:textId="77777777" w:rsidR="00AF7482" w:rsidRPr="00F61A85" w:rsidRDefault="00AF7482" w:rsidP="00F2666B">
            <w:pPr>
              <w:spacing w:after="0" w:line="240" w:lineRule="auto"/>
              <w:rPr>
                <w:ins w:id="2557" w:author="Direccion de Politicas y Gestion en Derechos Humanos 14" w:date="2023-12-18T11:31:00Z"/>
                <w:rFonts w:ascii="Calibri" w:eastAsia="Times New Roman" w:hAnsi="Calibri" w:cs="Calibri"/>
                <w:color w:val="000000"/>
                <w:sz w:val="16"/>
                <w:szCs w:val="16"/>
                <w:lang w:eastAsia="es-PE"/>
              </w:rPr>
            </w:pPr>
            <w:ins w:id="2558"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Persistente desigualdad de género</w:t>
              </w:r>
            </w:ins>
          </w:p>
        </w:tc>
      </w:tr>
      <w:tr w:rsidR="00AF7482" w:rsidRPr="00F61A85" w14:paraId="4770E68F" w14:textId="77777777" w:rsidTr="00C33B1F">
        <w:trPr>
          <w:trHeight w:val="20"/>
          <w:jc w:val="center"/>
          <w:ins w:id="2559" w:author="Direccion de Politicas y Gestion en Derechos Humanos 14" w:date="2023-12-18T11:31:00Z"/>
          <w:trPrChange w:id="2560"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561"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78A07183" w14:textId="77777777" w:rsidR="00AF7482" w:rsidRPr="00F61A85" w:rsidRDefault="00AF7482" w:rsidP="00F2666B">
            <w:pPr>
              <w:spacing w:after="0" w:line="240" w:lineRule="auto"/>
              <w:jc w:val="center"/>
              <w:rPr>
                <w:ins w:id="2562" w:author="Direccion de Politicas y Gestion en Derechos Humanos 14" w:date="2023-12-18T11:31:00Z"/>
                <w:rFonts w:ascii="Calibri" w:eastAsia="Times New Roman" w:hAnsi="Calibri" w:cs="Calibri"/>
                <w:color w:val="000000"/>
                <w:sz w:val="16"/>
                <w:szCs w:val="16"/>
                <w:lang w:eastAsia="es-PE"/>
              </w:rPr>
            </w:pPr>
            <w:ins w:id="2563" w:author="Direccion de Politicas y Gestion en Derechos Humanos 14" w:date="2023-12-18T11:31:00Z">
              <w:r>
                <w:rPr>
                  <w:rFonts w:ascii="Calibri" w:hAnsi="Calibri" w:cs="Calibri"/>
                  <w:color w:val="000000"/>
                  <w:sz w:val="16"/>
                  <w:szCs w:val="16"/>
                </w:rPr>
                <w:t>5</w:t>
              </w:r>
            </w:ins>
          </w:p>
        </w:tc>
        <w:tc>
          <w:tcPr>
            <w:tcW w:w="6985" w:type="dxa"/>
            <w:tcBorders>
              <w:top w:val="nil"/>
              <w:left w:val="nil"/>
              <w:bottom w:val="nil"/>
              <w:right w:val="nil"/>
            </w:tcBorders>
            <w:shd w:val="clear" w:color="000000" w:fill="D9E1F2"/>
            <w:noWrap/>
            <w:vAlign w:val="center"/>
            <w:hideMark/>
            <w:tcPrChange w:id="2564"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3E2FB649" w14:textId="77777777" w:rsidR="00AF7482" w:rsidRPr="00F61A85" w:rsidRDefault="00AF7482" w:rsidP="00F2666B">
            <w:pPr>
              <w:spacing w:after="0" w:line="240" w:lineRule="auto"/>
              <w:rPr>
                <w:ins w:id="2565" w:author="Direccion de Politicas y Gestion en Derechos Humanos 14" w:date="2023-12-18T11:31:00Z"/>
                <w:rFonts w:ascii="Calibri" w:eastAsia="Times New Roman" w:hAnsi="Calibri" w:cs="Calibri"/>
                <w:color w:val="000000"/>
                <w:sz w:val="16"/>
                <w:szCs w:val="16"/>
                <w:lang w:eastAsia="es-PE"/>
              </w:rPr>
            </w:pPr>
            <w:ins w:id="2566"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 xml:space="preserve">Incremento de la </w:t>
              </w:r>
              <w:r>
                <w:rPr>
                  <w:rFonts w:ascii="Arial" w:eastAsia="Times New Roman" w:hAnsi="Arial" w:cs="Arial"/>
                  <w:color w:val="333333"/>
                  <w:kern w:val="0"/>
                  <w:sz w:val="16"/>
                  <w:szCs w:val="16"/>
                  <w:lang w:eastAsia="es-PE"/>
                  <w14:ligatures w14:val="none"/>
                </w:rPr>
                <w:t>i</w:t>
              </w:r>
              <w:r w:rsidRPr="004C5948">
                <w:rPr>
                  <w:rFonts w:ascii="Arial" w:eastAsia="Times New Roman" w:hAnsi="Arial" w:cs="Arial"/>
                  <w:color w:val="333333"/>
                  <w:kern w:val="0"/>
                  <w:sz w:val="16"/>
                  <w:szCs w:val="16"/>
                  <w:lang w:eastAsia="es-PE"/>
                  <w14:ligatures w14:val="none"/>
                </w:rPr>
                <w:t>nformalidad</w:t>
              </w:r>
            </w:ins>
          </w:p>
        </w:tc>
      </w:tr>
      <w:tr w:rsidR="00AF7482" w:rsidRPr="00F61A85" w14:paraId="75962087" w14:textId="77777777" w:rsidTr="00C33B1F">
        <w:trPr>
          <w:trHeight w:val="20"/>
          <w:jc w:val="center"/>
          <w:ins w:id="2567" w:author="Direccion de Politicas y Gestion en Derechos Humanos 14" w:date="2023-12-18T11:31:00Z"/>
          <w:trPrChange w:id="2568"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569"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5149E632" w14:textId="77777777" w:rsidR="00AF7482" w:rsidRPr="00F61A85" w:rsidRDefault="00AF7482" w:rsidP="00F2666B">
            <w:pPr>
              <w:spacing w:after="0" w:line="240" w:lineRule="auto"/>
              <w:jc w:val="center"/>
              <w:rPr>
                <w:ins w:id="2570" w:author="Direccion de Politicas y Gestion en Derechos Humanos 14" w:date="2023-12-18T11:31:00Z"/>
                <w:rFonts w:ascii="Calibri" w:eastAsia="Times New Roman" w:hAnsi="Calibri" w:cs="Calibri"/>
                <w:color w:val="000000"/>
                <w:sz w:val="16"/>
                <w:szCs w:val="16"/>
                <w:lang w:eastAsia="es-PE"/>
              </w:rPr>
            </w:pPr>
            <w:ins w:id="2571" w:author="Direccion de Politicas y Gestion en Derechos Humanos 14" w:date="2023-12-18T11:31:00Z">
              <w:r>
                <w:rPr>
                  <w:rFonts w:ascii="Calibri" w:hAnsi="Calibri" w:cs="Calibri"/>
                  <w:color w:val="000000"/>
                  <w:sz w:val="16"/>
                  <w:szCs w:val="16"/>
                </w:rPr>
                <w:t>6</w:t>
              </w:r>
            </w:ins>
          </w:p>
        </w:tc>
        <w:tc>
          <w:tcPr>
            <w:tcW w:w="6985" w:type="dxa"/>
            <w:tcBorders>
              <w:top w:val="nil"/>
              <w:left w:val="nil"/>
              <w:bottom w:val="nil"/>
              <w:right w:val="nil"/>
            </w:tcBorders>
            <w:shd w:val="clear" w:color="auto" w:fill="auto"/>
            <w:noWrap/>
            <w:vAlign w:val="center"/>
            <w:hideMark/>
            <w:tcPrChange w:id="2572"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1B10FBBC" w14:textId="77777777" w:rsidR="00AF7482" w:rsidRPr="00F61A85" w:rsidRDefault="00AF7482" w:rsidP="00F2666B">
            <w:pPr>
              <w:spacing w:after="0" w:line="240" w:lineRule="auto"/>
              <w:rPr>
                <w:ins w:id="2573" w:author="Direccion de Politicas y Gestion en Derechos Humanos 14" w:date="2023-12-18T11:31:00Z"/>
                <w:rFonts w:ascii="Calibri" w:eastAsia="Times New Roman" w:hAnsi="Calibri" w:cs="Calibri"/>
                <w:color w:val="000000"/>
                <w:sz w:val="16"/>
                <w:szCs w:val="16"/>
                <w:lang w:eastAsia="es-PE"/>
              </w:rPr>
            </w:pPr>
            <w:ins w:id="2574"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Mayor insatisfacción con el funcionamiento de la democracia</w:t>
              </w:r>
            </w:ins>
          </w:p>
        </w:tc>
      </w:tr>
      <w:tr w:rsidR="00AF7482" w:rsidRPr="00F61A85" w14:paraId="60815564" w14:textId="77777777" w:rsidTr="00C33B1F">
        <w:trPr>
          <w:trHeight w:val="20"/>
          <w:jc w:val="center"/>
          <w:ins w:id="2575" w:author="Direccion de Politicas y Gestion en Derechos Humanos 14" w:date="2023-12-18T11:31:00Z"/>
          <w:trPrChange w:id="2576"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577"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1B6AD4F4" w14:textId="77777777" w:rsidR="00AF7482" w:rsidRPr="00F61A85" w:rsidRDefault="00AF7482" w:rsidP="00F2666B">
            <w:pPr>
              <w:spacing w:after="0" w:line="240" w:lineRule="auto"/>
              <w:jc w:val="center"/>
              <w:rPr>
                <w:ins w:id="2578" w:author="Direccion de Politicas y Gestion en Derechos Humanos 14" w:date="2023-12-18T11:31:00Z"/>
                <w:rFonts w:ascii="Calibri" w:eastAsia="Times New Roman" w:hAnsi="Calibri" w:cs="Calibri"/>
                <w:color w:val="000000"/>
                <w:sz w:val="16"/>
                <w:szCs w:val="16"/>
                <w:lang w:eastAsia="es-PE"/>
              </w:rPr>
            </w:pPr>
            <w:ins w:id="2579" w:author="Direccion de Politicas y Gestion en Derechos Humanos 14" w:date="2023-12-18T11:31:00Z">
              <w:r>
                <w:rPr>
                  <w:rFonts w:ascii="Calibri" w:hAnsi="Calibri" w:cs="Calibri"/>
                  <w:color w:val="000000"/>
                  <w:sz w:val="16"/>
                  <w:szCs w:val="16"/>
                </w:rPr>
                <w:t>7</w:t>
              </w:r>
            </w:ins>
          </w:p>
        </w:tc>
        <w:tc>
          <w:tcPr>
            <w:tcW w:w="6985" w:type="dxa"/>
            <w:tcBorders>
              <w:top w:val="nil"/>
              <w:left w:val="nil"/>
              <w:bottom w:val="nil"/>
              <w:right w:val="nil"/>
            </w:tcBorders>
            <w:shd w:val="clear" w:color="000000" w:fill="D9E1F2"/>
            <w:noWrap/>
            <w:vAlign w:val="center"/>
            <w:hideMark/>
            <w:tcPrChange w:id="2580"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6C785C7F" w14:textId="77777777" w:rsidR="00AF7482" w:rsidRPr="00F61A85" w:rsidRDefault="00AF7482" w:rsidP="00F2666B">
            <w:pPr>
              <w:spacing w:after="0" w:line="240" w:lineRule="auto"/>
              <w:rPr>
                <w:ins w:id="2581" w:author="Direccion de Politicas y Gestion en Derechos Humanos 14" w:date="2023-12-18T11:31:00Z"/>
                <w:rFonts w:ascii="Calibri" w:eastAsia="Times New Roman" w:hAnsi="Calibri" w:cs="Calibri"/>
                <w:color w:val="000000"/>
                <w:sz w:val="16"/>
                <w:szCs w:val="16"/>
                <w:lang w:eastAsia="es-PE"/>
              </w:rPr>
            </w:pPr>
            <w:ins w:id="2582"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la contaminación</w:t>
              </w:r>
            </w:ins>
          </w:p>
        </w:tc>
      </w:tr>
      <w:tr w:rsidR="00AF7482" w:rsidRPr="00F61A85" w14:paraId="5DBCE956" w14:textId="77777777" w:rsidTr="00C33B1F">
        <w:trPr>
          <w:trHeight w:val="20"/>
          <w:jc w:val="center"/>
          <w:ins w:id="2583" w:author="Direccion de Politicas y Gestion en Derechos Humanos 14" w:date="2023-12-18T11:31:00Z"/>
          <w:trPrChange w:id="2584"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585"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5CB5D4D6" w14:textId="77777777" w:rsidR="00AF7482" w:rsidRPr="00F61A85" w:rsidRDefault="00AF7482" w:rsidP="00F2666B">
            <w:pPr>
              <w:spacing w:after="0" w:line="240" w:lineRule="auto"/>
              <w:jc w:val="center"/>
              <w:rPr>
                <w:ins w:id="2586" w:author="Direccion de Politicas y Gestion en Derechos Humanos 14" w:date="2023-12-18T11:31:00Z"/>
                <w:rFonts w:ascii="Calibri" w:eastAsia="Times New Roman" w:hAnsi="Calibri" w:cs="Calibri"/>
                <w:color w:val="000000"/>
                <w:sz w:val="16"/>
                <w:szCs w:val="16"/>
                <w:lang w:eastAsia="es-PE"/>
              </w:rPr>
            </w:pPr>
            <w:ins w:id="2587" w:author="Direccion de Politicas y Gestion en Derechos Humanos 14" w:date="2023-12-18T11:31:00Z">
              <w:r>
                <w:rPr>
                  <w:rFonts w:ascii="Calibri" w:hAnsi="Calibri" w:cs="Calibri"/>
                  <w:color w:val="000000"/>
                  <w:sz w:val="16"/>
                  <w:szCs w:val="16"/>
                </w:rPr>
                <w:t>8</w:t>
              </w:r>
            </w:ins>
          </w:p>
        </w:tc>
        <w:tc>
          <w:tcPr>
            <w:tcW w:w="6985" w:type="dxa"/>
            <w:tcBorders>
              <w:top w:val="nil"/>
              <w:left w:val="nil"/>
              <w:bottom w:val="nil"/>
              <w:right w:val="nil"/>
            </w:tcBorders>
            <w:shd w:val="clear" w:color="auto" w:fill="auto"/>
            <w:noWrap/>
            <w:vAlign w:val="center"/>
            <w:hideMark/>
            <w:tcPrChange w:id="2588"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46B30B14" w14:textId="77777777" w:rsidR="00AF7482" w:rsidRPr="00F61A85" w:rsidRDefault="00AF7482" w:rsidP="00F2666B">
            <w:pPr>
              <w:spacing w:after="0" w:line="240" w:lineRule="auto"/>
              <w:rPr>
                <w:ins w:id="2589" w:author="Direccion de Politicas y Gestion en Derechos Humanos 14" w:date="2023-12-18T11:31:00Z"/>
                <w:rFonts w:ascii="Calibri" w:eastAsia="Times New Roman" w:hAnsi="Calibri" w:cs="Calibri"/>
                <w:color w:val="000000"/>
                <w:sz w:val="16"/>
                <w:szCs w:val="16"/>
                <w:lang w:eastAsia="es-PE"/>
              </w:rPr>
            </w:pPr>
            <w:ins w:id="2590"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violencia legítima ejercida por el Estado</w:t>
              </w:r>
            </w:ins>
          </w:p>
        </w:tc>
      </w:tr>
      <w:tr w:rsidR="00AF7482" w:rsidRPr="00F61A85" w14:paraId="0C839AC4" w14:textId="77777777" w:rsidTr="00C33B1F">
        <w:trPr>
          <w:trHeight w:val="20"/>
          <w:jc w:val="center"/>
          <w:ins w:id="2591" w:author="Direccion de Politicas y Gestion en Derechos Humanos 14" w:date="2023-12-18T11:31:00Z"/>
          <w:trPrChange w:id="2592"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593"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335077BD" w14:textId="77777777" w:rsidR="00AF7482" w:rsidRPr="00F61A85" w:rsidRDefault="00AF7482" w:rsidP="00F2666B">
            <w:pPr>
              <w:spacing w:after="0" w:line="240" w:lineRule="auto"/>
              <w:jc w:val="center"/>
              <w:rPr>
                <w:ins w:id="2594" w:author="Direccion de Politicas y Gestion en Derechos Humanos 14" w:date="2023-12-18T11:31:00Z"/>
                <w:rFonts w:ascii="Calibri" w:eastAsia="Times New Roman" w:hAnsi="Calibri" w:cs="Calibri"/>
                <w:color w:val="000000"/>
                <w:sz w:val="16"/>
                <w:szCs w:val="16"/>
                <w:lang w:eastAsia="es-PE"/>
              </w:rPr>
            </w:pPr>
            <w:ins w:id="2595" w:author="Direccion de Politicas y Gestion en Derechos Humanos 14" w:date="2023-12-18T11:31:00Z">
              <w:r>
                <w:rPr>
                  <w:rFonts w:ascii="Calibri" w:hAnsi="Calibri" w:cs="Calibri"/>
                  <w:color w:val="000000"/>
                  <w:sz w:val="16"/>
                  <w:szCs w:val="16"/>
                </w:rPr>
                <w:t>9</w:t>
              </w:r>
            </w:ins>
          </w:p>
        </w:tc>
        <w:tc>
          <w:tcPr>
            <w:tcW w:w="6985" w:type="dxa"/>
            <w:tcBorders>
              <w:top w:val="nil"/>
              <w:left w:val="nil"/>
              <w:bottom w:val="nil"/>
              <w:right w:val="nil"/>
            </w:tcBorders>
            <w:shd w:val="clear" w:color="000000" w:fill="D9E1F2"/>
            <w:noWrap/>
            <w:vAlign w:val="center"/>
            <w:hideMark/>
            <w:tcPrChange w:id="2596"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310E4BED" w14:textId="77777777" w:rsidR="00AF7482" w:rsidRPr="00F61A85" w:rsidRDefault="00AF7482" w:rsidP="00F2666B">
            <w:pPr>
              <w:spacing w:after="0" w:line="240" w:lineRule="auto"/>
              <w:rPr>
                <w:ins w:id="2597" w:author="Direccion de Politicas y Gestion en Derechos Humanos 14" w:date="2023-12-18T11:31:00Z"/>
                <w:rFonts w:ascii="Calibri" w:eastAsia="Times New Roman" w:hAnsi="Calibri" w:cs="Calibri"/>
                <w:color w:val="000000"/>
                <w:sz w:val="16"/>
                <w:szCs w:val="16"/>
                <w:lang w:eastAsia="es-PE"/>
              </w:rPr>
            </w:pPr>
            <w:ins w:id="2598"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la desigualdad de ingresos</w:t>
              </w:r>
            </w:ins>
          </w:p>
        </w:tc>
      </w:tr>
      <w:tr w:rsidR="00AF7482" w:rsidRPr="00F61A85" w14:paraId="2185B669" w14:textId="77777777" w:rsidTr="00C33B1F">
        <w:trPr>
          <w:trHeight w:val="20"/>
          <w:jc w:val="center"/>
          <w:ins w:id="2599" w:author="Direccion de Politicas y Gestion en Derechos Humanos 14" w:date="2023-12-18T11:31:00Z"/>
          <w:trPrChange w:id="2600"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601"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2FD5189C" w14:textId="77777777" w:rsidR="00AF7482" w:rsidRPr="00F61A85" w:rsidRDefault="00AF7482" w:rsidP="00F2666B">
            <w:pPr>
              <w:spacing w:after="0" w:line="240" w:lineRule="auto"/>
              <w:jc w:val="center"/>
              <w:rPr>
                <w:ins w:id="2602" w:author="Direccion de Politicas y Gestion en Derechos Humanos 14" w:date="2023-12-18T11:31:00Z"/>
                <w:rFonts w:ascii="Calibri" w:eastAsia="Times New Roman" w:hAnsi="Calibri" w:cs="Calibri"/>
                <w:color w:val="000000"/>
                <w:sz w:val="16"/>
                <w:szCs w:val="16"/>
                <w:lang w:eastAsia="es-PE"/>
              </w:rPr>
            </w:pPr>
            <w:ins w:id="2603" w:author="Direccion de Politicas y Gestion en Derechos Humanos 14" w:date="2023-12-18T11:31:00Z">
              <w:r>
                <w:rPr>
                  <w:rFonts w:ascii="Calibri" w:hAnsi="Calibri" w:cs="Calibri"/>
                  <w:color w:val="000000"/>
                  <w:sz w:val="16"/>
                  <w:szCs w:val="16"/>
                </w:rPr>
                <w:t>10</w:t>
              </w:r>
            </w:ins>
          </w:p>
        </w:tc>
        <w:tc>
          <w:tcPr>
            <w:tcW w:w="6985" w:type="dxa"/>
            <w:tcBorders>
              <w:top w:val="nil"/>
              <w:left w:val="nil"/>
              <w:bottom w:val="nil"/>
              <w:right w:val="nil"/>
            </w:tcBorders>
            <w:shd w:val="clear" w:color="auto" w:fill="auto"/>
            <w:noWrap/>
            <w:vAlign w:val="center"/>
            <w:hideMark/>
            <w:tcPrChange w:id="2604"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1D1DF67C" w14:textId="77777777" w:rsidR="00AF7482" w:rsidRPr="00F61A85" w:rsidRDefault="00AF7482" w:rsidP="00F2666B">
            <w:pPr>
              <w:spacing w:after="0" w:line="240" w:lineRule="auto"/>
              <w:rPr>
                <w:ins w:id="2605" w:author="Direccion de Politicas y Gestion en Derechos Humanos 14" w:date="2023-12-18T11:31:00Z"/>
                <w:rFonts w:ascii="Calibri" w:eastAsia="Times New Roman" w:hAnsi="Calibri" w:cs="Calibri"/>
                <w:color w:val="000000"/>
                <w:sz w:val="16"/>
                <w:szCs w:val="16"/>
                <w:lang w:eastAsia="es-PE"/>
              </w:rPr>
            </w:pPr>
            <w:ins w:id="2606"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del acceso a la educación por el uso de la tecnología</w:t>
              </w:r>
            </w:ins>
          </w:p>
        </w:tc>
      </w:tr>
      <w:tr w:rsidR="00AF7482" w:rsidRPr="00F61A85" w14:paraId="2B869735" w14:textId="77777777" w:rsidTr="00C33B1F">
        <w:trPr>
          <w:trHeight w:val="20"/>
          <w:jc w:val="center"/>
          <w:ins w:id="2607" w:author="Direccion de Politicas y Gestion en Derechos Humanos 14" w:date="2023-12-18T11:31:00Z"/>
          <w:trPrChange w:id="2608"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609"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21B398F0" w14:textId="77777777" w:rsidR="00AF7482" w:rsidRPr="00F61A85" w:rsidRDefault="00AF7482" w:rsidP="00F2666B">
            <w:pPr>
              <w:spacing w:after="0" w:line="240" w:lineRule="auto"/>
              <w:jc w:val="center"/>
              <w:rPr>
                <w:ins w:id="2610" w:author="Direccion de Politicas y Gestion en Derechos Humanos 14" w:date="2023-12-18T11:31:00Z"/>
                <w:rFonts w:ascii="Calibri" w:eastAsia="Times New Roman" w:hAnsi="Calibri" w:cs="Calibri"/>
                <w:color w:val="000000"/>
                <w:sz w:val="16"/>
                <w:szCs w:val="16"/>
                <w:lang w:eastAsia="es-PE"/>
              </w:rPr>
            </w:pPr>
            <w:ins w:id="2611" w:author="Direccion de Politicas y Gestion en Derechos Humanos 14" w:date="2023-12-18T11:31:00Z">
              <w:r>
                <w:rPr>
                  <w:rFonts w:ascii="Calibri" w:hAnsi="Calibri" w:cs="Calibri"/>
                  <w:color w:val="000000"/>
                  <w:sz w:val="16"/>
                  <w:szCs w:val="16"/>
                </w:rPr>
                <w:t>11</w:t>
              </w:r>
            </w:ins>
          </w:p>
        </w:tc>
        <w:tc>
          <w:tcPr>
            <w:tcW w:w="6985" w:type="dxa"/>
            <w:tcBorders>
              <w:top w:val="nil"/>
              <w:left w:val="nil"/>
              <w:bottom w:val="nil"/>
              <w:right w:val="nil"/>
            </w:tcBorders>
            <w:shd w:val="clear" w:color="000000" w:fill="D9E1F2"/>
            <w:noWrap/>
            <w:vAlign w:val="center"/>
            <w:hideMark/>
            <w:tcPrChange w:id="2612"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01FEEAE9" w14:textId="77777777" w:rsidR="00AF7482" w:rsidRPr="00F61A85" w:rsidRDefault="00AF7482" w:rsidP="00F2666B">
            <w:pPr>
              <w:spacing w:after="0" w:line="240" w:lineRule="auto"/>
              <w:rPr>
                <w:ins w:id="2613" w:author="Direccion de Politicas y Gestion en Derechos Humanos 14" w:date="2023-12-18T11:31:00Z"/>
                <w:rFonts w:ascii="Calibri" w:eastAsia="Times New Roman" w:hAnsi="Calibri" w:cs="Calibri"/>
                <w:color w:val="000000"/>
                <w:sz w:val="16"/>
                <w:szCs w:val="16"/>
                <w:lang w:eastAsia="es-PE"/>
              </w:rPr>
            </w:pPr>
            <w:ins w:id="2614"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la ciberdelincuencia</w:t>
              </w:r>
            </w:ins>
          </w:p>
        </w:tc>
      </w:tr>
      <w:tr w:rsidR="00AF7482" w:rsidRPr="00F61A85" w14:paraId="456CC460" w14:textId="77777777" w:rsidTr="00C33B1F">
        <w:trPr>
          <w:trHeight w:val="20"/>
          <w:jc w:val="center"/>
          <w:ins w:id="2615" w:author="Direccion de Politicas y Gestion en Derechos Humanos 14" w:date="2023-12-18T11:31:00Z"/>
          <w:trPrChange w:id="2616"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617"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65638653" w14:textId="77777777" w:rsidR="00AF7482" w:rsidRPr="00F61A85" w:rsidRDefault="00AF7482" w:rsidP="00F2666B">
            <w:pPr>
              <w:spacing w:after="0" w:line="240" w:lineRule="auto"/>
              <w:jc w:val="center"/>
              <w:rPr>
                <w:ins w:id="2618" w:author="Direccion de Politicas y Gestion en Derechos Humanos 14" w:date="2023-12-18T11:31:00Z"/>
                <w:rFonts w:ascii="Calibri" w:eastAsia="Times New Roman" w:hAnsi="Calibri" w:cs="Calibri"/>
                <w:color w:val="000000"/>
                <w:sz w:val="16"/>
                <w:szCs w:val="16"/>
                <w:lang w:eastAsia="es-PE"/>
              </w:rPr>
            </w:pPr>
            <w:ins w:id="2619" w:author="Direccion de Politicas y Gestion en Derechos Humanos 14" w:date="2023-12-18T11:31:00Z">
              <w:r>
                <w:rPr>
                  <w:rFonts w:ascii="Calibri" w:hAnsi="Calibri" w:cs="Calibri"/>
                  <w:color w:val="000000"/>
                  <w:sz w:val="16"/>
                  <w:szCs w:val="16"/>
                </w:rPr>
                <w:t>12</w:t>
              </w:r>
            </w:ins>
          </w:p>
        </w:tc>
        <w:tc>
          <w:tcPr>
            <w:tcW w:w="6985" w:type="dxa"/>
            <w:tcBorders>
              <w:top w:val="nil"/>
              <w:left w:val="nil"/>
              <w:bottom w:val="nil"/>
              <w:right w:val="nil"/>
            </w:tcBorders>
            <w:shd w:val="clear" w:color="auto" w:fill="auto"/>
            <w:noWrap/>
            <w:vAlign w:val="center"/>
            <w:hideMark/>
            <w:tcPrChange w:id="2620"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3625063B" w14:textId="77777777" w:rsidR="00AF7482" w:rsidRPr="00F61A85" w:rsidRDefault="00AF7482" w:rsidP="00F2666B">
            <w:pPr>
              <w:spacing w:after="0" w:line="240" w:lineRule="auto"/>
              <w:rPr>
                <w:ins w:id="2621" w:author="Direccion de Politicas y Gestion en Derechos Humanos 14" w:date="2023-12-18T11:31:00Z"/>
                <w:rFonts w:ascii="Calibri" w:eastAsia="Times New Roman" w:hAnsi="Calibri" w:cs="Calibri"/>
                <w:color w:val="000000"/>
                <w:sz w:val="16"/>
                <w:szCs w:val="16"/>
                <w:lang w:eastAsia="es-PE"/>
              </w:rPr>
            </w:pPr>
            <w:ins w:id="2622"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Mayor escasez hídrica</w:t>
              </w:r>
            </w:ins>
          </w:p>
        </w:tc>
      </w:tr>
      <w:tr w:rsidR="00AF7482" w:rsidRPr="00F61A85" w14:paraId="6E69CF52" w14:textId="77777777" w:rsidTr="00C33B1F">
        <w:trPr>
          <w:trHeight w:val="20"/>
          <w:jc w:val="center"/>
          <w:ins w:id="2623" w:author="Direccion de Politicas y Gestion en Derechos Humanos 14" w:date="2023-12-18T11:31:00Z"/>
          <w:trPrChange w:id="2624"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625"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78B66087" w14:textId="77777777" w:rsidR="00AF7482" w:rsidRPr="00F61A85" w:rsidRDefault="00AF7482" w:rsidP="00F2666B">
            <w:pPr>
              <w:spacing w:after="0" w:line="240" w:lineRule="auto"/>
              <w:jc w:val="center"/>
              <w:rPr>
                <w:ins w:id="2626" w:author="Direccion de Politicas y Gestion en Derechos Humanos 14" w:date="2023-12-18T11:31:00Z"/>
                <w:rFonts w:ascii="Calibri" w:eastAsia="Times New Roman" w:hAnsi="Calibri" w:cs="Calibri"/>
                <w:color w:val="000000"/>
                <w:sz w:val="16"/>
                <w:szCs w:val="16"/>
                <w:lang w:eastAsia="es-PE"/>
              </w:rPr>
            </w:pPr>
            <w:ins w:id="2627" w:author="Direccion de Politicas y Gestion en Derechos Humanos 14" w:date="2023-12-18T11:31:00Z">
              <w:r>
                <w:rPr>
                  <w:rFonts w:ascii="Calibri" w:hAnsi="Calibri" w:cs="Calibri"/>
                  <w:color w:val="000000"/>
                  <w:sz w:val="16"/>
                  <w:szCs w:val="16"/>
                </w:rPr>
                <w:t>13</w:t>
              </w:r>
            </w:ins>
          </w:p>
        </w:tc>
        <w:tc>
          <w:tcPr>
            <w:tcW w:w="6985" w:type="dxa"/>
            <w:tcBorders>
              <w:top w:val="nil"/>
              <w:left w:val="nil"/>
              <w:bottom w:val="nil"/>
              <w:right w:val="nil"/>
            </w:tcBorders>
            <w:shd w:val="clear" w:color="000000" w:fill="D9E1F2"/>
            <w:noWrap/>
            <w:vAlign w:val="center"/>
            <w:hideMark/>
            <w:tcPrChange w:id="2628"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07A20A17" w14:textId="77777777" w:rsidR="00AF7482" w:rsidRPr="00F61A85" w:rsidRDefault="00AF7482" w:rsidP="00F2666B">
            <w:pPr>
              <w:spacing w:after="0" w:line="240" w:lineRule="auto"/>
              <w:rPr>
                <w:ins w:id="2629" w:author="Direccion de Politicas y Gestion en Derechos Humanos 14" w:date="2023-12-18T11:31:00Z"/>
                <w:rFonts w:ascii="Calibri" w:eastAsia="Times New Roman" w:hAnsi="Calibri" w:cs="Calibri"/>
                <w:color w:val="000000"/>
                <w:sz w:val="16"/>
                <w:szCs w:val="16"/>
                <w:lang w:eastAsia="es-PE"/>
              </w:rPr>
            </w:pPr>
            <w:ins w:id="2630"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del individualismo</w:t>
              </w:r>
            </w:ins>
          </w:p>
        </w:tc>
      </w:tr>
      <w:tr w:rsidR="00AF7482" w:rsidRPr="00F61A85" w14:paraId="1CC09EDB" w14:textId="77777777" w:rsidTr="00C33B1F">
        <w:trPr>
          <w:trHeight w:val="20"/>
          <w:jc w:val="center"/>
          <w:ins w:id="2631" w:author="Direccion de Politicas y Gestion en Derechos Humanos 14" w:date="2023-12-18T11:31:00Z"/>
          <w:trPrChange w:id="2632"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633"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6C437B1E" w14:textId="77777777" w:rsidR="00AF7482" w:rsidRPr="00F61A85" w:rsidRDefault="00AF7482" w:rsidP="00F2666B">
            <w:pPr>
              <w:spacing w:after="0" w:line="240" w:lineRule="auto"/>
              <w:jc w:val="center"/>
              <w:rPr>
                <w:ins w:id="2634" w:author="Direccion de Politicas y Gestion en Derechos Humanos 14" w:date="2023-12-18T11:31:00Z"/>
                <w:rFonts w:ascii="Calibri" w:eastAsia="Times New Roman" w:hAnsi="Calibri" w:cs="Calibri"/>
                <w:color w:val="000000"/>
                <w:sz w:val="16"/>
                <w:szCs w:val="16"/>
                <w:lang w:eastAsia="es-PE"/>
              </w:rPr>
            </w:pPr>
            <w:ins w:id="2635" w:author="Direccion de Politicas y Gestion en Derechos Humanos 14" w:date="2023-12-18T11:31:00Z">
              <w:r>
                <w:rPr>
                  <w:rFonts w:ascii="Calibri" w:hAnsi="Calibri" w:cs="Calibri"/>
                  <w:color w:val="000000"/>
                  <w:sz w:val="16"/>
                  <w:szCs w:val="16"/>
                </w:rPr>
                <w:t>14</w:t>
              </w:r>
            </w:ins>
          </w:p>
        </w:tc>
        <w:tc>
          <w:tcPr>
            <w:tcW w:w="6985" w:type="dxa"/>
            <w:tcBorders>
              <w:top w:val="nil"/>
              <w:left w:val="nil"/>
              <w:bottom w:val="nil"/>
              <w:right w:val="nil"/>
            </w:tcBorders>
            <w:shd w:val="clear" w:color="auto" w:fill="auto"/>
            <w:noWrap/>
            <w:vAlign w:val="center"/>
            <w:hideMark/>
            <w:tcPrChange w:id="2636"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73D71153" w14:textId="77777777" w:rsidR="00AF7482" w:rsidRPr="00F61A85" w:rsidRDefault="00AF7482" w:rsidP="00F2666B">
            <w:pPr>
              <w:spacing w:after="0" w:line="240" w:lineRule="auto"/>
              <w:rPr>
                <w:ins w:id="2637" w:author="Direccion de Politicas y Gestion en Derechos Humanos 14" w:date="2023-12-18T11:31:00Z"/>
                <w:rFonts w:ascii="Calibri" w:eastAsia="Times New Roman" w:hAnsi="Calibri" w:cs="Calibri"/>
                <w:color w:val="000000"/>
                <w:sz w:val="16"/>
                <w:szCs w:val="16"/>
                <w:lang w:eastAsia="es-PE"/>
              </w:rPr>
            </w:pPr>
            <w:ins w:id="2638"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del acceso a la salud por el uso de la tecnología</w:t>
              </w:r>
            </w:ins>
          </w:p>
        </w:tc>
      </w:tr>
      <w:tr w:rsidR="00AF7482" w:rsidRPr="00F61A85" w14:paraId="071D1454" w14:textId="77777777" w:rsidTr="00C33B1F">
        <w:trPr>
          <w:trHeight w:val="20"/>
          <w:jc w:val="center"/>
          <w:ins w:id="2639" w:author="Direccion de Politicas y Gestion en Derechos Humanos 14" w:date="2023-12-18T11:31:00Z"/>
          <w:trPrChange w:id="2640"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000000" w:fill="D9E1F2"/>
            <w:noWrap/>
            <w:vAlign w:val="center"/>
            <w:hideMark/>
            <w:tcPrChange w:id="2641" w:author="Direccion de Politicas y Gestion en Derechos Humanos 14" w:date="2023-12-18T11:37:00Z">
              <w:tcPr>
                <w:tcW w:w="834" w:type="dxa"/>
                <w:tcBorders>
                  <w:top w:val="nil"/>
                  <w:left w:val="nil"/>
                  <w:bottom w:val="nil"/>
                  <w:right w:val="nil"/>
                </w:tcBorders>
                <w:shd w:val="clear" w:color="000000" w:fill="D9E1F2"/>
                <w:noWrap/>
                <w:vAlign w:val="center"/>
                <w:hideMark/>
              </w:tcPr>
            </w:tcPrChange>
          </w:tcPr>
          <w:p w14:paraId="249AFB39" w14:textId="77777777" w:rsidR="00AF7482" w:rsidRPr="00F61A85" w:rsidRDefault="00AF7482" w:rsidP="00F2666B">
            <w:pPr>
              <w:spacing w:after="0" w:line="240" w:lineRule="auto"/>
              <w:jc w:val="center"/>
              <w:rPr>
                <w:ins w:id="2642" w:author="Direccion de Politicas y Gestion en Derechos Humanos 14" w:date="2023-12-18T11:31:00Z"/>
                <w:rFonts w:ascii="Calibri" w:eastAsia="Times New Roman" w:hAnsi="Calibri" w:cs="Calibri"/>
                <w:color w:val="000000"/>
                <w:sz w:val="16"/>
                <w:szCs w:val="16"/>
                <w:lang w:eastAsia="es-PE"/>
              </w:rPr>
            </w:pPr>
            <w:ins w:id="2643" w:author="Direccion de Politicas y Gestion en Derechos Humanos 14" w:date="2023-12-18T11:31:00Z">
              <w:r>
                <w:rPr>
                  <w:rFonts w:ascii="Calibri" w:hAnsi="Calibri" w:cs="Calibri"/>
                  <w:color w:val="000000"/>
                  <w:sz w:val="16"/>
                  <w:szCs w:val="16"/>
                </w:rPr>
                <w:t>15</w:t>
              </w:r>
            </w:ins>
          </w:p>
        </w:tc>
        <w:tc>
          <w:tcPr>
            <w:tcW w:w="6985" w:type="dxa"/>
            <w:tcBorders>
              <w:top w:val="nil"/>
              <w:left w:val="nil"/>
              <w:bottom w:val="nil"/>
              <w:right w:val="nil"/>
            </w:tcBorders>
            <w:shd w:val="clear" w:color="000000" w:fill="D9E1F2"/>
            <w:noWrap/>
            <w:vAlign w:val="center"/>
            <w:hideMark/>
            <w:tcPrChange w:id="2644" w:author="Direccion de Politicas y Gestion en Derechos Humanos 14" w:date="2023-12-18T11:37:00Z">
              <w:tcPr>
                <w:tcW w:w="6985" w:type="dxa"/>
                <w:tcBorders>
                  <w:top w:val="nil"/>
                  <w:left w:val="nil"/>
                  <w:bottom w:val="nil"/>
                  <w:right w:val="nil"/>
                </w:tcBorders>
                <w:shd w:val="clear" w:color="000000" w:fill="D9E1F2"/>
                <w:noWrap/>
                <w:vAlign w:val="center"/>
                <w:hideMark/>
              </w:tcPr>
            </w:tcPrChange>
          </w:tcPr>
          <w:p w14:paraId="68A46E01" w14:textId="77777777" w:rsidR="00AF7482" w:rsidRPr="00F61A85" w:rsidRDefault="00AF7482" w:rsidP="00F2666B">
            <w:pPr>
              <w:spacing w:after="0" w:line="240" w:lineRule="auto"/>
              <w:rPr>
                <w:ins w:id="2645" w:author="Direccion de Politicas y Gestion en Derechos Humanos 14" w:date="2023-12-18T11:31:00Z"/>
                <w:rFonts w:ascii="Calibri" w:eastAsia="Times New Roman" w:hAnsi="Calibri" w:cs="Calibri"/>
                <w:color w:val="000000"/>
                <w:sz w:val="16"/>
                <w:szCs w:val="16"/>
                <w:lang w:eastAsia="es-PE"/>
              </w:rPr>
            </w:pPr>
            <w:ins w:id="2646"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la conectividad</w:t>
              </w:r>
            </w:ins>
          </w:p>
        </w:tc>
      </w:tr>
      <w:tr w:rsidR="00AF7482" w:rsidRPr="00F61A85" w14:paraId="24C89C22" w14:textId="77777777" w:rsidTr="00C33B1F">
        <w:trPr>
          <w:trHeight w:val="20"/>
          <w:jc w:val="center"/>
          <w:ins w:id="2647" w:author="Direccion de Politicas y Gestion en Derechos Humanos 14" w:date="2023-12-18T11:31:00Z"/>
          <w:trPrChange w:id="2648" w:author="Direccion de Politicas y Gestion en Derechos Humanos 14" w:date="2023-12-18T11:37:00Z">
            <w:trPr>
              <w:trHeight w:val="295"/>
              <w:jc w:val="center"/>
            </w:trPr>
          </w:trPrChange>
        </w:trPr>
        <w:tc>
          <w:tcPr>
            <w:tcW w:w="834" w:type="dxa"/>
            <w:tcBorders>
              <w:top w:val="nil"/>
              <w:left w:val="nil"/>
              <w:bottom w:val="nil"/>
              <w:right w:val="nil"/>
            </w:tcBorders>
            <w:shd w:val="clear" w:color="auto" w:fill="auto"/>
            <w:noWrap/>
            <w:vAlign w:val="center"/>
            <w:hideMark/>
            <w:tcPrChange w:id="2649" w:author="Direccion de Politicas y Gestion en Derechos Humanos 14" w:date="2023-12-18T11:37:00Z">
              <w:tcPr>
                <w:tcW w:w="834" w:type="dxa"/>
                <w:tcBorders>
                  <w:top w:val="nil"/>
                  <w:left w:val="nil"/>
                  <w:bottom w:val="nil"/>
                  <w:right w:val="nil"/>
                </w:tcBorders>
                <w:shd w:val="clear" w:color="auto" w:fill="auto"/>
                <w:noWrap/>
                <w:vAlign w:val="center"/>
                <w:hideMark/>
              </w:tcPr>
            </w:tcPrChange>
          </w:tcPr>
          <w:p w14:paraId="01A18694" w14:textId="77777777" w:rsidR="00AF7482" w:rsidRPr="00F61A85" w:rsidRDefault="00AF7482" w:rsidP="00F2666B">
            <w:pPr>
              <w:spacing w:after="0" w:line="240" w:lineRule="auto"/>
              <w:jc w:val="center"/>
              <w:rPr>
                <w:ins w:id="2650" w:author="Direccion de Politicas y Gestion en Derechos Humanos 14" w:date="2023-12-18T11:31:00Z"/>
                <w:rFonts w:ascii="Calibri" w:eastAsia="Times New Roman" w:hAnsi="Calibri" w:cs="Calibri"/>
                <w:color w:val="000000"/>
                <w:sz w:val="16"/>
                <w:szCs w:val="16"/>
                <w:lang w:eastAsia="es-PE"/>
              </w:rPr>
            </w:pPr>
            <w:ins w:id="2651" w:author="Direccion de Politicas y Gestion en Derechos Humanos 14" w:date="2023-12-18T11:31:00Z">
              <w:r>
                <w:rPr>
                  <w:rFonts w:ascii="Calibri" w:hAnsi="Calibri" w:cs="Calibri"/>
                  <w:color w:val="000000"/>
                  <w:sz w:val="16"/>
                  <w:szCs w:val="16"/>
                </w:rPr>
                <w:t>16</w:t>
              </w:r>
            </w:ins>
          </w:p>
        </w:tc>
        <w:tc>
          <w:tcPr>
            <w:tcW w:w="6985" w:type="dxa"/>
            <w:tcBorders>
              <w:top w:val="nil"/>
              <w:left w:val="nil"/>
              <w:bottom w:val="nil"/>
              <w:right w:val="nil"/>
            </w:tcBorders>
            <w:shd w:val="clear" w:color="auto" w:fill="auto"/>
            <w:noWrap/>
            <w:vAlign w:val="center"/>
            <w:hideMark/>
            <w:tcPrChange w:id="2652" w:author="Direccion de Politicas y Gestion en Derechos Humanos 14" w:date="2023-12-18T11:37:00Z">
              <w:tcPr>
                <w:tcW w:w="6985" w:type="dxa"/>
                <w:tcBorders>
                  <w:top w:val="nil"/>
                  <w:left w:val="nil"/>
                  <w:bottom w:val="nil"/>
                  <w:right w:val="nil"/>
                </w:tcBorders>
                <w:shd w:val="clear" w:color="auto" w:fill="auto"/>
                <w:noWrap/>
                <w:vAlign w:val="center"/>
                <w:hideMark/>
              </w:tcPr>
            </w:tcPrChange>
          </w:tcPr>
          <w:p w14:paraId="2CB487C0" w14:textId="77777777" w:rsidR="00AF7482" w:rsidRPr="00F61A85" w:rsidRDefault="00AF7482" w:rsidP="00F2666B">
            <w:pPr>
              <w:spacing w:after="0" w:line="240" w:lineRule="auto"/>
              <w:rPr>
                <w:ins w:id="2653" w:author="Direccion de Politicas y Gestion en Derechos Humanos 14" w:date="2023-12-18T11:31:00Z"/>
                <w:rFonts w:ascii="Calibri" w:eastAsia="Times New Roman" w:hAnsi="Calibri" w:cs="Calibri"/>
                <w:color w:val="000000"/>
                <w:sz w:val="16"/>
                <w:szCs w:val="16"/>
                <w:lang w:eastAsia="es-PE"/>
              </w:rPr>
            </w:pPr>
            <w:ins w:id="2654" w:author="Direccion de Politicas y Gestion en Derechos Humanos 14" w:date="2023-12-18T11:31:00Z">
              <w:r w:rsidRPr="004C5948">
                <w:rPr>
                  <w:rFonts w:ascii="Arial" w:eastAsia="Times New Roman" w:hAnsi="Arial" w:cs="Arial"/>
                  <w:color w:val="333333"/>
                  <w:kern w:val="0"/>
                  <w:sz w:val="16"/>
                  <w:szCs w:val="16"/>
                  <w:lang w:eastAsia="es-PE"/>
                  <w14:ligatures w14:val="none"/>
                </w:rPr>
                <w:t>Incremento de la población en condición de refugiados</w:t>
              </w:r>
            </w:ins>
          </w:p>
        </w:tc>
      </w:tr>
    </w:tbl>
    <w:p w14:paraId="3F1A78FD" w14:textId="77777777" w:rsidR="00AF7482" w:rsidRPr="00C33B1F" w:rsidRDefault="00AF7482">
      <w:pPr>
        <w:spacing w:after="100" w:afterAutospacing="1" w:line="240" w:lineRule="auto"/>
        <w:jc w:val="both"/>
        <w:rPr>
          <w:ins w:id="2655" w:author="Direccion de Politicas y Gestion en Derechos Humanos 14" w:date="2023-12-18T11:31:00Z"/>
          <w:sz w:val="16"/>
          <w:szCs w:val="18"/>
        </w:rPr>
        <w:pPrChange w:id="2656" w:author="Direccion de Politicas y Gestion en Derechos Humanos 14" w:date="2023-12-18T11:35:00Z">
          <w:pPr>
            <w:spacing w:before="100" w:beforeAutospacing="1" w:after="100" w:afterAutospacing="1" w:line="360" w:lineRule="auto"/>
            <w:ind w:left="992"/>
            <w:jc w:val="right"/>
          </w:pPr>
        </w:pPrChange>
      </w:pPr>
      <w:ins w:id="2657" w:author="Direccion de Politicas y Gestion en Derechos Humanos 14" w:date="2023-12-18T11:31:00Z">
        <w:r w:rsidRPr="00C33B1F">
          <w:rPr>
            <w:sz w:val="16"/>
            <w:szCs w:val="18"/>
          </w:rPr>
          <w:t>Fuente: Elaboración propia</w:t>
        </w:r>
      </w:ins>
    </w:p>
    <w:p w14:paraId="75A05FAE" w14:textId="77777777" w:rsidR="00AF7482" w:rsidRPr="00DB7269" w:rsidRDefault="00AF7482" w:rsidP="00AF7482">
      <w:pPr>
        <w:spacing w:before="100" w:beforeAutospacing="1" w:after="100" w:afterAutospacing="1" w:line="288" w:lineRule="auto"/>
        <w:ind w:left="336"/>
        <w:jc w:val="both"/>
        <w:rPr>
          <w:ins w:id="2658" w:author="Direccion de Politicas y Gestion en Derechos Humanos 14" w:date="2023-12-18T11:31:00Z"/>
          <w:sz w:val="20"/>
        </w:rPr>
      </w:pPr>
      <w:ins w:id="2659" w:author="Direccion de Politicas y Gestion en Derechos Humanos 14" w:date="2023-12-18T11:31:00Z">
        <w:r w:rsidRPr="00DB7269">
          <w:rPr>
            <w:sz w:val="20"/>
          </w:rPr>
          <w:t>A partir de esta tabla, se procederá a seleccionar y priorizar aquellas tendencias que se consideren de mayor impacto sobre el problema público. De esta manera, estaremos mejor preparados para anticipar y abordar los desafíos futuros que estas tendencias puedan traer consigo.</w:t>
        </w:r>
      </w:ins>
    </w:p>
    <w:p w14:paraId="24838F99" w14:textId="77777777" w:rsidR="00AF7482" w:rsidRPr="002A412E" w:rsidRDefault="00AF7482" w:rsidP="00AF7482">
      <w:pPr>
        <w:pStyle w:val="Prrafodelista"/>
        <w:numPr>
          <w:ilvl w:val="0"/>
          <w:numId w:val="51"/>
        </w:numPr>
        <w:spacing w:after="120" w:line="264" w:lineRule="auto"/>
        <w:rPr>
          <w:ins w:id="2660" w:author="Direccion de Politicas y Gestion en Derechos Humanos 14" w:date="2023-12-18T11:31:00Z"/>
        </w:rPr>
      </w:pPr>
      <w:bookmarkStart w:id="2661" w:name="_Toc141714189"/>
      <w:bookmarkStart w:id="2662" w:name="_Toc148079762"/>
      <w:ins w:id="2663" w:author="Direccion de Politicas y Gestion en Derechos Humanos 14" w:date="2023-12-18T11:31:00Z">
        <w:r w:rsidRPr="00DB7269">
          <w:rPr>
            <w:b/>
            <w:bCs/>
          </w:rPr>
          <w:t>Priorización</w:t>
        </w:r>
        <w:bookmarkEnd w:id="2661"/>
        <w:bookmarkEnd w:id="2662"/>
      </w:ins>
    </w:p>
    <w:p w14:paraId="66289DF2" w14:textId="77777777" w:rsidR="00AF7482" w:rsidRPr="00DB7269" w:rsidRDefault="00AF7482" w:rsidP="00AF7482">
      <w:pPr>
        <w:spacing w:before="100" w:beforeAutospacing="1" w:after="100" w:afterAutospacing="1" w:line="288" w:lineRule="auto"/>
        <w:ind w:left="336"/>
        <w:jc w:val="both"/>
        <w:rPr>
          <w:ins w:id="2664" w:author="Direccion de Politicas y Gestion en Derechos Humanos 14" w:date="2023-12-18T11:31:00Z"/>
          <w:sz w:val="20"/>
        </w:rPr>
      </w:pPr>
      <w:ins w:id="2665" w:author="Direccion de Politicas y Gestion en Derechos Humanos 14" w:date="2023-12-18T11:31:00Z">
        <w:r w:rsidRPr="00DB7269">
          <w:rPr>
            <w:sz w:val="20"/>
          </w:rPr>
          <w:t>Luego de un proceso de priorización de tendencias, realizado mediante la metodología de recolección de información Delphi, se han llevado a cabo dos rondas de preguntas. Estas rondas fueron enriquecidas con la participación de expertos en derechos humanos, quienes proporcionaron su valioso conocimiento y criterio en la evaluación de cada tendencia identificada. Para lograr esto, se organizaron múltiples talleres departamentales.</w:t>
        </w:r>
      </w:ins>
    </w:p>
    <w:p w14:paraId="3F40440D" w14:textId="77777777" w:rsidR="00AF7482" w:rsidRPr="00DB7269" w:rsidRDefault="00AF7482" w:rsidP="00AF7482">
      <w:pPr>
        <w:spacing w:before="100" w:beforeAutospacing="1" w:after="100" w:afterAutospacing="1" w:line="288" w:lineRule="auto"/>
        <w:ind w:left="336"/>
        <w:jc w:val="both"/>
        <w:rPr>
          <w:ins w:id="2666" w:author="Direccion de Politicas y Gestion en Derechos Humanos 14" w:date="2023-12-18T11:31:00Z"/>
          <w:sz w:val="20"/>
        </w:rPr>
      </w:pPr>
      <w:ins w:id="2667" w:author="Direccion de Politicas y Gestion en Derechos Humanos 14" w:date="2023-12-18T11:31:00Z">
        <w:r w:rsidRPr="00DB7269">
          <w:rPr>
            <w:sz w:val="20"/>
          </w:rPr>
          <w:t>En estos talleres, los expertos utilizaron cuestionarios para establecer el nivel de relación y evidencia de cada tendencia en relación con el problema público en consideración. La información recopilada a partir de estas respuestas fue sometida a un análisis exhaustivo para determinar la intensidad de cada tendencia.</w:t>
        </w:r>
      </w:ins>
    </w:p>
    <w:p w14:paraId="1F7F7939" w14:textId="77777777" w:rsidR="00AF7482" w:rsidRPr="00DB7269" w:rsidRDefault="00AF7482" w:rsidP="00AF7482">
      <w:pPr>
        <w:spacing w:before="100" w:beforeAutospacing="1" w:after="100" w:afterAutospacing="1" w:line="288" w:lineRule="auto"/>
        <w:ind w:left="336"/>
        <w:jc w:val="both"/>
        <w:rPr>
          <w:ins w:id="2668" w:author="Direccion de Politicas y Gestion en Derechos Humanos 14" w:date="2023-12-18T11:31:00Z"/>
          <w:sz w:val="20"/>
        </w:rPr>
      </w:pPr>
      <w:ins w:id="2669" w:author="Direccion de Politicas y Gestion en Derechos Humanos 14" w:date="2023-12-18T11:31:00Z">
        <w:r w:rsidRPr="00DB7269">
          <w:rPr>
            <w:sz w:val="20"/>
          </w:rPr>
          <w:t>Los resultados obtenidos a partir de este proceso de hallar la intensidad son los siguientes, presentados en la siguiente tabla:</w:t>
        </w:r>
      </w:ins>
    </w:p>
    <w:p w14:paraId="785A32A8" w14:textId="77777777" w:rsidR="00AF7482" w:rsidRPr="00AF7482" w:rsidRDefault="00AF7482">
      <w:pPr>
        <w:spacing w:after="0" w:line="240" w:lineRule="auto"/>
        <w:jc w:val="both"/>
        <w:rPr>
          <w:ins w:id="2670" w:author="Direccion de Politicas y Gestion en Derechos Humanos 14" w:date="2023-12-18T11:31:00Z"/>
          <w:b/>
          <w:bCs/>
          <w:sz w:val="20"/>
          <w:rPrChange w:id="2671" w:author="Direccion de Politicas y Gestion en Derechos Humanos 14" w:date="2023-12-18T11:33:00Z">
            <w:rPr>
              <w:ins w:id="2672" w:author="Direccion de Politicas y Gestion en Derechos Humanos 14" w:date="2023-12-18T11:31:00Z"/>
            </w:rPr>
          </w:rPrChange>
        </w:rPr>
        <w:pPrChange w:id="2673" w:author="Direccion de Politicas y Gestion en Derechos Humanos 14" w:date="2023-12-18T11:33:00Z">
          <w:pPr>
            <w:spacing w:before="100" w:beforeAutospacing="1" w:after="100" w:afterAutospacing="1" w:line="288" w:lineRule="auto"/>
            <w:ind w:left="426"/>
            <w:jc w:val="both"/>
          </w:pPr>
        </w:pPrChange>
      </w:pPr>
      <w:bookmarkStart w:id="2674" w:name="_Toc141714219"/>
      <w:ins w:id="2675" w:author="Direccion de Politicas y Gestion en Derechos Humanos 14" w:date="2023-12-18T11:31:00Z">
        <w:r w:rsidRPr="00AF7482">
          <w:rPr>
            <w:b/>
            <w:bCs/>
            <w:sz w:val="20"/>
            <w:rPrChange w:id="2676" w:author="Direccion de Politicas y Gestion en Derechos Humanos 14" w:date="2023-12-18T11:33:00Z">
              <w:rPr>
                <w:sz w:val="20"/>
              </w:rPr>
            </w:rPrChange>
          </w:rPr>
          <w:t>Tabla: Priorización de tendencias</w:t>
        </w:r>
        <w:bookmarkEnd w:id="2674"/>
      </w:ins>
    </w:p>
    <w:tbl>
      <w:tblPr>
        <w:tblW w:w="8053" w:type="dxa"/>
        <w:tblInd w:w="426" w:type="dxa"/>
        <w:tblCellMar>
          <w:left w:w="70" w:type="dxa"/>
          <w:right w:w="70" w:type="dxa"/>
        </w:tblCellMar>
        <w:tblLook w:val="04A0" w:firstRow="1" w:lastRow="0" w:firstColumn="1" w:lastColumn="0" w:noHBand="0" w:noVBand="1"/>
        <w:tblPrChange w:id="2677" w:author="Direccion de Politicas y Gestion en Derechos Humanos 14" w:date="2023-12-18T11:37:00Z">
          <w:tblPr>
            <w:tblW w:w="8053" w:type="dxa"/>
            <w:tblInd w:w="426" w:type="dxa"/>
            <w:tblCellMar>
              <w:left w:w="70" w:type="dxa"/>
              <w:right w:w="70" w:type="dxa"/>
            </w:tblCellMar>
            <w:tblLook w:val="04A0" w:firstRow="1" w:lastRow="0" w:firstColumn="1" w:lastColumn="0" w:noHBand="0" w:noVBand="1"/>
          </w:tblPr>
        </w:tblPrChange>
      </w:tblPr>
      <w:tblGrid>
        <w:gridCol w:w="327"/>
        <w:gridCol w:w="4776"/>
        <w:gridCol w:w="968"/>
        <w:gridCol w:w="1063"/>
        <w:gridCol w:w="919"/>
        <w:tblGridChange w:id="2678">
          <w:tblGrid>
            <w:gridCol w:w="327"/>
            <w:gridCol w:w="4776"/>
            <w:gridCol w:w="968"/>
            <w:gridCol w:w="1063"/>
            <w:gridCol w:w="919"/>
          </w:tblGrid>
        </w:tblGridChange>
      </w:tblGrid>
      <w:tr w:rsidR="00AF7482" w:rsidRPr="00DB7269" w14:paraId="47E65773" w14:textId="77777777" w:rsidTr="00C33B1F">
        <w:trPr>
          <w:trHeight w:val="113"/>
          <w:ins w:id="2679" w:author="Direccion de Politicas y Gestion en Derechos Humanos 14" w:date="2023-12-18T11:31:00Z"/>
          <w:trPrChange w:id="2680" w:author="Direccion de Politicas y Gestion en Derechos Humanos 14" w:date="2023-12-18T11:37:00Z">
            <w:trPr>
              <w:trHeight w:val="260"/>
            </w:trPr>
          </w:trPrChange>
        </w:trPr>
        <w:tc>
          <w:tcPr>
            <w:tcW w:w="5103" w:type="dxa"/>
            <w:gridSpan w:val="2"/>
            <w:tcBorders>
              <w:top w:val="nil"/>
              <w:left w:val="nil"/>
              <w:bottom w:val="nil"/>
              <w:right w:val="nil"/>
            </w:tcBorders>
            <w:shd w:val="clear" w:color="000000" w:fill="002060"/>
            <w:vAlign w:val="center"/>
            <w:hideMark/>
            <w:tcPrChange w:id="2681" w:author="Direccion de Politicas y Gestion en Derechos Humanos 14" w:date="2023-12-18T11:37:00Z">
              <w:tcPr>
                <w:tcW w:w="5103" w:type="dxa"/>
                <w:gridSpan w:val="2"/>
                <w:tcBorders>
                  <w:top w:val="nil"/>
                  <w:left w:val="nil"/>
                  <w:bottom w:val="nil"/>
                  <w:right w:val="nil"/>
                </w:tcBorders>
                <w:shd w:val="clear" w:color="000000" w:fill="002060"/>
                <w:vAlign w:val="center"/>
                <w:hideMark/>
              </w:tcPr>
            </w:tcPrChange>
          </w:tcPr>
          <w:p w14:paraId="375644A7" w14:textId="77777777" w:rsidR="00AF7482" w:rsidRPr="00DB7269" w:rsidRDefault="00AF7482" w:rsidP="00F2666B">
            <w:pPr>
              <w:spacing w:after="0" w:line="240" w:lineRule="auto"/>
              <w:jc w:val="center"/>
              <w:rPr>
                <w:ins w:id="2682" w:author="Direccion de Politicas y Gestion en Derechos Humanos 14" w:date="2023-12-18T11:31:00Z"/>
                <w:rFonts w:cs="Calibri"/>
                <w:b/>
                <w:bCs/>
                <w:color w:val="FFFFFF"/>
                <w:sz w:val="16"/>
                <w:szCs w:val="16"/>
                <w:lang w:eastAsia="es-PE"/>
              </w:rPr>
            </w:pPr>
            <w:ins w:id="2683" w:author="Direccion de Politicas y Gestion en Derechos Humanos 14" w:date="2023-12-18T11:31:00Z">
              <w:r w:rsidRPr="00DB7269">
                <w:rPr>
                  <w:rFonts w:cs="Calibri"/>
                  <w:b/>
                  <w:bCs/>
                  <w:color w:val="FFFFFF"/>
                  <w:sz w:val="16"/>
                  <w:szCs w:val="16"/>
                  <w:lang w:eastAsia="es-PE"/>
                </w:rPr>
                <w:t>Tendencias evaluadas</w:t>
              </w:r>
            </w:ins>
          </w:p>
        </w:tc>
        <w:tc>
          <w:tcPr>
            <w:tcW w:w="968" w:type="dxa"/>
            <w:tcBorders>
              <w:top w:val="nil"/>
              <w:left w:val="nil"/>
              <w:bottom w:val="nil"/>
              <w:right w:val="nil"/>
            </w:tcBorders>
            <w:shd w:val="clear" w:color="000000" w:fill="002060"/>
            <w:vAlign w:val="center"/>
            <w:hideMark/>
            <w:tcPrChange w:id="2684" w:author="Direccion de Politicas y Gestion en Derechos Humanos 14" w:date="2023-12-18T11:37:00Z">
              <w:tcPr>
                <w:tcW w:w="968" w:type="dxa"/>
                <w:tcBorders>
                  <w:top w:val="nil"/>
                  <w:left w:val="nil"/>
                  <w:bottom w:val="nil"/>
                  <w:right w:val="nil"/>
                </w:tcBorders>
                <w:shd w:val="clear" w:color="000000" w:fill="002060"/>
                <w:vAlign w:val="center"/>
                <w:hideMark/>
              </w:tcPr>
            </w:tcPrChange>
          </w:tcPr>
          <w:p w14:paraId="03948A9F" w14:textId="77777777" w:rsidR="00AF7482" w:rsidRPr="00DB7269" w:rsidRDefault="00AF7482" w:rsidP="00F2666B">
            <w:pPr>
              <w:spacing w:after="0" w:line="240" w:lineRule="auto"/>
              <w:jc w:val="center"/>
              <w:rPr>
                <w:ins w:id="2685" w:author="Direccion de Politicas y Gestion en Derechos Humanos 14" w:date="2023-12-18T11:31:00Z"/>
                <w:rFonts w:cs="Calibri"/>
                <w:b/>
                <w:bCs/>
                <w:color w:val="FFFFFF"/>
                <w:sz w:val="16"/>
                <w:szCs w:val="16"/>
                <w:lang w:eastAsia="es-PE"/>
              </w:rPr>
            </w:pPr>
            <w:ins w:id="2686" w:author="Direccion de Politicas y Gestion en Derechos Humanos 14" w:date="2023-12-18T11:31:00Z">
              <w:r w:rsidRPr="00DB7269">
                <w:rPr>
                  <w:rFonts w:cs="Calibri"/>
                  <w:b/>
                  <w:bCs/>
                  <w:color w:val="FFFFFF"/>
                  <w:sz w:val="16"/>
                  <w:szCs w:val="16"/>
                  <w:lang w:eastAsia="es-PE"/>
                </w:rPr>
                <w:t>Nivel de pertinencia</w:t>
              </w:r>
            </w:ins>
          </w:p>
        </w:tc>
        <w:tc>
          <w:tcPr>
            <w:tcW w:w="1063" w:type="dxa"/>
            <w:tcBorders>
              <w:top w:val="nil"/>
              <w:left w:val="nil"/>
              <w:bottom w:val="nil"/>
              <w:right w:val="nil"/>
            </w:tcBorders>
            <w:shd w:val="clear" w:color="000000" w:fill="002060"/>
            <w:vAlign w:val="center"/>
            <w:hideMark/>
            <w:tcPrChange w:id="2687" w:author="Direccion de Politicas y Gestion en Derechos Humanos 14" w:date="2023-12-18T11:37:00Z">
              <w:tcPr>
                <w:tcW w:w="1063" w:type="dxa"/>
                <w:tcBorders>
                  <w:top w:val="nil"/>
                  <w:left w:val="nil"/>
                  <w:bottom w:val="nil"/>
                  <w:right w:val="nil"/>
                </w:tcBorders>
                <w:shd w:val="clear" w:color="000000" w:fill="002060"/>
                <w:vAlign w:val="center"/>
                <w:hideMark/>
              </w:tcPr>
            </w:tcPrChange>
          </w:tcPr>
          <w:p w14:paraId="7496A1F7" w14:textId="77777777" w:rsidR="00AF7482" w:rsidRPr="00DB7269" w:rsidRDefault="00AF7482" w:rsidP="00F2666B">
            <w:pPr>
              <w:spacing w:after="0" w:line="240" w:lineRule="auto"/>
              <w:jc w:val="center"/>
              <w:rPr>
                <w:ins w:id="2688" w:author="Direccion de Politicas y Gestion en Derechos Humanos 14" w:date="2023-12-18T11:31:00Z"/>
                <w:rFonts w:cs="Calibri"/>
                <w:b/>
                <w:bCs/>
                <w:color w:val="FFFFFF"/>
                <w:sz w:val="16"/>
                <w:szCs w:val="16"/>
                <w:lang w:eastAsia="es-PE"/>
              </w:rPr>
            </w:pPr>
            <w:ins w:id="2689" w:author="Direccion de Politicas y Gestion en Derechos Humanos 14" w:date="2023-12-18T11:31:00Z">
              <w:r w:rsidRPr="00DB7269">
                <w:rPr>
                  <w:rFonts w:cs="Calibri"/>
                  <w:b/>
                  <w:bCs/>
                  <w:color w:val="FFFFFF"/>
                  <w:sz w:val="16"/>
                  <w:szCs w:val="16"/>
                  <w:lang w:eastAsia="es-PE"/>
                </w:rPr>
                <w:t>Nivel de evidencia</w:t>
              </w:r>
            </w:ins>
          </w:p>
        </w:tc>
        <w:tc>
          <w:tcPr>
            <w:tcW w:w="919" w:type="dxa"/>
            <w:tcBorders>
              <w:top w:val="nil"/>
              <w:left w:val="nil"/>
              <w:bottom w:val="nil"/>
              <w:right w:val="nil"/>
            </w:tcBorders>
            <w:shd w:val="clear" w:color="000000" w:fill="002060"/>
            <w:vAlign w:val="center"/>
            <w:hideMark/>
            <w:tcPrChange w:id="2690" w:author="Direccion de Politicas y Gestion en Derechos Humanos 14" w:date="2023-12-18T11:37:00Z">
              <w:tcPr>
                <w:tcW w:w="919" w:type="dxa"/>
                <w:tcBorders>
                  <w:top w:val="nil"/>
                  <w:left w:val="nil"/>
                  <w:bottom w:val="nil"/>
                  <w:right w:val="nil"/>
                </w:tcBorders>
                <w:shd w:val="clear" w:color="000000" w:fill="002060"/>
                <w:vAlign w:val="center"/>
                <w:hideMark/>
              </w:tcPr>
            </w:tcPrChange>
          </w:tcPr>
          <w:p w14:paraId="51D08760" w14:textId="77777777" w:rsidR="00AF7482" w:rsidRPr="00DB7269" w:rsidRDefault="00AF7482" w:rsidP="00F2666B">
            <w:pPr>
              <w:spacing w:after="0" w:line="240" w:lineRule="auto"/>
              <w:jc w:val="center"/>
              <w:rPr>
                <w:ins w:id="2691" w:author="Direccion de Politicas y Gestion en Derechos Humanos 14" w:date="2023-12-18T11:31:00Z"/>
                <w:rFonts w:cs="Calibri"/>
                <w:b/>
                <w:bCs/>
                <w:color w:val="FFFFFF"/>
                <w:sz w:val="16"/>
                <w:szCs w:val="16"/>
                <w:lang w:eastAsia="es-PE"/>
              </w:rPr>
            </w:pPr>
            <w:ins w:id="2692" w:author="Direccion de Politicas y Gestion en Derechos Humanos 14" w:date="2023-12-18T11:31:00Z">
              <w:r w:rsidRPr="00DB7269">
                <w:rPr>
                  <w:rFonts w:cs="Calibri"/>
                  <w:b/>
                  <w:bCs/>
                  <w:color w:val="FFFFFF"/>
                  <w:sz w:val="16"/>
                  <w:szCs w:val="16"/>
                  <w:lang w:eastAsia="es-PE"/>
                </w:rPr>
                <w:t>Promedio</w:t>
              </w:r>
            </w:ins>
          </w:p>
        </w:tc>
      </w:tr>
      <w:tr w:rsidR="00AF7482" w:rsidRPr="00DB7269" w14:paraId="58AD598D" w14:textId="77777777" w:rsidTr="00C33B1F">
        <w:trPr>
          <w:trHeight w:val="113"/>
          <w:ins w:id="2693" w:author="Direccion de Politicas y Gestion en Derechos Humanos 14" w:date="2023-12-18T11:31:00Z"/>
          <w:trPrChange w:id="2694"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695"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6AB5ADFE" w14:textId="77777777" w:rsidR="00AF7482" w:rsidRPr="00DB7269" w:rsidRDefault="00AF7482" w:rsidP="00F2666B">
            <w:pPr>
              <w:spacing w:after="0" w:line="240" w:lineRule="auto"/>
              <w:jc w:val="center"/>
              <w:rPr>
                <w:ins w:id="2696" w:author="Direccion de Politicas y Gestion en Derechos Humanos 14" w:date="2023-12-18T11:31:00Z"/>
                <w:rFonts w:cs="Calibri"/>
                <w:color w:val="000000"/>
                <w:sz w:val="16"/>
                <w:szCs w:val="16"/>
                <w:lang w:eastAsia="es-PE"/>
              </w:rPr>
            </w:pPr>
            <w:ins w:id="2697" w:author="Direccion de Politicas y Gestion en Derechos Humanos 14" w:date="2023-12-18T11:31:00Z">
              <w:r w:rsidRPr="00DB7269">
                <w:rPr>
                  <w:rFonts w:cs="Calibri"/>
                  <w:color w:val="000000"/>
                  <w:sz w:val="16"/>
                  <w:szCs w:val="16"/>
                  <w:lang w:eastAsia="es-PE"/>
                </w:rPr>
                <w:t>1</w:t>
              </w:r>
            </w:ins>
          </w:p>
        </w:tc>
        <w:tc>
          <w:tcPr>
            <w:tcW w:w="4776" w:type="dxa"/>
            <w:tcBorders>
              <w:top w:val="nil"/>
              <w:left w:val="nil"/>
              <w:bottom w:val="nil"/>
              <w:right w:val="nil"/>
            </w:tcBorders>
            <w:shd w:val="clear" w:color="000000" w:fill="C5D9F1"/>
            <w:vAlign w:val="center"/>
            <w:hideMark/>
            <w:tcPrChange w:id="2698"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56E0D398" w14:textId="77777777" w:rsidR="00AF7482" w:rsidRPr="00DB7269" w:rsidRDefault="00AF7482" w:rsidP="00F2666B">
            <w:pPr>
              <w:spacing w:after="0" w:line="240" w:lineRule="auto"/>
              <w:rPr>
                <w:ins w:id="2699" w:author="Direccion de Politicas y Gestion en Derechos Humanos 14" w:date="2023-12-18T11:31:00Z"/>
                <w:rFonts w:ascii="Arial" w:hAnsi="Arial" w:cs="Arial"/>
                <w:color w:val="333333"/>
                <w:sz w:val="16"/>
                <w:szCs w:val="16"/>
                <w:lang w:eastAsia="es-PE"/>
              </w:rPr>
            </w:pPr>
            <w:ins w:id="2700" w:author="Direccion de Politicas y Gestion en Derechos Humanos 14" w:date="2023-12-18T11:31:00Z">
              <w:r w:rsidRPr="00DB7269">
                <w:rPr>
                  <w:rFonts w:ascii="Arial" w:hAnsi="Arial" w:cs="Arial"/>
                  <w:color w:val="333333"/>
                  <w:sz w:val="16"/>
                  <w:szCs w:val="16"/>
                  <w:lang w:eastAsia="es-PE"/>
                </w:rPr>
                <w:t>Persistencia de la corrupción</w:t>
              </w:r>
            </w:ins>
          </w:p>
        </w:tc>
        <w:tc>
          <w:tcPr>
            <w:tcW w:w="968" w:type="dxa"/>
            <w:tcBorders>
              <w:top w:val="nil"/>
              <w:left w:val="nil"/>
              <w:bottom w:val="nil"/>
              <w:right w:val="nil"/>
            </w:tcBorders>
            <w:shd w:val="clear" w:color="000000" w:fill="C5D9F1"/>
            <w:vAlign w:val="center"/>
            <w:hideMark/>
            <w:tcPrChange w:id="2701"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0A2264C2" w14:textId="77777777" w:rsidR="00AF7482" w:rsidRPr="00DB7269" w:rsidRDefault="00AF7482" w:rsidP="00F2666B">
            <w:pPr>
              <w:spacing w:after="0" w:line="240" w:lineRule="auto"/>
              <w:jc w:val="center"/>
              <w:rPr>
                <w:ins w:id="2702" w:author="Direccion de Politicas y Gestion en Derechos Humanos 14" w:date="2023-12-18T11:31:00Z"/>
                <w:rFonts w:cs="Calibri"/>
                <w:color w:val="000000"/>
                <w:sz w:val="16"/>
                <w:szCs w:val="16"/>
                <w:lang w:eastAsia="es-PE"/>
              </w:rPr>
            </w:pPr>
            <w:ins w:id="2703" w:author="Direccion de Politicas y Gestion en Derechos Humanos 14" w:date="2023-12-18T11:31:00Z">
              <w:r w:rsidRPr="00DB7269">
                <w:rPr>
                  <w:rFonts w:cs="Calibri"/>
                  <w:color w:val="000000"/>
                  <w:sz w:val="16"/>
                  <w:szCs w:val="16"/>
                </w:rPr>
                <w:t>4.37</w:t>
              </w:r>
            </w:ins>
          </w:p>
        </w:tc>
        <w:tc>
          <w:tcPr>
            <w:tcW w:w="1063" w:type="dxa"/>
            <w:tcBorders>
              <w:top w:val="nil"/>
              <w:left w:val="nil"/>
              <w:bottom w:val="nil"/>
              <w:right w:val="nil"/>
            </w:tcBorders>
            <w:shd w:val="clear" w:color="000000" w:fill="C5D9F1"/>
            <w:vAlign w:val="center"/>
            <w:hideMark/>
            <w:tcPrChange w:id="2704"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64802796" w14:textId="77777777" w:rsidR="00AF7482" w:rsidRPr="00DB7269" w:rsidRDefault="00AF7482" w:rsidP="00F2666B">
            <w:pPr>
              <w:spacing w:after="0" w:line="240" w:lineRule="auto"/>
              <w:jc w:val="center"/>
              <w:rPr>
                <w:ins w:id="2705" w:author="Direccion de Politicas y Gestion en Derechos Humanos 14" w:date="2023-12-18T11:31:00Z"/>
                <w:rFonts w:cs="Calibri"/>
                <w:color w:val="000000"/>
                <w:sz w:val="16"/>
                <w:szCs w:val="16"/>
                <w:lang w:eastAsia="es-PE"/>
              </w:rPr>
            </w:pPr>
            <w:ins w:id="2706" w:author="Direccion de Politicas y Gestion en Derechos Humanos 14" w:date="2023-12-18T11:31:00Z">
              <w:r w:rsidRPr="00DB7269">
                <w:rPr>
                  <w:rFonts w:cs="Calibri"/>
                  <w:color w:val="000000"/>
                  <w:sz w:val="16"/>
                  <w:szCs w:val="16"/>
                </w:rPr>
                <w:t>3.76</w:t>
              </w:r>
            </w:ins>
          </w:p>
        </w:tc>
        <w:tc>
          <w:tcPr>
            <w:tcW w:w="919" w:type="dxa"/>
            <w:tcBorders>
              <w:top w:val="nil"/>
              <w:left w:val="nil"/>
              <w:bottom w:val="nil"/>
              <w:right w:val="nil"/>
            </w:tcBorders>
            <w:shd w:val="clear" w:color="000000" w:fill="C5D9F1"/>
            <w:vAlign w:val="center"/>
            <w:hideMark/>
            <w:tcPrChange w:id="2707"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237B9FC7" w14:textId="77777777" w:rsidR="00AF7482" w:rsidRPr="00DB7269" w:rsidRDefault="00AF7482" w:rsidP="00F2666B">
            <w:pPr>
              <w:spacing w:after="0" w:line="240" w:lineRule="auto"/>
              <w:jc w:val="center"/>
              <w:rPr>
                <w:ins w:id="2708" w:author="Direccion de Politicas y Gestion en Derechos Humanos 14" w:date="2023-12-18T11:31:00Z"/>
                <w:rFonts w:cs="Calibri"/>
                <w:color w:val="000000"/>
                <w:sz w:val="16"/>
                <w:szCs w:val="16"/>
                <w:lang w:eastAsia="es-PE"/>
              </w:rPr>
            </w:pPr>
            <w:ins w:id="2709" w:author="Direccion de Politicas y Gestion en Derechos Humanos 14" w:date="2023-12-18T11:31:00Z">
              <w:r w:rsidRPr="00DB7269">
                <w:rPr>
                  <w:rFonts w:cs="Calibri"/>
                  <w:color w:val="000000"/>
                  <w:sz w:val="16"/>
                  <w:szCs w:val="16"/>
                </w:rPr>
                <w:t>4.07</w:t>
              </w:r>
            </w:ins>
          </w:p>
        </w:tc>
      </w:tr>
      <w:tr w:rsidR="00AF7482" w:rsidRPr="00DB7269" w14:paraId="1C60563C" w14:textId="77777777" w:rsidTr="00C33B1F">
        <w:trPr>
          <w:trHeight w:val="113"/>
          <w:ins w:id="2710" w:author="Direccion de Politicas y Gestion en Derechos Humanos 14" w:date="2023-12-18T11:31:00Z"/>
          <w:trPrChange w:id="2711"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712"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0D516246" w14:textId="77777777" w:rsidR="00AF7482" w:rsidRPr="00DB7269" w:rsidRDefault="00AF7482" w:rsidP="00F2666B">
            <w:pPr>
              <w:spacing w:after="0" w:line="240" w:lineRule="auto"/>
              <w:jc w:val="center"/>
              <w:rPr>
                <w:ins w:id="2713" w:author="Direccion de Politicas y Gestion en Derechos Humanos 14" w:date="2023-12-18T11:31:00Z"/>
                <w:rFonts w:cs="Calibri"/>
                <w:color w:val="000000"/>
                <w:sz w:val="16"/>
                <w:szCs w:val="16"/>
                <w:lang w:eastAsia="es-PE"/>
              </w:rPr>
            </w:pPr>
            <w:ins w:id="2714" w:author="Direccion de Politicas y Gestion en Derechos Humanos 14" w:date="2023-12-18T11:31:00Z">
              <w:r w:rsidRPr="00DB7269">
                <w:rPr>
                  <w:rFonts w:cs="Calibri"/>
                  <w:color w:val="000000"/>
                  <w:sz w:val="16"/>
                  <w:szCs w:val="16"/>
                  <w:lang w:eastAsia="es-PE"/>
                </w:rPr>
                <w:t>2</w:t>
              </w:r>
            </w:ins>
          </w:p>
        </w:tc>
        <w:tc>
          <w:tcPr>
            <w:tcW w:w="4776" w:type="dxa"/>
            <w:tcBorders>
              <w:top w:val="nil"/>
              <w:left w:val="nil"/>
              <w:bottom w:val="nil"/>
              <w:right w:val="nil"/>
            </w:tcBorders>
            <w:shd w:val="clear" w:color="auto" w:fill="auto"/>
            <w:vAlign w:val="center"/>
            <w:hideMark/>
            <w:tcPrChange w:id="2715"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0633C810" w14:textId="77777777" w:rsidR="00AF7482" w:rsidRPr="00DB7269" w:rsidRDefault="00AF7482" w:rsidP="00F2666B">
            <w:pPr>
              <w:spacing w:after="0" w:line="240" w:lineRule="auto"/>
              <w:rPr>
                <w:ins w:id="2716" w:author="Direccion de Politicas y Gestion en Derechos Humanos 14" w:date="2023-12-18T11:31:00Z"/>
                <w:rFonts w:ascii="Arial" w:hAnsi="Arial" w:cs="Arial"/>
                <w:color w:val="333333"/>
                <w:sz w:val="16"/>
                <w:szCs w:val="16"/>
                <w:lang w:eastAsia="es-PE"/>
              </w:rPr>
            </w:pPr>
            <w:ins w:id="2717" w:author="Direccion de Politicas y Gestion en Derechos Humanos 14" w:date="2023-12-18T11:31:00Z">
              <w:r w:rsidRPr="00DB7269">
                <w:rPr>
                  <w:rFonts w:ascii="Arial" w:hAnsi="Arial" w:cs="Arial"/>
                  <w:color w:val="333333"/>
                  <w:sz w:val="16"/>
                  <w:szCs w:val="16"/>
                  <w:lang w:eastAsia="es-PE"/>
                </w:rPr>
                <w:t>Incremento del desempleo</w:t>
              </w:r>
            </w:ins>
          </w:p>
        </w:tc>
        <w:tc>
          <w:tcPr>
            <w:tcW w:w="968" w:type="dxa"/>
            <w:tcBorders>
              <w:top w:val="nil"/>
              <w:left w:val="nil"/>
              <w:bottom w:val="nil"/>
              <w:right w:val="nil"/>
            </w:tcBorders>
            <w:shd w:val="clear" w:color="auto" w:fill="auto"/>
            <w:vAlign w:val="center"/>
            <w:hideMark/>
            <w:tcPrChange w:id="2718"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0B8EBCDF" w14:textId="77777777" w:rsidR="00AF7482" w:rsidRPr="00DB7269" w:rsidRDefault="00AF7482" w:rsidP="00F2666B">
            <w:pPr>
              <w:spacing w:after="0" w:line="240" w:lineRule="auto"/>
              <w:jc w:val="center"/>
              <w:rPr>
                <w:ins w:id="2719" w:author="Direccion de Politicas y Gestion en Derechos Humanos 14" w:date="2023-12-18T11:31:00Z"/>
                <w:rFonts w:cs="Calibri"/>
                <w:color w:val="000000"/>
                <w:sz w:val="16"/>
                <w:szCs w:val="16"/>
                <w:lang w:eastAsia="es-PE"/>
              </w:rPr>
            </w:pPr>
            <w:ins w:id="2720" w:author="Direccion de Politicas y Gestion en Derechos Humanos 14" w:date="2023-12-18T11:31:00Z">
              <w:r w:rsidRPr="00DB7269">
                <w:rPr>
                  <w:rFonts w:cs="Calibri"/>
                  <w:color w:val="000000"/>
                  <w:sz w:val="16"/>
                  <w:szCs w:val="16"/>
                </w:rPr>
                <w:t>3.97</w:t>
              </w:r>
            </w:ins>
          </w:p>
        </w:tc>
        <w:tc>
          <w:tcPr>
            <w:tcW w:w="1063" w:type="dxa"/>
            <w:tcBorders>
              <w:top w:val="nil"/>
              <w:left w:val="nil"/>
              <w:bottom w:val="nil"/>
              <w:right w:val="nil"/>
            </w:tcBorders>
            <w:shd w:val="clear" w:color="auto" w:fill="auto"/>
            <w:vAlign w:val="center"/>
            <w:hideMark/>
            <w:tcPrChange w:id="2721"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7DF06D2E" w14:textId="77777777" w:rsidR="00AF7482" w:rsidRPr="00DB7269" w:rsidRDefault="00AF7482" w:rsidP="00F2666B">
            <w:pPr>
              <w:spacing w:after="0" w:line="240" w:lineRule="auto"/>
              <w:jc w:val="center"/>
              <w:rPr>
                <w:ins w:id="2722" w:author="Direccion de Politicas y Gestion en Derechos Humanos 14" w:date="2023-12-18T11:31:00Z"/>
                <w:rFonts w:cs="Calibri"/>
                <w:color w:val="000000"/>
                <w:sz w:val="16"/>
                <w:szCs w:val="16"/>
                <w:lang w:eastAsia="es-PE"/>
              </w:rPr>
            </w:pPr>
            <w:ins w:id="2723" w:author="Direccion de Politicas y Gestion en Derechos Humanos 14" w:date="2023-12-18T11:31:00Z">
              <w:r w:rsidRPr="00DB7269">
                <w:rPr>
                  <w:rFonts w:cs="Calibri"/>
                  <w:color w:val="000000"/>
                  <w:sz w:val="16"/>
                  <w:szCs w:val="16"/>
                </w:rPr>
                <w:t>3.52</w:t>
              </w:r>
            </w:ins>
          </w:p>
        </w:tc>
        <w:tc>
          <w:tcPr>
            <w:tcW w:w="919" w:type="dxa"/>
            <w:tcBorders>
              <w:top w:val="nil"/>
              <w:left w:val="nil"/>
              <w:bottom w:val="nil"/>
              <w:right w:val="nil"/>
            </w:tcBorders>
            <w:shd w:val="clear" w:color="auto" w:fill="auto"/>
            <w:vAlign w:val="center"/>
            <w:hideMark/>
            <w:tcPrChange w:id="2724"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0B998A6E" w14:textId="77777777" w:rsidR="00AF7482" w:rsidRPr="00DB7269" w:rsidRDefault="00AF7482" w:rsidP="00F2666B">
            <w:pPr>
              <w:spacing w:after="0" w:line="240" w:lineRule="auto"/>
              <w:jc w:val="center"/>
              <w:rPr>
                <w:ins w:id="2725" w:author="Direccion de Politicas y Gestion en Derechos Humanos 14" w:date="2023-12-18T11:31:00Z"/>
                <w:rFonts w:cs="Calibri"/>
                <w:color w:val="000000"/>
                <w:sz w:val="16"/>
                <w:szCs w:val="16"/>
                <w:lang w:eastAsia="es-PE"/>
              </w:rPr>
            </w:pPr>
            <w:ins w:id="2726" w:author="Direccion de Politicas y Gestion en Derechos Humanos 14" w:date="2023-12-18T11:31:00Z">
              <w:r w:rsidRPr="00DB7269">
                <w:rPr>
                  <w:rFonts w:cs="Calibri"/>
                  <w:color w:val="000000"/>
                  <w:sz w:val="16"/>
                  <w:szCs w:val="16"/>
                </w:rPr>
                <w:t>3.75</w:t>
              </w:r>
            </w:ins>
          </w:p>
        </w:tc>
      </w:tr>
      <w:tr w:rsidR="00AF7482" w:rsidRPr="00DB7269" w14:paraId="07C60612" w14:textId="77777777" w:rsidTr="00C33B1F">
        <w:trPr>
          <w:trHeight w:val="113"/>
          <w:ins w:id="2727" w:author="Direccion de Politicas y Gestion en Derechos Humanos 14" w:date="2023-12-18T11:31:00Z"/>
          <w:trPrChange w:id="2728"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729"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36D8FF15" w14:textId="77777777" w:rsidR="00AF7482" w:rsidRPr="00DB7269" w:rsidRDefault="00AF7482" w:rsidP="00F2666B">
            <w:pPr>
              <w:spacing w:after="0" w:line="240" w:lineRule="auto"/>
              <w:jc w:val="center"/>
              <w:rPr>
                <w:ins w:id="2730" w:author="Direccion de Politicas y Gestion en Derechos Humanos 14" w:date="2023-12-18T11:31:00Z"/>
                <w:rFonts w:cs="Calibri"/>
                <w:color w:val="000000"/>
                <w:sz w:val="16"/>
                <w:szCs w:val="16"/>
                <w:lang w:eastAsia="es-PE"/>
              </w:rPr>
            </w:pPr>
            <w:ins w:id="2731" w:author="Direccion de Politicas y Gestion en Derechos Humanos 14" w:date="2023-12-18T11:31:00Z">
              <w:r w:rsidRPr="00DB7269">
                <w:rPr>
                  <w:rFonts w:cs="Calibri"/>
                  <w:color w:val="000000"/>
                  <w:sz w:val="16"/>
                  <w:szCs w:val="16"/>
                  <w:lang w:eastAsia="es-PE"/>
                </w:rPr>
                <w:t>3</w:t>
              </w:r>
            </w:ins>
          </w:p>
        </w:tc>
        <w:tc>
          <w:tcPr>
            <w:tcW w:w="4776" w:type="dxa"/>
            <w:tcBorders>
              <w:top w:val="nil"/>
              <w:left w:val="nil"/>
              <w:bottom w:val="nil"/>
              <w:right w:val="nil"/>
            </w:tcBorders>
            <w:shd w:val="clear" w:color="000000" w:fill="C5D9F1"/>
            <w:vAlign w:val="center"/>
            <w:hideMark/>
            <w:tcPrChange w:id="2732"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3DBEA6D0" w14:textId="77777777" w:rsidR="00AF7482" w:rsidRPr="00DB7269" w:rsidRDefault="00AF7482" w:rsidP="00F2666B">
            <w:pPr>
              <w:spacing w:after="0" w:line="240" w:lineRule="auto"/>
              <w:rPr>
                <w:ins w:id="2733" w:author="Direccion de Politicas y Gestion en Derechos Humanos 14" w:date="2023-12-18T11:31:00Z"/>
                <w:rFonts w:ascii="Arial" w:hAnsi="Arial" w:cs="Arial"/>
                <w:color w:val="333333"/>
                <w:sz w:val="16"/>
                <w:szCs w:val="16"/>
                <w:lang w:eastAsia="es-PE"/>
              </w:rPr>
            </w:pPr>
            <w:ins w:id="2734" w:author="Direccion de Politicas y Gestion en Derechos Humanos 14" w:date="2023-12-18T11:31:00Z">
              <w:r w:rsidRPr="00DB7269">
                <w:rPr>
                  <w:rFonts w:ascii="Arial" w:hAnsi="Arial" w:cs="Arial"/>
                  <w:color w:val="333333"/>
                  <w:sz w:val="16"/>
                  <w:szCs w:val="16"/>
                  <w:lang w:eastAsia="es-PE"/>
                </w:rPr>
                <w:t>Persistencia de la discriminación</w:t>
              </w:r>
            </w:ins>
          </w:p>
        </w:tc>
        <w:tc>
          <w:tcPr>
            <w:tcW w:w="968" w:type="dxa"/>
            <w:tcBorders>
              <w:top w:val="nil"/>
              <w:left w:val="nil"/>
              <w:bottom w:val="nil"/>
              <w:right w:val="nil"/>
            </w:tcBorders>
            <w:shd w:val="clear" w:color="000000" w:fill="C5D9F1"/>
            <w:vAlign w:val="center"/>
            <w:hideMark/>
            <w:tcPrChange w:id="2735"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56125FC3" w14:textId="77777777" w:rsidR="00AF7482" w:rsidRPr="00DB7269" w:rsidRDefault="00AF7482" w:rsidP="00F2666B">
            <w:pPr>
              <w:spacing w:after="0" w:line="240" w:lineRule="auto"/>
              <w:jc w:val="center"/>
              <w:rPr>
                <w:ins w:id="2736" w:author="Direccion de Politicas y Gestion en Derechos Humanos 14" w:date="2023-12-18T11:31:00Z"/>
                <w:rFonts w:cs="Calibri"/>
                <w:color w:val="000000"/>
                <w:sz w:val="16"/>
                <w:szCs w:val="16"/>
                <w:lang w:eastAsia="es-PE"/>
              </w:rPr>
            </w:pPr>
            <w:ins w:id="2737" w:author="Direccion de Politicas y Gestion en Derechos Humanos 14" w:date="2023-12-18T11:31:00Z">
              <w:r w:rsidRPr="00DB7269">
                <w:rPr>
                  <w:rFonts w:cs="Calibri"/>
                  <w:color w:val="000000"/>
                  <w:sz w:val="16"/>
                  <w:szCs w:val="16"/>
                </w:rPr>
                <w:t>4.10</w:t>
              </w:r>
            </w:ins>
          </w:p>
        </w:tc>
        <w:tc>
          <w:tcPr>
            <w:tcW w:w="1063" w:type="dxa"/>
            <w:tcBorders>
              <w:top w:val="nil"/>
              <w:left w:val="nil"/>
              <w:bottom w:val="nil"/>
              <w:right w:val="nil"/>
            </w:tcBorders>
            <w:shd w:val="clear" w:color="000000" w:fill="C5D9F1"/>
            <w:vAlign w:val="center"/>
            <w:hideMark/>
            <w:tcPrChange w:id="2738"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19F0B2C1" w14:textId="77777777" w:rsidR="00AF7482" w:rsidRPr="00DB7269" w:rsidRDefault="00AF7482" w:rsidP="00F2666B">
            <w:pPr>
              <w:spacing w:after="0" w:line="240" w:lineRule="auto"/>
              <w:jc w:val="center"/>
              <w:rPr>
                <w:ins w:id="2739" w:author="Direccion de Politicas y Gestion en Derechos Humanos 14" w:date="2023-12-18T11:31:00Z"/>
                <w:rFonts w:cs="Calibri"/>
                <w:color w:val="000000"/>
                <w:sz w:val="16"/>
                <w:szCs w:val="16"/>
                <w:lang w:eastAsia="es-PE"/>
              </w:rPr>
            </w:pPr>
            <w:ins w:id="2740" w:author="Direccion de Politicas y Gestion en Derechos Humanos 14" w:date="2023-12-18T11:31:00Z">
              <w:r w:rsidRPr="00DB7269">
                <w:rPr>
                  <w:rFonts w:cs="Calibri"/>
                  <w:color w:val="000000"/>
                  <w:sz w:val="16"/>
                  <w:szCs w:val="16"/>
                </w:rPr>
                <w:t>3.37</w:t>
              </w:r>
            </w:ins>
          </w:p>
        </w:tc>
        <w:tc>
          <w:tcPr>
            <w:tcW w:w="919" w:type="dxa"/>
            <w:tcBorders>
              <w:top w:val="nil"/>
              <w:left w:val="nil"/>
              <w:bottom w:val="nil"/>
              <w:right w:val="nil"/>
            </w:tcBorders>
            <w:shd w:val="clear" w:color="000000" w:fill="C5D9F1"/>
            <w:vAlign w:val="center"/>
            <w:hideMark/>
            <w:tcPrChange w:id="2741"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420653B4" w14:textId="77777777" w:rsidR="00AF7482" w:rsidRPr="00DB7269" w:rsidRDefault="00AF7482" w:rsidP="00F2666B">
            <w:pPr>
              <w:spacing w:after="0" w:line="240" w:lineRule="auto"/>
              <w:jc w:val="center"/>
              <w:rPr>
                <w:ins w:id="2742" w:author="Direccion de Politicas y Gestion en Derechos Humanos 14" w:date="2023-12-18T11:31:00Z"/>
                <w:rFonts w:cs="Calibri"/>
                <w:color w:val="000000"/>
                <w:sz w:val="16"/>
                <w:szCs w:val="16"/>
                <w:lang w:eastAsia="es-PE"/>
              </w:rPr>
            </w:pPr>
            <w:ins w:id="2743" w:author="Direccion de Politicas y Gestion en Derechos Humanos 14" w:date="2023-12-18T11:31:00Z">
              <w:r w:rsidRPr="00DB7269">
                <w:rPr>
                  <w:rFonts w:cs="Calibri"/>
                  <w:color w:val="000000"/>
                  <w:sz w:val="16"/>
                  <w:szCs w:val="16"/>
                </w:rPr>
                <w:t>3.74</w:t>
              </w:r>
            </w:ins>
          </w:p>
        </w:tc>
      </w:tr>
      <w:tr w:rsidR="00AF7482" w:rsidRPr="00DB7269" w14:paraId="486078B5" w14:textId="77777777" w:rsidTr="00C33B1F">
        <w:trPr>
          <w:trHeight w:val="113"/>
          <w:ins w:id="2744" w:author="Direccion de Politicas y Gestion en Derechos Humanos 14" w:date="2023-12-18T11:31:00Z"/>
          <w:trPrChange w:id="2745"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746"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52E3A6AC" w14:textId="77777777" w:rsidR="00AF7482" w:rsidRPr="00DB7269" w:rsidRDefault="00AF7482" w:rsidP="00F2666B">
            <w:pPr>
              <w:spacing w:after="0" w:line="240" w:lineRule="auto"/>
              <w:jc w:val="center"/>
              <w:rPr>
                <w:ins w:id="2747" w:author="Direccion de Politicas y Gestion en Derechos Humanos 14" w:date="2023-12-18T11:31:00Z"/>
                <w:rFonts w:cs="Calibri"/>
                <w:color w:val="000000"/>
                <w:sz w:val="16"/>
                <w:szCs w:val="16"/>
                <w:lang w:eastAsia="es-PE"/>
              </w:rPr>
            </w:pPr>
            <w:ins w:id="2748" w:author="Direccion de Politicas y Gestion en Derechos Humanos 14" w:date="2023-12-18T11:31:00Z">
              <w:r w:rsidRPr="00DB7269">
                <w:rPr>
                  <w:rFonts w:cs="Calibri"/>
                  <w:color w:val="000000"/>
                  <w:sz w:val="16"/>
                  <w:szCs w:val="16"/>
                  <w:lang w:eastAsia="es-PE"/>
                </w:rPr>
                <w:t>4</w:t>
              </w:r>
            </w:ins>
          </w:p>
        </w:tc>
        <w:tc>
          <w:tcPr>
            <w:tcW w:w="4776" w:type="dxa"/>
            <w:tcBorders>
              <w:top w:val="nil"/>
              <w:left w:val="nil"/>
              <w:bottom w:val="nil"/>
              <w:right w:val="nil"/>
            </w:tcBorders>
            <w:shd w:val="clear" w:color="auto" w:fill="auto"/>
            <w:vAlign w:val="center"/>
            <w:hideMark/>
            <w:tcPrChange w:id="2749"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027DEEED" w14:textId="77777777" w:rsidR="00AF7482" w:rsidRPr="00DB7269" w:rsidRDefault="00AF7482" w:rsidP="00F2666B">
            <w:pPr>
              <w:spacing w:after="0" w:line="240" w:lineRule="auto"/>
              <w:rPr>
                <w:ins w:id="2750" w:author="Direccion de Politicas y Gestion en Derechos Humanos 14" w:date="2023-12-18T11:31:00Z"/>
                <w:rFonts w:ascii="Arial" w:hAnsi="Arial" w:cs="Arial"/>
                <w:color w:val="333333"/>
                <w:sz w:val="16"/>
                <w:szCs w:val="16"/>
                <w:lang w:eastAsia="es-PE"/>
              </w:rPr>
            </w:pPr>
            <w:ins w:id="2751" w:author="Direccion de Politicas y Gestion en Derechos Humanos 14" w:date="2023-12-18T11:31:00Z">
              <w:r w:rsidRPr="00DB7269">
                <w:rPr>
                  <w:rFonts w:ascii="Arial" w:hAnsi="Arial" w:cs="Arial"/>
                  <w:color w:val="333333"/>
                  <w:sz w:val="16"/>
                  <w:szCs w:val="16"/>
                  <w:lang w:eastAsia="es-PE"/>
                </w:rPr>
                <w:t>Persistente desigualdad de género</w:t>
              </w:r>
            </w:ins>
          </w:p>
        </w:tc>
        <w:tc>
          <w:tcPr>
            <w:tcW w:w="968" w:type="dxa"/>
            <w:tcBorders>
              <w:top w:val="nil"/>
              <w:left w:val="nil"/>
              <w:bottom w:val="nil"/>
              <w:right w:val="nil"/>
            </w:tcBorders>
            <w:shd w:val="clear" w:color="auto" w:fill="auto"/>
            <w:vAlign w:val="center"/>
            <w:hideMark/>
            <w:tcPrChange w:id="2752"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3443B6CA" w14:textId="77777777" w:rsidR="00AF7482" w:rsidRPr="00DB7269" w:rsidRDefault="00AF7482" w:rsidP="00F2666B">
            <w:pPr>
              <w:spacing w:after="0" w:line="240" w:lineRule="auto"/>
              <w:jc w:val="center"/>
              <w:rPr>
                <w:ins w:id="2753" w:author="Direccion de Politicas y Gestion en Derechos Humanos 14" w:date="2023-12-18T11:31:00Z"/>
                <w:rFonts w:cs="Calibri"/>
                <w:color w:val="000000"/>
                <w:sz w:val="16"/>
                <w:szCs w:val="16"/>
                <w:lang w:eastAsia="es-PE"/>
              </w:rPr>
            </w:pPr>
            <w:ins w:id="2754" w:author="Direccion de Politicas y Gestion en Derechos Humanos 14" w:date="2023-12-18T11:31:00Z">
              <w:r w:rsidRPr="00DB7269">
                <w:rPr>
                  <w:rFonts w:cs="Calibri"/>
                  <w:color w:val="000000"/>
                  <w:sz w:val="16"/>
                  <w:szCs w:val="16"/>
                </w:rPr>
                <w:t>3.79</w:t>
              </w:r>
            </w:ins>
          </w:p>
        </w:tc>
        <w:tc>
          <w:tcPr>
            <w:tcW w:w="1063" w:type="dxa"/>
            <w:tcBorders>
              <w:top w:val="nil"/>
              <w:left w:val="nil"/>
              <w:bottom w:val="nil"/>
              <w:right w:val="nil"/>
            </w:tcBorders>
            <w:shd w:val="clear" w:color="auto" w:fill="auto"/>
            <w:vAlign w:val="center"/>
            <w:hideMark/>
            <w:tcPrChange w:id="2755"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24C8422C" w14:textId="77777777" w:rsidR="00AF7482" w:rsidRPr="00DB7269" w:rsidRDefault="00AF7482" w:rsidP="00F2666B">
            <w:pPr>
              <w:spacing w:after="0" w:line="240" w:lineRule="auto"/>
              <w:jc w:val="center"/>
              <w:rPr>
                <w:ins w:id="2756" w:author="Direccion de Politicas y Gestion en Derechos Humanos 14" w:date="2023-12-18T11:31:00Z"/>
                <w:rFonts w:cs="Calibri"/>
                <w:color w:val="000000"/>
                <w:sz w:val="16"/>
                <w:szCs w:val="16"/>
                <w:lang w:eastAsia="es-PE"/>
              </w:rPr>
            </w:pPr>
            <w:ins w:id="2757" w:author="Direccion de Politicas y Gestion en Derechos Humanos 14" w:date="2023-12-18T11:31:00Z">
              <w:r w:rsidRPr="00DB7269">
                <w:rPr>
                  <w:rFonts w:cs="Calibri"/>
                  <w:color w:val="000000"/>
                  <w:sz w:val="16"/>
                  <w:szCs w:val="16"/>
                </w:rPr>
                <w:t>3.61</w:t>
              </w:r>
            </w:ins>
          </w:p>
        </w:tc>
        <w:tc>
          <w:tcPr>
            <w:tcW w:w="919" w:type="dxa"/>
            <w:tcBorders>
              <w:top w:val="nil"/>
              <w:left w:val="nil"/>
              <w:bottom w:val="nil"/>
              <w:right w:val="nil"/>
            </w:tcBorders>
            <w:shd w:val="clear" w:color="auto" w:fill="auto"/>
            <w:vAlign w:val="center"/>
            <w:hideMark/>
            <w:tcPrChange w:id="2758"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319F53D9" w14:textId="77777777" w:rsidR="00AF7482" w:rsidRPr="00DB7269" w:rsidRDefault="00AF7482" w:rsidP="00F2666B">
            <w:pPr>
              <w:spacing w:after="0" w:line="240" w:lineRule="auto"/>
              <w:jc w:val="center"/>
              <w:rPr>
                <w:ins w:id="2759" w:author="Direccion de Politicas y Gestion en Derechos Humanos 14" w:date="2023-12-18T11:31:00Z"/>
                <w:rFonts w:cs="Calibri"/>
                <w:color w:val="000000"/>
                <w:sz w:val="16"/>
                <w:szCs w:val="16"/>
                <w:lang w:eastAsia="es-PE"/>
              </w:rPr>
            </w:pPr>
            <w:ins w:id="2760" w:author="Direccion de Politicas y Gestion en Derechos Humanos 14" w:date="2023-12-18T11:31:00Z">
              <w:r w:rsidRPr="00DB7269">
                <w:rPr>
                  <w:rFonts w:cs="Calibri"/>
                  <w:color w:val="000000"/>
                  <w:sz w:val="16"/>
                  <w:szCs w:val="16"/>
                </w:rPr>
                <w:t>3.70</w:t>
              </w:r>
            </w:ins>
          </w:p>
        </w:tc>
      </w:tr>
      <w:tr w:rsidR="00AF7482" w:rsidRPr="00DB7269" w14:paraId="6D786536" w14:textId="77777777" w:rsidTr="00C33B1F">
        <w:trPr>
          <w:trHeight w:val="113"/>
          <w:ins w:id="2761" w:author="Direccion de Politicas y Gestion en Derechos Humanos 14" w:date="2023-12-18T11:31:00Z"/>
          <w:trPrChange w:id="2762"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763"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38039F88" w14:textId="77777777" w:rsidR="00AF7482" w:rsidRPr="00DB7269" w:rsidRDefault="00AF7482" w:rsidP="00F2666B">
            <w:pPr>
              <w:spacing w:after="0" w:line="240" w:lineRule="auto"/>
              <w:jc w:val="center"/>
              <w:rPr>
                <w:ins w:id="2764" w:author="Direccion de Politicas y Gestion en Derechos Humanos 14" w:date="2023-12-18T11:31:00Z"/>
                <w:rFonts w:cs="Calibri"/>
                <w:color w:val="000000"/>
                <w:sz w:val="16"/>
                <w:szCs w:val="16"/>
                <w:lang w:eastAsia="es-PE"/>
              </w:rPr>
            </w:pPr>
            <w:ins w:id="2765" w:author="Direccion de Politicas y Gestion en Derechos Humanos 14" w:date="2023-12-18T11:31:00Z">
              <w:r w:rsidRPr="00DB7269">
                <w:rPr>
                  <w:rFonts w:cs="Calibri"/>
                  <w:color w:val="000000"/>
                  <w:sz w:val="16"/>
                  <w:szCs w:val="16"/>
                  <w:lang w:eastAsia="es-PE"/>
                </w:rPr>
                <w:t>5</w:t>
              </w:r>
            </w:ins>
          </w:p>
        </w:tc>
        <w:tc>
          <w:tcPr>
            <w:tcW w:w="4776" w:type="dxa"/>
            <w:tcBorders>
              <w:top w:val="nil"/>
              <w:left w:val="nil"/>
              <w:bottom w:val="nil"/>
              <w:right w:val="nil"/>
            </w:tcBorders>
            <w:shd w:val="clear" w:color="000000" w:fill="C5D9F1"/>
            <w:vAlign w:val="center"/>
            <w:hideMark/>
            <w:tcPrChange w:id="2766"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7E0BEDD5" w14:textId="77777777" w:rsidR="00AF7482" w:rsidRPr="00DB7269" w:rsidRDefault="00AF7482" w:rsidP="00F2666B">
            <w:pPr>
              <w:spacing w:after="0" w:line="240" w:lineRule="auto"/>
              <w:rPr>
                <w:ins w:id="2767" w:author="Direccion de Politicas y Gestion en Derechos Humanos 14" w:date="2023-12-18T11:31:00Z"/>
                <w:rFonts w:ascii="Arial" w:hAnsi="Arial" w:cs="Arial"/>
                <w:color w:val="333333"/>
                <w:sz w:val="16"/>
                <w:szCs w:val="16"/>
                <w:lang w:eastAsia="es-PE"/>
              </w:rPr>
            </w:pPr>
            <w:ins w:id="2768" w:author="Direccion de Politicas y Gestion en Derechos Humanos 14" w:date="2023-12-18T11:31:00Z">
              <w:r w:rsidRPr="00DB7269">
                <w:rPr>
                  <w:rFonts w:ascii="Arial" w:hAnsi="Arial" w:cs="Arial"/>
                  <w:color w:val="333333"/>
                  <w:sz w:val="16"/>
                  <w:szCs w:val="16"/>
                  <w:lang w:eastAsia="es-PE"/>
                </w:rPr>
                <w:t>Incremento de la informalidad</w:t>
              </w:r>
            </w:ins>
          </w:p>
        </w:tc>
        <w:tc>
          <w:tcPr>
            <w:tcW w:w="968" w:type="dxa"/>
            <w:tcBorders>
              <w:top w:val="nil"/>
              <w:left w:val="nil"/>
              <w:bottom w:val="nil"/>
              <w:right w:val="nil"/>
            </w:tcBorders>
            <w:shd w:val="clear" w:color="000000" w:fill="C5D9F1"/>
            <w:vAlign w:val="center"/>
            <w:hideMark/>
            <w:tcPrChange w:id="2769"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2AB004E2" w14:textId="77777777" w:rsidR="00AF7482" w:rsidRPr="00DB7269" w:rsidRDefault="00AF7482" w:rsidP="00F2666B">
            <w:pPr>
              <w:spacing w:after="0" w:line="240" w:lineRule="auto"/>
              <w:jc w:val="center"/>
              <w:rPr>
                <w:ins w:id="2770" w:author="Direccion de Politicas y Gestion en Derechos Humanos 14" w:date="2023-12-18T11:31:00Z"/>
                <w:rFonts w:cs="Calibri"/>
                <w:color w:val="000000"/>
                <w:sz w:val="16"/>
                <w:szCs w:val="16"/>
                <w:lang w:eastAsia="es-PE"/>
              </w:rPr>
            </w:pPr>
            <w:ins w:id="2771" w:author="Direccion de Politicas y Gestion en Derechos Humanos 14" w:date="2023-12-18T11:31:00Z">
              <w:r w:rsidRPr="00DB7269">
                <w:rPr>
                  <w:rFonts w:cs="Calibri"/>
                  <w:color w:val="000000"/>
                  <w:sz w:val="16"/>
                  <w:szCs w:val="16"/>
                </w:rPr>
                <w:t>3.85</w:t>
              </w:r>
            </w:ins>
          </w:p>
        </w:tc>
        <w:tc>
          <w:tcPr>
            <w:tcW w:w="1063" w:type="dxa"/>
            <w:tcBorders>
              <w:top w:val="nil"/>
              <w:left w:val="nil"/>
              <w:bottom w:val="nil"/>
              <w:right w:val="nil"/>
            </w:tcBorders>
            <w:shd w:val="clear" w:color="000000" w:fill="C5D9F1"/>
            <w:vAlign w:val="center"/>
            <w:hideMark/>
            <w:tcPrChange w:id="2772"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3DB8195C" w14:textId="77777777" w:rsidR="00AF7482" w:rsidRPr="00DB7269" w:rsidRDefault="00AF7482" w:rsidP="00F2666B">
            <w:pPr>
              <w:spacing w:after="0" w:line="240" w:lineRule="auto"/>
              <w:jc w:val="center"/>
              <w:rPr>
                <w:ins w:id="2773" w:author="Direccion de Politicas y Gestion en Derechos Humanos 14" w:date="2023-12-18T11:31:00Z"/>
                <w:rFonts w:cs="Calibri"/>
                <w:color w:val="000000"/>
                <w:sz w:val="16"/>
                <w:szCs w:val="16"/>
                <w:lang w:eastAsia="es-PE"/>
              </w:rPr>
            </w:pPr>
            <w:ins w:id="2774" w:author="Direccion de Politicas y Gestion en Derechos Humanos 14" w:date="2023-12-18T11:31:00Z">
              <w:r w:rsidRPr="00DB7269">
                <w:rPr>
                  <w:rFonts w:cs="Calibri"/>
                  <w:color w:val="000000"/>
                  <w:sz w:val="16"/>
                  <w:szCs w:val="16"/>
                </w:rPr>
                <w:t>3.43</w:t>
              </w:r>
            </w:ins>
          </w:p>
        </w:tc>
        <w:tc>
          <w:tcPr>
            <w:tcW w:w="919" w:type="dxa"/>
            <w:tcBorders>
              <w:top w:val="nil"/>
              <w:left w:val="nil"/>
              <w:bottom w:val="nil"/>
              <w:right w:val="nil"/>
            </w:tcBorders>
            <w:shd w:val="clear" w:color="000000" w:fill="C5D9F1"/>
            <w:vAlign w:val="center"/>
            <w:hideMark/>
            <w:tcPrChange w:id="2775"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5AB1AE4B" w14:textId="77777777" w:rsidR="00AF7482" w:rsidRPr="00DB7269" w:rsidRDefault="00AF7482" w:rsidP="00F2666B">
            <w:pPr>
              <w:spacing w:after="0" w:line="240" w:lineRule="auto"/>
              <w:jc w:val="center"/>
              <w:rPr>
                <w:ins w:id="2776" w:author="Direccion de Politicas y Gestion en Derechos Humanos 14" w:date="2023-12-18T11:31:00Z"/>
                <w:rFonts w:cs="Calibri"/>
                <w:color w:val="000000"/>
                <w:sz w:val="16"/>
                <w:szCs w:val="16"/>
                <w:lang w:eastAsia="es-PE"/>
              </w:rPr>
            </w:pPr>
            <w:ins w:id="2777" w:author="Direccion de Politicas y Gestion en Derechos Humanos 14" w:date="2023-12-18T11:31:00Z">
              <w:r w:rsidRPr="00DB7269">
                <w:rPr>
                  <w:rFonts w:cs="Calibri"/>
                  <w:color w:val="000000"/>
                  <w:sz w:val="16"/>
                  <w:szCs w:val="16"/>
                </w:rPr>
                <w:t>3.64</w:t>
              </w:r>
            </w:ins>
          </w:p>
        </w:tc>
      </w:tr>
      <w:tr w:rsidR="00AF7482" w:rsidRPr="00DB7269" w14:paraId="7FBC2120" w14:textId="77777777" w:rsidTr="00C33B1F">
        <w:trPr>
          <w:trHeight w:val="113"/>
          <w:ins w:id="2778" w:author="Direccion de Politicas y Gestion en Derechos Humanos 14" w:date="2023-12-18T11:31:00Z"/>
          <w:trPrChange w:id="2779"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780"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3ECFAD06" w14:textId="77777777" w:rsidR="00AF7482" w:rsidRPr="00DB7269" w:rsidRDefault="00AF7482" w:rsidP="00F2666B">
            <w:pPr>
              <w:spacing w:after="0" w:line="240" w:lineRule="auto"/>
              <w:jc w:val="center"/>
              <w:rPr>
                <w:ins w:id="2781" w:author="Direccion de Politicas y Gestion en Derechos Humanos 14" w:date="2023-12-18T11:31:00Z"/>
                <w:rFonts w:cs="Calibri"/>
                <w:color w:val="000000"/>
                <w:sz w:val="16"/>
                <w:szCs w:val="16"/>
                <w:lang w:eastAsia="es-PE"/>
              </w:rPr>
            </w:pPr>
            <w:ins w:id="2782" w:author="Direccion de Politicas y Gestion en Derechos Humanos 14" w:date="2023-12-18T11:31:00Z">
              <w:r w:rsidRPr="00DB7269">
                <w:rPr>
                  <w:rFonts w:cs="Calibri"/>
                  <w:color w:val="000000"/>
                  <w:sz w:val="16"/>
                  <w:szCs w:val="16"/>
                  <w:lang w:eastAsia="es-PE"/>
                </w:rPr>
                <w:t>6</w:t>
              </w:r>
            </w:ins>
          </w:p>
        </w:tc>
        <w:tc>
          <w:tcPr>
            <w:tcW w:w="4776" w:type="dxa"/>
            <w:tcBorders>
              <w:top w:val="nil"/>
              <w:left w:val="nil"/>
              <w:bottom w:val="nil"/>
              <w:right w:val="nil"/>
            </w:tcBorders>
            <w:shd w:val="clear" w:color="auto" w:fill="auto"/>
            <w:vAlign w:val="center"/>
            <w:hideMark/>
            <w:tcPrChange w:id="2783"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402D81F1" w14:textId="77777777" w:rsidR="00AF7482" w:rsidRPr="00DB7269" w:rsidRDefault="00AF7482" w:rsidP="00F2666B">
            <w:pPr>
              <w:spacing w:after="0" w:line="240" w:lineRule="auto"/>
              <w:rPr>
                <w:ins w:id="2784" w:author="Direccion de Politicas y Gestion en Derechos Humanos 14" w:date="2023-12-18T11:31:00Z"/>
                <w:rFonts w:ascii="Arial" w:hAnsi="Arial" w:cs="Arial"/>
                <w:color w:val="333333"/>
                <w:sz w:val="16"/>
                <w:szCs w:val="16"/>
                <w:lang w:eastAsia="es-PE"/>
              </w:rPr>
            </w:pPr>
            <w:ins w:id="2785" w:author="Direccion de Politicas y Gestion en Derechos Humanos 14" w:date="2023-12-18T11:31:00Z">
              <w:r w:rsidRPr="00DB7269">
                <w:rPr>
                  <w:rFonts w:ascii="Arial" w:hAnsi="Arial" w:cs="Arial"/>
                  <w:color w:val="333333"/>
                  <w:sz w:val="16"/>
                  <w:szCs w:val="16"/>
                  <w:lang w:eastAsia="es-PE"/>
                </w:rPr>
                <w:t>Mayor insatisfacción con el funcionamiento de la democracia</w:t>
              </w:r>
            </w:ins>
          </w:p>
        </w:tc>
        <w:tc>
          <w:tcPr>
            <w:tcW w:w="968" w:type="dxa"/>
            <w:tcBorders>
              <w:top w:val="nil"/>
              <w:left w:val="nil"/>
              <w:bottom w:val="nil"/>
              <w:right w:val="nil"/>
            </w:tcBorders>
            <w:shd w:val="clear" w:color="auto" w:fill="auto"/>
            <w:vAlign w:val="center"/>
            <w:hideMark/>
            <w:tcPrChange w:id="2786"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2CDECE52" w14:textId="77777777" w:rsidR="00AF7482" w:rsidRPr="00DB7269" w:rsidRDefault="00AF7482" w:rsidP="00F2666B">
            <w:pPr>
              <w:spacing w:after="0" w:line="240" w:lineRule="auto"/>
              <w:jc w:val="center"/>
              <w:rPr>
                <w:ins w:id="2787" w:author="Direccion de Politicas y Gestion en Derechos Humanos 14" w:date="2023-12-18T11:31:00Z"/>
                <w:rFonts w:cs="Calibri"/>
                <w:color w:val="000000"/>
                <w:sz w:val="16"/>
                <w:szCs w:val="16"/>
                <w:lang w:eastAsia="es-PE"/>
              </w:rPr>
            </w:pPr>
            <w:ins w:id="2788" w:author="Direccion de Politicas y Gestion en Derechos Humanos 14" w:date="2023-12-18T11:31:00Z">
              <w:r w:rsidRPr="00DB7269">
                <w:rPr>
                  <w:rFonts w:cs="Calibri"/>
                  <w:color w:val="000000"/>
                  <w:sz w:val="16"/>
                  <w:szCs w:val="16"/>
                </w:rPr>
                <w:t>3.78</w:t>
              </w:r>
            </w:ins>
          </w:p>
        </w:tc>
        <w:tc>
          <w:tcPr>
            <w:tcW w:w="1063" w:type="dxa"/>
            <w:tcBorders>
              <w:top w:val="nil"/>
              <w:left w:val="nil"/>
              <w:bottom w:val="nil"/>
              <w:right w:val="nil"/>
            </w:tcBorders>
            <w:shd w:val="clear" w:color="auto" w:fill="auto"/>
            <w:vAlign w:val="center"/>
            <w:hideMark/>
            <w:tcPrChange w:id="2789"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7A9DFC79" w14:textId="77777777" w:rsidR="00AF7482" w:rsidRPr="00DB7269" w:rsidRDefault="00AF7482" w:rsidP="00F2666B">
            <w:pPr>
              <w:spacing w:after="0" w:line="240" w:lineRule="auto"/>
              <w:jc w:val="center"/>
              <w:rPr>
                <w:ins w:id="2790" w:author="Direccion de Politicas y Gestion en Derechos Humanos 14" w:date="2023-12-18T11:31:00Z"/>
                <w:rFonts w:cs="Calibri"/>
                <w:color w:val="000000"/>
                <w:sz w:val="16"/>
                <w:szCs w:val="16"/>
                <w:lang w:eastAsia="es-PE"/>
              </w:rPr>
            </w:pPr>
            <w:ins w:id="2791" w:author="Direccion de Politicas y Gestion en Derechos Humanos 14" w:date="2023-12-18T11:31:00Z">
              <w:r w:rsidRPr="00DB7269">
                <w:rPr>
                  <w:rFonts w:cs="Calibri"/>
                  <w:color w:val="000000"/>
                  <w:sz w:val="16"/>
                  <w:szCs w:val="16"/>
                </w:rPr>
                <w:t>3.49</w:t>
              </w:r>
            </w:ins>
          </w:p>
        </w:tc>
        <w:tc>
          <w:tcPr>
            <w:tcW w:w="919" w:type="dxa"/>
            <w:tcBorders>
              <w:top w:val="nil"/>
              <w:left w:val="nil"/>
              <w:bottom w:val="nil"/>
              <w:right w:val="nil"/>
            </w:tcBorders>
            <w:shd w:val="clear" w:color="auto" w:fill="auto"/>
            <w:vAlign w:val="center"/>
            <w:hideMark/>
            <w:tcPrChange w:id="2792"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19EBA240" w14:textId="77777777" w:rsidR="00AF7482" w:rsidRPr="00DB7269" w:rsidRDefault="00AF7482" w:rsidP="00F2666B">
            <w:pPr>
              <w:spacing w:after="0" w:line="240" w:lineRule="auto"/>
              <w:jc w:val="center"/>
              <w:rPr>
                <w:ins w:id="2793" w:author="Direccion de Politicas y Gestion en Derechos Humanos 14" w:date="2023-12-18T11:31:00Z"/>
                <w:rFonts w:cs="Calibri"/>
                <w:color w:val="000000"/>
                <w:sz w:val="16"/>
                <w:szCs w:val="16"/>
                <w:lang w:eastAsia="es-PE"/>
              </w:rPr>
            </w:pPr>
            <w:ins w:id="2794" w:author="Direccion de Politicas y Gestion en Derechos Humanos 14" w:date="2023-12-18T11:31:00Z">
              <w:r w:rsidRPr="00DB7269">
                <w:rPr>
                  <w:rFonts w:cs="Calibri"/>
                  <w:color w:val="000000"/>
                  <w:sz w:val="16"/>
                  <w:szCs w:val="16"/>
                </w:rPr>
                <w:t>3.63</w:t>
              </w:r>
            </w:ins>
          </w:p>
        </w:tc>
      </w:tr>
      <w:tr w:rsidR="00AF7482" w:rsidRPr="00DB7269" w14:paraId="4C55B5F0" w14:textId="77777777" w:rsidTr="00C33B1F">
        <w:trPr>
          <w:trHeight w:val="113"/>
          <w:ins w:id="2795" w:author="Direccion de Politicas y Gestion en Derechos Humanos 14" w:date="2023-12-18T11:31:00Z"/>
          <w:trPrChange w:id="2796"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797"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6F4FCB72" w14:textId="77777777" w:rsidR="00AF7482" w:rsidRPr="00DB7269" w:rsidRDefault="00AF7482" w:rsidP="00F2666B">
            <w:pPr>
              <w:spacing w:after="0" w:line="240" w:lineRule="auto"/>
              <w:jc w:val="center"/>
              <w:rPr>
                <w:ins w:id="2798" w:author="Direccion de Politicas y Gestion en Derechos Humanos 14" w:date="2023-12-18T11:31:00Z"/>
                <w:rFonts w:cs="Calibri"/>
                <w:color w:val="000000"/>
                <w:sz w:val="16"/>
                <w:szCs w:val="16"/>
                <w:lang w:eastAsia="es-PE"/>
              </w:rPr>
            </w:pPr>
            <w:ins w:id="2799" w:author="Direccion de Politicas y Gestion en Derechos Humanos 14" w:date="2023-12-18T11:31:00Z">
              <w:r w:rsidRPr="00DB7269">
                <w:rPr>
                  <w:rFonts w:cs="Calibri"/>
                  <w:color w:val="000000"/>
                  <w:sz w:val="16"/>
                  <w:szCs w:val="16"/>
                  <w:lang w:eastAsia="es-PE"/>
                </w:rPr>
                <w:t>7</w:t>
              </w:r>
            </w:ins>
          </w:p>
        </w:tc>
        <w:tc>
          <w:tcPr>
            <w:tcW w:w="4776" w:type="dxa"/>
            <w:tcBorders>
              <w:top w:val="nil"/>
              <w:left w:val="nil"/>
              <w:bottom w:val="nil"/>
              <w:right w:val="nil"/>
            </w:tcBorders>
            <w:shd w:val="clear" w:color="000000" w:fill="C5D9F1"/>
            <w:vAlign w:val="center"/>
            <w:hideMark/>
            <w:tcPrChange w:id="2800"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633CDA4F" w14:textId="77777777" w:rsidR="00AF7482" w:rsidRPr="00DB7269" w:rsidRDefault="00AF7482" w:rsidP="00F2666B">
            <w:pPr>
              <w:spacing w:after="0" w:line="240" w:lineRule="auto"/>
              <w:rPr>
                <w:ins w:id="2801" w:author="Direccion de Politicas y Gestion en Derechos Humanos 14" w:date="2023-12-18T11:31:00Z"/>
                <w:rFonts w:ascii="Arial" w:hAnsi="Arial" w:cs="Arial"/>
                <w:color w:val="333333"/>
                <w:sz w:val="16"/>
                <w:szCs w:val="16"/>
                <w:lang w:eastAsia="es-PE"/>
              </w:rPr>
            </w:pPr>
            <w:ins w:id="2802" w:author="Direccion de Politicas y Gestion en Derechos Humanos 14" w:date="2023-12-18T11:31:00Z">
              <w:r w:rsidRPr="00DB7269">
                <w:rPr>
                  <w:rFonts w:ascii="Arial" w:hAnsi="Arial" w:cs="Arial"/>
                  <w:color w:val="333333"/>
                  <w:sz w:val="16"/>
                  <w:szCs w:val="16"/>
                  <w:lang w:eastAsia="es-PE"/>
                </w:rPr>
                <w:t>Incremento de la contaminación</w:t>
              </w:r>
            </w:ins>
          </w:p>
        </w:tc>
        <w:tc>
          <w:tcPr>
            <w:tcW w:w="968" w:type="dxa"/>
            <w:tcBorders>
              <w:top w:val="nil"/>
              <w:left w:val="nil"/>
              <w:bottom w:val="nil"/>
              <w:right w:val="nil"/>
            </w:tcBorders>
            <w:shd w:val="clear" w:color="000000" w:fill="C5D9F1"/>
            <w:vAlign w:val="center"/>
            <w:hideMark/>
            <w:tcPrChange w:id="2803"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308FF951" w14:textId="77777777" w:rsidR="00AF7482" w:rsidRPr="00DB7269" w:rsidRDefault="00AF7482" w:rsidP="00F2666B">
            <w:pPr>
              <w:spacing w:after="0" w:line="240" w:lineRule="auto"/>
              <w:jc w:val="center"/>
              <w:rPr>
                <w:ins w:id="2804" w:author="Direccion de Politicas y Gestion en Derechos Humanos 14" w:date="2023-12-18T11:31:00Z"/>
                <w:rFonts w:cs="Calibri"/>
                <w:color w:val="000000"/>
                <w:sz w:val="16"/>
                <w:szCs w:val="16"/>
                <w:lang w:eastAsia="es-PE"/>
              </w:rPr>
            </w:pPr>
            <w:ins w:id="2805" w:author="Direccion de Politicas y Gestion en Derechos Humanos 14" w:date="2023-12-18T11:31:00Z">
              <w:r w:rsidRPr="00DB7269">
                <w:rPr>
                  <w:rFonts w:cs="Calibri"/>
                  <w:color w:val="000000"/>
                  <w:sz w:val="16"/>
                  <w:szCs w:val="16"/>
                </w:rPr>
                <w:t>3.64</w:t>
              </w:r>
            </w:ins>
          </w:p>
        </w:tc>
        <w:tc>
          <w:tcPr>
            <w:tcW w:w="1063" w:type="dxa"/>
            <w:tcBorders>
              <w:top w:val="nil"/>
              <w:left w:val="nil"/>
              <w:bottom w:val="nil"/>
              <w:right w:val="nil"/>
            </w:tcBorders>
            <w:shd w:val="clear" w:color="000000" w:fill="C5D9F1"/>
            <w:vAlign w:val="center"/>
            <w:hideMark/>
            <w:tcPrChange w:id="2806"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1E5C727E" w14:textId="77777777" w:rsidR="00AF7482" w:rsidRPr="00DB7269" w:rsidRDefault="00AF7482" w:rsidP="00F2666B">
            <w:pPr>
              <w:spacing w:after="0" w:line="240" w:lineRule="auto"/>
              <w:jc w:val="center"/>
              <w:rPr>
                <w:ins w:id="2807" w:author="Direccion de Politicas y Gestion en Derechos Humanos 14" w:date="2023-12-18T11:31:00Z"/>
                <w:rFonts w:cs="Calibri"/>
                <w:color w:val="000000"/>
                <w:sz w:val="16"/>
                <w:szCs w:val="16"/>
                <w:lang w:eastAsia="es-PE"/>
              </w:rPr>
            </w:pPr>
            <w:ins w:id="2808" w:author="Direccion de Politicas y Gestion en Derechos Humanos 14" w:date="2023-12-18T11:31:00Z">
              <w:r w:rsidRPr="00DB7269">
                <w:rPr>
                  <w:rFonts w:cs="Calibri"/>
                  <w:color w:val="000000"/>
                  <w:sz w:val="16"/>
                  <w:szCs w:val="16"/>
                </w:rPr>
                <w:t>3.55</w:t>
              </w:r>
            </w:ins>
          </w:p>
        </w:tc>
        <w:tc>
          <w:tcPr>
            <w:tcW w:w="919" w:type="dxa"/>
            <w:tcBorders>
              <w:top w:val="nil"/>
              <w:left w:val="nil"/>
              <w:bottom w:val="nil"/>
              <w:right w:val="nil"/>
            </w:tcBorders>
            <w:shd w:val="clear" w:color="000000" w:fill="C5D9F1"/>
            <w:vAlign w:val="center"/>
            <w:hideMark/>
            <w:tcPrChange w:id="2809"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5BA10BFC" w14:textId="77777777" w:rsidR="00AF7482" w:rsidRPr="00DB7269" w:rsidRDefault="00AF7482" w:rsidP="00F2666B">
            <w:pPr>
              <w:spacing w:after="0" w:line="240" w:lineRule="auto"/>
              <w:jc w:val="center"/>
              <w:rPr>
                <w:ins w:id="2810" w:author="Direccion de Politicas y Gestion en Derechos Humanos 14" w:date="2023-12-18T11:31:00Z"/>
                <w:rFonts w:cs="Calibri"/>
                <w:color w:val="000000"/>
                <w:sz w:val="16"/>
                <w:szCs w:val="16"/>
                <w:lang w:eastAsia="es-PE"/>
              </w:rPr>
            </w:pPr>
            <w:ins w:id="2811" w:author="Direccion de Politicas y Gestion en Derechos Humanos 14" w:date="2023-12-18T11:31:00Z">
              <w:r w:rsidRPr="00DB7269">
                <w:rPr>
                  <w:rFonts w:cs="Calibri"/>
                  <w:color w:val="000000"/>
                  <w:sz w:val="16"/>
                  <w:szCs w:val="16"/>
                </w:rPr>
                <w:t>3.60</w:t>
              </w:r>
            </w:ins>
          </w:p>
        </w:tc>
      </w:tr>
      <w:tr w:rsidR="00AF7482" w:rsidRPr="00DB7269" w14:paraId="33991C7A" w14:textId="77777777" w:rsidTr="00C33B1F">
        <w:trPr>
          <w:trHeight w:val="113"/>
          <w:ins w:id="2812" w:author="Direccion de Politicas y Gestion en Derechos Humanos 14" w:date="2023-12-18T11:31:00Z"/>
          <w:trPrChange w:id="2813"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814"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0F31878A" w14:textId="77777777" w:rsidR="00AF7482" w:rsidRPr="00DB7269" w:rsidRDefault="00AF7482" w:rsidP="00F2666B">
            <w:pPr>
              <w:spacing w:after="0" w:line="240" w:lineRule="auto"/>
              <w:jc w:val="center"/>
              <w:rPr>
                <w:ins w:id="2815" w:author="Direccion de Politicas y Gestion en Derechos Humanos 14" w:date="2023-12-18T11:31:00Z"/>
                <w:rFonts w:cs="Calibri"/>
                <w:color w:val="000000"/>
                <w:sz w:val="16"/>
                <w:szCs w:val="16"/>
                <w:lang w:eastAsia="es-PE"/>
              </w:rPr>
            </w:pPr>
            <w:ins w:id="2816" w:author="Direccion de Politicas y Gestion en Derechos Humanos 14" w:date="2023-12-18T11:31:00Z">
              <w:r w:rsidRPr="00DB7269">
                <w:rPr>
                  <w:rFonts w:cs="Calibri"/>
                  <w:color w:val="000000"/>
                  <w:sz w:val="16"/>
                  <w:szCs w:val="16"/>
                  <w:lang w:eastAsia="es-PE"/>
                </w:rPr>
                <w:lastRenderedPageBreak/>
                <w:t>8</w:t>
              </w:r>
            </w:ins>
          </w:p>
        </w:tc>
        <w:tc>
          <w:tcPr>
            <w:tcW w:w="4776" w:type="dxa"/>
            <w:tcBorders>
              <w:top w:val="nil"/>
              <w:left w:val="nil"/>
              <w:bottom w:val="nil"/>
              <w:right w:val="nil"/>
            </w:tcBorders>
            <w:shd w:val="clear" w:color="auto" w:fill="auto"/>
            <w:vAlign w:val="center"/>
            <w:hideMark/>
            <w:tcPrChange w:id="2817"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7A297A51" w14:textId="77777777" w:rsidR="00AF7482" w:rsidRPr="00DB7269" w:rsidRDefault="00AF7482" w:rsidP="00F2666B">
            <w:pPr>
              <w:spacing w:after="0" w:line="240" w:lineRule="auto"/>
              <w:rPr>
                <w:ins w:id="2818" w:author="Direccion de Politicas y Gestion en Derechos Humanos 14" w:date="2023-12-18T11:31:00Z"/>
                <w:rFonts w:ascii="Arial" w:hAnsi="Arial" w:cs="Arial"/>
                <w:color w:val="333333"/>
                <w:sz w:val="16"/>
                <w:szCs w:val="16"/>
                <w:lang w:eastAsia="es-PE"/>
              </w:rPr>
            </w:pPr>
            <w:ins w:id="2819" w:author="Direccion de Politicas y Gestion en Derechos Humanos 14" w:date="2023-12-18T11:31:00Z">
              <w:r w:rsidRPr="00DB7269">
                <w:rPr>
                  <w:rFonts w:ascii="Arial" w:hAnsi="Arial" w:cs="Arial"/>
                  <w:color w:val="333333"/>
                  <w:sz w:val="16"/>
                  <w:szCs w:val="16"/>
                  <w:lang w:eastAsia="es-PE"/>
                </w:rPr>
                <w:t>Incremento de violencia legítima ejercida por el Estado</w:t>
              </w:r>
            </w:ins>
          </w:p>
        </w:tc>
        <w:tc>
          <w:tcPr>
            <w:tcW w:w="968" w:type="dxa"/>
            <w:tcBorders>
              <w:top w:val="nil"/>
              <w:left w:val="nil"/>
              <w:bottom w:val="nil"/>
              <w:right w:val="nil"/>
            </w:tcBorders>
            <w:shd w:val="clear" w:color="auto" w:fill="auto"/>
            <w:vAlign w:val="center"/>
            <w:hideMark/>
            <w:tcPrChange w:id="2820"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244676AE" w14:textId="77777777" w:rsidR="00AF7482" w:rsidRPr="00DB7269" w:rsidRDefault="00AF7482" w:rsidP="00F2666B">
            <w:pPr>
              <w:spacing w:after="0" w:line="240" w:lineRule="auto"/>
              <w:jc w:val="center"/>
              <w:rPr>
                <w:ins w:id="2821" w:author="Direccion de Politicas y Gestion en Derechos Humanos 14" w:date="2023-12-18T11:31:00Z"/>
                <w:rFonts w:cs="Calibri"/>
                <w:color w:val="000000"/>
                <w:sz w:val="16"/>
                <w:szCs w:val="16"/>
                <w:lang w:eastAsia="es-PE"/>
              </w:rPr>
            </w:pPr>
            <w:ins w:id="2822" w:author="Direccion de Politicas y Gestion en Derechos Humanos 14" w:date="2023-12-18T11:31:00Z">
              <w:r w:rsidRPr="00DB7269">
                <w:rPr>
                  <w:rFonts w:cs="Calibri"/>
                  <w:color w:val="000000"/>
                  <w:sz w:val="16"/>
                  <w:szCs w:val="16"/>
                </w:rPr>
                <w:t>3.55</w:t>
              </w:r>
            </w:ins>
          </w:p>
        </w:tc>
        <w:tc>
          <w:tcPr>
            <w:tcW w:w="1063" w:type="dxa"/>
            <w:tcBorders>
              <w:top w:val="nil"/>
              <w:left w:val="nil"/>
              <w:bottom w:val="nil"/>
              <w:right w:val="nil"/>
            </w:tcBorders>
            <w:shd w:val="clear" w:color="auto" w:fill="auto"/>
            <w:vAlign w:val="center"/>
            <w:hideMark/>
            <w:tcPrChange w:id="2823"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3E43B16D" w14:textId="77777777" w:rsidR="00AF7482" w:rsidRPr="00DB7269" w:rsidRDefault="00AF7482" w:rsidP="00F2666B">
            <w:pPr>
              <w:spacing w:after="0" w:line="240" w:lineRule="auto"/>
              <w:jc w:val="center"/>
              <w:rPr>
                <w:ins w:id="2824" w:author="Direccion de Politicas y Gestion en Derechos Humanos 14" w:date="2023-12-18T11:31:00Z"/>
                <w:rFonts w:cs="Calibri"/>
                <w:color w:val="000000"/>
                <w:sz w:val="16"/>
                <w:szCs w:val="16"/>
                <w:lang w:eastAsia="es-PE"/>
              </w:rPr>
            </w:pPr>
            <w:ins w:id="2825" w:author="Direccion de Politicas y Gestion en Derechos Humanos 14" w:date="2023-12-18T11:31:00Z">
              <w:r w:rsidRPr="00DB7269">
                <w:rPr>
                  <w:rFonts w:cs="Calibri"/>
                  <w:color w:val="000000"/>
                  <w:sz w:val="16"/>
                  <w:szCs w:val="16"/>
                </w:rPr>
                <w:t>3.39</w:t>
              </w:r>
            </w:ins>
          </w:p>
        </w:tc>
        <w:tc>
          <w:tcPr>
            <w:tcW w:w="919" w:type="dxa"/>
            <w:tcBorders>
              <w:top w:val="nil"/>
              <w:left w:val="nil"/>
              <w:bottom w:val="nil"/>
              <w:right w:val="nil"/>
            </w:tcBorders>
            <w:shd w:val="clear" w:color="auto" w:fill="auto"/>
            <w:vAlign w:val="center"/>
            <w:hideMark/>
            <w:tcPrChange w:id="2826"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45FA6FA0" w14:textId="77777777" w:rsidR="00AF7482" w:rsidRPr="00DB7269" w:rsidRDefault="00AF7482" w:rsidP="00F2666B">
            <w:pPr>
              <w:spacing w:after="0" w:line="240" w:lineRule="auto"/>
              <w:jc w:val="center"/>
              <w:rPr>
                <w:ins w:id="2827" w:author="Direccion de Politicas y Gestion en Derechos Humanos 14" w:date="2023-12-18T11:31:00Z"/>
                <w:rFonts w:cs="Calibri"/>
                <w:color w:val="000000"/>
                <w:sz w:val="16"/>
                <w:szCs w:val="16"/>
                <w:lang w:eastAsia="es-PE"/>
              </w:rPr>
            </w:pPr>
            <w:ins w:id="2828" w:author="Direccion de Politicas y Gestion en Derechos Humanos 14" w:date="2023-12-18T11:31:00Z">
              <w:r w:rsidRPr="00DB7269">
                <w:rPr>
                  <w:rFonts w:cs="Calibri"/>
                  <w:color w:val="000000"/>
                  <w:sz w:val="16"/>
                  <w:szCs w:val="16"/>
                </w:rPr>
                <w:t>3.47</w:t>
              </w:r>
            </w:ins>
          </w:p>
        </w:tc>
      </w:tr>
      <w:tr w:rsidR="00AF7482" w:rsidRPr="00DB7269" w14:paraId="6A223CF4" w14:textId="77777777" w:rsidTr="00C33B1F">
        <w:trPr>
          <w:trHeight w:val="113"/>
          <w:ins w:id="2829" w:author="Direccion de Politicas y Gestion en Derechos Humanos 14" w:date="2023-12-18T11:31:00Z"/>
          <w:trPrChange w:id="2830"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831"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13E63583" w14:textId="77777777" w:rsidR="00AF7482" w:rsidRPr="00DB7269" w:rsidRDefault="00AF7482" w:rsidP="00F2666B">
            <w:pPr>
              <w:spacing w:after="0" w:line="240" w:lineRule="auto"/>
              <w:jc w:val="center"/>
              <w:rPr>
                <w:ins w:id="2832" w:author="Direccion de Politicas y Gestion en Derechos Humanos 14" w:date="2023-12-18T11:31:00Z"/>
                <w:rFonts w:cs="Calibri"/>
                <w:color w:val="000000"/>
                <w:sz w:val="16"/>
                <w:szCs w:val="16"/>
                <w:lang w:eastAsia="es-PE"/>
              </w:rPr>
            </w:pPr>
            <w:ins w:id="2833" w:author="Direccion de Politicas y Gestion en Derechos Humanos 14" w:date="2023-12-18T11:31:00Z">
              <w:r w:rsidRPr="00DB7269">
                <w:rPr>
                  <w:rFonts w:cs="Calibri"/>
                  <w:color w:val="000000"/>
                  <w:sz w:val="16"/>
                  <w:szCs w:val="16"/>
                  <w:lang w:eastAsia="es-PE"/>
                </w:rPr>
                <w:t>9</w:t>
              </w:r>
            </w:ins>
          </w:p>
        </w:tc>
        <w:tc>
          <w:tcPr>
            <w:tcW w:w="4776" w:type="dxa"/>
            <w:tcBorders>
              <w:top w:val="nil"/>
              <w:left w:val="nil"/>
              <w:bottom w:val="nil"/>
              <w:right w:val="nil"/>
            </w:tcBorders>
            <w:shd w:val="clear" w:color="000000" w:fill="C5D9F1"/>
            <w:vAlign w:val="center"/>
            <w:hideMark/>
            <w:tcPrChange w:id="2834"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019F971E" w14:textId="77777777" w:rsidR="00AF7482" w:rsidRPr="00DB7269" w:rsidRDefault="00AF7482" w:rsidP="00F2666B">
            <w:pPr>
              <w:spacing w:after="0" w:line="240" w:lineRule="auto"/>
              <w:rPr>
                <w:ins w:id="2835" w:author="Direccion de Politicas y Gestion en Derechos Humanos 14" w:date="2023-12-18T11:31:00Z"/>
                <w:rFonts w:ascii="Arial" w:hAnsi="Arial" w:cs="Arial"/>
                <w:color w:val="333333"/>
                <w:sz w:val="16"/>
                <w:szCs w:val="16"/>
                <w:lang w:eastAsia="es-PE"/>
              </w:rPr>
            </w:pPr>
            <w:ins w:id="2836" w:author="Direccion de Politicas y Gestion en Derechos Humanos 14" w:date="2023-12-18T11:31:00Z">
              <w:r w:rsidRPr="00DB7269">
                <w:rPr>
                  <w:rFonts w:ascii="Arial" w:hAnsi="Arial" w:cs="Arial"/>
                  <w:color w:val="333333"/>
                  <w:sz w:val="16"/>
                  <w:szCs w:val="16"/>
                  <w:lang w:eastAsia="es-PE"/>
                </w:rPr>
                <w:t>Incremento de la desigualdad de ingresos</w:t>
              </w:r>
            </w:ins>
          </w:p>
        </w:tc>
        <w:tc>
          <w:tcPr>
            <w:tcW w:w="968" w:type="dxa"/>
            <w:tcBorders>
              <w:top w:val="nil"/>
              <w:left w:val="nil"/>
              <w:bottom w:val="nil"/>
              <w:right w:val="nil"/>
            </w:tcBorders>
            <w:shd w:val="clear" w:color="000000" w:fill="C5D9F1"/>
            <w:vAlign w:val="center"/>
            <w:hideMark/>
            <w:tcPrChange w:id="2837"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62751A09" w14:textId="77777777" w:rsidR="00AF7482" w:rsidRPr="00DB7269" w:rsidRDefault="00AF7482" w:rsidP="00F2666B">
            <w:pPr>
              <w:spacing w:after="0" w:line="240" w:lineRule="auto"/>
              <w:jc w:val="center"/>
              <w:rPr>
                <w:ins w:id="2838" w:author="Direccion de Politicas y Gestion en Derechos Humanos 14" w:date="2023-12-18T11:31:00Z"/>
                <w:rFonts w:cs="Calibri"/>
                <w:color w:val="000000"/>
                <w:sz w:val="16"/>
                <w:szCs w:val="16"/>
                <w:lang w:eastAsia="es-PE"/>
              </w:rPr>
            </w:pPr>
            <w:ins w:id="2839" w:author="Direccion de Politicas y Gestion en Derechos Humanos 14" w:date="2023-12-18T11:31:00Z">
              <w:r w:rsidRPr="00DB7269">
                <w:rPr>
                  <w:rFonts w:cs="Calibri"/>
                  <w:color w:val="000000"/>
                  <w:sz w:val="16"/>
                  <w:szCs w:val="16"/>
                </w:rPr>
                <w:t>3.66</w:t>
              </w:r>
            </w:ins>
          </w:p>
        </w:tc>
        <w:tc>
          <w:tcPr>
            <w:tcW w:w="1063" w:type="dxa"/>
            <w:tcBorders>
              <w:top w:val="nil"/>
              <w:left w:val="nil"/>
              <w:bottom w:val="nil"/>
              <w:right w:val="nil"/>
            </w:tcBorders>
            <w:shd w:val="clear" w:color="000000" w:fill="C5D9F1"/>
            <w:vAlign w:val="center"/>
            <w:hideMark/>
            <w:tcPrChange w:id="2840"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4174B7B1" w14:textId="77777777" w:rsidR="00AF7482" w:rsidRPr="00DB7269" w:rsidRDefault="00AF7482" w:rsidP="00F2666B">
            <w:pPr>
              <w:spacing w:after="0" w:line="240" w:lineRule="auto"/>
              <w:jc w:val="center"/>
              <w:rPr>
                <w:ins w:id="2841" w:author="Direccion de Politicas y Gestion en Derechos Humanos 14" w:date="2023-12-18T11:31:00Z"/>
                <w:rFonts w:cs="Calibri"/>
                <w:color w:val="000000"/>
                <w:sz w:val="16"/>
                <w:szCs w:val="16"/>
                <w:lang w:eastAsia="es-PE"/>
              </w:rPr>
            </w:pPr>
            <w:ins w:id="2842" w:author="Direccion de Politicas y Gestion en Derechos Humanos 14" w:date="2023-12-18T11:31:00Z">
              <w:r w:rsidRPr="00DB7269">
                <w:rPr>
                  <w:rFonts w:cs="Calibri"/>
                  <w:color w:val="000000"/>
                  <w:sz w:val="16"/>
                  <w:szCs w:val="16"/>
                </w:rPr>
                <w:t>3.27</w:t>
              </w:r>
            </w:ins>
          </w:p>
        </w:tc>
        <w:tc>
          <w:tcPr>
            <w:tcW w:w="919" w:type="dxa"/>
            <w:tcBorders>
              <w:top w:val="nil"/>
              <w:left w:val="nil"/>
              <w:bottom w:val="nil"/>
              <w:right w:val="nil"/>
            </w:tcBorders>
            <w:shd w:val="clear" w:color="000000" w:fill="C5D9F1"/>
            <w:vAlign w:val="center"/>
            <w:hideMark/>
            <w:tcPrChange w:id="2843"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35B7E03C" w14:textId="77777777" w:rsidR="00AF7482" w:rsidRPr="00DB7269" w:rsidRDefault="00AF7482" w:rsidP="00F2666B">
            <w:pPr>
              <w:spacing w:after="0" w:line="240" w:lineRule="auto"/>
              <w:jc w:val="center"/>
              <w:rPr>
                <w:ins w:id="2844" w:author="Direccion de Politicas y Gestion en Derechos Humanos 14" w:date="2023-12-18T11:31:00Z"/>
                <w:rFonts w:cs="Calibri"/>
                <w:color w:val="000000"/>
                <w:sz w:val="16"/>
                <w:szCs w:val="16"/>
                <w:lang w:eastAsia="es-PE"/>
              </w:rPr>
            </w:pPr>
            <w:ins w:id="2845" w:author="Direccion de Politicas y Gestion en Derechos Humanos 14" w:date="2023-12-18T11:31:00Z">
              <w:r w:rsidRPr="00DB7269">
                <w:rPr>
                  <w:rFonts w:cs="Calibri"/>
                  <w:color w:val="000000"/>
                  <w:sz w:val="16"/>
                  <w:szCs w:val="16"/>
                </w:rPr>
                <w:t>3.46</w:t>
              </w:r>
            </w:ins>
          </w:p>
        </w:tc>
      </w:tr>
      <w:tr w:rsidR="00AF7482" w:rsidRPr="00DB7269" w14:paraId="44CF3234" w14:textId="77777777" w:rsidTr="00C33B1F">
        <w:trPr>
          <w:trHeight w:val="113"/>
          <w:ins w:id="2846" w:author="Direccion de Politicas y Gestion en Derechos Humanos 14" w:date="2023-12-18T11:31:00Z"/>
          <w:trPrChange w:id="2847"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848"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3E8950B4" w14:textId="77777777" w:rsidR="00AF7482" w:rsidRPr="00DB7269" w:rsidRDefault="00AF7482" w:rsidP="00F2666B">
            <w:pPr>
              <w:spacing w:after="0" w:line="240" w:lineRule="auto"/>
              <w:jc w:val="center"/>
              <w:rPr>
                <w:ins w:id="2849" w:author="Direccion de Politicas y Gestion en Derechos Humanos 14" w:date="2023-12-18T11:31:00Z"/>
                <w:rFonts w:cs="Calibri"/>
                <w:color w:val="000000"/>
                <w:sz w:val="16"/>
                <w:szCs w:val="16"/>
                <w:lang w:eastAsia="es-PE"/>
              </w:rPr>
            </w:pPr>
            <w:ins w:id="2850" w:author="Direccion de Politicas y Gestion en Derechos Humanos 14" w:date="2023-12-18T11:31:00Z">
              <w:r w:rsidRPr="00DB7269">
                <w:rPr>
                  <w:rFonts w:cs="Calibri"/>
                  <w:color w:val="000000"/>
                  <w:sz w:val="16"/>
                  <w:szCs w:val="16"/>
                  <w:lang w:eastAsia="es-PE"/>
                </w:rPr>
                <w:t>10</w:t>
              </w:r>
            </w:ins>
          </w:p>
        </w:tc>
        <w:tc>
          <w:tcPr>
            <w:tcW w:w="4776" w:type="dxa"/>
            <w:tcBorders>
              <w:top w:val="nil"/>
              <w:left w:val="nil"/>
              <w:bottom w:val="nil"/>
              <w:right w:val="nil"/>
            </w:tcBorders>
            <w:shd w:val="clear" w:color="auto" w:fill="auto"/>
            <w:vAlign w:val="center"/>
            <w:hideMark/>
            <w:tcPrChange w:id="2851"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34E9F118" w14:textId="77777777" w:rsidR="00AF7482" w:rsidRPr="00DB7269" w:rsidRDefault="00AF7482" w:rsidP="00F2666B">
            <w:pPr>
              <w:spacing w:after="0" w:line="240" w:lineRule="auto"/>
              <w:rPr>
                <w:ins w:id="2852" w:author="Direccion de Politicas y Gestion en Derechos Humanos 14" w:date="2023-12-18T11:31:00Z"/>
                <w:rFonts w:ascii="Arial" w:hAnsi="Arial" w:cs="Arial"/>
                <w:color w:val="333333"/>
                <w:sz w:val="16"/>
                <w:szCs w:val="16"/>
                <w:lang w:eastAsia="es-PE"/>
              </w:rPr>
            </w:pPr>
            <w:ins w:id="2853" w:author="Direccion de Politicas y Gestion en Derechos Humanos 14" w:date="2023-12-18T11:31:00Z">
              <w:r w:rsidRPr="00DB7269">
                <w:rPr>
                  <w:rFonts w:ascii="Arial" w:hAnsi="Arial" w:cs="Arial"/>
                  <w:color w:val="333333"/>
                  <w:sz w:val="16"/>
                  <w:szCs w:val="16"/>
                  <w:lang w:eastAsia="es-PE"/>
                </w:rPr>
                <w:t>Incremento del acceso a la educación por el uso de la tecnología</w:t>
              </w:r>
            </w:ins>
          </w:p>
        </w:tc>
        <w:tc>
          <w:tcPr>
            <w:tcW w:w="968" w:type="dxa"/>
            <w:tcBorders>
              <w:top w:val="nil"/>
              <w:left w:val="nil"/>
              <w:bottom w:val="nil"/>
              <w:right w:val="nil"/>
            </w:tcBorders>
            <w:shd w:val="clear" w:color="auto" w:fill="auto"/>
            <w:vAlign w:val="center"/>
            <w:hideMark/>
            <w:tcPrChange w:id="2854"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0DD2E82F" w14:textId="77777777" w:rsidR="00AF7482" w:rsidRPr="00DB7269" w:rsidRDefault="00AF7482" w:rsidP="00F2666B">
            <w:pPr>
              <w:spacing w:after="0" w:line="240" w:lineRule="auto"/>
              <w:jc w:val="center"/>
              <w:rPr>
                <w:ins w:id="2855" w:author="Direccion de Politicas y Gestion en Derechos Humanos 14" w:date="2023-12-18T11:31:00Z"/>
                <w:rFonts w:cs="Calibri"/>
                <w:color w:val="000000"/>
                <w:sz w:val="16"/>
                <w:szCs w:val="16"/>
                <w:lang w:eastAsia="es-PE"/>
              </w:rPr>
            </w:pPr>
            <w:ins w:id="2856" w:author="Direccion de Politicas y Gestion en Derechos Humanos 14" w:date="2023-12-18T11:31:00Z">
              <w:r w:rsidRPr="00DB7269">
                <w:rPr>
                  <w:rFonts w:cs="Calibri"/>
                  <w:color w:val="000000"/>
                  <w:sz w:val="16"/>
                  <w:szCs w:val="16"/>
                </w:rPr>
                <w:t>3.49</w:t>
              </w:r>
            </w:ins>
          </w:p>
        </w:tc>
        <w:tc>
          <w:tcPr>
            <w:tcW w:w="1063" w:type="dxa"/>
            <w:tcBorders>
              <w:top w:val="nil"/>
              <w:left w:val="nil"/>
              <w:bottom w:val="nil"/>
              <w:right w:val="nil"/>
            </w:tcBorders>
            <w:shd w:val="clear" w:color="auto" w:fill="auto"/>
            <w:vAlign w:val="center"/>
            <w:hideMark/>
            <w:tcPrChange w:id="2857"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6F220AF8" w14:textId="77777777" w:rsidR="00AF7482" w:rsidRPr="00DB7269" w:rsidRDefault="00AF7482" w:rsidP="00F2666B">
            <w:pPr>
              <w:spacing w:after="0" w:line="240" w:lineRule="auto"/>
              <w:jc w:val="center"/>
              <w:rPr>
                <w:ins w:id="2858" w:author="Direccion de Politicas y Gestion en Derechos Humanos 14" w:date="2023-12-18T11:31:00Z"/>
                <w:rFonts w:cs="Calibri"/>
                <w:color w:val="000000"/>
                <w:sz w:val="16"/>
                <w:szCs w:val="16"/>
                <w:lang w:eastAsia="es-PE"/>
              </w:rPr>
            </w:pPr>
            <w:ins w:id="2859" w:author="Direccion de Politicas y Gestion en Derechos Humanos 14" w:date="2023-12-18T11:31:00Z">
              <w:r w:rsidRPr="00DB7269">
                <w:rPr>
                  <w:rFonts w:cs="Calibri"/>
                  <w:color w:val="000000"/>
                  <w:sz w:val="16"/>
                  <w:szCs w:val="16"/>
                </w:rPr>
                <w:t>3.37</w:t>
              </w:r>
            </w:ins>
          </w:p>
        </w:tc>
        <w:tc>
          <w:tcPr>
            <w:tcW w:w="919" w:type="dxa"/>
            <w:tcBorders>
              <w:top w:val="nil"/>
              <w:left w:val="nil"/>
              <w:bottom w:val="nil"/>
              <w:right w:val="nil"/>
            </w:tcBorders>
            <w:shd w:val="clear" w:color="auto" w:fill="auto"/>
            <w:vAlign w:val="center"/>
            <w:hideMark/>
            <w:tcPrChange w:id="2860"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080BB945" w14:textId="77777777" w:rsidR="00AF7482" w:rsidRPr="00DB7269" w:rsidRDefault="00AF7482" w:rsidP="00F2666B">
            <w:pPr>
              <w:spacing w:after="0" w:line="240" w:lineRule="auto"/>
              <w:jc w:val="center"/>
              <w:rPr>
                <w:ins w:id="2861" w:author="Direccion de Politicas y Gestion en Derechos Humanos 14" w:date="2023-12-18T11:31:00Z"/>
                <w:rFonts w:cs="Calibri"/>
                <w:color w:val="000000"/>
                <w:sz w:val="16"/>
                <w:szCs w:val="16"/>
                <w:lang w:eastAsia="es-PE"/>
              </w:rPr>
            </w:pPr>
            <w:ins w:id="2862" w:author="Direccion de Politicas y Gestion en Derechos Humanos 14" w:date="2023-12-18T11:31:00Z">
              <w:r w:rsidRPr="00DB7269">
                <w:rPr>
                  <w:rFonts w:cs="Calibri"/>
                  <w:color w:val="000000"/>
                  <w:sz w:val="16"/>
                  <w:szCs w:val="16"/>
                </w:rPr>
                <w:t>3.43</w:t>
              </w:r>
            </w:ins>
          </w:p>
        </w:tc>
      </w:tr>
      <w:tr w:rsidR="00AF7482" w:rsidRPr="00DB7269" w14:paraId="7A7A9153" w14:textId="77777777" w:rsidTr="00C33B1F">
        <w:trPr>
          <w:trHeight w:val="113"/>
          <w:ins w:id="2863" w:author="Direccion de Politicas y Gestion en Derechos Humanos 14" w:date="2023-12-18T11:31:00Z"/>
          <w:trPrChange w:id="2864"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865"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5BC5E030" w14:textId="77777777" w:rsidR="00AF7482" w:rsidRPr="00DB7269" w:rsidRDefault="00AF7482" w:rsidP="00F2666B">
            <w:pPr>
              <w:spacing w:after="0" w:line="240" w:lineRule="auto"/>
              <w:jc w:val="center"/>
              <w:rPr>
                <w:ins w:id="2866" w:author="Direccion de Politicas y Gestion en Derechos Humanos 14" w:date="2023-12-18T11:31:00Z"/>
                <w:rFonts w:cs="Calibri"/>
                <w:color w:val="000000"/>
                <w:sz w:val="16"/>
                <w:szCs w:val="16"/>
                <w:lang w:eastAsia="es-PE"/>
              </w:rPr>
            </w:pPr>
            <w:ins w:id="2867" w:author="Direccion de Politicas y Gestion en Derechos Humanos 14" w:date="2023-12-18T11:31:00Z">
              <w:r w:rsidRPr="00DB7269">
                <w:rPr>
                  <w:rFonts w:cs="Calibri"/>
                  <w:color w:val="000000"/>
                  <w:sz w:val="16"/>
                  <w:szCs w:val="16"/>
                  <w:lang w:eastAsia="es-PE"/>
                </w:rPr>
                <w:t>11</w:t>
              </w:r>
            </w:ins>
          </w:p>
        </w:tc>
        <w:tc>
          <w:tcPr>
            <w:tcW w:w="4776" w:type="dxa"/>
            <w:tcBorders>
              <w:top w:val="nil"/>
              <w:left w:val="nil"/>
              <w:bottom w:val="nil"/>
              <w:right w:val="nil"/>
            </w:tcBorders>
            <w:shd w:val="clear" w:color="000000" w:fill="C5D9F1"/>
            <w:vAlign w:val="center"/>
            <w:hideMark/>
            <w:tcPrChange w:id="2868"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51366F79" w14:textId="77777777" w:rsidR="00AF7482" w:rsidRPr="00DB7269" w:rsidRDefault="00AF7482" w:rsidP="00F2666B">
            <w:pPr>
              <w:spacing w:after="0" w:line="240" w:lineRule="auto"/>
              <w:rPr>
                <w:ins w:id="2869" w:author="Direccion de Politicas y Gestion en Derechos Humanos 14" w:date="2023-12-18T11:31:00Z"/>
                <w:rFonts w:ascii="Arial" w:hAnsi="Arial" w:cs="Arial"/>
                <w:color w:val="333333"/>
                <w:sz w:val="16"/>
                <w:szCs w:val="16"/>
                <w:lang w:eastAsia="es-PE"/>
              </w:rPr>
            </w:pPr>
            <w:ins w:id="2870" w:author="Direccion de Politicas y Gestion en Derechos Humanos 14" w:date="2023-12-18T11:31:00Z">
              <w:r w:rsidRPr="00DB7269">
                <w:rPr>
                  <w:rFonts w:ascii="Arial" w:hAnsi="Arial" w:cs="Arial"/>
                  <w:color w:val="333333"/>
                  <w:sz w:val="16"/>
                  <w:szCs w:val="16"/>
                  <w:lang w:eastAsia="es-PE"/>
                </w:rPr>
                <w:t>Incremento de la ciberdelincuencia</w:t>
              </w:r>
            </w:ins>
          </w:p>
        </w:tc>
        <w:tc>
          <w:tcPr>
            <w:tcW w:w="968" w:type="dxa"/>
            <w:tcBorders>
              <w:top w:val="nil"/>
              <w:left w:val="nil"/>
              <w:bottom w:val="nil"/>
              <w:right w:val="nil"/>
            </w:tcBorders>
            <w:shd w:val="clear" w:color="000000" w:fill="C5D9F1"/>
            <w:vAlign w:val="center"/>
            <w:hideMark/>
            <w:tcPrChange w:id="2871"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305F4D39" w14:textId="77777777" w:rsidR="00AF7482" w:rsidRPr="00DB7269" w:rsidRDefault="00AF7482" w:rsidP="00F2666B">
            <w:pPr>
              <w:spacing w:after="0" w:line="240" w:lineRule="auto"/>
              <w:jc w:val="center"/>
              <w:rPr>
                <w:ins w:id="2872" w:author="Direccion de Politicas y Gestion en Derechos Humanos 14" w:date="2023-12-18T11:31:00Z"/>
                <w:rFonts w:cs="Calibri"/>
                <w:color w:val="000000"/>
                <w:sz w:val="16"/>
                <w:szCs w:val="16"/>
                <w:lang w:eastAsia="es-PE"/>
              </w:rPr>
            </w:pPr>
            <w:ins w:id="2873" w:author="Direccion de Politicas y Gestion en Derechos Humanos 14" w:date="2023-12-18T11:31:00Z">
              <w:r w:rsidRPr="00DB7269">
                <w:rPr>
                  <w:rFonts w:cs="Calibri"/>
                  <w:color w:val="000000"/>
                  <w:sz w:val="16"/>
                  <w:szCs w:val="16"/>
                </w:rPr>
                <w:t>3.57</w:t>
              </w:r>
            </w:ins>
          </w:p>
        </w:tc>
        <w:tc>
          <w:tcPr>
            <w:tcW w:w="1063" w:type="dxa"/>
            <w:tcBorders>
              <w:top w:val="nil"/>
              <w:left w:val="nil"/>
              <w:bottom w:val="nil"/>
              <w:right w:val="nil"/>
            </w:tcBorders>
            <w:shd w:val="clear" w:color="000000" w:fill="C5D9F1"/>
            <w:vAlign w:val="center"/>
            <w:hideMark/>
            <w:tcPrChange w:id="2874"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53225C7F" w14:textId="77777777" w:rsidR="00AF7482" w:rsidRPr="00DB7269" w:rsidRDefault="00AF7482" w:rsidP="00F2666B">
            <w:pPr>
              <w:spacing w:after="0" w:line="240" w:lineRule="auto"/>
              <w:jc w:val="center"/>
              <w:rPr>
                <w:ins w:id="2875" w:author="Direccion de Politicas y Gestion en Derechos Humanos 14" w:date="2023-12-18T11:31:00Z"/>
                <w:rFonts w:cs="Calibri"/>
                <w:color w:val="000000"/>
                <w:sz w:val="16"/>
                <w:szCs w:val="16"/>
                <w:lang w:eastAsia="es-PE"/>
              </w:rPr>
            </w:pPr>
            <w:ins w:id="2876" w:author="Direccion de Politicas y Gestion en Derechos Humanos 14" w:date="2023-12-18T11:31:00Z">
              <w:r w:rsidRPr="00DB7269">
                <w:rPr>
                  <w:rFonts w:cs="Calibri"/>
                  <w:color w:val="000000"/>
                  <w:sz w:val="16"/>
                  <w:szCs w:val="16"/>
                </w:rPr>
                <w:t>3.28</w:t>
              </w:r>
            </w:ins>
          </w:p>
        </w:tc>
        <w:tc>
          <w:tcPr>
            <w:tcW w:w="919" w:type="dxa"/>
            <w:tcBorders>
              <w:top w:val="nil"/>
              <w:left w:val="nil"/>
              <w:bottom w:val="nil"/>
              <w:right w:val="nil"/>
            </w:tcBorders>
            <w:shd w:val="clear" w:color="000000" w:fill="C5D9F1"/>
            <w:vAlign w:val="center"/>
            <w:hideMark/>
            <w:tcPrChange w:id="2877"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68435757" w14:textId="77777777" w:rsidR="00AF7482" w:rsidRPr="00DB7269" w:rsidRDefault="00AF7482" w:rsidP="00F2666B">
            <w:pPr>
              <w:spacing w:after="0" w:line="240" w:lineRule="auto"/>
              <w:jc w:val="center"/>
              <w:rPr>
                <w:ins w:id="2878" w:author="Direccion de Politicas y Gestion en Derechos Humanos 14" w:date="2023-12-18T11:31:00Z"/>
                <w:rFonts w:cs="Calibri"/>
                <w:color w:val="000000"/>
                <w:sz w:val="16"/>
                <w:szCs w:val="16"/>
                <w:lang w:eastAsia="es-PE"/>
              </w:rPr>
            </w:pPr>
            <w:ins w:id="2879" w:author="Direccion de Politicas y Gestion en Derechos Humanos 14" w:date="2023-12-18T11:31:00Z">
              <w:r w:rsidRPr="00DB7269">
                <w:rPr>
                  <w:rFonts w:cs="Calibri"/>
                  <w:color w:val="000000"/>
                  <w:sz w:val="16"/>
                  <w:szCs w:val="16"/>
                </w:rPr>
                <w:t>3.43</w:t>
              </w:r>
            </w:ins>
          </w:p>
        </w:tc>
      </w:tr>
      <w:tr w:rsidR="00AF7482" w:rsidRPr="00DB7269" w14:paraId="676ED70A" w14:textId="77777777" w:rsidTr="00C33B1F">
        <w:trPr>
          <w:trHeight w:val="113"/>
          <w:ins w:id="2880" w:author="Direccion de Politicas y Gestion en Derechos Humanos 14" w:date="2023-12-18T11:31:00Z"/>
          <w:trPrChange w:id="2881"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882"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4B260C7F" w14:textId="77777777" w:rsidR="00AF7482" w:rsidRPr="00DB7269" w:rsidRDefault="00AF7482" w:rsidP="00F2666B">
            <w:pPr>
              <w:spacing w:after="0" w:line="240" w:lineRule="auto"/>
              <w:jc w:val="center"/>
              <w:rPr>
                <w:ins w:id="2883" w:author="Direccion de Politicas y Gestion en Derechos Humanos 14" w:date="2023-12-18T11:31:00Z"/>
                <w:rFonts w:cs="Calibri"/>
                <w:color w:val="000000"/>
                <w:sz w:val="16"/>
                <w:szCs w:val="16"/>
                <w:lang w:eastAsia="es-PE"/>
              </w:rPr>
            </w:pPr>
            <w:ins w:id="2884" w:author="Direccion de Politicas y Gestion en Derechos Humanos 14" w:date="2023-12-18T11:31:00Z">
              <w:r w:rsidRPr="00DB7269">
                <w:rPr>
                  <w:rFonts w:cs="Calibri"/>
                  <w:color w:val="000000"/>
                  <w:sz w:val="16"/>
                  <w:szCs w:val="16"/>
                  <w:lang w:eastAsia="es-PE"/>
                </w:rPr>
                <w:t>12</w:t>
              </w:r>
            </w:ins>
          </w:p>
        </w:tc>
        <w:tc>
          <w:tcPr>
            <w:tcW w:w="4776" w:type="dxa"/>
            <w:tcBorders>
              <w:top w:val="nil"/>
              <w:left w:val="nil"/>
              <w:bottom w:val="nil"/>
              <w:right w:val="nil"/>
            </w:tcBorders>
            <w:shd w:val="clear" w:color="auto" w:fill="auto"/>
            <w:vAlign w:val="center"/>
            <w:hideMark/>
            <w:tcPrChange w:id="2885"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0DBA3AFB" w14:textId="77777777" w:rsidR="00AF7482" w:rsidRPr="00DB7269" w:rsidRDefault="00AF7482" w:rsidP="00F2666B">
            <w:pPr>
              <w:spacing w:after="0" w:line="240" w:lineRule="auto"/>
              <w:rPr>
                <w:ins w:id="2886" w:author="Direccion de Politicas y Gestion en Derechos Humanos 14" w:date="2023-12-18T11:31:00Z"/>
                <w:rFonts w:ascii="Arial" w:hAnsi="Arial" w:cs="Arial"/>
                <w:color w:val="333333"/>
                <w:sz w:val="16"/>
                <w:szCs w:val="16"/>
                <w:lang w:eastAsia="es-PE"/>
              </w:rPr>
            </w:pPr>
            <w:ins w:id="2887" w:author="Direccion de Politicas y Gestion en Derechos Humanos 14" w:date="2023-12-18T11:31:00Z">
              <w:r w:rsidRPr="00DB7269">
                <w:rPr>
                  <w:rFonts w:ascii="Arial" w:hAnsi="Arial" w:cs="Arial"/>
                  <w:color w:val="333333"/>
                  <w:sz w:val="16"/>
                  <w:szCs w:val="16"/>
                  <w:lang w:eastAsia="es-PE"/>
                </w:rPr>
                <w:t>Mayor escasez hídrica</w:t>
              </w:r>
            </w:ins>
          </w:p>
        </w:tc>
        <w:tc>
          <w:tcPr>
            <w:tcW w:w="968" w:type="dxa"/>
            <w:tcBorders>
              <w:top w:val="nil"/>
              <w:left w:val="nil"/>
              <w:bottom w:val="nil"/>
              <w:right w:val="nil"/>
            </w:tcBorders>
            <w:shd w:val="clear" w:color="auto" w:fill="auto"/>
            <w:vAlign w:val="center"/>
            <w:hideMark/>
            <w:tcPrChange w:id="2888"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3C7576AA" w14:textId="77777777" w:rsidR="00AF7482" w:rsidRPr="00DB7269" w:rsidRDefault="00AF7482" w:rsidP="00F2666B">
            <w:pPr>
              <w:spacing w:after="0" w:line="240" w:lineRule="auto"/>
              <w:jc w:val="center"/>
              <w:rPr>
                <w:ins w:id="2889" w:author="Direccion de Politicas y Gestion en Derechos Humanos 14" w:date="2023-12-18T11:31:00Z"/>
                <w:rFonts w:cs="Calibri"/>
                <w:color w:val="000000"/>
                <w:sz w:val="16"/>
                <w:szCs w:val="16"/>
                <w:lang w:eastAsia="es-PE"/>
              </w:rPr>
            </w:pPr>
            <w:ins w:id="2890" w:author="Direccion de Politicas y Gestion en Derechos Humanos 14" w:date="2023-12-18T11:31:00Z">
              <w:r w:rsidRPr="00DB7269">
                <w:rPr>
                  <w:rFonts w:cs="Calibri"/>
                  <w:color w:val="000000"/>
                  <w:sz w:val="16"/>
                  <w:szCs w:val="16"/>
                </w:rPr>
                <w:t>3.37</w:t>
              </w:r>
            </w:ins>
          </w:p>
        </w:tc>
        <w:tc>
          <w:tcPr>
            <w:tcW w:w="1063" w:type="dxa"/>
            <w:tcBorders>
              <w:top w:val="nil"/>
              <w:left w:val="nil"/>
              <w:bottom w:val="nil"/>
              <w:right w:val="nil"/>
            </w:tcBorders>
            <w:shd w:val="clear" w:color="auto" w:fill="auto"/>
            <w:vAlign w:val="center"/>
            <w:hideMark/>
            <w:tcPrChange w:id="2891"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01563C8A" w14:textId="77777777" w:rsidR="00AF7482" w:rsidRPr="00DB7269" w:rsidRDefault="00AF7482" w:rsidP="00F2666B">
            <w:pPr>
              <w:spacing w:after="0" w:line="240" w:lineRule="auto"/>
              <w:jc w:val="center"/>
              <w:rPr>
                <w:ins w:id="2892" w:author="Direccion de Politicas y Gestion en Derechos Humanos 14" w:date="2023-12-18T11:31:00Z"/>
                <w:rFonts w:cs="Calibri"/>
                <w:color w:val="000000"/>
                <w:sz w:val="16"/>
                <w:szCs w:val="16"/>
                <w:lang w:eastAsia="es-PE"/>
              </w:rPr>
            </w:pPr>
            <w:ins w:id="2893" w:author="Direccion de Politicas y Gestion en Derechos Humanos 14" w:date="2023-12-18T11:31:00Z">
              <w:r w:rsidRPr="00DB7269">
                <w:rPr>
                  <w:rFonts w:cs="Calibri"/>
                  <w:color w:val="000000"/>
                  <w:sz w:val="16"/>
                  <w:szCs w:val="16"/>
                </w:rPr>
                <w:t>3.25</w:t>
              </w:r>
            </w:ins>
          </w:p>
        </w:tc>
        <w:tc>
          <w:tcPr>
            <w:tcW w:w="919" w:type="dxa"/>
            <w:tcBorders>
              <w:top w:val="nil"/>
              <w:left w:val="nil"/>
              <w:bottom w:val="nil"/>
              <w:right w:val="nil"/>
            </w:tcBorders>
            <w:shd w:val="clear" w:color="auto" w:fill="auto"/>
            <w:vAlign w:val="center"/>
            <w:hideMark/>
            <w:tcPrChange w:id="2894"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645D395F" w14:textId="77777777" w:rsidR="00AF7482" w:rsidRPr="00DB7269" w:rsidRDefault="00AF7482" w:rsidP="00F2666B">
            <w:pPr>
              <w:spacing w:after="0" w:line="240" w:lineRule="auto"/>
              <w:jc w:val="center"/>
              <w:rPr>
                <w:ins w:id="2895" w:author="Direccion de Politicas y Gestion en Derechos Humanos 14" w:date="2023-12-18T11:31:00Z"/>
                <w:rFonts w:cs="Calibri"/>
                <w:color w:val="000000"/>
                <w:sz w:val="16"/>
                <w:szCs w:val="16"/>
                <w:lang w:eastAsia="es-PE"/>
              </w:rPr>
            </w:pPr>
            <w:ins w:id="2896" w:author="Direccion de Politicas y Gestion en Derechos Humanos 14" w:date="2023-12-18T11:31:00Z">
              <w:r w:rsidRPr="00DB7269">
                <w:rPr>
                  <w:rFonts w:cs="Calibri"/>
                  <w:color w:val="000000"/>
                  <w:sz w:val="16"/>
                  <w:szCs w:val="16"/>
                </w:rPr>
                <w:t>3.31</w:t>
              </w:r>
            </w:ins>
          </w:p>
        </w:tc>
      </w:tr>
      <w:tr w:rsidR="00AF7482" w:rsidRPr="00DB7269" w14:paraId="6E6318D0" w14:textId="77777777" w:rsidTr="00C33B1F">
        <w:trPr>
          <w:trHeight w:val="113"/>
          <w:ins w:id="2897" w:author="Direccion de Politicas y Gestion en Derechos Humanos 14" w:date="2023-12-18T11:31:00Z"/>
          <w:trPrChange w:id="2898"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899"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223C84A9" w14:textId="77777777" w:rsidR="00AF7482" w:rsidRPr="00DB7269" w:rsidRDefault="00AF7482" w:rsidP="00F2666B">
            <w:pPr>
              <w:spacing w:after="0" w:line="240" w:lineRule="auto"/>
              <w:jc w:val="center"/>
              <w:rPr>
                <w:ins w:id="2900" w:author="Direccion de Politicas y Gestion en Derechos Humanos 14" w:date="2023-12-18T11:31:00Z"/>
                <w:rFonts w:cs="Calibri"/>
                <w:color w:val="000000"/>
                <w:sz w:val="16"/>
                <w:szCs w:val="16"/>
                <w:lang w:eastAsia="es-PE"/>
              </w:rPr>
            </w:pPr>
            <w:ins w:id="2901" w:author="Direccion de Politicas y Gestion en Derechos Humanos 14" w:date="2023-12-18T11:31:00Z">
              <w:r w:rsidRPr="00DB7269">
                <w:rPr>
                  <w:rFonts w:cs="Calibri"/>
                  <w:color w:val="000000"/>
                  <w:sz w:val="16"/>
                  <w:szCs w:val="16"/>
                  <w:lang w:eastAsia="es-PE"/>
                </w:rPr>
                <w:t>13</w:t>
              </w:r>
            </w:ins>
          </w:p>
        </w:tc>
        <w:tc>
          <w:tcPr>
            <w:tcW w:w="4776" w:type="dxa"/>
            <w:tcBorders>
              <w:top w:val="nil"/>
              <w:left w:val="nil"/>
              <w:bottom w:val="nil"/>
              <w:right w:val="nil"/>
            </w:tcBorders>
            <w:shd w:val="clear" w:color="000000" w:fill="C5D9F1"/>
            <w:vAlign w:val="center"/>
            <w:hideMark/>
            <w:tcPrChange w:id="2902"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06B9FBB3" w14:textId="77777777" w:rsidR="00AF7482" w:rsidRPr="00DB7269" w:rsidRDefault="00AF7482" w:rsidP="00F2666B">
            <w:pPr>
              <w:spacing w:after="0" w:line="240" w:lineRule="auto"/>
              <w:rPr>
                <w:ins w:id="2903" w:author="Direccion de Politicas y Gestion en Derechos Humanos 14" w:date="2023-12-18T11:31:00Z"/>
                <w:rFonts w:ascii="Arial" w:hAnsi="Arial" w:cs="Arial"/>
                <w:color w:val="333333"/>
                <w:sz w:val="16"/>
                <w:szCs w:val="16"/>
                <w:lang w:eastAsia="es-PE"/>
              </w:rPr>
            </w:pPr>
            <w:ins w:id="2904" w:author="Direccion de Politicas y Gestion en Derechos Humanos 14" w:date="2023-12-18T11:31:00Z">
              <w:r w:rsidRPr="00DB7269">
                <w:rPr>
                  <w:rFonts w:ascii="Arial" w:hAnsi="Arial" w:cs="Arial"/>
                  <w:color w:val="333333"/>
                  <w:sz w:val="16"/>
                  <w:szCs w:val="16"/>
                  <w:lang w:eastAsia="es-PE"/>
                </w:rPr>
                <w:t>Incremento del individualismo</w:t>
              </w:r>
            </w:ins>
          </w:p>
        </w:tc>
        <w:tc>
          <w:tcPr>
            <w:tcW w:w="968" w:type="dxa"/>
            <w:tcBorders>
              <w:top w:val="nil"/>
              <w:left w:val="nil"/>
              <w:bottom w:val="nil"/>
              <w:right w:val="nil"/>
            </w:tcBorders>
            <w:shd w:val="clear" w:color="000000" w:fill="C5D9F1"/>
            <w:vAlign w:val="center"/>
            <w:hideMark/>
            <w:tcPrChange w:id="2905"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27F9AD43" w14:textId="77777777" w:rsidR="00AF7482" w:rsidRPr="00DB7269" w:rsidRDefault="00AF7482" w:rsidP="00F2666B">
            <w:pPr>
              <w:spacing w:after="0" w:line="240" w:lineRule="auto"/>
              <w:jc w:val="center"/>
              <w:rPr>
                <w:ins w:id="2906" w:author="Direccion de Politicas y Gestion en Derechos Humanos 14" w:date="2023-12-18T11:31:00Z"/>
                <w:rFonts w:cs="Calibri"/>
                <w:color w:val="000000"/>
                <w:sz w:val="16"/>
                <w:szCs w:val="16"/>
                <w:lang w:eastAsia="es-PE"/>
              </w:rPr>
            </w:pPr>
            <w:ins w:id="2907" w:author="Direccion de Politicas y Gestion en Derechos Humanos 14" w:date="2023-12-18T11:31:00Z">
              <w:r w:rsidRPr="00DB7269">
                <w:rPr>
                  <w:rFonts w:cs="Calibri"/>
                  <w:color w:val="000000"/>
                  <w:sz w:val="16"/>
                  <w:szCs w:val="16"/>
                </w:rPr>
                <w:t>3.49</w:t>
              </w:r>
            </w:ins>
          </w:p>
        </w:tc>
        <w:tc>
          <w:tcPr>
            <w:tcW w:w="1063" w:type="dxa"/>
            <w:tcBorders>
              <w:top w:val="nil"/>
              <w:left w:val="nil"/>
              <w:bottom w:val="nil"/>
              <w:right w:val="nil"/>
            </w:tcBorders>
            <w:shd w:val="clear" w:color="000000" w:fill="C5D9F1"/>
            <w:vAlign w:val="center"/>
            <w:hideMark/>
            <w:tcPrChange w:id="2908"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3078B5C3" w14:textId="77777777" w:rsidR="00AF7482" w:rsidRPr="00DB7269" w:rsidRDefault="00AF7482" w:rsidP="00F2666B">
            <w:pPr>
              <w:spacing w:after="0" w:line="240" w:lineRule="auto"/>
              <w:jc w:val="center"/>
              <w:rPr>
                <w:ins w:id="2909" w:author="Direccion de Politicas y Gestion en Derechos Humanos 14" w:date="2023-12-18T11:31:00Z"/>
                <w:rFonts w:cs="Calibri"/>
                <w:color w:val="000000"/>
                <w:sz w:val="16"/>
                <w:szCs w:val="16"/>
                <w:lang w:eastAsia="es-PE"/>
              </w:rPr>
            </w:pPr>
            <w:ins w:id="2910" w:author="Direccion de Politicas y Gestion en Derechos Humanos 14" w:date="2023-12-18T11:31:00Z">
              <w:r w:rsidRPr="00DB7269">
                <w:rPr>
                  <w:rFonts w:cs="Calibri"/>
                  <w:color w:val="000000"/>
                  <w:sz w:val="16"/>
                  <w:szCs w:val="16"/>
                </w:rPr>
                <w:t>3.12</w:t>
              </w:r>
            </w:ins>
          </w:p>
        </w:tc>
        <w:tc>
          <w:tcPr>
            <w:tcW w:w="919" w:type="dxa"/>
            <w:tcBorders>
              <w:top w:val="nil"/>
              <w:left w:val="nil"/>
              <w:bottom w:val="nil"/>
              <w:right w:val="nil"/>
            </w:tcBorders>
            <w:shd w:val="clear" w:color="000000" w:fill="C5D9F1"/>
            <w:vAlign w:val="center"/>
            <w:hideMark/>
            <w:tcPrChange w:id="2911"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21E1CC30" w14:textId="77777777" w:rsidR="00AF7482" w:rsidRPr="00DB7269" w:rsidRDefault="00AF7482" w:rsidP="00F2666B">
            <w:pPr>
              <w:spacing w:after="0" w:line="240" w:lineRule="auto"/>
              <w:jc w:val="center"/>
              <w:rPr>
                <w:ins w:id="2912" w:author="Direccion de Politicas y Gestion en Derechos Humanos 14" w:date="2023-12-18T11:31:00Z"/>
                <w:rFonts w:cs="Calibri"/>
                <w:color w:val="000000"/>
                <w:sz w:val="16"/>
                <w:szCs w:val="16"/>
                <w:lang w:eastAsia="es-PE"/>
              </w:rPr>
            </w:pPr>
            <w:ins w:id="2913" w:author="Direccion de Politicas y Gestion en Derechos Humanos 14" w:date="2023-12-18T11:31:00Z">
              <w:r w:rsidRPr="00DB7269">
                <w:rPr>
                  <w:rFonts w:cs="Calibri"/>
                  <w:color w:val="000000"/>
                  <w:sz w:val="16"/>
                  <w:szCs w:val="16"/>
                </w:rPr>
                <w:t>3.31</w:t>
              </w:r>
            </w:ins>
          </w:p>
        </w:tc>
      </w:tr>
      <w:tr w:rsidR="00AF7482" w:rsidRPr="00DB7269" w14:paraId="3B4A87BD" w14:textId="77777777" w:rsidTr="00C33B1F">
        <w:trPr>
          <w:trHeight w:val="113"/>
          <w:ins w:id="2914" w:author="Direccion de Politicas y Gestion en Derechos Humanos 14" w:date="2023-12-18T11:31:00Z"/>
          <w:trPrChange w:id="2915"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916"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6ABBD96C" w14:textId="77777777" w:rsidR="00AF7482" w:rsidRPr="00DB7269" w:rsidRDefault="00AF7482" w:rsidP="00F2666B">
            <w:pPr>
              <w:spacing w:after="0" w:line="240" w:lineRule="auto"/>
              <w:jc w:val="center"/>
              <w:rPr>
                <w:ins w:id="2917" w:author="Direccion de Politicas y Gestion en Derechos Humanos 14" w:date="2023-12-18T11:31:00Z"/>
                <w:rFonts w:cs="Calibri"/>
                <w:color w:val="000000"/>
                <w:sz w:val="16"/>
                <w:szCs w:val="16"/>
                <w:lang w:eastAsia="es-PE"/>
              </w:rPr>
            </w:pPr>
            <w:ins w:id="2918" w:author="Direccion de Politicas y Gestion en Derechos Humanos 14" w:date="2023-12-18T11:31:00Z">
              <w:r w:rsidRPr="00DB7269">
                <w:rPr>
                  <w:rFonts w:cs="Calibri"/>
                  <w:color w:val="000000"/>
                  <w:sz w:val="16"/>
                  <w:szCs w:val="16"/>
                  <w:lang w:eastAsia="es-PE"/>
                </w:rPr>
                <w:t>14</w:t>
              </w:r>
            </w:ins>
          </w:p>
        </w:tc>
        <w:tc>
          <w:tcPr>
            <w:tcW w:w="4776" w:type="dxa"/>
            <w:tcBorders>
              <w:top w:val="nil"/>
              <w:left w:val="nil"/>
              <w:bottom w:val="nil"/>
              <w:right w:val="nil"/>
            </w:tcBorders>
            <w:shd w:val="clear" w:color="auto" w:fill="auto"/>
            <w:vAlign w:val="center"/>
            <w:hideMark/>
            <w:tcPrChange w:id="2919"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4390F9CC" w14:textId="77777777" w:rsidR="00AF7482" w:rsidRPr="00DB7269" w:rsidRDefault="00AF7482" w:rsidP="00F2666B">
            <w:pPr>
              <w:spacing w:after="0" w:line="240" w:lineRule="auto"/>
              <w:rPr>
                <w:ins w:id="2920" w:author="Direccion de Politicas y Gestion en Derechos Humanos 14" w:date="2023-12-18T11:31:00Z"/>
                <w:rFonts w:ascii="Arial" w:hAnsi="Arial" w:cs="Arial"/>
                <w:color w:val="333333"/>
                <w:sz w:val="16"/>
                <w:szCs w:val="16"/>
                <w:lang w:eastAsia="es-PE"/>
              </w:rPr>
            </w:pPr>
            <w:ins w:id="2921" w:author="Direccion de Politicas y Gestion en Derechos Humanos 14" w:date="2023-12-18T11:31:00Z">
              <w:r w:rsidRPr="00DB7269">
                <w:rPr>
                  <w:rFonts w:ascii="Arial" w:hAnsi="Arial" w:cs="Arial"/>
                  <w:color w:val="333333"/>
                  <w:sz w:val="16"/>
                  <w:szCs w:val="16"/>
                  <w:lang w:eastAsia="es-PE"/>
                </w:rPr>
                <w:t>Incremento del acceso a la salud por el uso de la tecnología</w:t>
              </w:r>
            </w:ins>
          </w:p>
        </w:tc>
        <w:tc>
          <w:tcPr>
            <w:tcW w:w="968" w:type="dxa"/>
            <w:tcBorders>
              <w:top w:val="nil"/>
              <w:left w:val="nil"/>
              <w:bottom w:val="nil"/>
              <w:right w:val="nil"/>
            </w:tcBorders>
            <w:shd w:val="clear" w:color="auto" w:fill="auto"/>
            <w:vAlign w:val="center"/>
            <w:hideMark/>
            <w:tcPrChange w:id="2922"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2BCBE0BA" w14:textId="77777777" w:rsidR="00AF7482" w:rsidRPr="00DB7269" w:rsidRDefault="00AF7482" w:rsidP="00F2666B">
            <w:pPr>
              <w:spacing w:after="0" w:line="240" w:lineRule="auto"/>
              <w:jc w:val="center"/>
              <w:rPr>
                <w:ins w:id="2923" w:author="Direccion de Politicas y Gestion en Derechos Humanos 14" w:date="2023-12-18T11:31:00Z"/>
                <w:rFonts w:cs="Calibri"/>
                <w:color w:val="000000"/>
                <w:sz w:val="16"/>
                <w:szCs w:val="16"/>
                <w:lang w:eastAsia="es-PE"/>
              </w:rPr>
            </w:pPr>
            <w:ins w:id="2924" w:author="Direccion de Politicas y Gestion en Derechos Humanos 14" w:date="2023-12-18T11:31:00Z">
              <w:r w:rsidRPr="00DB7269">
                <w:rPr>
                  <w:rFonts w:cs="Calibri"/>
                  <w:color w:val="000000"/>
                  <w:sz w:val="16"/>
                  <w:szCs w:val="16"/>
                </w:rPr>
                <w:t>3.19</w:t>
              </w:r>
            </w:ins>
          </w:p>
        </w:tc>
        <w:tc>
          <w:tcPr>
            <w:tcW w:w="1063" w:type="dxa"/>
            <w:tcBorders>
              <w:top w:val="nil"/>
              <w:left w:val="nil"/>
              <w:bottom w:val="nil"/>
              <w:right w:val="nil"/>
            </w:tcBorders>
            <w:shd w:val="clear" w:color="auto" w:fill="auto"/>
            <w:vAlign w:val="center"/>
            <w:hideMark/>
            <w:tcPrChange w:id="2925"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4778FC56" w14:textId="77777777" w:rsidR="00AF7482" w:rsidRPr="00DB7269" w:rsidRDefault="00AF7482" w:rsidP="00F2666B">
            <w:pPr>
              <w:spacing w:after="0" w:line="240" w:lineRule="auto"/>
              <w:jc w:val="center"/>
              <w:rPr>
                <w:ins w:id="2926" w:author="Direccion de Politicas y Gestion en Derechos Humanos 14" w:date="2023-12-18T11:31:00Z"/>
                <w:rFonts w:cs="Calibri"/>
                <w:color w:val="000000"/>
                <w:sz w:val="16"/>
                <w:szCs w:val="16"/>
                <w:lang w:eastAsia="es-PE"/>
              </w:rPr>
            </w:pPr>
            <w:ins w:id="2927" w:author="Direccion de Politicas y Gestion en Derechos Humanos 14" w:date="2023-12-18T11:31:00Z">
              <w:r w:rsidRPr="00DB7269">
                <w:rPr>
                  <w:rFonts w:cs="Calibri"/>
                  <w:color w:val="000000"/>
                  <w:sz w:val="16"/>
                  <w:szCs w:val="16"/>
                </w:rPr>
                <w:t>3.30</w:t>
              </w:r>
            </w:ins>
          </w:p>
        </w:tc>
        <w:tc>
          <w:tcPr>
            <w:tcW w:w="919" w:type="dxa"/>
            <w:tcBorders>
              <w:top w:val="nil"/>
              <w:left w:val="nil"/>
              <w:bottom w:val="nil"/>
              <w:right w:val="nil"/>
            </w:tcBorders>
            <w:shd w:val="clear" w:color="auto" w:fill="auto"/>
            <w:vAlign w:val="center"/>
            <w:hideMark/>
            <w:tcPrChange w:id="2928"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07755500" w14:textId="77777777" w:rsidR="00AF7482" w:rsidRPr="00DB7269" w:rsidRDefault="00AF7482" w:rsidP="00F2666B">
            <w:pPr>
              <w:spacing w:after="0" w:line="240" w:lineRule="auto"/>
              <w:jc w:val="center"/>
              <w:rPr>
                <w:ins w:id="2929" w:author="Direccion de Politicas y Gestion en Derechos Humanos 14" w:date="2023-12-18T11:31:00Z"/>
                <w:rFonts w:cs="Calibri"/>
                <w:color w:val="000000"/>
                <w:sz w:val="16"/>
                <w:szCs w:val="16"/>
                <w:lang w:eastAsia="es-PE"/>
              </w:rPr>
            </w:pPr>
            <w:ins w:id="2930" w:author="Direccion de Politicas y Gestion en Derechos Humanos 14" w:date="2023-12-18T11:31:00Z">
              <w:r w:rsidRPr="00DB7269">
                <w:rPr>
                  <w:rFonts w:cs="Calibri"/>
                  <w:color w:val="000000"/>
                  <w:sz w:val="16"/>
                  <w:szCs w:val="16"/>
                </w:rPr>
                <w:t>3.25</w:t>
              </w:r>
            </w:ins>
          </w:p>
        </w:tc>
      </w:tr>
      <w:tr w:rsidR="00AF7482" w:rsidRPr="00DB7269" w14:paraId="2E590DE7" w14:textId="77777777" w:rsidTr="00C33B1F">
        <w:trPr>
          <w:trHeight w:val="113"/>
          <w:ins w:id="2931" w:author="Direccion de Politicas y Gestion en Derechos Humanos 14" w:date="2023-12-18T11:31:00Z"/>
          <w:trPrChange w:id="2932" w:author="Direccion de Politicas y Gestion en Derechos Humanos 14" w:date="2023-12-18T11:37:00Z">
            <w:trPr>
              <w:trHeight w:val="260"/>
            </w:trPr>
          </w:trPrChange>
        </w:trPr>
        <w:tc>
          <w:tcPr>
            <w:tcW w:w="327" w:type="dxa"/>
            <w:tcBorders>
              <w:top w:val="nil"/>
              <w:left w:val="nil"/>
              <w:bottom w:val="nil"/>
              <w:right w:val="nil"/>
            </w:tcBorders>
            <w:shd w:val="clear" w:color="000000" w:fill="C5D9F1"/>
            <w:vAlign w:val="center"/>
            <w:hideMark/>
            <w:tcPrChange w:id="2933" w:author="Direccion de Politicas y Gestion en Derechos Humanos 14" w:date="2023-12-18T11:37:00Z">
              <w:tcPr>
                <w:tcW w:w="327" w:type="dxa"/>
                <w:tcBorders>
                  <w:top w:val="nil"/>
                  <w:left w:val="nil"/>
                  <w:bottom w:val="nil"/>
                  <w:right w:val="nil"/>
                </w:tcBorders>
                <w:shd w:val="clear" w:color="000000" w:fill="C5D9F1"/>
                <w:vAlign w:val="center"/>
                <w:hideMark/>
              </w:tcPr>
            </w:tcPrChange>
          </w:tcPr>
          <w:p w14:paraId="354633FB" w14:textId="77777777" w:rsidR="00AF7482" w:rsidRPr="00DB7269" w:rsidRDefault="00AF7482" w:rsidP="00F2666B">
            <w:pPr>
              <w:spacing w:after="0" w:line="240" w:lineRule="auto"/>
              <w:jc w:val="center"/>
              <w:rPr>
                <w:ins w:id="2934" w:author="Direccion de Politicas y Gestion en Derechos Humanos 14" w:date="2023-12-18T11:31:00Z"/>
                <w:rFonts w:cs="Calibri"/>
                <w:color w:val="000000"/>
                <w:sz w:val="16"/>
                <w:szCs w:val="16"/>
                <w:lang w:eastAsia="es-PE"/>
              </w:rPr>
            </w:pPr>
            <w:ins w:id="2935" w:author="Direccion de Politicas y Gestion en Derechos Humanos 14" w:date="2023-12-18T11:31:00Z">
              <w:r w:rsidRPr="00DB7269">
                <w:rPr>
                  <w:rFonts w:cs="Calibri"/>
                  <w:color w:val="000000"/>
                  <w:sz w:val="16"/>
                  <w:szCs w:val="16"/>
                  <w:lang w:eastAsia="es-PE"/>
                </w:rPr>
                <w:t>15</w:t>
              </w:r>
            </w:ins>
          </w:p>
        </w:tc>
        <w:tc>
          <w:tcPr>
            <w:tcW w:w="4776" w:type="dxa"/>
            <w:tcBorders>
              <w:top w:val="nil"/>
              <w:left w:val="nil"/>
              <w:bottom w:val="nil"/>
              <w:right w:val="nil"/>
            </w:tcBorders>
            <w:shd w:val="clear" w:color="000000" w:fill="C5D9F1"/>
            <w:vAlign w:val="center"/>
            <w:hideMark/>
            <w:tcPrChange w:id="2936" w:author="Direccion de Politicas y Gestion en Derechos Humanos 14" w:date="2023-12-18T11:37:00Z">
              <w:tcPr>
                <w:tcW w:w="4776" w:type="dxa"/>
                <w:tcBorders>
                  <w:top w:val="nil"/>
                  <w:left w:val="nil"/>
                  <w:bottom w:val="nil"/>
                  <w:right w:val="nil"/>
                </w:tcBorders>
                <w:shd w:val="clear" w:color="000000" w:fill="C5D9F1"/>
                <w:vAlign w:val="center"/>
                <w:hideMark/>
              </w:tcPr>
            </w:tcPrChange>
          </w:tcPr>
          <w:p w14:paraId="6144E140" w14:textId="77777777" w:rsidR="00AF7482" w:rsidRPr="00DB7269" w:rsidRDefault="00AF7482" w:rsidP="00F2666B">
            <w:pPr>
              <w:spacing w:after="0" w:line="240" w:lineRule="auto"/>
              <w:rPr>
                <w:ins w:id="2937" w:author="Direccion de Politicas y Gestion en Derechos Humanos 14" w:date="2023-12-18T11:31:00Z"/>
                <w:rFonts w:ascii="Arial" w:hAnsi="Arial" w:cs="Arial"/>
                <w:color w:val="333333"/>
                <w:sz w:val="16"/>
                <w:szCs w:val="16"/>
                <w:lang w:eastAsia="es-PE"/>
              </w:rPr>
            </w:pPr>
            <w:ins w:id="2938" w:author="Direccion de Politicas y Gestion en Derechos Humanos 14" w:date="2023-12-18T11:31:00Z">
              <w:r w:rsidRPr="00DB7269">
                <w:rPr>
                  <w:rFonts w:ascii="Arial" w:hAnsi="Arial" w:cs="Arial"/>
                  <w:color w:val="333333"/>
                  <w:sz w:val="16"/>
                  <w:szCs w:val="16"/>
                  <w:lang w:eastAsia="es-PE"/>
                </w:rPr>
                <w:t>Incremento de la conectividad</w:t>
              </w:r>
            </w:ins>
          </w:p>
        </w:tc>
        <w:tc>
          <w:tcPr>
            <w:tcW w:w="968" w:type="dxa"/>
            <w:tcBorders>
              <w:top w:val="nil"/>
              <w:left w:val="nil"/>
              <w:bottom w:val="nil"/>
              <w:right w:val="nil"/>
            </w:tcBorders>
            <w:shd w:val="clear" w:color="000000" w:fill="C5D9F1"/>
            <w:vAlign w:val="center"/>
            <w:hideMark/>
            <w:tcPrChange w:id="2939" w:author="Direccion de Politicas y Gestion en Derechos Humanos 14" w:date="2023-12-18T11:37:00Z">
              <w:tcPr>
                <w:tcW w:w="968" w:type="dxa"/>
                <w:tcBorders>
                  <w:top w:val="nil"/>
                  <w:left w:val="nil"/>
                  <w:bottom w:val="nil"/>
                  <w:right w:val="nil"/>
                </w:tcBorders>
                <w:shd w:val="clear" w:color="000000" w:fill="C5D9F1"/>
                <w:vAlign w:val="center"/>
                <w:hideMark/>
              </w:tcPr>
            </w:tcPrChange>
          </w:tcPr>
          <w:p w14:paraId="2A822F84" w14:textId="77777777" w:rsidR="00AF7482" w:rsidRPr="00DB7269" w:rsidRDefault="00AF7482" w:rsidP="00F2666B">
            <w:pPr>
              <w:spacing w:after="0" w:line="240" w:lineRule="auto"/>
              <w:jc w:val="center"/>
              <w:rPr>
                <w:ins w:id="2940" w:author="Direccion de Politicas y Gestion en Derechos Humanos 14" w:date="2023-12-18T11:31:00Z"/>
                <w:rFonts w:cs="Calibri"/>
                <w:color w:val="000000"/>
                <w:sz w:val="16"/>
                <w:szCs w:val="16"/>
                <w:lang w:eastAsia="es-PE"/>
              </w:rPr>
            </w:pPr>
            <w:ins w:id="2941" w:author="Direccion de Politicas y Gestion en Derechos Humanos 14" w:date="2023-12-18T11:31:00Z">
              <w:r w:rsidRPr="00DB7269">
                <w:rPr>
                  <w:rFonts w:cs="Calibri"/>
                  <w:color w:val="000000"/>
                  <w:sz w:val="16"/>
                  <w:szCs w:val="16"/>
                </w:rPr>
                <w:t>3.06</w:t>
              </w:r>
            </w:ins>
          </w:p>
        </w:tc>
        <w:tc>
          <w:tcPr>
            <w:tcW w:w="1063" w:type="dxa"/>
            <w:tcBorders>
              <w:top w:val="nil"/>
              <w:left w:val="nil"/>
              <w:bottom w:val="nil"/>
              <w:right w:val="nil"/>
            </w:tcBorders>
            <w:shd w:val="clear" w:color="000000" w:fill="C5D9F1"/>
            <w:vAlign w:val="center"/>
            <w:hideMark/>
            <w:tcPrChange w:id="2942" w:author="Direccion de Politicas y Gestion en Derechos Humanos 14" w:date="2023-12-18T11:37:00Z">
              <w:tcPr>
                <w:tcW w:w="1063" w:type="dxa"/>
                <w:tcBorders>
                  <w:top w:val="nil"/>
                  <w:left w:val="nil"/>
                  <w:bottom w:val="nil"/>
                  <w:right w:val="nil"/>
                </w:tcBorders>
                <w:shd w:val="clear" w:color="000000" w:fill="C5D9F1"/>
                <w:vAlign w:val="center"/>
                <w:hideMark/>
              </w:tcPr>
            </w:tcPrChange>
          </w:tcPr>
          <w:p w14:paraId="5F659792" w14:textId="77777777" w:rsidR="00AF7482" w:rsidRPr="00DB7269" w:rsidRDefault="00AF7482" w:rsidP="00F2666B">
            <w:pPr>
              <w:spacing w:after="0" w:line="240" w:lineRule="auto"/>
              <w:jc w:val="center"/>
              <w:rPr>
                <w:ins w:id="2943" w:author="Direccion de Politicas y Gestion en Derechos Humanos 14" w:date="2023-12-18T11:31:00Z"/>
                <w:rFonts w:cs="Calibri"/>
                <w:color w:val="000000"/>
                <w:sz w:val="16"/>
                <w:szCs w:val="16"/>
                <w:lang w:eastAsia="es-PE"/>
              </w:rPr>
            </w:pPr>
            <w:ins w:id="2944" w:author="Direccion de Politicas y Gestion en Derechos Humanos 14" w:date="2023-12-18T11:31:00Z">
              <w:r w:rsidRPr="00DB7269">
                <w:rPr>
                  <w:rFonts w:cs="Calibri"/>
                  <w:color w:val="000000"/>
                  <w:sz w:val="16"/>
                  <w:szCs w:val="16"/>
                </w:rPr>
                <w:t>3.06</w:t>
              </w:r>
            </w:ins>
          </w:p>
        </w:tc>
        <w:tc>
          <w:tcPr>
            <w:tcW w:w="919" w:type="dxa"/>
            <w:tcBorders>
              <w:top w:val="nil"/>
              <w:left w:val="nil"/>
              <w:bottom w:val="nil"/>
              <w:right w:val="nil"/>
            </w:tcBorders>
            <w:shd w:val="clear" w:color="000000" w:fill="C5D9F1"/>
            <w:vAlign w:val="center"/>
            <w:hideMark/>
            <w:tcPrChange w:id="2945" w:author="Direccion de Politicas y Gestion en Derechos Humanos 14" w:date="2023-12-18T11:37:00Z">
              <w:tcPr>
                <w:tcW w:w="919" w:type="dxa"/>
                <w:tcBorders>
                  <w:top w:val="nil"/>
                  <w:left w:val="nil"/>
                  <w:bottom w:val="nil"/>
                  <w:right w:val="nil"/>
                </w:tcBorders>
                <w:shd w:val="clear" w:color="000000" w:fill="C5D9F1"/>
                <w:vAlign w:val="center"/>
                <w:hideMark/>
              </w:tcPr>
            </w:tcPrChange>
          </w:tcPr>
          <w:p w14:paraId="577493DB" w14:textId="77777777" w:rsidR="00AF7482" w:rsidRPr="00DB7269" w:rsidRDefault="00AF7482" w:rsidP="00F2666B">
            <w:pPr>
              <w:spacing w:after="0" w:line="240" w:lineRule="auto"/>
              <w:jc w:val="center"/>
              <w:rPr>
                <w:ins w:id="2946" w:author="Direccion de Politicas y Gestion en Derechos Humanos 14" w:date="2023-12-18T11:31:00Z"/>
                <w:rFonts w:cs="Calibri"/>
                <w:color w:val="000000"/>
                <w:sz w:val="16"/>
                <w:szCs w:val="16"/>
                <w:lang w:eastAsia="es-PE"/>
              </w:rPr>
            </w:pPr>
            <w:ins w:id="2947" w:author="Direccion de Politicas y Gestion en Derechos Humanos 14" w:date="2023-12-18T11:31:00Z">
              <w:r w:rsidRPr="00DB7269">
                <w:rPr>
                  <w:rFonts w:cs="Calibri"/>
                  <w:color w:val="000000"/>
                  <w:sz w:val="16"/>
                  <w:szCs w:val="16"/>
                </w:rPr>
                <w:t>3.06</w:t>
              </w:r>
            </w:ins>
          </w:p>
        </w:tc>
      </w:tr>
      <w:tr w:rsidR="00AF7482" w:rsidRPr="00DB7269" w14:paraId="0F99B668" w14:textId="77777777" w:rsidTr="00C33B1F">
        <w:trPr>
          <w:trHeight w:val="113"/>
          <w:ins w:id="2948" w:author="Direccion de Politicas y Gestion en Derechos Humanos 14" w:date="2023-12-18T11:31:00Z"/>
          <w:trPrChange w:id="2949" w:author="Direccion de Politicas y Gestion en Derechos Humanos 14" w:date="2023-12-18T11:37:00Z">
            <w:trPr>
              <w:trHeight w:val="260"/>
            </w:trPr>
          </w:trPrChange>
        </w:trPr>
        <w:tc>
          <w:tcPr>
            <w:tcW w:w="327" w:type="dxa"/>
            <w:tcBorders>
              <w:top w:val="nil"/>
              <w:left w:val="nil"/>
              <w:bottom w:val="nil"/>
              <w:right w:val="nil"/>
            </w:tcBorders>
            <w:shd w:val="clear" w:color="auto" w:fill="auto"/>
            <w:vAlign w:val="center"/>
            <w:hideMark/>
            <w:tcPrChange w:id="2950" w:author="Direccion de Politicas y Gestion en Derechos Humanos 14" w:date="2023-12-18T11:37:00Z">
              <w:tcPr>
                <w:tcW w:w="327" w:type="dxa"/>
                <w:tcBorders>
                  <w:top w:val="nil"/>
                  <w:left w:val="nil"/>
                  <w:bottom w:val="nil"/>
                  <w:right w:val="nil"/>
                </w:tcBorders>
                <w:shd w:val="clear" w:color="auto" w:fill="auto"/>
                <w:vAlign w:val="center"/>
                <w:hideMark/>
              </w:tcPr>
            </w:tcPrChange>
          </w:tcPr>
          <w:p w14:paraId="29772C7D" w14:textId="77777777" w:rsidR="00AF7482" w:rsidRPr="00DB7269" w:rsidRDefault="00AF7482" w:rsidP="00F2666B">
            <w:pPr>
              <w:spacing w:after="0" w:line="240" w:lineRule="auto"/>
              <w:jc w:val="center"/>
              <w:rPr>
                <w:ins w:id="2951" w:author="Direccion de Politicas y Gestion en Derechos Humanos 14" w:date="2023-12-18T11:31:00Z"/>
                <w:rFonts w:cs="Calibri"/>
                <w:color w:val="000000"/>
                <w:sz w:val="16"/>
                <w:szCs w:val="16"/>
                <w:lang w:eastAsia="es-PE"/>
              </w:rPr>
            </w:pPr>
            <w:ins w:id="2952" w:author="Direccion de Politicas y Gestion en Derechos Humanos 14" w:date="2023-12-18T11:31:00Z">
              <w:r w:rsidRPr="00DB7269">
                <w:rPr>
                  <w:rFonts w:cs="Calibri"/>
                  <w:color w:val="000000"/>
                  <w:sz w:val="16"/>
                  <w:szCs w:val="16"/>
                  <w:lang w:eastAsia="es-PE"/>
                </w:rPr>
                <w:t>16</w:t>
              </w:r>
            </w:ins>
          </w:p>
        </w:tc>
        <w:tc>
          <w:tcPr>
            <w:tcW w:w="4776" w:type="dxa"/>
            <w:tcBorders>
              <w:top w:val="nil"/>
              <w:left w:val="nil"/>
              <w:bottom w:val="nil"/>
              <w:right w:val="nil"/>
            </w:tcBorders>
            <w:shd w:val="clear" w:color="auto" w:fill="auto"/>
            <w:vAlign w:val="center"/>
            <w:hideMark/>
            <w:tcPrChange w:id="2953" w:author="Direccion de Politicas y Gestion en Derechos Humanos 14" w:date="2023-12-18T11:37:00Z">
              <w:tcPr>
                <w:tcW w:w="4776" w:type="dxa"/>
                <w:tcBorders>
                  <w:top w:val="nil"/>
                  <w:left w:val="nil"/>
                  <w:bottom w:val="nil"/>
                  <w:right w:val="nil"/>
                </w:tcBorders>
                <w:shd w:val="clear" w:color="auto" w:fill="auto"/>
                <w:vAlign w:val="center"/>
                <w:hideMark/>
              </w:tcPr>
            </w:tcPrChange>
          </w:tcPr>
          <w:p w14:paraId="5BF27B85" w14:textId="77777777" w:rsidR="00AF7482" w:rsidRPr="00DB7269" w:rsidRDefault="00AF7482" w:rsidP="00F2666B">
            <w:pPr>
              <w:spacing w:after="0" w:line="240" w:lineRule="auto"/>
              <w:rPr>
                <w:ins w:id="2954" w:author="Direccion de Politicas y Gestion en Derechos Humanos 14" w:date="2023-12-18T11:31:00Z"/>
                <w:rFonts w:ascii="Arial" w:hAnsi="Arial" w:cs="Arial"/>
                <w:color w:val="333333"/>
                <w:sz w:val="16"/>
                <w:szCs w:val="16"/>
                <w:lang w:eastAsia="es-PE"/>
              </w:rPr>
            </w:pPr>
            <w:ins w:id="2955" w:author="Direccion de Politicas y Gestion en Derechos Humanos 14" w:date="2023-12-18T11:31:00Z">
              <w:r w:rsidRPr="00DB7269">
                <w:rPr>
                  <w:rFonts w:ascii="Arial" w:hAnsi="Arial" w:cs="Arial"/>
                  <w:color w:val="333333"/>
                  <w:sz w:val="16"/>
                  <w:szCs w:val="16"/>
                  <w:lang w:eastAsia="es-PE"/>
                </w:rPr>
                <w:t>Incremento de la población en condición de refugiados</w:t>
              </w:r>
            </w:ins>
          </w:p>
        </w:tc>
        <w:tc>
          <w:tcPr>
            <w:tcW w:w="968" w:type="dxa"/>
            <w:tcBorders>
              <w:top w:val="nil"/>
              <w:left w:val="nil"/>
              <w:bottom w:val="nil"/>
              <w:right w:val="nil"/>
            </w:tcBorders>
            <w:shd w:val="clear" w:color="auto" w:fill="auto"/>
            <w:vAlign w:val="center"/>
            <w:hideMark/>
            <w:tcPrChange w:id="2956" w:author="Direccion de Politicas y Gestion en Derechos Humanos 14" w:date="2023-12-18T11:37:00Z">
              <w:tcPr>
                <w:tcW w:w="968" w:type="dxa"/>
                <w:tcBorders>
                  <w:top w:val="nil"/>
                  <w:left w:val="nil"/>
                  <w:bottom w:val="nil"/>
                  <w:right w:val="nil"/>
                </w:tcBorders>
                <w:shd w:val="clear" w:color="auto" w:fill="auto"/>
                <w:vAlign w:val="center"/>
                <w:hideMark/>
              </w:tcPr>
            </w:tcPrChange>
          </w:tcPr>
          <w:p w14:paraId="00797B6E" w14:textId="77777777" w:rsidR="00AF7482" w:rsidRPr="00DB7269" w:rsidRDefault="00AF7482" w:rsidP="00F2666B">
            <w:pPr>
              <w:spacing w:after="0" w:line="240" w:lineRule="auto"/>
              <w:jc w:val="center"/>
              <w:rPr>
                <w:ins w:id="2957" w:author="Direccion de Politicas y Gestion en Derechos Humanos 14" w:date="2023-12-18T11:31:00Z"/>
                <w:rFonts w:cs="Calibri"/>
                <w:color w:val="000000"/>
                <w:sz w:val="16"/>
                <w:szCs w:val="16"/>
                <w:lang w:eastAsia="es-PE"/>
              </w:rPr>
            </w:pPr>
            <w:ins w:id="2958" w:author="Direccion de Politicas y Gestion en Derechos Humanos 14" w:date="2023-12-18T11:31:00Z">
              <w:r w:rsidRPr="00DB7269">
                <w:rPr>
                  <w:rFonts w:cs="Calibri"/>
                  <w:color w:val="000000"/>
                  <w:sz w:val="16"/>
                  <w:szCs w:val="16"/>
                </w:rPr>
                <w:t>2.97</w:t>
              </w:r>
            </w:ins>
          </w:p>
        </w:tc>
        <w:tc>
          <w:tcPr>
            <w:tcW w:w="1063" w:type="dxa"/>
            <w:tcBorders>
              <w:top w:val="nil"/>
              <w:left w:val="nil"/>
              <w:bottom w:val="nil"/>
              <w:right w:val="nil"/>
            </w:tcBorders>
            <w:shd w:val="clear" w:color="auto" w:fill="auto"/>
            <w:vAlign w:val="center"/>
            <w:hideMark/>
            <w:tcPrChange w:id="2959" w:author="Direccion de Politicas y Gestion en Derechos Humanos 14" w:date="2023-12-18T11:37:00Z">
              <w:tcPr>
                <w:tcW w:w="1063" w:type="dxa"/>
                <w:tcBorders>
                  <w:top w:val="nil"/>
                  <w:left w:val="nil"/>
                  <w:bottom w:val="nil"/>
                  <w:right w:val="nil"/>
                </w:tcBorders>
                <w:shd w:val="clear" w:color="auto" w:fill="auto"/>
                <w:vAlign w:val="center"/>
                <w:hideMark/>
              </w:tcPr>
            </w:tcPrChange>
          </w:tcPr>
          <w:p w14:paraId="4F80E3D5" w14:textId="77777777" w:rsidR="00AF7482" w:rsidRPr="00DB7269" w:rsidRDefault="00AF7482" w:rsidP="00F2666B">
            <w:pPr>
              <w:spacing w:after="0" w:line="240" w:lineRule="auto"/>
              <w:jc w:val="center"/>
              <w:rPr>
                <w:ins w:id="2960" w:author="Direccion de Politicas y Gestion en Derechos Humanos 14" w:date="2023-12-18T11:31:00Z"/>
                <w:rFonts w:cs="Calibri"/>
                <w:color w:val="000000"/>
                <w:sz w:val="16"/>
                <w:szCs w:val="16"/>
                <w:lang w:eastAsia="es-PE"/>
              </w:rPr>
            </w:pPr>
            <w:ins w:id="2961" w:author="Direccion de Politicas y Gestion en Derechos Humanos 14" w:date="2023-12-18T11:31:00Z">
              <w:r w:rsidRPr="00DB7269">
                <w:rPr>
                  <w:rFonts w:cs="Calibri"/>
                  <w:color w:val="000000"/>
                  <w:sz w:val="16"/>
                  <w:szCs w:val="16"/>
                </w:rPr>
                <w:t>2.78</w:t>
              </w:r>
            </w:ins>
          </w:p>
        </w:tc>
        <w:tc>
          <w:tcPr>
            <w:tcW w:w="919" w:type="dxa"/>
            <w:tcBorders>
              <w:top w:val="nil"/>
              <w:left w:val="nil"/>
              <w:bottom w:val="nil"/>
              <w:right w:val="nil"/>
            </w:tcBorders>
            <w:shd w:val="clear" w:color="auto" w:fill="auto"/>
            <w:vAlign w:val="center"/>
            <w:hideMark/>
            <w:tcPrChange w:id="2962" w:author="Direccion de Politicas y Gestion en Derechos Humanos 14" w:date="2023-12-18T11:37:00Z">
              <w:tcPr>
                <w:tcW w:w="919" w:type="dxa"/>
                <w:tcBorders>
                  <w:top w:val="nil"/>
                  <w:left w:val="nil"/>
                  <w:bottom w:val="nil"/>
                  <w:right w:val="nil"/>
                </w:tcBorders>
                <w:shd w:val="clear" w:color="auto" w:fill="auto"/>
                <w:vAlign w:val="center"/>
                <w:hideMark/>
              </w:tcPr>
            </w:tcPrChange>
          </w:tcPr>
          <w:p w14:paraId="1EB1370D" w14:textId="77777777" w:rsidR="00AF7482" w:rsidRPr="00DB7269" w:rsidRDefault="00AF7482" w:rsidP="00F2666B">
            <w:pPr>
              <w:spacing w:after="0" w:line="240" w:lineRule="auto"/>
              <w:jc w:val="center"/>
              <w:rPr>
                <w:ins w:id="2963" w:author="Direccion de Politicas y Gestion en Derechos Humanos 14" w:date="2023-12-18T11:31:00Z"/>
                <w:rFonts w:cs="Calibri"/>
                <w:color w:val="000000"/>
                <w:sz w:val="16"/>
                <w:szCs w:val="16"/>
                <w:lang w:eastAsia="es-PE"/>
              </w:rPr>
            </w:pPr>
            <w:ins w:id="2964" w:author="Direccion de Politicas y Gestion en Derechos Humanos 14" w:date="2023-12-18T11:31:00Z">
              <w:r w:rsidRPr="00DB7269">
                <w:rPr>
                  <w:rFonts w:cs="Calibri"/>
                  <w:color w:val="000000"/>
                  <w:sz w:val="16"/>
                  <w:szCs w:val="16"/>
                </w:rPr>
                <w:t>2.87</w:t>
              </w:r>
            </w:ins>
          </w:p>
        </w:tc>
      </w:tr>
    </w:tbl>
    <w:p w14:paraId="16F76E9A" w14:textId="77777777" w:rsidR="00AF7482" w:rsidRPr="00C33B1F" w:rsidRDefault="00AF7482">
      <w:pPr>
        <w:spacing w:after="100" w:afterAutospacing="1" w:line="240" w:lineRule="auto"/>
        <w:jc w:val="both"/>
        <w:rPr>
          <w:ins w:id="2965" w:author="Direccion de Politicas y Gestion en Derechos Humanos 14" w:date="2023-12-18T11:31:00Z"/>
          <w:sz w:val="16"/>
          <w:szCs w:val="18"/>
        </w:rPr>
        <w:pPrChange w:id="2966" w:author="Direccion de Politicas y Gestion en Derechos Humanos 14" w:date="2023-12-18T11:35:00Z">
          <w:pPr>
            <w:spacing w:before="100" w:beforeAutospacing="1" w:after="100" w:afterAutospacing="1" w:line="360" w:lineRule="auto"/>
            <w:ind w:left="992"/>
            <w:jc w:val="right"/>
          </w:pPr>
        </w:pPrChange>
      </w:pPr>
      <w:ins w:id="2967" w:author="Direccion de Politicas y Gestion en Derechos Humanos 14" w:date="2023-12-18T11:31:00Z">
        <w:r w:rsidRPr="00C33B1F">
          <w:rPr>
            <w:sz w:val="16"/>
            <w:szCs w:val="18"/>
          </w:rPr>
          <w:t>Fuente: Elaboración propia</w:t>
        </w:r>
      </w:ins>
    </w:p>
    <w:p w14:paraId="2D5AD3FA" w14:textId="77777777" w:rsidR="00AF7482" w:rsidRPr="00885FD7" w:rsidRDefault="00AF7482" w:rsidP="00AF7482">
      <w:pPr>
        <w:spacing w:before="100" w:beforeAutospacing="1" w:after="100" w:afterAutospacing="1" w:line="288" w:lineRule="auto"/>
        <w:ind w:left="425"/>
        <w:jc w:val="both"/>
        <w:rPr>
          <w:ins w:id="2968" w:author="Direccion de Politicas y Gestion en Derechos Humanos 14" w:date="2023-12-18T11:31:00Z"/>
          <w:sz w:val="20"/>
        </w:rPr>
      </w:pPr>
      <w:ins w:id="2969" w:author="Direccion de Politicas y Gestion en Derechos Humanos 14" w:date="2023-12-18T11:31:00Z">
        <w:r w:rsidRPr="00885FD7">
          <w:rPr>
            <w:sz w:val="20"/>
          </w:rPr>
          <w:t>La tabla refleja la intensidad asignada a cada tendencia, lo que proporciona una base sólida para efectuar la priorización de las mismas. Estos resultados permitirán tomar decisiones informadas y estratégicas para enfrentar el problema público, centrándose en aquellas tendencias que se consideran más relevantes y con mayor potencial de impacto. Con esta información, se está en camino de desarrollar medidas preventivas y proactivas para afrontar los posibles efectos de estas tendencias y trabajar hacia un futuro más sólido y prometedor en materia de derechos humanos.</w:t>
        </w:r>
      </w:ins>
    </w:p>
    <w:p w14:paraId="1082E2FB" w14:textId="77777777" w:rsidR="00AF7482" w:rsidRPr="00DB7269" w:rsidRDefault="00AF7482" w:rsidP="00AF7482">
      <w:pPr>
        <w:pStyle w:val="Prrafodelista"/>
        <w:numPr>
          <w:ilvl w:val="0"/>
          <w:numId w:val="50"/>
        </w:numPr>
        <w:spacing w:after="120" w:line="264" w:lineRule="auto"/>
        <w:ind w:left="284" w:hanging="284"/>
        <w:rPr>
          <w:ins w:id="2970" w:author="Direccion de Politicas y Gestion en Derechos Humanos 14" w:date="2023-12-18T11:31:00Z"/>
          <w:b/>
          <w:bCs/>
        </w:rPr>
      </w:pPr>
      <w:bookmarkStart w:id="2971" w:name="_Toc148079770"/>
      <w:ins w:id="2972" w:author="Direccion de Politicas y Gestion en Derechos Humanos 14" w:date="2023-12-18T11:31:00Z">
        <w:r w:rsidRPr="00DB7269">
          <w:rPr>
            <w:b/>
            <w:bCs/>
          </w:rPr>
          <w:t>Riesgos y oportunidades</w:t>
        </w:r>
        <w:bookmarkEnd w:id="2971"/>
      </w:ins>
    </w:p>
    <w:p w14:paraId="084A83C4" w14:textId="77777777" w:rsidR="00AF7482" w:rsidRPr="00DB7269" w:rsidRDefault="00AF7482" w:rsidP="00AF7482">
      <w:pPr>
        <w:spacing w:before="100" w:beforeAutospacing="1" w:after="100" w:afterAutospacing="1" w:line="288" w:lineRule="auto"/>
        <w:jc w:val="both"/>
        <w:rPr>
          <w:ins w:id="2973" w:author="Direccion de Politicas y Gestion en Derechos Humanos 14" w:date="2023-12-18T11:31:00Z"/>
          <w:sz w:val="20"/>
        </w:rPr>
      </w:pPr>
      <w:ins w:id="2974" w:author="Direccion de Politicas y Gestion en Derechos Humanos 14" w:date="2023-12-18T11:31:00Z">
        <w:r w:rsidRPr="00DB7269">
          <w:rPr>
            <w:sz w:val="20"/>
          </w:rPr>
          <w:t>Los riesgos y oportunidades globales y nacionales son condiciones o eventos potenciales que de ocurrir tendrían un impacto negativo (riesgos) o positivos (oportunidades) sobre el bienestar de la población peruana o el desarrollo nacional” (CEPLAN, 2020).</w:t>
        </w:r>
      </w:ins>
    </w:p>
    <w:p w14:paraId="2DAD9BBE" w14:textId="77777777" w:rsidR="00AF7482" w:rsidRPr="00DB7269" w:rsidRDefault="00AF7482" w:rsidP="00AF7482">
      <w:pPr>
        <w:spacing w:before="100" w:beforeAutospacing="1" w:after="100" w:afterAutospacing="1" w:line="288" w:lineRule="auto"/>
        <w:jc w:val="both"/>
        <w:rPr>
          <w:ins w:id="2975" w:author="Direccion de Politicas y Gestion en Derechos Humanos 14" w:date="2023-12-18T11:31:00Z"/>
          <w:sz w:val="20"/>
        </w:rPr>
      </w:pPr>
      <w:ins w:id="2976" w:author="Direccion de Politicas y Gestion en Derechos Humanos 14" w:date="2023-12-18T11:31:00Z">
        <w:r w:rsidRPr="00DB7269">
          <w:rPr>
            <w:sz w:val="20"/>
          </w:rPr>
          <w:t>A continuación, se presenta una guía general para realizar este análisis y generar medidas adecuadas para anticipar y actuar frente a ellos:</w:t>
        </w:r>
      </w:ins>
    </w:p>
    <w:p w14:paraId="783CA1EF" w14:textId="77777777" w:rsidR="00AF7482" w:rsidRPr="00A72073" w:rsidRDefault="00AF7482" w:rsidP="00AF7482">
      <w:pPr>
        <w:pStyle w:val="Prrafodelista"/>
        <w:numPr>
          <w:ilvl w:val="0"/>
          <w:numId w:val="52"/>
        </w:numPr>
        <w:spacing w:before="100" w:beforeAutospacing="1" w:after="100" w:afterAutospacing="1" w:line="288" w:lineRule="auto"/>
        <w:jc w:val="both"/>
        <w:rPr>
          <w:ins w:id="2977" w:author="Direccion de Politicas y Gestion en Derechos Humanos 14" w:date="2023-12-18T11:31:00Z"/>
          <w:sz w:val="20"/>
          <w:szCs w:val="20"/>
          <w:rPrChange w:id="2978" w:author="Direccion de Politicas y Gestion en Derechos Humanos 14" w:date="2023-12-18T13:12:00Z">
            <w:rPr>
              <w:ins w:id="2979" w:author="Direccion de Politicas y Gestion en Derechos Humanos 14" w:date="2023-12-18T11:31:00Z"/>
            </w:rPr>
          </w:rPrChange>
        </w:rPr>
      </w:pPr>
      <w:ins w:id="2980" w:author="Direccion de Politicas y Gestion en Derechos Humanos 14" w:date="2023-12-18T11:31:00Z">
        <w:r w:rsidRPr="00A72073">
          <w:rPr>
            <w:sz w:val="20"/>
            <w:szCs w:val="20"/>
            <w:rPrChange w:id="2981" w:author="Direccion de Politicas y Gestion en Derechos Humanos 14" w:date="2023-12-18T13:12:00Z">
              <w:rPr/>
            </w:rPrChange>
          </w:rPr>
          <w:t>Identificación de impactos potenciales: Para cada riesgo y oportunidad identificado, es necesario evaluar cómo podría afectar o beneficiar al objeto de estudio. Se deben considerar todos los posibles escenarios y resultados que podrían surgir.</w:t>
        </w:r>
      </w:ins>
    </w:p>
    <w:p w14:paraId="491D4CD4" w14:textId="77777777" w:rsidR="00AF7482" w:rsidRPr="00A72073" w:rsidRDefault="00AF7482" w:rsidP="00AF7482">
      <w:pPr>
        <w:pStyle w:val="Prrafodelista"/>
        <w:numPr>
          <w:ilvl w:val="0"/>
          <w:numId w:val="52"/>
        </w:numPr>
        <w:spacing w:before="100" w:beforeAutospacing="1" w:after="100" w:afterAutospacing="1" w:line="288" w:lineRule="auto"/>
        <w:jc w:val="both"/>
        <w:rPr>
          <w:ins w:id="2982" w:author="Direccion de Politicas y Gestion en Derechos Humanos 14" w:date="2023-12-18T11:31:00Z"/>
          <w:sz w:val="20"/>
          <w:szCs w:val="20"/>
          <w:rPrChange w:id="2983" w:author="Direccion de Politicas y Gestion en Derechos Humanos 14" w:date="2023-12-18T13:12:00Z">
            <w:rPr>
              <w:ins w:id="2984" w:author="Direccion de Politicas y Gestion en Derechos Humanos 14" w:date="2023-12-18T11:31:00Z"/>
            </w:rPr>
          </w:rPrChange>
        </w:rPr>
      </w:pPr>
      <w:ins w:id="2985" w:author="Direccion de Politicas y Gestion en Derechos Humanos 14" w:date="2023-12-18T11:31:00Z">
        <w:r w:rsidRPr="00A72073">
          <w:rPr>
            <w:sz w:val="20"/>
            <w:szCs w:val="20"/>
            <w:rPrChange w:id="2986" w:author="Direccion de Politicas y Gestion en Derechos Humanos 14" w:date="2023-12-18T13:12:00Z">
              <w:rPr/>
            </w:rPrChange>
          </w:rPr>
          <w:t>Evaluación del nivel de impacto: Una vez identificados los impactos potenciales, se debe determinar su nivel de gravedad. Esto implica evaluar la magnitud de las consecuencias adversas o favorables que podrían ocurrir en caso de que el riesgo se materialice o la oportunidad se presente.</w:t>
        </w:r>
      </w:ins>
    </w:p>
    <w:p w14:paraId="0419365D" w14:textId="77777777" w:rsidR="00AF7482" w:rsidRPr="00A72073" w:rsidRDefault="00AF7482" w:rsidP="00AF7482">
      <w:pPr>
        <w:pStyle w:val="Prrafodelista"/>
        <w:numPr>
          <w:ilvl w:val="0"/>
          <w:numId w:val="52"/>
        </w:numPr>
        <w:spacing w:before="100" w:beforeAutospacing="1" w:after="100" w:afterAutospacing="1" w:line="288" w:lineRule="auto"/>
        <w:jc w:val="both"/>
        <w:rPr>
          <w:ins w:id="2987" w:author="Direccion de Politicas y Gestion en Derechos Humanos 14" w:date="2023-12-18T11:31:00Z"/>
          <w:sz w:val="20"/>
          <w:szCs w:val="20"/>
          <w:rPrChange w:id="2988" w:author="Direccion de Politicas y Gestion en Derechos Humanos 14" w:date="2023-12-18T13:12:00Z">
            <w:rPr>
              <w:ins w:id="2989" w:author="Direccion de Politicas y Gestion en Derechos Humanos 14" w:date="2023-12-18T11:31:00Z"/>
            </w:rPr>
          </w:rPrChange>
        </w:rPr>
      </w:pPr>
      <w:ins w:id="2990" w:author="Direccion de Politicas y Gestion en Derechos Humanos 14" w:date="2023-12-18T11:31:00Z">
        <w:r w:rsidRPr="00A72073">
          <w:rPr>
            <w:sz w:val="20"/>
            <w:szCs w:val="20"/>
            <w:rPrChange w:id="2991" w:author="Direccion de Politicas y Gestion en Derechos Humanos 14" w:date="2023-12-18T13:12:00Z">
              <w:rPr/>
            </w:rPrChange>
          </w:rPr>
          <w:t>Priorización: Con base en la evaluación del nivel de impacto, se deben priorizar los riesgos y oportunidades de acuerdo con su importancia relativa. Aquellos con un mayor impacto deben recibir una atención especial en la planificación y toma de decisiones.</w:t>
        </w:r>
      </w:ins>
    </w:p>
    <w:p w14:paraId="56473CFD" w14:textId="77777777" w:rsidR="00AF7482" w:rsidRPr="00A72073" w:rsidRDefault="00AF7482" w:rsidP="00AF7482">
      <w:pPr>
        <w:pStyle w:val="Prrafodelista"/>
        <w:numPr>
          <w:ilvl w:val="0"/>
          <w:numId w:val="52"/>
        </w:numPr>
        <w:spacing w:before="100" w:beforeAutospacing="1" w:after="100" w:afterAutospacing="1" w:line="288" w:lineRule="auto"/>
        <w:jc w:val="both"/>
        <w:rPr>
          <w:ins w:id="2992" w:author="Direccion de Politicas y Gestion en Derechos Humanos 14" w:date="2023-12-18T11:31:00Z"/>
          <w:sz w:val="20"/>
          <w:szCs w:val="20"/>
          <w:rPrChange w:id="2993" w:author="Direccion de Politicas y Gestion en Derechos Humanos 14" w:date="2023-12-18T13:12:00Z">
            <w:rPr>
              <w:ins w:id="2994" w:author="Direccion de Politicas y Gestion en Derechos Humanos 14" w:date="2023-12-18T11:31:00Z"/>
            </w:rPr>
          </w:rPrChange>
        </w:rPr>
      </w:pPr>
      <w:ins w:id="2995" w:author="Direccion de Politicas y Gestion en Derechos Humanos 14" w:date="2023-12-18T11:31:00Z">
        <w:r w:rsidRPr="00A72073">
          <w:rPr>
            <w:sz w:val="20"/>
            <w:szCs w:val="20"/>
            <w:rPrChange w:id="2996" w:author="Direccion de Politicas y Gestion en Derechos Humanos 14" w:date="2023-12-18T13:12:00Z">
              <w:rPr/>
            </w:rPrChange>
          </w:rPr>
          <w:t>Generación de medidas de mitigación: Para los riesgos identificados, se deben desarrollar medidas para mitigar sus posibles consecuencias adversas. Estas medidas pueden incluir estrategias preventivas, planes de contingencia y sistemas de alerta temprana.</w:t>
        </w:r>
      </w:ins>
    </w:p>
    <w:p w14:paraId="05FBA063" w14:textId="77777777" w:rsidR="00AF7482" w:rsidRPr="00A72073" w:rsidRDefault="00AF7482" w:rsidP="00AF7482">
      <w:pPr>
        <w:pStyle w:val="Prrafodelista"/>
        <w:numPr>
          <w:ilvl w:val="0"/>
          <w:numId w:val="52"/>
        </w:numPr>
        <w:spacing w:before="100" w:beforeAutospacing="1" w:after="100" w:afterAutospacing="1" w:line="288" w:lineRule="auto"/>
        <w:jc w:val="both"/>
        <w:rPr>
          <w:ins w:id="2997" w:author="Direccion de Politicas y Gestion en Derechos Humanos 14" w:date="2023-12-18T11:31:00Z"/>
          <w:sz w:val="20"/>
          <w:szCs w:val="20"/>
          <w:rPrChange w:id="2998" w:author="Direccion de Politicas y Gestion en Derechos Humanos 14" w:date="2023-12-18T13:12:00Z">
            <w:rPr>
              <w:ins w:id="2999" w:author="Direccion de Politicas y Gestion en Derechos Humanos 14" w:date="2023-12-18T11:31:00Z"/>
            </w:rPr>
          </w:rPrChange>
        </w:rPr>
      </w:pPr>
      <w:ins w:id="3000" w:author="Direccion de Politicas y Gestion en Derechos Humanos 14" w:date="2023-12-18T11:31:00Z">
        <w:r w:rsidRPr="00A72073">
          <w:rPr>
            <w:sz w:val="20"/>
            <w:szCs w:val="20"/>
            <w:rPrChange w:id="3001" w:author="Direccion de Politicas y Gestion en Derechos Humanos 14" w:date="2023-12-18T13:12:00Z">
              <w:rPr/>
            </w:rPrChange>
          </w:rPr>
          <w:t>Generación de medidas de aprovechamiento: En el caso de las oportunidades, se deben generar acciones específicas para aprovechar sus efectos favorables. Estas medidas pueden incluir estrategias de optimización, alianzas estratégicas y adaptaciones para maximizar los beneficios que puedan surgir.</w:t>
        </w:r>
      </w:ins>
    </w:p>
    <w:p w14:paraId="2144ADB7" w14:textId="77777777" w:rsidR="00AF7482" w:rsidRPr="00A72073" w:rsidRDefault="00AF7482" w:rsidP="00AF7482">
      <w:pPr>
        <w:pStyle w:val="Prrafodelista"/>
        <w:numPr>
          <w:ilvl w:val="0"/>
          <w:numId w:val="52"/>
        </w:numPr>
        <w:spacing w:before="100" w:beforeAutospacing="1" w:after="100" w:afterAutospacing="1" w:line="288" w:lineRule="auto"/>
        <w:jc w:val="both"/>
        <w:rPr>
          <w:ins w:id="3002" w:author="Direccion de Politicas y Gestion en Derechos Humanos 14" w:date="2023-12-18T11:31:00Z"/>
          <w:sz w:val="20"/>
          <w:szCs w:val="20"/>
          <w:rPrChange w:id="3003" w:author="Direccion de Politicas y Gestion en Derechos Humanos 14" w:date="2023-12-18T13:12:00Z">
            <w:rPr>
              <w:ins w:id="3004" w:author="Direccion de Politicas y Gestion en Derechos Humanos 14" w:date="2023-12-18T11:31:00Z"/>
            </w:rPr>
          </w:rPrChange>
        </w:rPr>
      </w:pPr>
      <w:ins w:id="3005" w:author="Direccion de Politicas y Gestion en Derechos Humanos 14" w:date="2023-12-18T11:31:00Z">
        <w:r w:rsidRPr="00A72073">
          <w:rPr>
            <w:sz w:val="20"/>
            <w:szCs w:val="20"/>
            <w:rPrChange w:id="3006" w:author="Direccion de Politicas y Gestion en Derechos Humanos 14" w:date="2023-12-18T13:12:00Z">
              <w:rPr/>
            </w:rPrChange>
          </w:rPr>
          <w:t>Implementación y seguimiento: Una vez definidas las medidas, es fundamental implementarlas de manera efectiva y monitorear continuamente su desempeño. El seguimiento permitirá ajustar las acciones en caso de ser necesario y garantizar que se esté preparado para enfrentar los riesgos o aprovechar las oportunidades de manera adecuada.</w:t>
        </w:r>
      </w:ins>
    </w:p>
    <w:p w14:paraId="62C8FE59" w14:textId="77777777" w:rsidR="00AF7482" w:rsidRPr="00A72073" w:rsidRDefault="00AF7482" w:rsidP="00AF7482">
      <w:pPr>
        <w:pStyle w:val="Prrafodelista"/>
        <w:numPr>
          <w:ilvl w:val="0"/>
          <w:numId w:val="52"/>
        </w:numPr>
        <w:spacing w:before="100" w:beforeAutospacing="1" w:after="100" w:afterAutospacing="1" w:line="288" w:lineRule="auto"/>
        <w:jc w:val="both"/>
        <w:rPr>
          <w:ins w:id="3007" w:author="Direccion de Politicas y Gestion en Derechos Humanos 14" w:date="2023-12-18T11:31:00Z"/>
          <w:sz w:val="20"/>
          <w:szCs w:val="20"/>
          <w:rPrChange w:id="3008" w:author="Direccion de Politicas y Gestion en Derechos Humanos 14" w:date="2023-12-18T13:12:00Z">
            <w:rPr>
              <w:ins w:id="3009" w:author="Direccion de Politicas y Gestion en Derechos Humanos 14" w:date="2023-12-18T11:31:00Z"/>
            </w:rPr>
          </w:rPrChange>
        </w:rPr>
      </w:pPr>
      <w:ins w:id="3010" w:author="Direccion de Politicas y Gestion en Derechos Humanos 14" w:date="2023-12-18T11:31:00Z">
        <w:r w:rsidRPr="00A72073">
          <w:rPr>
            <w:sz w:val="20"/>
            <w:szCs w:val="20"/>
            <w:rPrChange w:id="3011" w:author="Direccion de Politicas y Gestion en Derechos Humanos 14" w:date="2023-12-18T13:12:00Z">
              <w:rPr/>
            </w:rPrChange>
          </w:rPr>
          <w:t>Comunicación y divulgación: Es esencial comunicar y compartir los hallazgos del análisis con todas las partes interesadas involucradas. Una buena comunicación facilitará una respuesta coordinada y efectiva ante cualquier eventualidad.</w:t>
        </w:r>
      </w:ins>
    </w:p>
    <w:p w14:paraId="53D2975D" w14:textId="77777777" w:rsidR="00AF7482" w:rsidRPr="00A72073" w:rsidRDefault="00AF7482" w:rsidP="00AF7482">
      <w:pPr>
        <w:spacing w:before="100" w:beforeAutospacing="1" w:after="100" w:afterAutospacing="1" w:line="288" w:lineRule="auto"/>
        <w:jc w:val="both"/>
        <w:rPr>
          <w:ins w:id="3012" w:author="Direccion de Politicas y Gestion en Derechos Humanos 14" w:date="2023-12-18T11:31:00Z"/>
          <w:sz w:val="20"/>
        </w:rPr>
      </w:pPr>
      <w:ins w:id="3013" w:author="Direccion de Politicas y Gestion en Derechos Humanos 14" w:date="2023-12-18T11:31:00Z">
        <w:r w:rsidRPr="00A72073">
          <w:rPr>
            <w:sz w:val="20"/>
          </w:rPr>
          <w:lastRenderedPageBreak/>
          <w:t>Este proceso de análisis e implementación de medidas permitirá afrontar los riesgos potenciales de manera proactiva y aprovechar las oportunidades que se presenten en el objeto de estudio. La gestión adecuada de riesgos y oportunidades contribuirá a mejorar la capacidad de adaptación y resiliencia del proyecto, programa o contexto en cuestión, promoviendo una toma de decisiones informada y estratégica.</w:t>
        </w:r>
      </w:ins>
    </w:p>
    <w:p w14:paraId="5105AE5D" w14:textId="77777777" w:rsidR="00AF7482" w:rsidRPr="00A72073" w:rsidRDefault="00AF7482" w:rsidP="00AF7482">
      <w:pPr>
        <w:pStyle w:val="Prrafodelista"/>
        <w:numPr>
          <w:ilvl w:val="0"/>
          <w:numId w:val="51"/>
        </w:numPr>
        <w:spacing w:after="120" w:line="264" w:lineRule="auto"/>
        <w:rPr>
          <w:ins w:id="3014" w:author="Direccion de Politicas y Gestion en Derechos Humanos 14" w:date="2023-12-18T11:31:00Z"/>
          <w:b/>
          <w:bCs/>
          <w:sz w:val="20"/>
          <w:szCs w:val="20"/>
          <w:rPrChange w:id="3015" w:author="Direccion de Politicas y Gestion en Derechos Humanos 14" w:date="2023-12-18T13:12:00Z">
            <w:rPr>
              <w:ins w:id="3016" w:author="Direccion de Politicas y Gestion en Derechos Humanos 14" w:date="2023-12-18T11:31:00Z"/>
              <w:b/>
              <w:bCs/>
            </w:rPr>
          </w:rPrChange>
        </w:rPr>
      </w:pPr>
      <w:bookmarkStart w:id="3017" w:name="_Toc141714191"/>
      <w:bookmarkStart w:id="3018" w:name="_Toc148079771"/>
      <w:ins w:id="3019" w:author="Direccion de Politicas y Gestion en Derechos Humanos 14" w:date="2023-12-18T11:31:00Z">
        <w:r w:rsidRPr="00A72073">
          <w:rPr>
            <w:b/>
            <w:bCs/>
            <w:sz w:val="20"/>
            <w:szCs w:val="20"/>
            <w:rPrChange w:id="3020" w:author="Direccion de Politicas y Gestion en Derechos Humanos 14" w:date="2023-12-18T13:12:00Z">
              <w:rPr>
                <w:b/>
                <w:bCs/>
              </w:rPr>
            </w:rPrChange>
          </w:rPr>
          <w:t>Identificación</w:t>
        </w:r>
        <w:bookmarkEnd w:id="3017"/>
        <w:bookmarkEnd w:id="3018"/>
      </w:ins>
    </w:p>
    <w:p w14:paraId="61FF0EFC" w14:textId="77777777" w:rsidR="00AF7482" w:rsidRPr="00A72073" w:rsidRDefault="00AF7482" w:rsidP="00AF7482">
      <w:pPr>
        <w:spacing w:before="100" w:beforeAutospacing="1" w:after="100" w:afterAutospacing="1" w:line="288" w:lineRule="auto"/>
        <w:ind w:left="336"/>
        <w:jc w:val="both"/>
        <w:rPr>
          <w:ins w:id="3021" w:author="Direccion de Politicas y Gestion en Derechos Humanos 14" w:date="2023-12-18T11:31:00Z"/>
          <w:sz w:val="20"/>
        </w:rPr>
      </w:pPr>
      <w:ins w:id="3022" w:author="Direccion de Politicas y Gestion en Derechos Humanos 14" w:date="2023-12-18T11:31:00Z">
        <w:r w:rsidRPr="00A72073">
          <w:rPr>
            <w:sz w:val="20"/>
          </w:rPr>
          <w:t>La búsqueda y sistematización de riesgos y oportunidades requiere consultar diversas fuentes especializadas para obtener una visión completa y fundamentada. Entre las fuentes recomendadas se encuentran:</w:t>
        </w:r>
      </w:ins>
    </w:p>
    <w:p w14:paraId="10EEB44A" w14:textId="77777777" w:rsidR="00AF7482" w:rsidRPr="00A72073" w:rsidRDefault="00AF7482" w:rsidP="00AF7482">
      <w:pPr>
        <w:pStyle w:val="Prrafodelista"/>
        <w:numPr>
          <w:ilvl w:val="0"/>
          <w:numId w:val="53"/>
        </w:numPr>
        <w:spacing w:before="100" w:beforeAutospacing="1" w:after="100" w:afterAutospacing="1" w:line="288" w:lineRule="auto"/>
        <w:jc w:val="both"/>
        <w:rPr>
          <w:ins w:id="3023" w:author="Direccion de Politicas y Gestion en Derechos Humanos 14" w:date="2023-12-18T11:31:00Z"/>
          <w:sz w:val="20"/>
          <w:szCs w:val="20"/>
          <w:rPrChange w:id="3024" w:author="Direccion de Politicas y Gestion en Derechos Humanos 14" w:date="2023-12-18T13:12:00Z">
            <w:rPr>
              <w:ins w:id="3025" w:author="Direccion de Politicas y Gestion en Derechos Humanos 14" w:date="2023-12-18T11:31:00Z"/>
            </w:rPr>
          </w:rPrChange>
        </w:rPr>
      </w:pPr>
      <w:ins w:id="3026" w:author="Direccion de Politicas y Gestion en Derechos Humanos 14" w:date="2023-12-18T11:31:00Z">
        <w:r w:rsidRPr="00A72073">
          <w:rPr>
            <w:sz w:val="20"/>
            <w:szCs w:val="20"/>
            <w:rPrChange w:id="3027" w:author="Direccion de Politicas y Gestion en Derechos Humanos 14" w:date="2023-12-18T13:12:00Z">
              <w:rPr/>
            </w:rPrChange>
          </w:rPr>
          <w:t>Estudios del CEPLAN: El Centro Nacional de Planeamiento Estratégico (CEPLAN) es una fuente confiable que proporciona informes y análisis prospectivos relevantes para la planificación y la toma de decisiones.</w:t>
        </w:r>
      </w:ins>
    </w:p>
    <w:p w14:paraId="30872D16" w14:textId="77777777" w:rsidR="00AF7482" w:rsidRPr="00A72073" w:rsidRDefault="00AF7482" w:rsidP="00AF7482">
      <w:pPr>
        <w:pStyle w:val="Prrafodelista"/>
        <w:numPr>
          <w:ilvl w:val="0"/>
          <w:numId w:val="53"/>
        </w:numPr>
        <w:spacing w:before="100" w:beforeAutospacing="1" w:after="100" w:afterAutospacing="1" w:line="288" w:lineRule="auto"/>
        <w:jc w:val="both"/>
        <w:rPr>
          <w:ins w:id="3028" w:author="Direccion de Politicas y Gestion en Derechos Humanos 14" w:date="2023-12-18T11:31:00Z"/>
          <w:sz w:val="20"/>
          <w:szCs w:val="20"/>
          <w:rPrChange w:id="3029" w:author="Direccion de Politicas y Gestion en Derechos Humanos 14" w:date="2023-12-18T13:12:00Z">
            <w:rPr>
              <w:ins w:id="3030" w:author="Direccion de Politicas y Gestion en Derechos Humanos 14" w:date="2023-12-18T11:31:00Z"/>
            </w:rPr>
          </w:rPrChange>
        </w:rPr>
      </w:pPr>
      <w:ins w:id="3031" w:author="Direccion de Politicas y Gestion en Derechos Humanos 14" w:date="2023-12-18T11:31:00Z">
        <w:r w:rsidRPr="00A72073">
          <w:rPr>
            <w:sz w:val="20"/>
            <w:szCs w:val="20"/>
            <w:rPrChange w:id="3032" w:author="Direccion de Politicas y Gestion en Derechos Humanos 14" w:date="2023-12-18T13:12:00Z">
              <w:rPr/>
            </w:rPrChange>
          </w:rPr>
          <w:t>Observatorio Nacional de Prospectiva: El Observatorio Nacional de Prospectiva ofrece información valiosa sobre tendencias y escenarios futuros que pueden afectar el objeto de estudio.</w:t>
        </w:r>
      </w:ins>
    </w:p>
    <w:p w14:paraId="4CD9734B" w14:textId="77777777" w:rsidR="00AF7482" w:rsidRPr="00A72073" w:rsidRDefault="00AF7482" w:rsidP="00AF7482">
      <w:pPr>
        <w:pStyle w:val="Prrafodelista"/>
        <w:numPr>
          <w:ilvl w:val="0"/>
          <w:numId w:val="53"/>
        </w:numPr>
        <w:spacing w:before="100" w:beforeAutospacing="1" w:after="100" w:afterAutospacing="1" w:line="288" w:lineRule="auto"/>
        <w:jc w:val="both"/>
        <w:rPr>
          <w:ins w:id="3033" w:author="Direccion de Politicas y Gestion en Derechos Humanos 14" w:date="2023-12-18T11:31:00Z"/>
          <w:sz w:val="20"/>
          <w:szCs w:val="20"/>
          <w:rPrChange w:id="3034" w:author="Direccion de Politicas y Gestion en Derechos Humanos 14" w:date="2023-12-18T13:12:00Z">
            <w:rPr>
              <w:ins w:id="3035" w:author="Direccion de Politicas y Gestion en Derechos Humanos 14" w:date="2023-12-18T11:31:00Z"/>
            </w:rPr>
          </w:rPrChange>
        </w:rPr>
      </w:pPr>
      <w:ins w:id="3036" w:author="Direccion de Politicas y Gestion en Derechos Humanos 14" w:date="2023-12-18T11:31:00Z">
        <w:r w:rsidRPr="00A72073">
          <w:rPr>
            <w:sz w:val="20"/>
            <w:szCs w:val="20"/>
            <w:rPrChange w:id="3037" w:author="Direccion de Politicas y Gestion en Derechos Humanos 14" w:date="2023-12-18T13:12:00Z">
              <w:rPr/>
            </w:rPrChange>
          </w:rPr>
          <w:t>Estudios e investigaciones de otras instituciones: Organismos internacionales como el Foro Económico Mundial (WEF) y la Comisión Económica para América Latina y el Caribe (CEPAL) suelen publicar informes sobre tendencias y riesgos globales.</w:t>
        </w:r>
      </w:ins>
    </w:p>
    <w:p w14:paraId="4D28D6F7" w14:textId="77777777" w:rsidR="00AF7482" w:rsidRPr="00A72073" w:rsidRDefault="00AF7482" w:rsidP="00AF7482">
      <w:pPr>
        <w:pStyle w:val="Prrafodelista"/>
        <w:numPr>
          <w:ilvl w:val="0"/>
          <w:numId w:val="53"/>
        </w:numPr>
        <w:spacing w:before="100" w:beforeAutospacing="1" w:after="100" w:afterAutospacing="1" w:line="288" w:lineRule="auto"/>
        <w:jc w:val="both"/>
        <w:rPr>
          <w:ins w:id="3038" w:author="Direccion de Politicas y Gestion en Derechos Humanos 14" w:date="2023-12-18T11:31:00Z"/>
          <w:sz w:val="20"/>
          <w:szCs w:val="20"/>
          <w:rPrChange w:id="3039" w:author="Direccion de Politicas y Gestion en Derechos Humanos 14" w:date="2023-12-18T13:12:00Z">
            <w:rPr>
              <w:ins w:id="3040" w:author="Direccion de Politicas y Gestion en Derechos Humanos 14" w:date="2023-12-18T11:31:00Z"/>
            </w:rPr>
          </w:rPrChange>
        </w:rPr>
      </w:pPr>
      <w:ins w:id="3041" w:author="Direccion de Politicas y Gestion en Derechos Humanos 14" w:date="2023-12-18T11:31:00Z">
        <w:r w:rsidRPr="00A72073">
          <w:rPr>
            <w:sz w:val="20"/>
            <w:szCs w:val="20"/>
            <w:rPrChange w:id="3042" w:author="Direccion de Politicas y Gestion en Derechos Humanos 14" w:date="2023-12-18T13:12:00Z">
              <w:rPr/>
            </w:rPrChange>
          </w:rPr>
          <w:t>Medios de comunicación, internet o bibliotecas: Revisar noticias, artículos y publicaciones en línea, así como consultar bibliotecas, puede proporcionar información actualizada sobre eventos y cambios relevantes.</w:t>
        </w:r>
      </w:ins>
    </w:p>
    <w:p w14:paraId="32CBAFF3" w14:textId="77777777" w:rsidR="00AF7482" w:rsidRPr="00A72073" w:rsidRDefault="00AF7482" w:rsidP="00AF7482">
      <w:pPr>
        <w:pStyle w:val="Prrafodelista"/>
        <w:numPr>
          <w:ilvl w:val="0"/>
          <w:numId w:val="53"/>
        </w:numPr>
        <w:spacing w:before="100" w:beforeAutospacing="1" w:after="100" w:afterAutospacing="1" w:line="288" w:lineRule="auto"/>
        <w:jc w:val="both"/>
        <w:rPr>
          <w:ins w:id="3043" w:author="Direccion de Politicas y Gestion en Derechos Humanos 14" w:date="2023-12-18T11:31:00Z"/>
          <w:sz w:val="20"/>
          <w:szCs w:val="20"/>
          <w:rPrChange w:id="3044" w:author="Direccion de Politicas y Gestion en Derechos Humanos 14" w:date="2023-12-18T13:12:00Z">
            <w:rPr>
              <w:ins w:id="3045" w:author="Direccion de Politicas y Gestion en Derechos Humanos 14" w:date="2023-12-18T11:31:00Z"/>
            </w:rPr>
          </w:rPrChange>
        </w:rPr>
      </w:pPr>
      <w:ins w:id="3046" w:author="Direccion de Politicas y Gestion en Derechos Humanos 14" w:date="2023-12-18T11:31:00Z">
        <w:r w:rsidRPr="00A72073">
          <w:rPr>
            <w:sz w:val="20"/>
            <w:szCs w:val="20"/>
            <w:rPrChange w:id="3047" w:author="Direccion de Politicas y Gestion en Derechos Humanos 14" w:date="2023-12-18T13:12:00Z">
              <w:rPr/>
            </w:rPrChange>
          </w:rPr>
          <w:t>Bases de datos generales, específicas y propias: Consultar bases de datos como las del Instituto Nacional de Estadística e Informática (INEI) u otras fuentes específicas relacionadas con el objeto de estudio puede aportar datos estadísticos y contextuales relevantes.</w:t>
        </w:r>
      </w:ins>
    </w:p>
    <w:p w14:paraId="4B29DE89" w14:textId="77777777" w:rsidR="00AF7482" w:rsidRPr="00A72073" w:rsidRDefault="00AF7482" w:rsidP="00AF7482">
      <w:pPr>
        <w:pStyle w:val="Prrafodelista"/>
        <w:numPr>
          <w:ilvl w:val="0"/>
          <w:numId w:val="53"/>
        </w:numPr>
        <w:spacing w:before="100" w:beforeAutospacing="1" w:after="100" w:afterAutospacing="1" w:line="288" w:lineRule="auto"/>
        <w:jc w:val="both"/>
        <w:rPr>
          <w:ins w:id="3048" w:author="Direccion de Politicas y Gestion en Derechos Humanos 14" w:date="2023-12-18T11:31:00Z"/>
          <w:sz w:val="20"/>
        </w:rPr>
      </w:pPr>
      <w:ins w:id="3049" w:author="Direccion de Politicas y Gestion en Derechos Humanos 14" w:date="2023-12-18T11:31:00Z">
        <w:r w:rsidRPr="00A72073">
          <w:rPr>
            <w:sz w:val="20"/>
          </w:rPr>
          <w:t>Conocimientos de expertos y diversas experiencias: La consulta directa con expertos en el tema y la revisión de experiencias similares en otros lugares pueden proporcionar ideas valiosas y enriquecer el análisis de riesgos y oportunidades.</w:t>
        </w:r>
      </w:ins>
    </w:p>
    <w:p w14:paraId="204AFEC5" w14:textId="77777777" w:rsidR="00AF7482" w:rsidRPr="00A72073" w:rsidRDefault="00AF7482" w:rsidP="00AF7482">
      <w:pPr>
        <w:spacing w:before="100" w:beforeAutospacing="1" w:after="100" w:afterAutospacing="1" w:line="288" w:lineRule="auto"/>
        <w:ind w:left="336"/>
        <w:jc w:val="both"/>
        <w:rPr>
          <w:ins w:id="3050" w:author="Direccion de Politicas y Gestion en Derechos Humanos 14" w:date="2023-12-18T11:31:00Z"/>
          <w:sz w:val="20"/>
        </w:rPr>
      </w:pPr>
      <w:ins w:id="3051" w:author="Direccion de Politicas y Gestion en Derechos Humanos 14" w:date="2023-12-18T11:31:00Z">
        <w:r w:rsidRPr="00A72073">
          <w:rPr>
            <w:sz w:val="20"/>
          </w:rPr>
          <w:t>Al combinar información de estas fuentes, se obtendrá una visión más completa y precisa de los riesgos y oportunidades potenciales que pueden influir en el objeto de estudio. La sistematización de esta información permitirá realizar una evaluación sólida y fundamentada que guiará la toma de decisiones estratégicas y la gestión de riesgos de manera efectiva.</w:t>
        </w:r>
      </w:ins>
    </w:p>
    <w:p w14:paraId="781C8C9A" w14:textId="77777777" w:rsidR="00AF7482" w:rsidRPr="00A72073" w:rsidRDefault="00AF7482" w:rsidP="00AF7482">
      <w:pPr>
        <w:spacing w:before="100" w:beforeAutospacing="1" w:after="100" w:afterAutospacing="1" w:line="288" w:lineRule="auto"/>
        <w:ind w:left="336"/>
        <w:jc w:val="both"/>
        <w:rPr>
          <w:ins w:id="3052" w:author="Direccion de Politicas y Gestion en Derechos Humanos 14" w:date="2023-12-18T11:31:00Z"/>
          <w:sz w:val="20"/>
        </w:rPr>
      </w:pPr>
      <w:ins w:id="3053" w:author="Direccion de Politicas y Gestion en Derechos Humanos 14" w:date="2023-12-18T11:31:00Z">
        <w:r w:rsidRPr="00A72073">
          <w:rPr>
            <w:sz w:val="20"/>
          </w:rPr>
          <w:t>Asimismo, luego de la búsqueda de riesgos y oportunidades, corresponde en desarrollar un enunciado correcto. Al respecto, se deben considerar los aspectos de atributo y evento/condición que son fundamentales para una enunciación clara y precisa. A continuación, se explica cada uno de estos aspectos:</w:t>
        </w:r>
      </w:ins>
    </w:p>
    <w:p w14:paraId="7A4AE342" w14:textId="77777777" w:rsidR="00AF7482" w:rsidRPr="00A72073" w:rsidRDefault="00AF7482" w:rsidP="00AF7482">
      <w:pPr>
        <w:pStyle w:val="Prrafodelista"/>
        <w:numPr>
          <w:ilvl w:val="0"/>
          <w:numId w:val="54"/>
        </w:numPr>
        <w:spacing w:before="100" w:beforeAutospacing="1" w:after="100" w:afterAutospacing="1" w:line="288" w:lineRule="auto"/>
        <w:jc w:val="both"/>
        <w:rPr>
          <w:ins w:id="3054" w:author="Direccion de Politicas y Gestion en Derechos Humanos 14" w:date="2023-12-18T11:31:00Z"/>
          <w:sz w:val="20"/>
        </w:rPr>
      </w:pPr>
      <w:ins w:id="3055" w:author="Direccion de Politicas y Gestion en Derechos Humanos 14" w:date="2023-12-18T11:31:00Z">
        <w:r w:rsidRPr="00A72073">
          <w:rPr>
            <w:sz w:val="20"/>
          </w:rPr>
          <w:t>Atributo: El atributo se refiere a una característica particular o cualidad del evento o situación que puede tener un impacto positivo o negativo en el objeto de estudio. Es una descripción específica que ayuda a identificar y comprender mejor el riesgo u oportunidad en cuestión.</w:t>
        </w:r>
      </w:ins>
    </w:p>
    <w:p w14:paraId="25FD49CC" w14:textId="77777777" w:rsidR="00AF7482" w:rsidRPr="00A72073" w:rsidRDefault="00AF7482" w:rsidP="00AF7482">
      <w:pPr>
        <w:pStyle w:val="Prrafodelista"/>
        <w:numPr>
          <w:ilvl w:val="0"/>
          <w:numId w:val="54"/>
        </w:numPr>
        <w:spacing w:before="100" w:beforeAutospacing="1" w:after="100" w:afterAutospacing="1" w:line="288" w:lineRule="auto"/>
        <w:jc w:val="both"/>
        <w:rPr>
          <w:ins w:id="3056" w:author="Direccion de Politicas y Gestion en Derechos Humanos 14" w:date="2023-12-18T11:31:00Z"/>
          <w:sz w:val="20"/>
        </w:rPr>
      </w:pPr>
      <w:ins w:id="3057" w:author="Direccion de Politicas y Gestion en Derechos Humanos 14" w:date="2023-12-18T11:31:00Z">
        <w:r w:rsidRPr="00A72073">
          <w:rPr>
            <w:sz w:val="20"/>
          </w:rPr>
          <w:t>Evento/condición: Se refiere a un suceso futuro que puede ser desfavorable en el caso de los riesgos o favorable en el caso de las oportunidades. Es el hecho o circunstancia que se espera que ocurra y que puede tener un impacto en el objeto de estudio.</w:t>
        </w:r>
      </w:ins>
    </w:p>
    <w:p w14:paraId="0104E377" w14:textId="77777777" w:rsidR="00AF7482" w:rsidRPr="00A72073" w:rsidRDefault="00AF7482" w:rsidP="00AF7482">
      <w:pPr>
        <w:spacing w:before="100" w:beforeAutospacing="1" w:after="100" w:afterAutospacing="1" w:line="288" w:lineRule="auto"/>
        <w:ind w:left="336"/>
        <w:jc w:val="both"/>
        <w:rPr>
          <w:ins w:id="3058" w:author="Direccion de Politicas y Gestion en Derechos Humanos 14" w:date="2023-12-18T11:31:00Z"/>
          <w:sz w:val="20"/>
        </w:rPr>
      </w:pPr>
      <w:ins w:id="3059" w:author="Direccion de Politicas y Gestion en Derechos Humanos 14" w:date="2023-12-18T11:31:00Z">
        <w:r w:rsidRPr="00A72073">
          <w:rPr>
            <w:sz w:val="20"/>
          </w:rPr>
          <w:lastRenderedPageBreak/>
          <w:t>La combinación de estos dos aspectos en la enunciación de riesgos y oportunidades permite una comunicación clara y concisa. Al definir el atributo, se detalla la naturaleza del riesgo u oportunidad en términos específicos. Por otro lado, al mencionar el evento/condición, se establece el contexto futuro en el que el riesgo se materializaría o la oportunidad se presentaría.</w:t>
        </w:r>
      </w:ins>
    </w:p>
    <w:p w14:paraId="3397033B" w14:textId="77777777" w:rsidR="00AF7482" w:rsidRPr="00A72073" w:rsidRDefault="00AF7482" w:rsidP="00AF7482">
      <w:pPr>
        <w:spacing w:before="100" w:beforeAutospacing="1" w:after="100" w:afterAutospacing="1" w:line="288" w:lineRule="auto"/>
        <w:ind w:left="336"/>
        <w:jc w:val="both"/>
        <w:rPr>
          <w:ins w:id="3060" w:author="Direccion de Politicas y Gestion en Derechos Humanos 14" w:date="2023-12-18T11:31:00Z"/>
          <w:sz w:val="20"/>
        </w:rPr>
      </w:pPr>
      <w:ins w:id="3061" w:author="Direccion de Politicas y Gestion en Derechos Humanos 14" w:date="2023-12-18T11:31:00Z">
        <w:r w:rsidRPr="00A72073">
          <w:rPr>
            <w:sz w:val="20"/>
          </w:rPr>
          <w:t>Es importante ser preciso en la enunciación de los riesgos y oportunidades para facilitar su comprensión y abordaje adecuado en el proceso de gestión de riesgos y toma de decisiones estratégicas. Esto permitirá una mejor planificación y respuesta ante los posibles eventos futuros, ya sean favorables o desfavorables para el objeto de estudio.</w:t>
        </w:r>
      </w:ins>
    </w:p>
    <w:p w14:paraId="4363AE59" w14:textId="77777777" w:rsidR="00AF7482" w:rsidRPr="00AF7482" w:rsidRDefault="00AF7482">
      <w:pPr>
        <w:spacing w:after="0" w:line="240" w:lineRule="auto"/>
        <w:ind w:left="284"/>
        <w:jc w:val="both"/>
        <w:rPr>
          <w:ins w:id="3062" w:author="Direccion de Politicas y Gestion en Derechos Humanos 14" w:date="2023-12-18T11:31:00Z"/>
          <w:b/>
          <w:bCs/>
          <w:sz w:val="20"/>
          <w:rPrChange w:id="3063" w:author="Direccion de Politicas y Gestion en Derechos Humanos 14" w:date="2023-12-18T11:33:00Z">
            <w:rPr>
              <w:ins w:id="3064" w:author="Direccion de Politicas y Gestion en Derechos Humanos 14" w:date="2023-12-18T11:31:00Z"/>
              <w:i/>
              <w:iCs/>
              <w:color w:val="44546A" w:themeColor="text2"/>
              <w:kern w:val="0"/>
              <w:sz w:val="18"/>
              <w:szCs w:val="18"/>
              <w14:ligatures w14:val="none"/>
            </w:rPr>
          </w:rPrChange>
        </w:rPr>
        <w:pPrChange w:id="3065" w:author="Direccion de Politicas y Gestion en Derechos Humanos 14" w:date="2023-12-18T11:37:00Z">
          <w:pPr>
            <w:spacing w:after="200" w:line="240" w:lineRule="auto"/>
            <w:ind w:left="284"/>
          </w:pPr>
        </w:pPrChange>
      </w:pPr>
      <w:bookmarkStart w:id="3066" w:name="_Toc141714221"/>
      <w:ins w:id="3067" w:author="Direccion de Politicas y Gestion en Derechos Humanos 14" w:date="2023-12-18T11:31:00Z">
        <w:r w:rsidRPr="00AF7482">
          <w:rPr>
            <w:b/>
            <w:bCs/>
            <w:sz w:val="20"/>
            <w:rPrChange w:id="3068" w:author="Direccion de Politicas y Gestion en Derechos Humanos 14" w:date="2023-12-18T11:33:00Z">
              <w:rPr>
                <w:kern w:val="0"/>
                <w:sz w:val="20"/>
                <w14:ligatures w14:val="none"/>
              </w:rPr>
            </w:rPrChange>
          </w:rPr>
          <w:t xml:space="preserve">Tabla </w:t>
        </w:r>
        <w:r w:rsidRPr="00AF7482">
          <w:rPr>
            <w:b/>
            <w:bCs/>
            <w:sz w:val="20"/>
            <w:rPrChange w:id="3069" w:author="Direccion de Politicas y Gestion en Derechos Humanos 14" w:date="2023-12-18T11:33:00Z">
              <w:rPr>
                <w:kern w:val="0"/>
                <w:sz w:val="20"/>
                <w14:ligatures w14:val="none"/>
              </w:rPr>
            </w:rPrChange>
          </w:rPr>
          <w:fldChar w:fldCharType="begin"/>
        </w:r>
        <w:r w:rsidRPr="00AF7482">
          <w:rPr>
            <w:b/>
            <w:bCs/>
            <w:sz w:val="20"/>
            <w:rPrChange w:id="3070" w:author="Direccion de Politicas y Gestion en Derechos Humanos 14" w:date="2023-12-18T11:33:00Z">
              <w:rPr>
                <w:kern w:val="0"/>
                <w:sz w:val="20"/>
                <w14:ligatures w14:val="none"/>
              </w:rPr>
            </w:rPrChange>
          </w:rPr>
          <w:instrText xml:space="preserve"> SEQ Tabla \* ARABIC </w:instrText>
        </w:r>
        <w:r w:rsidRPr="00AF7482">
          <w:rPr>
            <w:b/>
            <w:bCs/>
            <w:sz w:val="20"/>
            <w:rPrChange w:id="3071" w:author="Direccion de Politicas y Gestion en Derechos Humanos 14" w:date="2023-12-18T11:33:00Z">
              <w:rPr>
                <w:kern w:val="0"/>
                <w:sz w:val="20"/>
                <w14:ligatures w14:val="none"/>
              </w:rPr>
            </w:rPrChange>
          </w:rPr>
          <w:fldChar w:fldCharType="separate"/>
        </w:r>
        <w:r w:rsidRPr="00AF7482">
          <w:rPr>
            <w:b/>
            <w:bCs/>
            <w:sz w:val="20"/>
            <w:rPrChange w:id="3072" w:author="Direccion de Politicas y Gestion en Derechos Humanos 14" w:date="2023-12-18T11:33:00Z">
              <w:rPr>
                <w:noProof/>
                <w:kern w:val="0"/>
                <w:sz w:val="20"/>
                <w14:ligatures w14:val="none"/>
              </w:rPr>
            </w:rPrChange>
          </w:rPr>
          <w:t>10</w:t>
        </w:r>
        <w:r w:rsidRPr="00AF7482">
          <w:rPr>
            <w:b/>
            <w:bCs/>
            <w:sz w:val="20"/>
            <w:rPrChange w:id="3073" w:author="Direccion de Politicas y Gestion en Derechos Humanos 14" w:date="2023-12-18T11:33:00Z">
              <w:rPr>
                <w:kern w:val="0"/>
                <w:sz w:val="20"/>
                <w14:ligatures w14:val="none"/>
              </w:rPr>
            </w:rPrChange>
          </w:rPr>
          <w:fldChar w:fldCharType="end"/>
        </w:r>
        <w:r w:rsidRPr="00AF7482">
          <w:rPr>
            <w:b/>
            <w:bCs/>
            <w:sz w:val="20"/>
            <w:rPrChange w:id="3074" w:author="Direccion de Politicas y Gestion en Derechos Humanos 14" w:date="2023-12-18T11:33:00Z">
              <w:rPr>
                <w:kern w:val="0"/>
                <w:sz w:val="20"/>
                <w14:ligatures w14:val="none"/>
              </w:rPr>
            </w:rPrChange>
          </w:rPr>
          <w:t>: Lista de riesgos identificados</w:t>
        </w:r>
        <w:bookmarkEnd w:id="3066"/>
      </w:ins>
    </w:p>
    <w:tbl>
      <w:tblPr>
        <w:tblW w:w="8188" w:type="dxa"/>
        <w:tblInd w:w="284" w:type="dxa"/>
        <w:tblCellMar>
          <w:left w:w="70" w:type="dxa"/>
          <w:right w:w="70" w:type="dxa"/>
        </w:tblCellMar>
        <w:tblLook w:val="04A0" w:firstRow="1" w:lastRow="0" w:firstColumn="1" w:lastColumn="0" w:noHBand="0" w:noVBand="1"/>
        <w:tblPrChange w:id="3075" w:author="Direccion de Politicas y Gestion en Derechos Humanos 14" w:date="2023-12-18T11:39:00Z">
          <w:tblPr>
            <w:tblW w:w="6698" w:type="dxa"/>
            <w:jc w:val="center"/>
            <w:tblCellMar>
              <w:left w:w="70" w:type="dxa"/>
              <w:right w:w="70" w:type="dxa"/>
            </w:tblCellMar>
            <w:tblLook w:val="04A0" w:firstRow="1" w:lastRow="0" w:firstColumn="1" w:lastColumn="0" w:noHBand="0" w:noVBand="1"/>
          </w:tblPr>
        </w:tblPrChange>
      </w:tblPr>
      <w:tblGrid>
        <w:gridCol w:w="1003"/>
        <w:gridCol w:w="7185"/>
        <w:tblGridChange w:id="3076">
          <w:tblGrid>
            <w:gridCol w:w="821"/>
            <w:gridCol w:w="5877"/>
          </w:tblGrid>
        </w:tblGridChange>
      </w:tblGrid>
      <w:tr w:rsidR="00AF7482" w:rsidRPr="007B43EF" w14:paraId="1F5B7D18" w14:textId="77777777" w:rsidTr="00C33B1F">
        <w:trPr>
          <w:trHeight w:val="27"/>
          <w:ins w:id="3077" w:author="Direccion de Politicas y Gestion en Derechos Humanos 14" w:date="2023-12-18T11:31:00Z"/>
          <w:trPrChange w:id="307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002060"/>
            <w:noWrap/>
            <w:vAlign w:val="center"/>
            <w:hideMark/>
            <w:tcPrChange w:id="3079" w:author="Direccion de Politicas y Gestion en Derechos Humanos 14" w:date="2023-12-18T11:39:00Z">
              <w:tcPr>
                <w:tcW w:w="821" w:type="dxa"/>
                <w:tcBorders>
                  <w:top w:val="nil"/>
                  <w:left w:val="nil"/>
                  <w:bottom w:val="nil"/>
                  <w:right w:val="nil"/>
                </w:tcBorders>
                <w:shd w:val="clear" w:color="000000" w:fill="002060"/>
                <w:noWrap/>
                <w:vAlign w:val="center"/>
                <w:hideMark/>
              </w:tcPr>
            </w:tcPrChange>
          </w:tcPr>
          <w:p w14:paraId="62246F59" w14:textId="77777777" w:rsidR="00AF7482" w:rsidRPr="007B43EF" w:rsidRDefault="00AF7482" w:rsidP="00F2666B">
            <w:pPr>
              <w:spacing w:after="0" w:line="240" w:lineRule="auto"/>
              <w:jc w:val="center"/>
              <w:rPr>
                <w:ins w:id="3080" w:author="Direccion de Politicas y Gestion en Derechos Humanos 14" w:date="2023-12-18T11:31:00Z"/>
                <w:rFonts w:ascii="Calibri" w:eastAsia="Times New Roman" w:hAnsi="Calibri" w:cs="Calibri"/>
                <w:b/>
                <w:bCs/>
                <w:color w:val="FFFFFF"/>
                <w:kern w:val="0"/>
                <w:sz w:val="16"/>
                <w:szCs w:val="16"/>
                <w:lang w:eastAsia="es-PE"/>
                <w14:ligatures w14:val="none"/>
              </w:rPr>
            </w:pPr>
            <w:proofErr w:type="spellStart"/>
            <w:ins w:id="3081" w:author="Direccion de Politicas y Gestion en Derechos Humanos 14" w:date="2023-12-18T11:31:00Z">
              <w:r w:rsidRPr="007B43EF">
                <w:rPr>
                  <w:rFonts w:ascii="Calibri" w:eastAsia="Times New Roman" w:hAnsi="Calibri" w:cs="Calibri"/>
                  <w:b/>
                  <w:bCs/>
                  <w:color w:val="FFFFFF"/>
                  <w:kern w:val="0"/>
                  <w:sz w:val="16"/>
                  <w:szCs w:val="16"/>
                  <w:lang w:eastAsia="es-PE"/>
                  <w14:ligatures w14:val="none"/>
                </w:rPr>
                <w:t>N°</w:t>
              </w:r>
              <w:proofErr w:type="spellEnd"/>
            </w:ins>
          </w:p>
        </w:tc>
        <w:tc>
          <w:tcPr>
            <w:tcW w:w="7185" w:type="dxa"/>
            <w:tcBorders>
              <w:top w:val="nil"/>
              <w:left w:val="nil"/>
              <w:bottom w:val="nil"/>
              <w:right w:val="nil"/>
            </w:tcBorders>
            <w:shd w:val="clear" w:color="000000" w:fill="002060"/>
            <w:noWrap/>
            <w:vAlign w:val="center"/>
            <w:hideMark/>
            <w:tcPrChange w:id="3082" w:author="Direccion de Politicas y Gestion en Derechos Humanos 14" w:date="2023-12-18T11:39:00Z">
              <w:tcPr>
                <w:tcW w:w="5877" w:type="dxa"/>
                <w:tcBorders>
                  <w:top w:val="nil"/>
                  <w:left w:val="nil"/>
                  <w:bottom w:val="nil"/>
                  <w:right w:val="nil"/>
                </w:tcBorders>
                <w:shd w:val="clear" w:color="000000" w:fill="002060"/>
                <w:noWrap/>
                <w:vAlign w:val="center"/>
                <w:hideMark/>
              </w:tcPr>
            </w:tcPrChange>
          </w:tcPr>
          <w:p w14:paraId="2AD097C7" w14:textId="77777777" w:rsidR="00AF7482" w:rsidRPr="007B43EF" w:rsidRDefault="00AF7482" w:rsidP="00F2666B">
            <w:pPr>
              <w:spacing w:after="0" w:line="240" w:lineRule="auto"/>
              <w:jc w:val="center"/>
              <w:rPr>
                <w:ins w:id="3083" w:author="Direccion de Politicas y Gestion en Derechos Humanos 14" w:date="2023-12-18T11:31:00Z"/>
                <w:rFonts w:ascii="Calibri" w:eastAsia="Times New Roman" w:hAnsi="Calibri" w:cs="Calibri"/>
                <w:b/>
                <w:bCs/>
                <w:color w:val="FFFFFF"/>
                <w:kern w:val="0"/>
                <w:sz w:val="16"/>
                <w:szCs w:val="16"/>
                <w:lang w:eastAsia="es-PE"/>
                <w14:ligatures w14:val="none"/>
              </w:rPr>
            </w:pPr>
            <w:ins w:id="3084" w:author="Direccion de Politicas y Gestion en Derechos Humanos 14" w:date="2023-12-18T11:31:00Z">
              <w:r w:rsidRPr="007B43EF">
                <w:rPr>
                  <w:rFonts w:ascii="Calibri" w:eastAsia="Times New Roman" w:hAnsi="Calibri" w:cs="Calibri"/>
                  <w:b/>
                  <w:bCs/>
                  <w:color w:val="FFFFFF"/>
                  <w:kern w:val="0"/>
                  <w:sz w:val="16"/>
                  <w:szCs w:val="16"/>
                  <w:lang w:eastAsia="es-PE"/>
                  <w14:ligatures w14:val="none"/>
                </w:rPr>
                <w:t>Enunciado del riesgo</w:t>
              </w:r>
            </w:ins>
          </w:p>
        </w:tc>
      </w:tr>
      <w:tr w:rsidR="00AF7482" w:rsidRPr="007B43EF" w14:paraId="339D7418" w14:textId="77777777" w:rsidTr="00C33B1F">
        <w:trPr>
          <w:trHeight w:val="27"/>
          <w:ins w:id="3085" w:author="Direccion de Politicas y Gestion en Derechos Humanos 14" w:date="2023-12-18T11:31:00Z"/>
          <w:trPrChange w:id="308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087"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13DAC65B" w14:textId="77777777" w:rsidR="00AF7482" w:rsidRPr="007B43EF" w:rsidRDefault="00AF7482" w:rsidP="00F2666B">
            <w:pPr>
              <w:spacing w:after="0" w:line="240" w:lineRule="auto"/>
              <w:jc w:val="center"/>
              <w:rPr>
                <w:ins w:id="3088" w:author="Direccion de Politicas y Gestion en Derechos Humanos 14" w:date="2023-12-18T11:31:00Z"/>
                <w:rFonts w:ascii="Calibri" w:eastAsia="Times New Roman" w:hAnsi="Calibri" w:cs="Calibri"/>
                <w:color w:val="000000"/>
                <w:kern w:val="0"/>
                <w:sz w:val="16"/>
                <w:szCs w:val="16"/>
                <w:lang w:eastAsia="es-PE"/>
                <w14:ligatures w14:val="none"/>
              </w:rPr>
            </w:pPr>
            <w:ins w:id="308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w:t>
              </w:r>
            </w:ins>
          </w:p>
        </w:tc>
        <w:tc>
          <w:tcPr>
            <w:tcW w:w="7185" w:type="dxa"/>
            <w:tcBorders>
              <w:top w:val="nil"/>
              <w:left w:val="nil"/>
              <w:bottom w:val="nil"/>
              <w:right w:val="nil"/>
            </w:tcBorders>
            <w:shd w:val="clear" w:color="000000" w:fill="D9E1F2"/>
            <w:noWrap/>
            <w:vAlign w:val="center"/>
            <w:hideMark/>
            <w:tcPrChange w:id="3090"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4AF85338" w14:textId="77777777" w:rsidR="00AF7482" w:rsidRPr="007B43EF" w:rsidRDefault="00AF7482" w:rsidP="00F2666B">
            <w:pPr>
              <w:spacing w:after="0" w:line="240" w:lineRule="auto"/>
              <w:rPr>
                <w:ins w:id="3091" w:author="Direccion de Politicas y Gestion en Derechos Humanos 14" w:date="2023-12-18T11:31:00Z"/>
                <w:rFonts w:ascii="Calibri" w:eastAsia="Times New Roman" w:hAnsi="Calibri" w:cs="Calibri"/>
                <w:color w:val="000000"/>
                <w:kern w:val="0"/>
                <w:sz w:val="16"/>
                <w:szCs w:val="16"/>
                <w:lang w:eastAsia="es-PE"/>
                <w14:ligatures w14:val="none"/>
              </w:rPr>
            </w:pPr>
            <w:ins w:id="3092" w:author="Direccion de Politicas y Gestion en Derechos Humanos 14" w:date="2023-12-18T11:31:00Z">
              <w:r w:rsidRPr="007B43EF">
                <w:rPr>
                  <w:rFonts w:eastAsia="Times New Roman" w:cstheme="minorHAnsi"/>
                  <w:color w:val="333333"/>
                  <w:kern w:val="0"/>
                  <w:sz w:val="16"/>
                  <w:szCs w:val="16"/>
                  <w:lang w:eastAsia="es-PE"/>
                  <w14:ligatures w14:val="none"/>
                </w:rPr>
                <w:t>Crisis alimentaria</w:t>
              </w:r>
            </w:ins>
          </w:p>
        </w:tc>
      </w:tr>
      <w:tr w:rsidR="00AF7482" w:rsidRPr="007B43EF" w14:paraId="795C45DE" w14:textId="77777777" w:rsidTr="00C33B1F">
        <w:trPr>
          <w:trHeight w:val="27"/>
          <w:ins w:id="3093" w:author="Direccion de Politicas y Gestion en Derechos Humanos 14" w:date="2023-12-18T11:31:00Z"/>
          <w:trPrChange w:id="309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095"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3A7B9403" w14:textId="77777777" w:rsidR="00AF7482" w:rsidRPr="007B43EF" w:rsidRDefault="00AF7482" w:rsidP="00F2666B">
            <w:pPr>
              <w:spacing w:after="0" w:line="240" w:lineRule="auto"/>
              <w:jc w:val="center"/>
              <w:rPr>
                <w:ins w:id="3096" w:author="Direccion de Politicas y Gestion en Derechos Humanos 14" w:date="2023-12-18T11:31:00Z"/>
                <w:rFonts w:ascii="Calibri" w:eastAsia="Times New Roman" w:hAnsi="Calibri" w:cs="Calibri"/>
                <w:color w:val="000000"/>
                <w:kern w:val="0"/>
                <w:sz w:val="16"/>
                <w:szCs w:val="16"/>
                <w:lang w:eastAsia="es-PE"/>
                <w14:ligatures w14:val="none"/>
              </w:rPr>
            </w:pPr>
            <w:ins w:id="309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w:t>
              </w:r>
            </w:ins>
          </w:p>
        </w:tc>
        <w:tc>
          <w:tcPr>
            <w:tcW w:w="7185" w:type="dxa"/>
            <w:tcBorders>
              <w:top w:val="nil"/>
              <w:left w:val="nil"/>
              <w:bottom w:val="nil"/>
              <w:right w:val="nil"/>
            </w:tcBorders>
            <w:shd w:val="clear" w:color="auto" w:fill="auto"/>
            <w:noWrap/>
            <w:vAlign w:val="center"/>
            <w:hideMark/>
            <w:tcPrChange w:id="3098"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31EA0205" w14:textId="77777777" w:rsidR="00AF7482" w:rsidRPr="007B43EF" w:rsidRDefault="00AF7482" w:rsidP="00F2666B">
            <w:pPr>
              <w:spacing w:after="0" w:line="240" w:lineRule="auto"/>
              <w:rPr>
                <w:ins w:id="3099" w:author="Direccion de Politicas y Gestion en Derechos Humanos 14" w:date="2023-12-18T11:31:00Z"/>
                <w:rFonts w:ascii="Calibri" w:eastAsia="Times New Roman" w:hAnsi="Calibri" w:cs="Calibri"/>
                <w:color w:val="000000"/>
                <w:kern w:val="0"/>
                <w:sz w:val="16"/>
                <w:szCs w:val="16"/>
                <w:lang w:eastAsia="es-PE"/>
                <w14:ligatures w14:val="none"/>
              </w:rPr>
            </w:pPr>
            <w:ins w:id="3100" w:author="Direccion de Politicas y Gestion en Derechos Humanos 14" w:date="2023-12-18T11:31:00Z">
              <w:r w:rsidRPr="007B43EF">
                <w:rPr>
                  <w:rFonts w:eastAsia="Times New Roman" w:cstheme="minorHAnsi"/>
                  <w:color w:val="333333"/>
                  <w:kern w:val="0"/>
                  <w:sz w:val="16"/>
                  <w:szCs w:val="16"/>
                  <w:lang w:eastAsia="es-PE"/>
                  <w14:ligatures w14:val="none"/>
                </w:rPr>
                <w:t>Fracaso del sistema de justicia</w:t>
              </w:r>
            </w:ins>
          </w:p>
        </w:tc>
      </w:tr>
      <w:tr w:rsidR="00AF7482" w:rsidRPr="007B43EF" w14:paraId="4AFA3850" w14:textId="77777777" w:rsidTr="00C33B1F">
        <w:trPr>
          <w:trHeight w:val="27"/>
          <w:ins w:id="3101" w:author="Direccion de Politicas y Gestion en Derechos Humanos 14" w:date="2023-12-18T11:31:00Z"/>
          <w:trPrChange w:id="310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03"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63F13D7F" w14:textId="77777777" w:rsidR="00AF7482" w:rsidRPr="007B43EF" w:rsidRDefault="00AF7482" w:rsidP="00F2666B">
            <w:pPr>
              <w:spacing w:after="0" w:line="240" w:lineRule="auto"/>
              <w:jc w:val="center"/>
              <w:rPr>
                <w:ins w:id="3104" w:author="Direccion de Politicas y Gestion en Derechos Humanos 14" w:date="2023-12-18T11:31:00Z"/>
                <w:rFonts w:ascii="Calibri" w:eastAsia="Times New Roman" w:hAnsi="Calibri" w:cs="Calibri"/>
                <w:color w:val="000000"/>
                <w:kern w:val="0"/>
                <w:sz w:val="16"/>
                <w:szCs w:val="16"/>
                <w:lang w:eastAsia="es-PE"/>
                <w14:ligatures w14:val="none"/>
              </w:rPr>
            </w:pPr>
            <w:ins w:id="310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3</w:t>
              </w:r>
            </w:ins>
          </w:p>
        </w:tc>
        <w:tc>
          <w:tcPr>
            <w:tcW w:w="7185" w:type="dxa"/>
            <w:tcBorders>
              <w:top w:val="nil"/>
              <w:left w:val="nil"/>
              <w:bottom w:val="nil"/>
              <w:right w:val="nil"/>
            </w:tcBorders>
            <w:shd w:val="clear" w:color="000000" w:fill="D9E1F2"/>
            <w:noWrap/>
            <w:vAlign w:val="center"/>
            <w:hideMark/>
            <w:tcPrChange w:id="3106"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38D1280C" w14:textId="77777777" w:rsidR="00AF7482" w:rsidRPr="007B43EF" w:rsidRDefault="00AF7482" w:rsidP="00F2666B">
            <w:pPr>
              <w:spacing w:after="0" w:line="240" w:lineRule="auto"/>
              <w:rPr>
                <w:ins w:id="3107" w:author="Direccion de Politicas y Gestion en Derechos Humanos 14" w:date="2023-12-18T11:31:00Z"/>
                <w:rFonts w:ascii="Calibri" w:eastAsia="Times New Roman" w:hAnsi="Calibri" w:cs="Calibri"/>
                <w:color w:val="000000"/>
                <w:kern w:val="0"/>
                <w:sz w:val="16"/>
                <w:szCs w:val="16"/>
                <w:lang w:eastAsia="es-PE"/>
                <w14:ligatures w14:val="none"/>
              </w:rPr>
            </w:pPr>
            <w:ins w:id="3108" w:author="Direccion de Politicas y Gestion en Derechos Humanos 14" w:date="2023-12-18T11:31:00Z">
              <w:r w:rsidRPr="007B43EF">
                <w:rPr>
                  <w:rFonts w:eastAsia="Times New Roman" w:cstheme="minorHAnsi"/>
                  <w:color w:val="333333"/>
                  <w:kern w:val="0"/>
                  <w:sz w:val="16"/>
                  <w:szCs w:val="16"/>
                  <w:lang w:eastAsia="es-PE"/>
                  <w14:ligatures w14:val="none"/>
                </w:rPr>
                <w:t>Exacerbación de la inseguridad ciudadana</w:t>
              </w:r>
            </w:ins>
          </w:p>
        </w:tc>
      </w:tr>
      <w:tr w:rsidR="00AF7482" w:rsidRPr="007B43EF" w14:paraId="766F45F7" w14:textId="77777777" w:rsidTr="00C33B1F">
        <w:trPr>
          <w:trHeight w:val="27"/>
          <w:ins w:id="3109" w:author="Direccion de Politicas y Gestion en Derechos Humanos 14" w:date="2023-12-18T11:31:00Z"/>
          <w:trPrChange w:id="311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11"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7C4F3ABD" w14:textId="77777777" w:rsidR="00AF7482" w:rsidRPr="007B43EF" w:rsidRDefault="00AF7482" w:rsidP="00F2666B">
            <w:pPr>
              <w:spacing w:after="0" w:line="240" w:lineRule="auto"/>
              <w:jc w:val="center"/>
              <w:rPr>
                <w:ins w:id="3112" w:author="Direccion de Politicas y Gestion en Derechos Humanos 14" w:date="2023-12-18T11:31:00Z"/>
                <w:rFonts w:ascii="Calibri" w:eastAsia="Times New Roman" w:hAnsi="Calibri" w:cs="Calibri"/>
                <w:color w:val="000000"/>
                <w:kern w:val="0"/>
                <w:sz w:val="16"/>
                <w:szCs w:val="16"/>
                <w:lang w:eastAsia="es-PE"/>
                <w14:ligatures w14:val="none"/>
              </w:rPr>
            </w:pPr>
            <w:ins w:id="311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4</w:t>
              </w:r>
            </w:ins>
          </w:p>
        </w:tc>
        <w:tc>
          <w:tcPr>
            <w:tcW w:w="7185" w:type="dxa"/>
            <w:tcBorders>
              <w:top w:val="nil"/>
              <w:left w:val="nil"/>
              <w:bottom w:val="nil"/>
              <w:right w:val="nil"/>
            </w:tcBorders>
            <w:shd w:val="clear" w:color="auto" w:fill="auto"/>
            <w:noWrap/>
            <w:vAlign w:val="center"/>
            <w:hideMark/>
            <w:tcPrChange w:id="3114"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068D5129" w14:textId="77777777" w:rsidR="00AF7482" w:rsidRPr="007B43EF" w:rsidRDefault="00AF7482" w:rsidP="00F2666B">
            <w:pPr>
              <w:spacing w:after="0" w:line="240" w:lineRule="auto"/>
              <w:rPr>
                <w:ins w:id="3115" w:author="Direccion de Politicas y Gestion en Derechos Humanos 14" w:date="2023-12-18T11:31:00Z"/>
                <w:rFonts w:ascii="Calibri" w:eastAsia="Times New Roman" w:hAnsi="Calibri" w:cs="Calibri"/>
                <w:color w:val="000000"/>
                <w:kern w:val="0"/>
                <w:sz w:val="16"/>
                <w:szCs w:val="16"/>
                <w:lang w:eastAsia="es-PE"/>
                <w14:ligatures w14:val="none"/>
              </w:rPr>
            </w:pPr>
            <w:ins w:id="3116" w:author="Direccion de Politicas y Gestion en Derechos Humanos 14" w:date="2023-12-18T11:31:00Z">
              <w:r w:rsidRPr="007B43EF">
                <w:rPr>
                  <w:rFonts w:eastAsia="Times New Roman" w:cstheme="minorHAnsi"/>
                  <w:color w:val="333333"/>
                  <w:kern w:val="0"/>
                  <w:sz w:val="16"/>
                  <w:szCs w:val="16"/>
                  <w:lang w:eastAsia="es-PE"/>
                  <w14:ligatures w14:val="none"/>
                </w:rPr>
                <w:t>Colapso o crisis del Estado</w:t>
              </w:r>
            </w:ins>
          </w:p>
        </w:tc>
      </w:tr>
      <w:tr w:rsidR="00AF7482" w:rsidRPr="007B43EF" w14:paraId="50410FD2" w14:textId="77777777" w:rsidTr="00C33B1F">
        <w:trPr>
          <w:trHeight w:val="27"/>
          <w:ins w:id="3117" w:author="Direccion de Politicas y Gestion en Derechos Humanos 14" w:date="2023-12-18T11:31:00Z"/>
          <w:trPrChange w:id="311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19"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25DC1E27" w14:textId="77777777" w:rsidR="00AF7482" w:rsidRPr="007B43EF" w:rsidRDefault="00AF7482" w:rsidP="00F2666B">
            <w:pPr>
              <w:spacing w:after="0" w:line="240" w:lineRule="auto"/>
              <w:jc w:val="center"/>
              <w:rPr>
                <w:ins w:id="3120" w:author="Direccion de Politicas y Gestion en Derechos Humanos 14" w:date="2023-12-18T11:31:00Z"/>
                <w:rFonts w:ascii="Calibri" w:eastAsia="Times New Roman" w:hAnsi="Calibri" w:cs="Calibri"/>
                <w:color w:val="000000"/>
                <w:kern w:val="0"/>
                <w:sz w:val="16"/>
                <w:szCs w:val="16"/>
                <w:lang w:eastAsia="es-PE"/>
                <w14:ligatures w14:val="none"/>
              </w:rPr>
            </w:pPr>
            <w:ins w:id="312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5</w:t>
              </w:r>
            </w:ins>
          </w:p>
        </w:tc>
        <w:tc>
          <w:tcPr>
            <w:tcW w:w="7185" w:type="dxa"/>
            <w:tcBorders>
              <w:top w:val="nil"/>
              <w:left w:val="nil"/>
              <w:bottom w:val="nil"/>
              <w:right w:val="nil"/>
            </w:tcBorders>
            <w:shd w:val="clear" w:color="000000" w:fill="D9E1F2"/>
            <w:noWrap/>
            <w:vAlign w:val="center"/>
            <w:hideMark/>
            <w:tcPrChange w:id="3122"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087D76BE" w14:textId="77777777" w:rsidR="00AF7482" w:rsidRPr="007B43EF" w:rsidRDefault="00AF7482" w:rsidP="00F2666B">
            <w:pPr>
              <w:spacing w:after="0" w:line="240" w:lineRule="auto"/>
              <w:rPr>
                <w:ins w:id="3123" w:author="Direccion de Politicas y Gestion en Derechos Humanos 14" w:date="2023-12-18T11:31:00Z"/>
                <w:rFonts w:ascii="Calibri" w:eastAsia="Times New Roman" w:hAnsi="Calibri" w:cs="Calibri"/>
                <w:color w:val="000000"/>
                <w:kern w:val="0"/>
                <w:sz w:val="16"/>
                <w:szCs w:val="16"/>
                <w:lang w:eastAsia="es-PE"/>
                <w14:ligatures w14:val="none"/>
              </w:rPr>
            </w:pPr>
            <w:ins w:id="3124" w:author="Direccion de Politicas y Gestion en Derechos Humanos 14" w:date="2023-12-18T11:31:00Z">
              <w:r w:rsidRPr="007B43EF">
                <w:rPr>
                  <w:rFonts w:eastAsia="Times New Roman" w:cstheme="minorHAnsi"/>
                  <w:color w:val="333333"/>
                  <w:kern w:val="0"/>
                  <w:sz w:val="16"/>
                  <w:szCs w:val="16"/>
                  <w:lang w:eastAsia="es-PE"/>
                  <w14:ligatures w14:val="none"/>
                </w:rPr>
                <w:t>Colapso del sistema sanitario</w:t>
              </w:r>
            </w:ins>
          </w:p>
        </w:tc>
      </w:tr>
      <w:tr w:rsidR="00AF7482" w:rsidRPr="007B43EF" w14:paraId="4950AE7F" w14:textId="77777777" w:rsidTr="00C33B1F">
        <w:trPr>
          <w:trHeight w:val="27"/>
          <w:ins w:id="3125" w:author="Direccion de Politicas y Gestion en Derechos Humanos 14" w:date="2023-12-18T11:31:00Z"/>
          <w:trPrChange w:id="312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27"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6B08B8FD" w14:textId="77777777" w:rsidR="00AF7482" w:rsidRPr="007B43EF" w:rsidRDefault="00AF7482" w:rsidP="00F2666B">
            <w:pPr>
              <w:spacing w:after="0" w:line="240" w:lineRule="auto"/>
              <w:jc w:val="center"/>
              <w:rPr>
                <w:ins w:id="3128" w:author="Direccion de Politicas y Gestion en Derechos Humanos 14" w:date="2023-12-18T11:31:00Z"/>
                <w:rFonts w:ascii="Calibri" w:eastAsia="Times New Roman" w:hAnsi="Calibri" w:cs="Calibri"/>
                <w:color w:val="000000"/>
                <w:kern w:val="0"/>
                <w:sz w:val="16"/>
                <w:szCs w:val="16"/>
                <w:lang w:eastAsia="es-PE"/>
                <w14:ligatures w14:val="none"/>
              </w:rPr>
            </w:pPr>
            <w:ins w:id="312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6</w:t>
              </w:r>
            </w:ins>
          </w:p>
        </w:tc>
        <w:tc>
          <w:tcPr>
            <w:tcW w:w="7185" w:type="dxa"/>
            <w:tcBorders>
              <w:top w:val="nil"/>
              <w:left w:val="nil"/>
              <w:bottom w:val="nil"/>
              <w:right w:val="nil"/>
            </w:tcBorders>
            <w:shd w:val="clear" w:color="auto" w:fill="auto"/>
            <w:noWrap/>
            <w:vAlign w:val="center"/>
            <w:hideMark/>
            <w:tcPrChange w:id="3130"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48ADA99C" w14:textId="77777777" w:rsidR="00AF7482" w:rsidRPr="007B43EF" w:rsidRDefault="00AF7482" w:rsidP="00F2666B">
            <w:pPr>
              <w:spacing w:after="0" w:line="240" w:lineRule="auto"/>
              <w:rPr>
                <w:ins w:id="3131" w:author="Direccion de Politicas y Gestion en Derechos Humanos 14" w:date="2023-12-18T11:31:00Z"/>
                <w:rFonts w:ascii="Calibri" w:eastAsia="Times New Roman" w:hAnsi="Calibri" w:cs="Calibri"/>
                <w:color w:val="000000"/>
                <w:kern w:val="0"/>
                <w:sz w:val="16"/>
                <w:szCs w:val="16"/>
                <w:lang w:eastAsia="es-PE"/>
                <w14:ligatures w14:val="none"/>
              </w:rPr>
            </w:pPr>
            <w:ins w:id="3132" w:author="Direccion de Politicas y Gestion en Derechos Humanos 14" w:date="2023-12-18T11:31:00Z">
              <w:r w:rsidRPr="007B43EF">
                <w:rPr>
                  <w:rFonts w:eastAsia="Times New Roman" w:cstheme="minorHAnsi"/>
                  <w:color w:val="333333"/>
                  <w:kern w:val="0"/>
                  <w:sz w:val="16"/>
                  <w:szCs w:val="16"/>
                  <w:lang w:eastAsia="es-PE"/>
                  <w14:ligatures w14:val="none"/>
                </w:rPr>
                <w:t>Desastres naturales y fenómenos meteorológicos extremos</w:t>
              </w:r>
            </w:ins>
          </w:p>
        </w:tc>
      </w:tr>
      <w:tr w:rsidR="00AF7482" w:rsidRPr="007B43EF" w14:paraId="71F659B6" w14:textId="77777777" w:rsidTr="00C33B1F">
        <w:trPr>
          <w:trHeight w:val="27"/>
          <w:ins w:id="3133" w:author="Direccion de Politicas y Gestion en Derechos Humanos 14" w:date="2023-12-18T11:31:00Z"/>
          <w:trPrChange w:id="313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35"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37431C66" w14:textId="77777777" w:rsidR="00AF7482" w:rsidRPr="007B43EF" w:rsidRDefault="00AF7482" w:rsidP="00F2666B">
            <w:pPr>
              <w:spacing w:after="0" w:line="240" w:lineRule="auto"/>
              <w:jc w:val="center"/>
              <w:rPr>
                <w:ins w:id="3136" w:author="Direccion de Politicas y Gestion en Derechos Humanos 14" w:date="2023-12-18T11:31:00Z"/>
                <w:rFonts w:ascii="Calibri" w:eastAsia="Times New Roman" w:hAnsi="Calibri" w:cs="Calibri"/>
                <w:color w:val="000000"/>
                <w:kern w:val="0"/>
                <w:sz w:val="16"/>
                <w:szCs w:val="16"/>
                <w:lang w:eastAsia="es-PE"/>
                <w14:ligatures w14:val="none"/>
              </w:rPr>
            </w:pPr>
            <w:ins w:id="313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7</w:t>
              </w:r>
            </w:ins>
          </w:p>
        </w:tc>
        <w:tc>
          <w:tcPr>
            <w:tcW w:w="7185" w:type="dxa"/>
            <w:tcBorders>
              <w:top w:val="nil"/>
              <w:left w:val="nil"/>
              <w:bottom w:val="nil"/>
              <w:right w:val="nil"/>
            </w:tcBorders>
            <w:shd w:val="clear" w:color="000000" w:fill="D9E1F2"/>
            <w:noWrap/>
            <w:vAlign w:val="center"/>
            <w:hideMark/>
            <w:tcPrChange w:id="3138"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24A53BDD" w14:textId="77777777" w:rsidR="00AF7482" w:rsidRPr="007B43EF" w:rsidRDefault="00AF7482" w:rsidP="00F2666B">
            <w:pPr>
              <w:spacing w:after="0" w:line="240" w:lineRule="auto"/>
              <w:rPr>
                <w:ins w:id="3139" w:author="Direccion de Politicas y Gestion en Derechos Humanos 14" w:date="2023-12-18T11:31:00Z"/>
                <w:rFonts w:ascii="Calibri" w:eastAsia="Times New Roman" w:hAnsi="Calibri" w:cs="Calibri"/>
                <w:color w:val="000000"/>
                <w:kern w:val="0"/>
                <w:sz w:val="16"/>
                <w:szCs w:val="16"/>
                <w:lang w:eastAsia="es-PE"/>
                <w14:ligatures w14:val="none"/>
              </w:rPr>
            </w:pPr>
            <w:ins w:id="3140" w:author="Direccion de Politicas y Gestion en Derechos Humanos 14" w:date="2023-12-18T11:31:00Z">
              <w:r w:rsidRPr="007B43EF">
                <w:rPr>
                  <w:rFonts w:eastAsia="Times New Roman" w:cstheme="minorHAnsi"/>
                  <w:color w:val="333333"/>
                  <w:kern w:val="0"/>
                  <w:sz w:val="16"/>
                  <w:szCs w:val="16"/>
                  <w:lang w:eastAsia="es-PE"/>
                  <w14:ligatures w14:val="none"/>
                </w:rPr>
                <w:t>Crisis del sistema educativo</w:t>
              </w:r>
            </w:ins>
          </w:p>
        </w:tc>
      </w:tr>
      <w:tr w:rsidR="00AF7482" w:rsidRPr="007B43EF" w14:paraId="41950ACD" w14:textId="77777777" w:rsidTr="00C33B1F">
        <w:trPr>
          <w:trHeight w:val="27"/>
          <w:ins w:id="3141" w:author="Direccion de Politicas y Gestion en Derechos Humanos 14" w:date="2023-12-18T11:31:00Z"/>
          <w:trPrChange w:id="314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43"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12DC7F73" w14:textId="77777777" w:rsidR="00AF7482" w:rsidRPr="007B43EF" w:rsidRDefault="00AF7482" w:rsidP="00F2666B">
            <w:pPr>
              <w:spacing w:after="0" w:line="240" w:lineRule="auto"/>
              <w:jc w:val="center"/>
              <w:rPr>
                <w:ins w:id="3144" w:author="Direccion de Politicas y Gestion en Derechos Humanos 14" w:date="2023-12-18T11:31:00Z"/>
                <w:rFonts w:ascii="Calibri" w:eastAsia="Times New Roman" w:hAnsi="Calibri" w:cs="Calibri"/>
                <w:color w:val="000000"/>
                <w:kern w:val="0"/>
                <w:sz w:val="16"/>
                <w:szCs w:val="16"/>
                <w:lang w:eastAsia="es-PE"/>
                <w14:ligatures w14:val="none"/>
              </w:rPr>
            </w:pPr>
            <w:ins w:id="314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8</w:t>
              </w:r>
            </w:ins>
          </w:p>
        </w:tc>
        <w:tc>
          <w:tcPr>
            <w:tcW w:w="7185" w:type="dxa"/>
            <w:tcBorders>
              <w:top w:val="nil"/>
              <w:left w:val="nil"/>
              <w:bottom w:val="nil"/>
              <w:right w:val="nil"/>
            </w:tcBorders>
            <w:shd w:val="clear" w:color="auto" w:fill="auto"/>
            <w:noWrap/>
            <w:vAlign w:val="center"/>
            <w:hideMark/>
            <w:tcPrChange w:id="3146"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30121AA5" w14:textId="77777777" w:rsidR="00AF7482" w:rsidRPr="007B43EF" w:rsidRDefault="00AF7482" w:rsidP="00F2666B">
            <w:pPr>
              <w:spacing w:after="0" w:line="240" w:lineRule="auto"/>
              <w:rPr>
                <w:ins w:id="3147" w:author="Direccion de Politicas y Gestion en Derechos Humanos 14" w:date="2023-12-18T11:31:00Z"/>
                <w:rFonts w:ascii="Calibri" w:eastAsia="Times New Roman" w:hAnsi="Calibri" w:cs="Calibri"/>
                <w:color w:val="000000"/>
                <w:kern w:val="0"/>
                <w:sz w:val="16"/>
                <w:szCs w:val="16"/>
                <w:lang w:eastAsia="es-PE"/>
                <w14:ligatures w14:val="none"/>
              </w:rPr>
            </w:pPr>
            <w:ins w:id="3148" w:author="Direccion de Politicas y Gestion en Derechos Humanos 14" w:date="2023-12-18T11:31:00Z">
              <w:r w:rsidRPr="007B43EF">
                <w:rPr>
                  <w:rFonts w:eastAsia="Times New Roman" w:cstheme="minorHAnsi"/>
                  <w:color w:val="333333"/>
                  <w:kern w:val="0"/>
                  <w:sz w:val="16"/>
                  <w:szCs w:val="16"/>
                  <w:lang w:eastAsia="es-PE"/>
                  <w14:ligatures w14:val="none"/>
                </w:rPr>
                <w:t>Exacerbación de los conflictos sociales</w:t>
              </w:r>
            </w:ins>
          </w:p>
        </w:tc>
      </w:tr>
      <w:tr w:rsidR="00AF7482" w:rsidRPr="007B43EF" w14:paraId="0B6B9618" w14:textId="77777777" w:rsidTr="00C33B1F">
        <w:trPr>
          <w:trHeight w:val="27"/>
          <w:ins w:id="3149" w:author="Direccion de Politicas y Gestion en Derechos Humanos 14" w:date="2023-12-18T11:31:00Z"/>
          <w:trPrChange w:id="315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51"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0DCC32AB" w14:textId="77777777" w:rsidR="00AF7482" w:rsidRPr="007B43EF" w:rsidRDefault="00AF7482" w:rsidP="00F2666B">
            <w:pPr>
              <w:spacing w:after="0" w:line="240" w:lineRule="auto"/>
              <w:jc w:val="center"/>
              <w:rPr>
                <w:ins w:id="3152" w:author="Direccion de Politicas y Gestion en Derechos Humanos 14" w:date="2023-12-18T11:31:00Z"/>
                <w:rFonts w:ascii="Calibri" w:eastAsia="Times New Roman" w:hAnsi="Calibri" w:cs="Calibri"/>
                <w:color w:val="000000"/>
                <w:kern w:val="0"/>
                <w:sz w:val="16"/>
                <w:szCs w:val="16"/>
                <w:lang w:eastAsia="es-PE"/>
                <w14:ligatures w14:val="none"/>
              </w:rPr>
            </w:pPr>
            <w:ins w:id="315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9</w:t>
              </w:r>
            </w:ins>
          </w:p>
        </w:tc>
        <w:tc>
          <w:tcPr>
            <w:tcW w:w="7185" w:type="dxa"/>
            <w:tcBorders>
              <w:top w:val="nil"/>
              <w:left w:val="nil"/>
              <w:bottom w:val="nil"/>
              <w:right w:val="nil"/>
            </w:tcBorders>
            <w:shd w:val="clear" w:color="000000" w:fill="D9E1F2"/>
            <w:noWrap/>
            <w:vAlign w:val="center"/>
            <w:hideMark/>
            <w:tcPrChange w:id="3154"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6DC07594" w14:textId="77777777" w:rsidR="00AF7482" w:rsidRPr="007B43EF" w:rsidRDefault="00AF7482" w:rsidP="00F2666B">
            <w:pPr>
              <w:spacing w:after="0" w:line="240" w:lineRule="auto"/>
              <w:rPr>
                <w:ins w:id="3155" w:author="Direccion de Politicas y Gestion en Derechos Humanos 14" w:date="2023-12-18T11:31:00Z"/>
                <w:rFonts w:ascii="Calibri" w:eastAsia="Times New Roman" w:hAnsi="Calibri" w:cs="Calibri"/>
                <w:color w:val="000000"/>
                <w:kern w:val="0"/>
                <w:sz w:val="16"/>
                <w:szCs w:val="16"/>
                <w:lang w:eastAsia="es-PE"/>
                <w14:ligatures w14:val="none"/>
              </w:rPr>
            </w:pPr>
            <w:ins w:id="3156" w:author="Direccion de Politicas y Gestion en Derechos Humanos 14" w:date="2023-12-18T11:31:00Z">
              <w:r w:rsidRPr="007B43EF">
                <w:rPr>
                  <w:rFonts w:eastAsia="Times New Roman" w:cstheme="minorHAnsi"/>
                  <w:color w:val="333333"/>
                  <w:kern w:val="0"/>
                  <w:sz w:val="16"/>
                  <w:szCs w:val="16"/>
                  <w:lang w:eastAsia="es-PE"/>
                  <w14:ligatures w14:val="none"/>
                </w:rPr>
                <w:t>Crisis de recursos naturales</w:t>
              </w:r>
            </w:ins>
          </w:p>
        </w:tc>
      </w:tr>
      <w:tr w:rsidR="00AF7482" w:rsidRPr="007B43EF" w14:paraId="2DAFCD04" w14:textId="77777777" w:rsidTr="00C33B1F">
        <w:trPr>
          <w:trHeight w:val="27"/>
          <w:ins w:id="3157" w:author="Direccion de Politicas y Gestion en Derechos Humanos 14" w:date="2023-12-18T11:31:00Z"/>
          <w:trPrChange w:id="315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59"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3969DCC7" w14:textId="77777777" w:rsidR="00AF7482" w:rsidRPr="007B43EF" w:rsidRDefault="00AF7482" w:rsidP="00F2666B">
            <w:pPr>
              <w:spacing w:after="0" w:line="240" w:lineRule="auto"/>
              <w:jc w:val="center"/>
              <w:rPr>
                <w:ins w:id="3160" w:author="Direccion de Politicas y Gestion en Derechos Humanos 14" w:date="2023-12-18T11:31:00Z"/>
                <w:rFonts w:ascii="Calibri" w:eastAsia="Times New Roman" w:hAnsi="Calibri" w:cs="Calibri"/>
                <w:color w:val="000000"/>
                <w:kern w:val="0"/>
                <w:sz w:val="16"/>
                <w:szCs w:val="16"/>
                <w:lang w:eastAsia="es-PE"/>
                <w14:ligatures w14:val="none"/>
              </w:rPr>
            </w:pPr>
            <w:ins w:id="316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10</w:t>
              </w:r>
            </w:ins>
          </w:p>
        </w:tc>
        <w:tc>
          <w:tcPr>
            <w:tcW w:w="7185" w:type="dxa"/>
            <w:tcBorders>
              <w:top w:val="nil"/>
              <w:left w:val="nil"/>
              <w:bottom w:val="nil"/>
              <w:right w:val="nil"/>
            </w:tcBorders>
            <w:shd w:val="clear" w:color="auto" w:fill="auto"/>
            <w:noWrap/>
            <w:vAlign w:val="center"/>
            <w:hideMark/>
            <w:tcPrChange w:id="3162"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2D4791C4" w14:textId="77777777" w:rsidR="00AF7482" w:rsidRPr="007B43EF" w:rsidRDefault="00AF7482" w:rsidP="00F2666B">
            <w:pPr>
              <w:spacing w:after="0" w:line="240" w:lineRule="auto"/>
              <w:rPr>
                <w:ins w:id="3163" w:author="Direccion de Politicas y Gestion en Derechos Humanos 14" w:date="2023-12-18T11:31:00Z"/>
                <w:rFonts w:ascii="Calibri" w:eastAsia="Times New Roman" w:hAnsi="Calibri" w:cs="Calibri"/>
                <w:color w:val="000000"/>
                <w:kern w:val="0"/>
                <w:sz w:val="16"/>
                <w:szCs w:val="16"/>
                <w:lang w:eastAsia="es-PE"/>
                <w14:ligatures w14:val="none"/>
              </w:rPr>
            </w:pPr>
            <w:ins w:id="3164" w:author="Direccion de Politicas y Gestion en Derechos Humanos 14" w:date="2023-12-18T11:31:00Z">
              <w:r w:rsidRPr="007B43EF">
                <w:rPr>
                  <w:rFonts w:eastAsia="Times New Roman" w:cstheme="minorHAnsi"/>
                  <w:color w:val="333333"/>
                  <w:kern w:val="0"/>
                  <w:sz w:val="16"/>
                  <w:szCs w:val="16"/>
                  <w:lang w:eastAsia="es-PE"/>
                  <w14:ligatures w14:val="none"/>
                </w:rPr>
                <w:t>Agravado nivel de violencia a población vulnerable</w:t>
              </w:r>
            </w:ins>
          </w:p>
        </w:tc>
      </w:tr>
      <w:tr w:rsidR="00AF7482" w:rsidRPr="007B43EF" w14:paraId="77D5AE17" w14:textId="77777777" w:rsidTr="00C33B1F">
        <w:trPr>
          <w:trHeight w:val="27"/>
          <w:ins w:id="3165" w:author="Direccion de Politicas y Gestion en Derechos Humanos 14" w:date="2023-12-18T11:31:00Z"/>
          <w:trPrChange w:id="316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67"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4C58F0DD" w14:textId="77777777" w:rsidR="00AF7482" w:rsidRPr="007B43EF" w:rsidRDefault="00AF7482" w:rsidP="00F2666B">
            <w:pPr>
              <w:spacing w:after="0" w:line="240" w:lineRule="auto"/>
              <w:jc w:val="center"/>
              <w:rPr>
                <w:ins w:id="3168" w:author="Direccion de Politicas y Gestion en Derechos Humanos 14" w:date="2023-12-18T11:31:00Z"/>
                <w:rFonts w:ascii="Calibri" w:eastAsia="Times New Roman" w:hAnsi="Calibri" w:cs="Calibri"/>
                <w:color w:val="000000"/>
                <w:kern w:val="0"/>
                <w:sz w:val="16"/>
                <w:szCs w:val="16"/>
                <w:lang w:eastAsia="es-PE"/>
                <w14:ligatures w14:val="none"/>
              </w:rPr>
            </w:pPr>
            <w:ins w:id="316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11</w:t>
              </w:r>
            </w:ins>
          </w:p>
        </w:tc>
        <w:tc>
          <w:tcPr>
            <w:tcW w:w="7185" w:type="dxa"/>
            <w:tcBorders>
              <w:top w:val="nil"/>
              <w:left w:val="nil"/>
              <w:bottom w:val="nil"/>
              <w:right w:val="nil"/>
            </w:tcBorders>
            <w:shd w:val="clear" w:color="000000" w:fill="D9E1F2"/>
            <w:noWrap/>
            <w:vAlign w:val="center"/>
            <w:hideMark/>
            <w:tcPrChange w:id="3170"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0B1D2308" w14:textId="77777777" w:rsidR="00AF7482" w:rsidRPr="007B43EF" w:rsidRDefault="00AF7482" w:rsidP="00F2666B">
            <w:pPr>
              <w:spacing w:after="0" w:line="240" w:lineRule="auto"/>
              <w:rPr>
                <w:ins w:id="3171" w:author="Direccion de Politicas y Gestion en Derechos Humanos 14" w:date="2023-12-18T11:31:00Z"/>
                <w:rFonts w:ascii="Calibri" w:eastAsia="Times New Roman" w:hAnsi="Calibri" w:cs="Calibri"/>
                <w:color w:val="000000"/>
                <w:kern w:val="0"/>
                <w:sz w:val="16"/>
                <w:szCs w:val="16"/>
                <w:lang w:eastAsia="es-PE"/>
                <w14:ligatures w14:val="none"/>
              </w:rPr>
            </w:pPr>
            <w:ins w:id="3172" w:author="Direccion de Politicas y Gestion en Derechos Humanos 14" w:date="2023-12-18T11:31:00Z">
              <w:r w:rsidRPr="007B43EF">
                <w:rPr>
                  <w:rFonts w:eastAsia="Times New Roman" w:cstheme="minorHAnsi"/>
                  <w:color w:val="333333"/>
                  <w:kern w:val="0"/>
                  <w:sz w:val="16"/>
                  <w:szCs w:val="16"/>
                  <w:lang w:eastAsia="es-PE"/>
                  <w14:ligatures w14:val="none"/>
                </w:rPr>
                <w:t>Polarización política de la sociedad</w:t>
              </w:r>
            </w:ins>
          </w:p>
        </w:tc>
      </w:tr>
      <w:tr w:rsidR="00AF7482" w:rsidRPr="007B43EF" w14:paraId="3F909B9A" w14:textId="77777777" w:rsidTr="00C33B1F">
        <w:trPr>
          <w:trHeight w:val="27"/>
          <w:ins w:id="3173" w:author="Direccion de Politicas y Gestion en Derechos Humanos 14" w:date="2023-12-18T11:31:00Z"/>
          <w:trPrChange w:id="317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75"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5B848D6F" w14:textId="77777777" w:rsidR="00AF7482" w:rsidRPr="007B43EF" w:rsidRDefault="00AF7482" w:rsidP="00F2666B">
            <w:pPr>
              <w:spacing w:after="0" w:line="240" w:lineRule="auto"/>
              <w:jc w:val="center"/>
              <w:rPr>
                <w:ins w:id="3176" w:author="Direccion de Politicas y Gestion en Derechos Humanos 14" w:date="2023-12-18T11:31:00Z"/>
                <w:rFonts w:ascii="Calibri" w:eastAsia="Times New Roman" w:hAnsi="Calibri" w:cs="Calibri"/>
                <w:color w:val="000000"/>
                <w:kern w:val="0"/>
                <w:sz w:val="16"/>
                <w:szCs w:val="16"/>
                <w:lang w:eastAsia="es-PE"/>
                <w14:ligatures w14:val="none"/>
              </w:rPr>
            </w:pPr>
            <w:ins w:id="317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12</w:t>
              </w:r>
            </w:ins>
          </w:p>
        </w:tc>
        <w:tc>
          <w:tcPr>
            <w:tcW w:w="7185" w:type="dxa"/>
            <w:tcBorders>
              <w:top w:val="nil"/>
              <w:left w:val="nil"/>
              <w:bottom w:val="nil"/>
              <w:right w:val="nil"/>
            </w:tcBorders>
            <w:shd w:val="clear" w:color="auto" w:fill="auto"/>
            <w:noWrap/>
            <w:vAlign w:val="center"/>
            <w:hideMark/>
            <w:tcPrChange w:id="3178"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0732B684" w14:textId="77777777" w:rsidR="00AF7482" w:rsidRPr="007B43EF" w:rsidRDefault="00AF7482" w:rsidP="00F2666B">
            <w:pPr>
              <w:spacing w:after="0" w:line="240" w:lineRule="auto"/>
              <w:rPr>
                <w:ins w:id="3179" w:author="Direccion de Politicas y Gestion en Derechos Humanos 14" w:date="2023-12-18T11:31:00Z"/>
                <w:rFonts w:ascii="Calibri" w:eastAsia="Times New Roman" w:hAnsi="Calibri" w:cs="Calibri"/>
                <w:color w:val="000000"/>
                <w:kern w:val="0"/>
                <w:sz w:val="16"/>
                <w:szCs w:val="16"/>
                <w:lang w:eastAsia="es-PE"/>
                <w14:ligatures w14:val="none"/>
              </w:rPr>
            </w:pPr>
            <w:ins w:id="3180" w:author="Direccion de Politicas y Gestion en Derechos Humanos 14" w:date="2023-12-18T11:31:00Z">
              <w:r w:rsidRPr="007B43EF">
                <w:rPr>
                  <w:rFonts w:eastAsia="Times New Roman" w:cstheme="minorHAnsi"/>
                  <w:color w:val="333333"/>
                  <w:kern w:val="0"/>
                  <w:sz w:val="16"/>
                  <w:szCs w:val="16"/>
                  <w:lang w:eastAsia="es-PE"/>
                  <w14:ligatures w14:val="none"/>
                </w:rPr>
                <w:t>Crisis de valores en las familias</w:t>
              </w:r>
            </w:ins>
          </w:p>
        </w:tc>
      </w:tr>
      <w:tr w:rsidR="00AF7482" w:rsidRPr="007B43EF" w14:paraId="092D40A2" w14:textId="77777777" w:rsidTr="00C33B1F">
        <w:trPr>
          <w:trHeight w:val="27"/>
          <w:ins w:id="3181" w:author="Direccion de Politicas y Gestion en Derechos Humanos 14" w:date="2023-12-18T11:31:00Z"/>
          <w:trPrChange w:id="318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83"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29AE3EE2" w14:textId="77777777" w:rsidR="00AF7482" w:rsidRPr="007B43EF" w:rsidRDefault="00AF7482" w:rsidP="00F2666B">
            <w:pPr>
              <w:spacing w:after="0" w:line="240" w:lineRule="auto"/>
              <w:jc w:val="center"/>
              <w:rPr>
                <w:ins w:id="3184" w:author="Direccion de Politicas y Gestion en Derechos Humanos 14" w:date="2023-12-18T11:31:00Z"/>
                <w:rFonts w:ascii="Calibri" w:eastAsia="Times New Roman" w:hAnsi="Calibri" w:cs="Calibri"/>
                <w:color w:val="000000"/>
                <w:kern w:val="0"/>
                <w:sz w:val="16"/>
                <w:szCs w:val="16"/>
                <w:lang w:eastAsia="es-PE"/>
                <w14:ligatures w14:val="none"/>
              </w:rPr>
            </w:pPr>
            <w:ins w:id="318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13</w:t>
              </w:r>
            </w:ins>
          </w:p>
        </w:tc>
        <w:tc>
          <w:tcPr>
            <w:tcW w:w="7185" w:type="dxa"/>
            <w:tcBorders>
              <w:top w:val="nil"/>
              <w:left w:val="nil"/>
              <w:bottom w:val="nil"/>
              <w:right w:val="nil"/>
            </w:tcBorders>
            <w:shd w:val="clear" w:color="000000" w:fill="D9E1F2"/>
            <w:noWrap/>
            <w:vAlign w:val="center"/>
            <w:hideMark/>
            <w:tcPrChange w:id="3186"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1CAF3913" w14:textId="77777777" w:rsidR="00AF7482" w:rsidRPr="007B43EF" w:rsidRDefault="00AF7482" w:rsidP="00F2666B">
            <w:pPr>
              <w:spacing w:after="0" w:line="240" w:lineRule="auto"/>
              <w:rPr>
                <w:ins w:id="3187" w:author="Direccion de Politicas y Gestion en Derechos Humanos 14" w:date="2023-12-18T11:31:00Z"/>
                <w:rFonts w:ascii="Calibri" w:eastAsia="Times New Roman" w:hAnsi="Calibri" w:cs="Calibri"/>
                <w:color w:val="000000"/>
                <w:kern w:val="0"/>
                <w:sz w:val="16"/>
                <w:szCs w:val="16"/>
                <w:lang w:eastAsia="es-PE"/>
                <w14:ligatures w14:val="none"/>
              </w:rPr>
            </w:pPr>
            <w:ins w:id="3188" w:author="Direccion de Politicas y Gestion en Derechos Humanos 14" w:date="2023-12-18T11:31:00Z">
              <w:r w:rsidRPr="007B43EF">
                <w:rPr>
                  <w:rFonts w:eastAsia="Times New Roman" w:cstheme="minorHAnsi"/>
                  <w:color w:val="333333"/>
                  <w:kern w:val="0"/>
                  <w:sz w:val="16"/>
                  <w:szCs w:val="16"/>
                  <w:lang w:eastAsia="es-PE"/>
                  <w14:ligatures w14:val="none"/>
                </w:rPr>
                <w:t>Restringir el derecho a la protesta social</w:t>
              </w:r>
            </w:ins>
          </w:p>
        </w:tc>
      </w:tr>
      <w:tr w:rsidR="00AF7482" w:rsidRPr="007B43EF" w14:paraId="2D1B2878" w14:textId="77777777" w:rsidTr="00C33B1F">
        <w:trPr>
          <w:trHeight w:val="27"/>
          <w:ins w:id="3189" w:author="Direccion de Politicas y Gestion en Derechos Humanos 14" w:date="2023-12-18T11:31:00Z"/>
          <w:trPrChange w:id="319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191"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28153935" w14:textId="77777777" w:rsidR="00AF7482" w:rsidRPr="007B43EF" w:rsidRDefault="00AF7482" w:rsidP="00F2666B">
            <w:pPr>
              <w:spacing w:after="0" w:line="240" w:lineRule="auto"/>
              <w:jc w:val="center"/>
              <w:rPr>
                <w:ins w:id="3192" w:author="Direccion de Politicas y Gestion en Derechos Humanos 14" w:date="2023-12-18T11:31:00Z"/>
                <w:rFonts w:ascii="Calibri" w:eastAsia="Times New Roman" w:hAnsi="Calibri" w:cs="Calibri"/>
                <w:color w:val="000000"/>
                <w:kern w:val="0"/>
                <w:sz w:val="16"/>
                <w:szCs w:val="16"/>
                <w:lang w:eastAsia="es-PE"/>
                <w14:ligatures w14:val="none"/>
              </w:rPr>
            </w:pPr>
            <w:ins w:id="319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14</w:t>
              </w:r>
            </w:ins>
          </w:p>
        </w:tc>
        <w:tc>
          <w:tcPr>
            <w:tcW w:w="7185" w:type="dxa"/>
            <w:tcBorders>
              <w:top w:val="nil"/>
              <w:left w:val="nil"/>
              <w:bottom w:val="nil"/>
              <w:right w:val="nil"/>
            </w:tcBorders>
            <w:shd w:val="clear" w:color="auto" w:fill="auto"/>
            <w:noWrap/>
            <w:vAlign w:val="center"/>
            <w:hideMark/>
            <w:tcPrChange w:id="3194"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51405C20" w14:textId="77777777" w:rsidR="00AF7482" w:rsidRPr="007B43EF" w:rsidRDefault="00AF7482" w:rsidP="00F2666B">
            <w:pPr>
              <w:spacing w:after="0" w:line="240" w:lineRule="auto"/>
              <w:rPr>
                <w:ins w:id="3195" w:author="Direccion de Politicas y Gestion en Derechos Humanos 14" w:date="2023-12-18T11:31:00Z"/>
                <w:rFonts w:ascii="Calibri" w:eastAsia="Times New Roman" w:hAnsi="Calibri" w:cs="Calibri"/>
                <w:color w:val="000000"/>
                <w:kern w:val="0"/>
                <w:sz w:val="16"/>
                <w:szCs w:val="16"/>
                <w:lang w:eastAsia="es-PE"/>
                <w14:ligatures w14:val="none"/>
              </w:rPr>
            </w:pPr>
            <w:ins w:id="3196" w:author="Direccion de Politicas y Gestion en Derechos Humanos 14" w:date="2023-12-18T11:31:00Z">
              <w:r w:rsidRPr="007B43EF">
                <w:rPr>
                  <w:rFonts w:eastAsia="Times New Roman" w:cstheme="minorHAnsi"/>
                  <w:color w:val="333333"/>
                  <w:kern w:val="0"/>
                  <w:sz w:val="16"/>
                  <w:szCs w:val="16"/>
                  <w:lang w:eastAsia="es-PE"/>
                  <w14:ligatures w14:val="none"/>
                </w:rPr>
                <w:t>Exacerbación de los problemas de salud mental</w:t>
              </w:r>
            </w:ins>
          </w:p>
        </w:tc>
      </w:tr>
      <w:tr w:rsidR="00AF7482" w:rsidRPr="007B43EF" w14:paraId="4AF2B92C" w14:textId="77777777" w:rsidTr="00C33B1F">
        <w:trPr>
          <w:trHeight w:val="27"/>
          <w:ins w:id="3197" w:author="Direccion de Politicas y Gestion en Derechos Humanos 14" w:date="2023-12-18T11:31:00Z"/>
          <w:trPrChange w:id="319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199"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05EC4C34" w14:textId="77777777" w:rsidR="00AF7482" w:rsidRPr="007B43EF" w:rsidRDefault="00AF7482" w:rsidP="00F2666B">
            <w:pPr>
              <w:spacing w:after="0" w:line="240" w:lineRule="auto"/>
              <w:jc w:val="center"/>
              <w:rPr>
                <w:ins w:id="3200" w:author="Direccion de Politicas y Gestion en Derechos Humanos 14" w:date="2023-12-18T11:31:00Z"/>
                <w:rFonts w:ascii="Calibri" w:eastAsia="Times New Roman" w:hAnsi="Calibri" w:cs="Calibri"/>
                <w:color w:val="000000"/>
                <w:kern w:val="0"/>
                <w:sz w:val="16"/>
                <w:szCs w:val="16"/>
                <w:lang w:eastAsia="es-PE"/>
                <w14:ligatures w14:val="none"/>
              </w:rPr>
            </w:pPr>
            <w:ins w:id="320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15</w:t>
              </w:r>
            </w:ins>
          </w:p>
        </w:tc>
        <w:tc>
          <w:tcPr>
            <w:tcW w:w="7185" w:type="dxa"/>
            <w:tcBorders>
              <w:top w:val="nil"/>
              <w:left w:val="nil"/>
              <w:bottom w:val="nil"/>
              <w:right w:val="nil"/>
            </w:tcBorders>
            <w:shd w:val="clear" w:color="000000" w:fill="D9E1F2"/>
            <w:noWrap/>
            <w:vAlign w:val="center"/>
            <w:hideMark/>
            <w:tcPrChange w:id="3202"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55341ABD" w14:textId="77777777" w:rsidR="00AF7482" w:rsidRPr="007B43EF" w:rsidRDefault="00AF7482" w:rsidP="00F2666B">
            <w:pPr>
              <w:spacing w:after="0" w:line="240" w:lineRule="auto"/>
              <w:rPr>
                <w:ins w:id="3203" w:author="Direccion de Politicas y Gestion en Derechos Humanos 14" w:date="2023-12-18T11:31:00Z"/>
                <w:rFonts w:ascii="Calibri" w:eastAsia="Times New Roman" w:hAnsi="Calibri" w:cs="Calibri"/>
                <w:color w:val="000000"/>
                <w:kern w:val="0"/>
                <w:sz w:val="16"/>
                <w:szCs w:val="16"/>
                <w:lang w:eastAsia="es-PE"/>
                <w14:ligatures w14:val="none"/>
              </w:rPr>
            </w:pPr>
            <w:ins w:id="3204" w:author="Direccion de Politicas y Gestion en Derechos Humanos 14" w:date="2023-12-18T11:31:00Z">
              <w:r w:rsidRPr="007B43EF">
                <w:rPr>
                  <w:rFonts w:eastAsia="Times New Roman" w:cstheme="minorHAnsi"/>
                  <w:color w:val="333333"/>
                  <w:kern w:val="0"/>
                  <w:sz w:val="16"/>
                  <w:szCs w:val="16"/>
                  <w:lang w:eastAsia="es-PE"/>
                  <w14:ligatures w14:val="none"/>
                </w:rPr>
                <w:t>Incidencia de eventos climáticos extremos</w:t>
              </w:r>
            </w:ins>
          </w:p>
        </w:tc>
      </w:tr>
      <w:tr w:rsidR="00AF7482" w:rsidRPr="007B43EF" w14:paraId="125DDC4A" w14:textId="77777777" w:rsidTr="00C33B1F">
        <w:trPr>
          <w:trHeight w:val="27"/>
          <w:ins w:id="3205" w:author="Direccion de Politicas y Gestion en Derechos Humanos 14" w:date="2023-12-18T11:31:00Z"/>
          <w:trPrChange w:id="320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07"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5CB6B821" w14:textId="77777777" w:rsidR="00AF7482" w:rsidRPr="007B43EF" w:rsidRDefault="00AF7482" w:rsidP="00F2666B">
            <w:pPr>
              <w:spacing w:after="0" w:line="240" w:lineRule="auto"/>
              <w:jc w:val="center"/>
              <w:rPr>
                <w:ins w:id="3208" w:author="Direccion de Politicas y Gestion en Derechos Humanos 14" w:date="2023-12-18T11:31:00Z"/>
                <w:rFonts w:ascii="Calibri" w:eastAsia="Times New Roman" w:hAnsi="Calibri" w:cs="Calibri"/>
                <w:color w:val="000000"/>
                <w:kern w:val="0"/>
                <w:sz w:val="16"/>
                <w:szCs w:val="16"/>
                <w:lang w:eastAsia="es-PE"/>
                <w14:ligatures w14:val="none"/>
              </w:rPr>
            </w:pPr>
            <w:ins w:id="320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16</w:t>
              </w:r>
            </w:ins>
          </w:p>
        </w:tc>
        <w:tc>
          <w:tcPr>
            <w:tcW w:w="7185" w:type="dxa"/>
            <w:tcBorders>
              <w:top w:val="nil"/>
              <w:left w:val="nil"/>
              <w:bottom w:val="nil"/>
              <w:right w:val="nil"/>
            </w:tcBorders>
            <w:shd w:val="clear" w:color="auto" w:fill="auto"/>
            <w:noWrap/>
            <w:vAlign w:val="center"/>
            <w:hideMark/>
            <w:tcPrChange w:id="3210"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68C2C073" w14:textId="77777777" w:rsidR="00AF7482" w:rsidRPr="007B43EF" w:rsidRDefault="00AF7482" w:rsidP="00F2666B">
            <w:pPr>
              <w:spacing w:after="0" w:line="240" w:lineRule="auto"/>
              <w:rPr>
                <w:ins w:id="3211" w:author="Direccion de Politicas y Gestion en Derechos Humanos 14" w:date="2023-12-18T11:31:00Z"/>
                <w:rFonts w:ascii="Calibri" w:eastAsia="Times New Roman" w:hAnsi="Calibri" w:cs="Calibri"/>
                <w:color w:val="000000"/>
                <w:kern w:val="0"/>
                <w:sz w:val="16"/>
                <w:szCs w:val="16"/>
                <w:lang w:eastAsia="es-PE"/>
                <w14:ligatures w14:val="none"/>
              </w:rPr>
            </w:pPr>
            <w:ins w:id="3212" w:author="Direccion de Politicas y Gestion en Derechos Humanos 14" w:date="2023-12-18T11:31:00Z">
              <w:r w:rsidRPr="007B43EF">
                <w:rPr>
                  <w:rFonts w:eastAsia="Times New Roman" w:cstheme="minorHAnsi"/>
                  <w:color w:val="333333"/>
                  <w:kern w:val="0"/>
                  <w:sz w:val="16"/>
                  <w:szCs w:val="16"/>
                  <w:lang w:eastAsia="es-PE"/>
                  <w14:ligatures w14:val="none"/>
                </w:rPr>
                <w:t>Acrecentado nivel de casos de violencia de género</w:t>
              </w:r>
            </w:ins>
          </w:p>
        </w:tc>
      </w:tr>
      <w:tr w:rsidR="00AF7482" w:rsidRPr="007B43EF" w14:paraId="1FA7B9BC" w14:textId="77777777" w:rsidTr="00C33B1F">
        <w:trPr>
          <w:trHeight w:val="27"/>
          <w:ins w:id="3213" w:author="Direccion de Politicas y Gestion en Derechos Humanos 14" w:date="2023-12-18T11:31:00Z"/>
          <w:trPrChange w:id="321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15"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35D8B490" w14:textId="77777777" w:rsidR="00AF7482" w:rsidRPr="007B43EF" w:rsidRDefault="00AF7482" w:rsidP="00F2666B">
            <w:pPr>
              <w:spacing w:after="0" w:line="240" w:lineRule="auto"/>
              <w:jc w:val="center"/>
              <w:rPr>
                <w:ins w:id="3216" w:author="Direccion de Politicas y Gestion en Derechos Humanos 14" w:date="2023-12-18T11:31:00Z"/>
                <w:rFonts w:ascii="Calibri" w:eastAsia="Times New Roman" w:hAnsi="Calibri" w:cs="Calibri"/>
                <w:color w:val="000000"/>
                <w:kern w:val="0"/>
                <w:sz w:val="16"/>
                <w:szCs w:val="16"/>
                <w:lang w:eastAsia="es-PE"/>
                <w14:ligatures w14:val="none"/>
              </w:rPr>
            </w:pPr>
            <w:ins w:id="321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17</w:t>
              </w:r>
            </w:ins>
          </w:p>
        </w:tc>
        <w:tc>
          <w:tcPr>
            <w:tcW w:w="7185" w:type="dxa"/>
            <w:tcBorders>
              <w:top w:val="nil"/>
              <w:left w:val="nil"/>
              <w:bottom w:val="nil"/>
              <w:right w:val="nil"/>
            </w:tcBorders>
            <w:shd w:val="clear" w:color="000000" w:fill="D9E1F2"/>
            <w:noWrap/>
            <w:vAlign w:val="center"/>
            <w:hideMark/>
            <w:tcPrChange w:id="3218"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5593BC32" w14:textId="77777777" w:rsidR="00AF7482" w:rsidRPr="007B43EF" w:rsidRDefault="00AF7482" w:rsidP="00F2666B">
            <w:pPr>
              <w:spacing w:after="0" w:line="240" w:lineRule="auto"/>
              <w:rPr>
                <w:ins w:id="3219" w:author="Direccion de Politicas y Gestion en Derechos Humanos 14" w:date="2023-12-18T11:31:00Z"/>
                <w:rFonts w:ascii="Calibri" w:eastAsia="Times New Roman" w:hAnsi="Calibri" w:cs="Calibri"/>
                <w:color w:val="000000"/>
                <w:kern w:val="0"/>
                <w:sz w:val="16"/>
                <w:szCs w:val="16"/>
                <w:lang w:eastAsia="es-PE"/>
                <w14:ligatures w14:val="none"/>
              </w:rPr>
            </w:pPr>
            <w:ins w:id="3220" w:author="Direccion de Politicas y Gestion en Derechos Humanos 14" w:date="2023-12-18T11:31:00Z">
              <w:r w:rsidRPr="007B43EF">
                <w:rPr>
                  <w:rFonts w:eastAsia="Times New Roman" w:cstheme="minorHAnsi"/>
                  <w:color w:val="333333"/>
                  <w:kern w:val="0"/>
                  <w:sz w:val="16"/>
                  <w:szCs w:val="16"/>
                  <w:lang w:eastAsia="es-PE"/>
                  <w14:ligatures w14:val="none"/>
                </w:rPr>
                <w:t>Ruptura del orden constitucional</w:t>
              </w:r>
            </w:ins>
          </w:p>
        </w:tc>
      </w:tr>
      <w:tr w:rsidR="00AF7482" w:rsidRPr="007B43EF" w14:paraId="61DA126C" w14:textId="77777777" w:rsidTr="00C33B1F">
        <w:trPr>
          <w:trHeight w:val="27"/>
          <w:ins w:id="3221" w:author="Direccion de Politicas y Gestion en Derechos Humanos 14" w:date="2023-12-18T11:31:00Z"/>
          <w:trPrChange w:id="322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23"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008D2689" w14:textId="77777777" w:rsidR="00AF7482" w:rsidRPr="007B43EF" w:rsidRDefault="00AF7482" w:rsidP="00F2666B">
            <w:pPr>
              <w:spacing w:after="0" w:line="240" w:lineRule="auto"/>
              <w:jc w:val="center"/>
              <w:rPr>
                <w:ins w:id="3224" w:author="Direccion de Politicas y Gestion en Derechos Humanos 14" w:date="2023-12-18T11:31:00Z"/>
                <w:rFonts w:ascii="Calibri" w:eastAsia="Times New Roman" w:hAnsi="Calibri" w:cs="Calibri"/>
                <w:color w:val="000000"/>
                <w:kern w:val="0"/>
                <w:sz w:val="16"/>
                <w:szCs w:val="16"/>
                <w:lang w:eastAsia="es-PE"/>
                <w14:ligatures w14:val="none"/>
              </w:rPr>
            </w:pPr>
            <w:ins w:id="322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18</w:t>
              </w:r>
            </w:ins>
          </w:p>
        </w:tc>
        <w:tc>
          <w:tcPr>
            <w:tcW w:w="7185" w:type="dxa"/>
            <w:tcBorders>
              <w:top w:val="nil"/>
              <w:left w:val="nil"/>
              <w:bottom w:val="nil"/>
              <w:right w:val="nil"/>
            </w:tcBorders>
            <w:shd w:val="clear" w:color="auto" w:fill="auto"/>
            <w:noWrap/>
            <w:vAlign w:val="center"/>
            <w:hideMark/>
            <w:tcPrChange w:id="3226"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420C02F4" w14:textId="77777777" w:rsidR="00AF7482" w:rsidRPr="007B43EF" w:rsidRDefault="00AF7482" w:rsidP="00F2666B">
            <w:pPr>
              <w:spacing w:after="0" w:line="240" w:lineRule="auto"/>
              <w:rPr>
                <w:ins w:id="3227" w:author="Direccion de Politicas y Gestion en Derechos Humanos 14" w:date="2023-12-18T11:31:00Z"/>
                <w:rFonts w:ascii="Calibri" w:eastAsia="Times New Roman" w:hAnsi="Calibri" w:cs="Calibri"/>
                <w:color w:val="000000"/>
                <w:kern w:val="0"/>
                <w:sz w:val="16"/>
                <w:szCs w:val="16"/>
                <w:lang w:eastAsia="es-PE"/>
                <w14:ligatures w14:val="none"/>
              </w:rPr>
            </w:pPr>
            <w:ins w:id="3228" w:author="Direccion de Politicas y Gestion en Derechos Humanos 14" w:date="2023-12-18T11:31:00Z">
              <w:r w:rsidRPr="007B43EF">
                <w:rPr>
                  <w:rFonts w:eastAsia="Times New Roman" w:cstheme="minorHAnsi"/>
                  <w:color w:val="333333"/>
                  <w:kern w:val="0"/>
                  <w:sz w:val="16"/>
                  <w:szCs w:val="16"/>
                  <w:lang w:eastAsia="es-PE"/>
                  <w14:ligatures w14:val="none"/>
                </w:rPr>
                <w:t>Recesión prolongada de la economía</w:t>
              </w:r>
            </w:ins>
          </w:p>
        </w:tc>
      </w:tr>
      <w:tr w:rsidR="00AF7482" w:rsidRPr="007B43EF" w14:paraId="4E8ED268" w14:textId="77777777" w:rsidTr="00C33B1F">
        <w:trPr>
          <w:trHeight w:val="27"/>
          <w:ins w:id="3229" w:author="Direccion de Politicas y Gestion en Derechos Humanos 14" w:date="2023-12-18T11:31:00Z"/>
          <w:trPrChange w:id="323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31"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06019EFE" w14:textId="77777777" w:rsidR="00AF7482" w:rsidRPr="007B43EF" w:rsidRDefault="00AF7482" w:rsidP="00F2666B">
            <w:pPr>
              <w:spacing w:after="0" w:line="240" w:lineRule="auto"/>
              <w:jc w:val="center"/>
              <w:rPr>
                <w:ins w:id="3232" w:author="Direccion de Politicas y Gestion en Derechos Humanos 14" w:date="2023-12-18T11:31:00Z"/>
                <w:rFonts w:ascii="Calibri" w:eastAsia="Times New Roman" w:hAnsi="Calibri" w:cs="Calibri"/>
                <w:color w:val="000000"/>
                <w:kern w:val="0"/>
                <w:sz w:val="16"/>
                <w:szCs w:val="16"/>
                <w:lang w:eastAsia="es-PE"/>
                <w14:ligatures w14:val="none"/>
              </w:rPr>
            </w:pPr>
            <w:ins w:id="323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19</w:t>
              </w:r>
            </w:ins>
          </w:p>
        </w:tc>
        <w:tc>
          <w:tcPr>
            <w:tcW w:w="7185" w:type="dxa"/>
            <w:tcBorders>
              <w:top w:val="nil"/>
              <w:left w:val="nil"/>
              <w:bottom w:val="nil"/>
              <w:right w:val="nil"/>
            </w:tcBorders>
            <w:shd w:val="clear" w:color="000000" w:fill="D9E1F2"/>
            <w:noWrap/>
            <w:vAlign w:val="center"/>
            <w:hideMark/>
            <w:tcPrChange w:id="3234"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073D1D04" w14:textId="77777777" w:rsidR="00AF7482" w:rsidRPr="007B43EF" w:rsidRDefault="00AF7482" w:rsidP="00F2666B">
            <w:pPr>
              <w:spacing w:after="0" w:line="240" w:lineRule="auto"/>
              <w:rPr>
                <w:ins w:id="3235" w:author="Direccion de Politicas y Gestion en Derechos Humanos 14" w:date="2023-12-18T11:31:00Z"/>
                <w:rFonts w:ascii="Calibri" w:eastAsia="Times New Roman" w:hAnsi="Calibri" w:cs="Calibri"/>
                <w:color w:val="000000"/>
                <w:kern w:val="0"/>
                <w:sz w:val="16"/>
                <w:szCs w:val="16"/>
                <w:lang w:eastAsia="es-PE"/>
                <w14:ligatures w14:val="none"/>
              </w:rPr>
            </w:pPr>
            <w:ins w:id="3236" w:author="Direccion de Politicas y Gestion en Derechos Humanos 14" w:date="2023-12-18T11:31:00Z">
              <w:r w:rsidRPr="007B43EF">
                <w:rPr>
                  <w:rFonts w:eastAsia="Times New Roman" w:cstheme="minorHAnsi"/>
                  <w:color w:val="333333"/>
                  <w:kern w:val="0"/>
                  <w:sz w:val="16"/>
                  <w:szCs w:val="16"/>
                  <w:lang w:eastAsia="es-PE"/>
                  <w14:ligatures w14:val="none"/>
                </w:rPr>
                <w:t>Afectación del libre tránsito a consecuencia de conflictos sociales</w:t>
              </w:r>
            </w:ins>
          </w:p>
        </w:tc>
      </w:tr>
      <w:tr w:rsidR="00AF7482" w:rsidRPr="007B43EF" w14:paraId="56409FB8" w14:textId="77777777" w:rsidTr="00C33B1F">
        <w:trPr>
          <w:trHeight w:val="27"/>
          <w:ins w:id="3237" w:author="Direccion de Politicas y Gestion en Derechos Humanos 14" w:date="2023-12-18T11:31:00Z"/>
          <w:trPrChange w:id="323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39"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582AC336" w14:textId="77777777" w:rsidR="00AF7482" w:rsidRPr="007B43EF" w:rsidRDefault="00AF7482" w:rsidP="00F2666B">
            <w:pPr>
              <w:spacing w:after="0" w:line="240" w:lineRule="auto"/>
              <w:jc w:val="center"/>
              <w:rPr>
                <w:ins w:id="3240" w:author="Direccion de Politicas y Gestion en Derechos Humanos 14" w:date="2023-12-18T11:31:00Z"/>
                <w:rFonts w:ascii="Calibri" w:eastAsia="Times New Roman" w:hAnsi="Calibri" w:cs="Calibri"/>
                <w:color w:val="000000"/>
                <w:kern w:val="0"/>
                <w:sz w:val="16"/>
                <w:szCs w:val="16"/>
                <w:lang w:eastAsia="es-PE"/>
                <w14:ligatures w14:val="none"/>
              </w:rPr>
            </w:pPr>
            <w:ins w:id="324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20</w:t>
              </w:r>
            </w:ins>
          </w:p>
        </w:tc>
        <w:tc>
          <w:tcPr>
            <w:tcW w:w="7185" w:type="dxa"/>
            <w:tcBorders>
              <w:top w:val="nil"/>
              <w:left w:val="nil"/>
              <w:bottom w:val="nil"/>
              <w:right w:val="nil"/>
            </w:tcBorders>
            <w:shd w:val="clear" w:color="auto" w:fill="auto"/>
            <w:noWrap/>
            <w:vAlign w:val="center"/>
            <w:hideMark/>
            <w:tcPrChange w:id="3242"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7B8FC9E0" w14:textId="77777777" w:rsidR="00AF7482" w:rsidRPr="007B43EF" w:rsidRDefault="00AF7482" w:rsidP="00F2666B">
            <w:pPr>
              <w:spacing w:after="0" w:line="240" w:lineRule="auto"/>
              <w:rPr>
                <w:ins w:id="3243" w:author="Direccion de Politicas y Gestion en Derechos Humanos 14" w:date="2023-12-18T11:31:00Z"/>
                <w:rFonts w:ascii="Calibri" w:eastAsia="Times New Roman" w:hAnsi="Calibri" w:cs="Calibri"/>
                <w:color w:val="000000"/>
                <w:kern w:val="0"/>
                <w:sz w:val="16"/>
                <w:szCs w:val="16"/>
                <w:lang w:eastAsia="es-PE"/>
                <w14:ligatures w14:val="none"/>
              </w:rPr>
            </w:pPr>
            <w:ins w:id="3244" w:author="Direccion de Politicas y Gestion en Derechos Humanos 14" w:date="2023-12-18T11:31:00Z">
              <w:r w:rsidRPr="007B43EF">
                <w:rPr>
                  <w:rFonts w:eastAsia="Times New Roman" w:cstheme="minorHAnsi"/>
                  <w:color w:val="333333"/>
                  <w:kern w:val="0"/>
                  <w:sz w:val="16"/>
                  <w:szCs w:val="16"/>
                  <w:lang w:eastAsia="es-PE"/>
                  <w14:ligatures w14:val="none"/>
                </w:rPr>
                <w:t>Intensificado nivel de casos de trata de personas</w:t>
              </w:r>
            </w:ins>
          </w:p>
        </w:tc>
      </w:tr>
      <w:tr w:rsidR="00AF7482" w:rsidRPr="007B43EF" w14:paraId="07B46F1F" w14:textId="77777777" w:rsidTr="00C33B1F">
        <w:trPr>
          <w:trHeight w:val="27"/>
          <w:ins w:id="3245" w:author="Direccion de Politicas y Gestion en Derechos Humanos 14" w:date="2023-12-18T11:31:00Z"/>
          <w:trPrChange w:id="324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47"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083C2DBD" w14:textId="77777777" w:rsidR="00AF7482" w:rsidRPr="007B43EF" w:rsidRDefault="00AF7482" w:rsidP="00F2666B">
            <w:pPr>
              <w:spacing w:after="0" w:line="240" w:lineRule="auto"/>
              <w:jc w:val="center"/>
              <w:rPr>
                <w:ins w:id="3248" w:author="Direccion de Politicas y Gestion en Derechos Humanos 14" w:date="2023-12-18T11:31:00Z"/>
                <w:rFonts w:ascii="Calibri" w:eastAsia="Times New Roman" w:hAnsi="Calibri" w:cs="Calibri"/>
                <w:color w:val="000000"/>
                <w:kern w:val="0"/>
                <w:sz w:val="16"/>
                <w:szCs w:val="16"/>
                <w:lang w:eastAsia="es-PE"/>
                <w14:ligatures w14:val="none"/>
              </w:rPr>
            </w:pPr>
            <w:ins w:id="324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21</w:t>
              </w:r>
            </w:ins>
          </w:p>
        </w:tc>
        <w:tc>
          <w:tcPr>
            <w:tcW w:w="7185" w:type="dxa"/>
            <w:tcBorders>
              <w:top w:val="nil"/>
              <w:left w:val="nil"/>
              <w:bottom w:val="nil"/>
              <w:right w:val="nil"/>
            </w:tcBorders>
            <w:shd w:val="clear" w:color="000000" w:fill="D9E1F2"/>
            <w:noWrap/>
            <w:vAlign w:val="center"/>
            <w:hideMark/>
            <w:tcPrChange w:id="3250"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07B3619D" w14:textId="77777777" w:rsidR="00AF7482" w:rsidRPr="007B43EF" w:rsidRDefault="00AF7482" w:rsidP="00F2666B">
            <w:pPr>
              <w:spacing w:after="0" w:line="240" w:lineRule="auto"/>
              <w:rPr>
                <w:ins w:id="3251" w:author="Direccion de Politicas y Gestion en Derechos Humanos 14" w:date="2023-12-18T11:31:00Z"/>
                <w:rFonts w:ascii="Calibri" w:eastAsia="Times New Roman" w:hAnsi="Calibri" w:cs="Calibri"/>
                <w:color w:val="000000"/>
                <w:kern w:val="0"/>
                <w:sz w:val="16"/>
                <w:szCs w:val="16"/>
                <w:lang w:eastAsia="es-PE"/>
                <w14:ligatures w14:val="none"/>
              </w:rPr>
            </w:pPr>
            <w:ins w:id="3252" w:author="Direccion de Politicas y Gestion en Derechos Humanos 14" w:date="2023-12-18T11:31:00Z">
              <w:r w:rsidRPr="007B43EF">
                <w:rPr>
                  <w:rFonts w:eastAsia="Times New Roman" w:cstheme="minorHAnsi"/>
                  <w:color w:val="333333"/>
                  <w:kern w:val="0"/>
                  <w:sz w:val="16"/>
                  <w:szCs w:val="16"/>
                  <w:lang w:eastAsia="es-PE"/>
                  <w14:ligatures w14:val="none"/>
                </w:rPr>
                <w:t>Fracaso de la mitigación en el cambio climático</w:t>
              </w:r>
            </w:ins>
          </w:p>
        </w:tc>
      </w:tr>
      <w:tr w:rsidR="00AF7482" w:rsidRPr="007B43EF" w14:paraId="2DA7D273" w14:textId="77777777" w:rsidTr="00C33B1F">
        <w:trPr>
          <w:trHeight w:val="27"/>
          <w:ins w:id="3253" w:author="Direccion de Politicas y Gestion en Derechos Humanos 14" w:date="2023-12-18T11:31:00Z"/>
          <w:trPrChange w:id="325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55"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3017BCBF" w14:textId="77777777" w:rsidR="00AF7482" w:rsidRPr="007B43EF" w:rsidRDefault="00AF7482" w:rsidP="00F2666B">
            <w:pPr>
              <w:spacing w:after="0" w:line="240" w:lineRule="auto"/>
              <w:jc w:val="center"/>
              <w:rPr>
                <w:ins w:id="3256" w:author="Direccion de Politicas y Gestion en Derechos Humanos 14" w:date="2023-12-18T11:31:00Z"/>
                <w:rFonts w:ascii="Calibri" w:eastAsia="Times New Roman" w:hAnsi="Calibri" w:cs="Calibri"/>
                <w:color w:val="000000"/>
                <w:kern w:val="0"/>
                <w:sz w:val="16"/>
                <w:szCs w:val="16"/>
                <w:lang w:eastAsia="es-PE"/>
                <w14:ligatures w14:val="none"/>
              </w:rPr>
            </w:pPr>
            <w:ins w:id="325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22</w:t>
              </w:r>
            </w:ins>
          </w:p>
        </w:tc>
        <w:tc>
          <w:tcPr>
            <w:tcW w:w="7185" w:type="dxa"/>
            <w:tcBorders>
              <w:top w:val="nil"/>
              <w:left w:val="nil"/>
              <w:bottom w:val="nil"/>
              <w:right w:val="nil"/>
            </w:tcBorders>
            <w:shd w:val="clear" w:color="auto" w:fill="auto"/>
            <w:noWrap/>
            <w:vAlign w:val="center"/>
            <w:hideMark/>
            <w:tcPrChange w:id="3258"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19B0C5FA" w14:textId="77777777" w:rsidR="00AF7482" w:rsidRPr="007B43EF" w:rsidRDefault="00AF7482" w:rsidP="00F2666B">
            <w:pPr>
              <w:spacing w:after="0" w:line="240" w:lineRule="auto"/>
              <w:rPr>
                <w:ins w:id="3259" w:author="Direccion de Politicas y Gestion en Derechos Humanos 14" w:date="2023-12-18T11:31:00Z"/>
                <w:rFonts w:ascii="Calibri" w:eastAsia="Times New Roman" w:hAnsi="Calibri" w:cs="Calibri"/>
                <w:color w:val="000000"/>
                <w:kern w:val="0"/>
                <w:sz w:val="16"/>
                <w:szCs w:val="16"/>
                <w:lang w:eastAsia="es-PE"/>
                <w14:ligatures w14:val="none"/>
              </w:rPr>
            </w:pPr>
            <w:ins w:id="3260" w:author="Direccion de Politicas y Gestion en Derechos Humanos 14" w:date="2023-12-18T11:31:00Z">
              <w:r w:rsidRPr="007B43EF">
                <w:rPr>
                  <w:rFonts w:eastAsia="Times New Roman" w:cstheme="minorHAnsi"/>
                  <w:color w:val="333333"/>
                  <w:kern w:val="0"/>
                  <w:sz w:val="16"/>
                  <w:szCs w:val="16"/>
                  <w:lang w:eastAsia="es-PE"/>
                  <w14:ligatures w14:val="none"/>
                </w:rPr>
                <w:t>Masiva y rápida propagación de enfermedades infecciosas</w:t>
              </w:r>
            </w:ins>
          </w:p>
        </w:tc>
      </w:tr>
      <w:tr w:rsidR="00AF7482" w:rsidRPr="007B43EF" w14:paraId="2F8812BE" w14:textId="77777777" w:rsidTr="00C33B1F">
        <w:trPr>
          <w:trHeight w:val="27"/>
          <w:ins w:id="3261" w:author="Direccion de Politicas y Gestion en Derechos Humanos 14" w:date="2023-12-18T11:31:00Z"/>
          <w:trPrChange w:id="326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63"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1A415C52" w14:textId="77777777" w:rsidR="00AF7482" w:rsidRPr="007B43EF" w:rsidRDefault="00AF7482" w:rsidP="00F2666B">
            <w:pPr>
              <w:spacing w:after="0" w:line="240" w:lineRule="auto"/>
              <w:jc w:val="center"/>
              <w:rPr>
                <w:ins w:id="3264" w:author="Direccion de Politicas y Gestion en Derechos Humanos 14" w:date="2023-12-18T11:31:00Z"/>
                <w:rFonts w:ascii="Calibri" w:eastAsia="Times New Roman" w:hAnsi="Calibri" w:cs="Calibri"/>
                <w:color w:val="000000"/>
                <w:kern w:val="0"/>
                <w:sz w:val="16"/>
                <w:szCs w:val="16"/>
                <w:lang w:eastAsia="es-PE"/>
                <w14:ligatures w14:val="none"/>
              </w:rPr>
            </w:pPr>
            <w:ins w:id="326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23</w:t>
              </w:r>
            </w:ins>
          </w:p>
        </w:tc>
        <w:tc>
          <w:tcPr>
            <w:tcW w:w="7185" w:type="dxa"/>
            <w:tcBorders>
              <w:top w:val="nil"/>
              <w:left w:val="nil"/>
              <w:bottom w:val="nil"/>
              <w:right w:val="nil"/>
            </w:tcBorders>
            <w:shd w:val="clear" w:color="000000" w:fill="D9E1F2"/>
            <w:noWrap/>
            <w:vAlign w:val="center"/>
            <w:hideMark/>
            <w:tcPrChange w:id="3266"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587F87C2" w14:textId="77777777" w:rsidR="00AF7482" w:rsidRPr="007B43EF" w:rsidRDefault="00AF7482" w:rsidP="00F2666B">
            <w:pPr>
              <w:spacing w:after="0" w:line="240" w:lineRule="auto"/>
              <w:rPr>
                <w:ins w:id="3267" w:author="Direccion de Politicas y Gestion en Derechos Humanos 14" w:date="2023-12-18T11:31:00Z"/>
                <w:rFonts w:ascii="Calibri" w:eastAsia="Times New Roman" w:hAnsi="Calibri" w:cs="Calibri"/>
                <w:color w:val="000000"/>
                <w:kern w:val="0"/>
                <w:sz w:val="16"/>
                <w:szCs w:val="16"/>
                <w:lang w:eastAsia="es-PE"/>
                <w14:ligatures w14:val="none"/>
              </w:rPr>
            </w:pPr>
            <w:ins w:id="3268" w:author="Direccion de Politicas y Gestion en Derechos Humanos 14" w:date="2023-12-18T11:31:00Z">
              <w:r w:rsidRPr="007B43EF">
                <w:rPr>
                  <w:rFonts w:eastAsia="Times New Roman" w:cstheme="minorHAnsi"/>
                  <w:color w:val="333333"/>
                  <w:kern w:val="0"/>
                  <w:sz w:val="16"/>
                  <w:szCs w:val="16"/>
                  <w:lang w:eastAsia="es-PE"/>
                  <w14:ligatures w14:val="none"/>
                </w:rPr>
                <w:t>Fracaso del sistema de pensiones</w:t>
              </w:r>
            </w:ins>
          </w:p>
        </w:tc>
      </w:tr>
      <w:tr w:rsidR="00AF7482" w:rsidRPr="007B43EF" w14:paraId="57EA0265" w14:textId="77777777" w:rsidTr="00C33B1F">
        <w:trPr>
          <w:trHeight w:val="27"/>
          <w:ins w:id="3269" w:author="Direccion de Politicas y Gestion en Derechos Humanos 14" w:date="2023-12-18T11:31:00Z"/>
          <w:trPrChange w:id="327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71"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1243C0C4" w14:textId="77777777" w:rsidR="00AF7482" w:rsidRPr="007B43EF" w:rsidRDefault="00AF7482" w:rsidP="00F2666B">
            <w:pPr>
              <w:spacing w:after="0" w:line="240" w:lineRule="auto"/>
              <w:jc w:val="center"/>
              <w:rPr>
                <w:ins w:id="3272" w:author="Direccion de Politicas y Gestion en Derechos Humanos 14" w:date="2023-12-18T11:31:00Z"/>
                <w:rFonts w:ascii="Calibri" w:eastAsia="Times New Roman" w:hAnsi="Calibri" w:cs="Calibri"/>
                <w:color w:val="000000"/>
                <w:kern w:val="0"/>
                <w:sz w:val="16"/>
                <w:szCs w:val="16"/>
                <w:lang w:eastAsia="es-PE"/>
                <w14:ligatures w14:val="none"/>
              </w:rPr>
            </w:pPr>
            <w:ins w:id="327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24</w:t>
              </w:r>
            </w:ins>
          </w:p>
        </w:tc>
        <w:tc>
          <w:tcPr>
            <w:tcW w:w="7185" w:type="dxa"/>
            <w:tcBorders>
              <w:top w:val="nil"/>
              <w:left w:val="nil"/>
              <w:bottom w:val="nil"/>
              <w:right w:val="nil"/>
            </w:tcBorders>
            <w:shd w:val="clear" w:color="auto" w:fill="auto"/>
            <w:noWrap/>
            <w:vAlign w:val="center"/>
            <w:hideMark/>
            <w:tcPrChange w:id="3274"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4C46EC74" w14:textId="77777777" w:rsidR="00AF7482" w:rsidRPr="007B43EF" w:rsidRDefault="00AF7482" w:rsidP="00F2666B">
            <w:pPr>
              <w:spacing w:after="0" w:line="240" w:lineRule="auto"/>
              <w:rPr>
                <w:ins w:id="3275" w:author="Direccion de Politicas y Gestion en Derechos Humanos 14" w:date="2023-12-18T11:31:00Z"/>
                <w:rFonts w:ascii="Calibri" w:eastAsia="Times New Roman" w:hAnsi="Calibri" w:cs="Calibri"/>
                <w:color w:val="000000"/>
                <w:kern w:val="0"/>
                <w:sz w:val="16"/>
                <w:szCs w:val="16"/>
                <w:lang w:eastAsia="es-PE"/>
                <w14:ligatures w14:val="none"/>
              </w:rPr>
            </w:pPr>
            <w:ins w:id="3276" w:author="Direccion de Politicas y Gestion en Derechos Humanos 14" w:date="2023-12-18T11:31:00Z">
              <w:r w:rsidRPr="007B43EF">
                <w:rPr>
                  <w:rFonts w:eastAsia="Times New Roman" w:cstheme="minorHAnsi"/>
                  <w:color w:val="333333"/>
                  <w:kern w:val="0"/>
                  <w:sz w:val="16"/>
                  <w:szCs w:val="16"/>
                  <w:lang w:eastAsia="es-PE"/>
                  <w14:ligatures w14:val="none"/>
                </w:rPr>
                <w:t>Hacinamiento de población penitenciaria</w:t>
              </w:r>
            </w:ins>
          </w:p>
        </w:tc>
      </w:tr>
      <w:tr w:rsidR="00AF7482" w:rsidRPr="007B43EF" w14:paraId="49CBB7B0" w14:textId="77777777" w:rsidTr="00C33B1F">
        <w:trPr>
          <w:trHeight w:val="27"/>
          <w:ins w:id="3277" w:author="Direccion de Politicas y Gestion en Derechos Humanos 14" w:date="2023-12-18T11:31:00Z"/>
          <w:trPrChange w:id="327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79"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476AB7E1" w14:textId="77777777" w:rsidR="00AF7482" w:rsidRPr="007B43EF" w:rsidRDefault="00AF7482" w:rsidP="00F2666B">
            <w:pPr>
              <w:spacing w:after="0" w:line="240" w:lineRule="auto"/>
              <w:jc w:val="center"/>
              <w:rPr>
                <w:ins w:id="3280" w:author="Direccion de Politicas y Gestion en Derechos Humanos 14" w:date="2023-12-18T11:31:00Z"/>
                <w:rFonts w:ascii="Calibri" w:eastAsia="Times New Roman" w:hAnsi="Calibri" w:cs="Calibri"/>
                <w:color w:val="000000"/>
                <w:kern w:val="0"/>
                <w:sz w:val="16"/>
                <w:szCs w:val="16"/>
                <w:lang w:eastAsia="es-PE"/>
                <w14:ligatures w14:val="none"/>
              </w:rPr>
            </w:pPr>
            <w:ins w:id="328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25</w:t>
              </w:r>
            </w:ins>
          </w:p>
        </w:tc>
        <w:tc>
          <w:tcPr>
            <w:tcW w:w="7185" w:type="dxa"/>
            <w:tcBorders>
              <w:top w:val="nil"/>
              <w:left w:val="nil"/>
              <w:bottom w:val="nil"/>
              <w:right w:val="nil"/>
            </w:tcBorders>
            <w:shd w:val="clear" w:color="000000" w:fill="D9E1F2"/>
            <w:noWrap/>
            <w:vAlign w:val="center"/>
            <w:hideMark/>
            <w:tcPrChange w:id="3282"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641D0EC0" w14:textId="77777777" w:rsidR="00AF7482" w:rsidRPr="007B43EF" w:rsidRDefault="00AF7482" w:rsidP="00F2666B">
            <w:pPr>
              <w:spacing w:after="0" w:line="240" w:lineRule="auto"/>
              <w:rPr>
                <w:ins w:id="3283" w:author="Direccion de Politicas y Gestion en Derechos Humanos 14" w:date="2023-12-18T11:31:00Z"/>
                <w:rFonts w:ascii="Calibri" w:eastAsia="Times New Roman" w:hAnsi="Calibri" w:cs="Calibri"/>
                <w:color w:val="000000"/>
                <w:kern w:val="0"/>
                <w:sz w:val="16"/>
                <w:szCs w:val="16"/>
                <w:lang w:eastAsia="es-PE"/>
                <w14:ligatures w14:val="none"/>
              </w:rPr>
            </w:pPr>
            <w:ins w:id="3284" w:author="Direccion de Politicas y Gestion en Derechos Humanos 14" w:date="2023-12-18T11:31:00Z">
              <w:r w:rsidRPr="007B43EF">
                <w:rPr>
                  <w:rFonts w:eastAsia="Times New Roman" w:cstheme="minorHAnsi"/>
                  <w:color w:val="333333"/>
                  <w:kern w:val="0"/>
                  <w:sz w:val="16"/>
                  <w:szCs w:val="16"/>
                  <w:lang w:eastAsia="es-PE"/>
                  <w14:ligatures w14:val="none"/>
                </w:rPr>
                <w:t>Filtración sistemática de datos</w:t>
              </w:r>
            </w:ins>
          </w:p>
        </w:tc>
      </w:tr>
      <w:tr w:rsidR="00AF7482" w:rsidRPr="007B43EF" w14:paraId="08D3853B" w14:textId="77777777" w:rsidTr="00C33B1F">
        <w:trPr>
          <w:trHeight w:val="27"/>
          <w:ins w:id="3285" w:author="Direccion de Politicas y Gestion en Derechos Humanos 14" w:date="2023-12-18T11:31:00Z"/>
          <w:trPrChange w:id="3286"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287"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2752AFE8" w14:textId="77777777" w:rsidR="00AF7482" w:rsidRPr="007B43EF" w:rsidRDefault="00AF7482" w:rsidP="00F2666B">
            <w:pPr>
              <w:spacing w:after="0" w:line="240" w:lineRule="auto"/>
              <w:jc w:val="center"/>
              <w:rPr>
                <w:ins w:id="3288" w:author="Direccion de Politicas y Gestion en Derechos Humanos 14" w:date="2023-12-18T11:31:00Z"/>
                <w:rFonts w:ascii="Calibri" w:eastAsia="Times New Roman" w:hAnsi="Calibri" w:cs="Calibri"/>
                <w:color w:val="000000"/>
                <w:kern w:val="0"/>
                <w:sz w:val="16"/>
                <w:szCs w:val="16"/>
                <w:lang w:eastAsia="es-PE"/>
                <w14:ligatures w14:val="none"/>
              </w:rPr>
            </w:pPr>
            <w:ins w:id="3289"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26</w:t>
              </w:r>
            </w:ins>
          </w:p>
        </w:tc>
        <w:tc>
          <w:tcPr>
            <w:tcW w:w="7185" w:type="dxa"/>
            <w:tcBorders>
              <w:top w:val="nil"/>
              <w:left w:val="nil"/>
              <w:bottom w:val="nil"/>
              <w:right w:val="nil"/>
            </w:tcBorders>
            <w:shd w:val="clear" w:color="auto" w:fill="auto"/>
            <w:noWrap/>
            <w:vAlign w:val="center"/>
            <w:hideMark/>
            <w:tcPrChange w:id="3290"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2A33305F" w14:textId="77777777" w:rsidR="00AF7482" w:rsidRPr="007B43EF" w:rsidRDefault="00AF7482" w:rsidP="00F2666B">
            <w:pPr>
              <w:spacing w:after="0" w:line="240" w:lineRule="auto"/>
              <w:rPr>
                <w:ins w:id="3291" w:author="Direccion de Politicas y Gestion en Derechos Humanos 14" w:date="2023-12-18T11:31:00Z"/>
                <w:rFonts w:ascii="Calibri" w:eastAsia="Times New Roman" w:hAnsi="Calibri" w:cs="Calibri"/>
                <w:color w:val="000000"/>
                <w:kern w:val="0"/>
                <w:sz w:val="16"/>
                <w:szCs w:val="16"/>
                <w:lang w:eastAsia="es-PE"/>
                <w14:ligatures w14:val="none"/>
              </w:rPr>
            </w:pPr>
            <w:ins w:id="3292" w:author="Direccion de Politicas y Gestion en Derechos Humanos 14" w:date="2023-12-18T11:31:00Z">
              <w:r w:rsidRPr="007B43EF">
                <w:rPr>
                  <w:rFonts w:eastAsia="Times New Roman" w:cstheme="minorHAnsi"/>
                  <w:color w:val="333333"/>
                  <w:kern w:val="0"/>
                  <w:sz w:val="16"/>
                  <w:szCs w:val="16"/>
                  <w:lang w:eastAsia="es-PE"/>
                  <w14:ligatures w14:val="none"/>
                </w:rPr>
                <w:t>Fracaso de la planificación urbana</w:t>
              </w:r>
            </w:ins>
          </w:p>
        </w:tc>
      </w:tr>
      <w:tr w:rsidR="00AF7482" w:rsidRPr="007B43EF" w14:paraId="05FA7852" w14:textId="77777777" w:rsidTr="00C33B1F">
        <w:trPr>
          <w:trHeight w:val="27"/>
          <w:ins w:id="3293" w:author="Direccion de Politicas y Gestion en Derechos Humanos 14" w:date="2023-12-18T11:31:00Z"/>
          <w:trPrChange w:id="3294"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295"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35AADE4F" w14:textId="77777777" w:rsidR="00AF7482" w:rsidRPr="007B43EF" w:rsidRDefault="00AF7482" w:rsidP="00F2666B">
            <w:pPr>
              <w:spacing w:after="0" w:line="240" w:lineRule="auto"/>
              <w:jc w:val="center"/>
              <w:rPr>
                <w:ins w:id="3296" w:author="Direccion de Politicas y Gestion en Derechos Humanos 14" w:date="2023-12-18T11:31:00Z"/>
                <w:rFonts w:ascii="Calibri" w:eastAsia="Times New Roman" w:hAnsi="Calibri" w:cs="Calibri"/>
                <w:color w:val="000000"/>
                <w:kern w:val="0"/>
                <w:sz w:val="16"/>
                <w:szCs w:val="16"/>
                <w:lang w:eastAsia="es-PE"/>
                <w14:ligatures w14:val="none"/>
              </w:rPr>
            </w:pPr>
            <w:ins w:id="3297"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27</w:t>
              </w:r>
            </w:ins>
          </w:p>
        </w:tc>
        <w:tc>
          <w:tcPr>
            <w:tcW w:w="7185" w:type="dxa"/>
            <w:tcBorders>
              <w:top w:val="nil"/>
              <w:left w:val="nil"/>
              <w:bottom w:val="nil"/>
              <w:right w:val="nil"/>
            </w:tcBorders>
            <w:shd w:val="clear" w:color="000000" w:fill="D9E1F2"/>
            <w:noWrap/>
            <w:vAlign w:val="center"/>
            <w:hideMark/>
            <w:tcPrChange w:id="3298"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771F472D" w14:textId="77777777" w:rsidR="00AF7482" w:rsidRPr="007B43EF" w:rsidRDefault="00AF7482" w:rsidP="00F2666B">
            <w:pPr>
              <w:spacing w:after="0" w:line="240" w:lineRule="auto"/>
              <w:rPr>
                <w:ins w:id="3299" w:author="Direccion de Politicas y Gestion en Derechos Humanos 14" w:date="2023-12-18T11:31:00Z"/>
                <w:rFonts w:ascii="Calibri" w:eastAsia="Times New Roman" w:hAnsi="Calibri" w:cs="Calibri"/>
                <w:color w:val="000000"/>
                <w:kern w:val="0"/>
                <w:sz w:val="16"/>
                <w:szCs w:val="16"/>
                <w:lang w:eastAsia="es-PE"/>
                <w14:ligatures w14:val="none"/>
              </w:rPr>
            </w:pPr>
            <w:ins w:id="3300" w:author="Direccion de Politicas y Gestion en Derechos Humanos 14" w:date="2023-12-18T11:31:00Z">
              <w:r w:rsidRPr="007B43EF">
                <w:rPr>
                  <w:rFonts w:eastAsia="Times New Roman" w:cstheme="minorHAnsi"/>
                  <w:color w:val="333333"/>
                  <w:kern w:val="0"/>
                  <w:sz w:val="16"/>
                  <w:szCs w:val="16"/>
                  <w:lang w:eastAsia="es-PE"/>
                  <w14:ligatures w14:val="none"/>
                </w:rPr>
                <w:t>Inmanejable inflación</w:t>
              </w:r>
            </w:ins>
          </w:p>
        </w:tc>
      </w:tr>
      <w:tr w:rsidR="00AF7482" w:rsidRPr="007B43EF" w14:paraId="22756E9C" w14:textId="77777777" w:rsidTr="00C33B1F">
        <w:trPr>
          <w:trHeight w:val="27"/>
          <w:ins w:id="3301" w:author="Direccion de Politicas y Gestion en Derechos Humanos 14" w:date="2023-12-18T11:31:00Z"/>
          <w:trPrChange w:id="3302"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303"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74E695B6" w14:textId="77777777" w:rsidR="00AF7482" w:rsidRPr="007B43EF" w:rsidRDefault="00AF7482" w:rsidP="00F2666B">
            <w:pPr>
              <w:spacing w:after="0" w:line="240" w:lineRule="auto"/>
              <w:jc w:val="center"/>
              <w:rPr>
                <w:ins w:id="3304" w:author="Direccion de Politicas y Gestion en Derechos Humanos 14" w:date="2023-12-18T11:31:00Z"/>
                <w:rFonts w:ascii="Calibri" w:eastAsia="Times New Roman" w:hAnsi="Calibri" w:cs="Calibri"/>
                <w:color w:val="000000"/>
                <w:kern w:val="0"/>
                <w:sz w:val="16"/>
                <w:szCs w:val="16"/>
                <w:lang w:eastAsia="es-PE"/>
                <w14:ligatures w14:val="none"/>
              </w:rPr>
            </w:pPr>
            <w:ins w:id="3305"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28</w:t>
              </w:r>
            </w:ins>
          </w:p>
        </w:tc>
        <w:tc>
          <w:tcPr>
            <w:tcW w:w="7185" w:type="dxa"/>
            <w:tcBorders>
              <w:top w:val="nil"/>
              <w:left w:val="nil"/>
              <w:bottom w:val="nil"/>
              <w:right w:val="nil"/>
            </w:tcBorders>
            <w:shd w:val="clear" w:color="auto" w:fill="auto"/>
            <w:noWrap/>
            <w:vAlign w:val="center"/>
            <w:hideMark/>
            <w:tcPrChange w:id="3306"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4D0A6299" w14:textId="77777777" w:rsidR="00AF7482" w:rsidRPr="007B43EF" w:rsidRDefault="00AF7482" w:rsidP="00F2666B">
            <w:pPr>
              <w:spacing w:after="0" w:line="240" w:lineRule="auto"/>
              <w:rPr>
                <w:ins w:id="3307" w:author="Direccion de Politicas y Gestion en Derechos Humanos 14" w:date="2023-12-18T11:31:00Z"/>
                <w:rFonts w:ascii="Calibri" w:eastAsia="Times New Roman" w:hAnsi="Calibri" w:cs="Calibri"/>
                <w:color w:val="000000"/>
                <w:kern w:val="0"/>
                <w:sz w:val="16"/>
                <w:szCs w:val="16"/>
                <w:lang w:eastAsia="es-PE"/>
                <w14:ligatures w14:val="none"/>
              </w:rPr>
            </w:pPr>
            <w:ins w:id="3308" w:author="Direccion de Politicas y Gestion en Derechos Humanos 14" w:date="2023-12-18T11:31:00Z">
              <w:r w:rsidRPr="007B43EF">
                <w:rPr>
                  <w:rFonts w:eastAsia="Times New Roman" w:cstheme="minorHAnsi"/>
                  <w:color w:val="333333"/>
                  <w:kern w:val="0"/>
                  <w:sz w:val="16"/>
                  <w:szCs w:val="16"/>
                  <w:lang w:eastAsia="es-PE"/>
                  <w14:ligatures w14:val="none"/>
                </w:rPr>
                <w:t>Fracaso en el cierre de la brecha digital</w:t>
              </w:r>
            </w:ins>
          </w:p>
        </w:tc>
      </w:tr>
      <w:tr w:rsidR="00AF7482" w:rsidRPr="007B43EF" w14:paraId="570FA665" w14:textId="77777777" w:rsidTr="00C33B1F">
        <w:trPr>
          <w:trHeight w:val="27"/>
          <w:ins w:id="3309" w:author="Direccion de Politicas y Gestion en Derechos Humanos 14" w:date="2023-12-18T11:31:00Z"/>
          <w:trPrChange w:id="3310"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000000" w:fill="D9E1F2"/>
            <w:noWrap/>
            <w:vAlign w:val="center"/>
            <w:hideMark/>
            <w:tcPrChange w:id="3311" w:author="Direccion de Politicas y Gestion en Derechos Humanos 14" w:date="2023-12-18T11:39:00Z">
              <w:tcPr>
                <w:tcW w:w="821" w:type="dxa"/>
                <w:tcBorders>
                  <w:top w:val="nil"/>
                  <w:left w:val="nil"/>
                  <w:bottom w:val="nil"/>
                  <w:right w:val="nil"/>
                </w:tcBorders>
                <w:shd w:val="clear" w:color="000000" w:fill="D9E1F2"/>
                <w:noWrap/>
                <w:vAlign w:val="center"/>
                <w:hideMark/>
              </w:tcPr>
            </w:tcPrChange>
          </w:tcPr>
          <w:p w14:paraId="0E212726" w14:textId="77777777" w:rsidR="00AF7482" w:rsidRPr="007B43EF" w:rsidRDefault="00AF7482" w:rsidP="00F2666B">
            <w:pPr>
              <w:spacing w:after="0" w:line="240" w:lineRule="auto"/>
              <w:jc w:val="center"/>
              <w:rPr>
                <w:ins w:id="3312" w:author="Direccion de Politicas y Gestion en Derechos Humanos 14" w:date="2023-12-18T11:31:00Z"/>
                <w:rFonts w:ascii="Calibri" w:eastAsia="Times New Roman" w:hAnsi="Calibri" w:cs="Calibri"/>
                <w:color w:val="000000"/>
                <w:kern w:val="0"/>
                <w:sz w:val="16"/>
                <w:szCs w:val="16"/>
                <w:lang w:eastAsia="es-PE"/>
                <w14:ligatures w14:val="none"/>
              </w:rPr>
            </w:pPr>
            <w:ins w:id="3313"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29</w:t>
              </w:r>
            </w:ins>
          </w:p>
        </w:tc>
        <w:tc>
          <w:tcPr>
            <w:tcW w:w="7185" w:type="dxa"/>
            <w:tcBorders>
              <w:top w:val="nil"/>
              <w:left w:val="nil"/>
              <w:bottom w:val="nil"/>
              <w:right w:val="nil"/>
            </w:tcBorders>
            <w:shd w:val="clear" w:color="000000" w:fill="D9E1F2"/>
            <w:noWrap/>
            <w:vAlign w:val="center"/>
            <w:hideMark/>
            <w:tcPrChange w:id="3314" w:author="Direccion de Politicas y Gestion en Derechos Humanos 14" w:date="2023-12-18T11:39:00Z">
              <w:tcPr>
                <w:tcW w:w="5877" w:type="dxa"/>
                <w:tcBorders>
                  <w:top w:val="nil"/>
                  <w:left w:val="nil"/>
                  <w:bottom w:val="nil"/>
                  <w:right w:val="nil"/>
                </w:tcBorders>
                <w:shd w:val="clear" w:color="000000" w:fill="D9E1F2"/>
                <w:noWrap/>
                <w:vAlign w:val="center"/>
                <w:hideMark/>
              </w:tcPr>
            </w:tcPrChange>
          </w:tcPr>
          <w:p w14:paraId="28E7936E" w14:textId="77777777" w:rsidR="00AF7482" w:rsidRPr="007B43EF" w:rsidRDefault="00AF7482" w:rsidP="00F2666B">
            <w:pPr>
              <w:spacing w:after="0" w:line="240" w:lineRule="auto"/>
              <w:rPr>
                <w:ins w:id="3315" w:author="Direccion de Politicas y Gestion en Derechos Humanos 14" w:date="2023-12-18T11:31:00Z"/>
                <w:rFonts w:ascii="Calibri" w:eastAsia="Times New Roman" w:hAnsi="Calibri" w:cs="Calibri"/>
                <w:color w:val="000000"/>
                <w:kern w:val="0"/>
                <w:sz w:val="16"/>
                <w:szCs w:val="16"/>
                <w:lang w:eastAsia="es-PE"/>
                <w14:ligatures w14:val="none"/>
              </w:rPr>
            </w:pPr>
            <w:ins w:id="3316" w:author="Direccion de Politicas y Gestion en Derechos Humanos 14" w:date="2023-12-18T11:31:00Z">
              <w:r w:rsidRPr="007B43EF">
                <w:rPr>
                  <w:rFonts w:eastAsia="Times New Roman" w:cstheme="minorHAnsi"/>
                  <w:color w:val="333333"/>
                  <w:kern w:val="0"/>
                  <w:sz w:val="16"/>
                  <w:szCs w:val="16"/>
                  <w:lang w:eastAsia="es-PE"/>
                  <w14:ligatures w14:val="none"/>
                </w:rPr>
                <w:t>Migración involuntaria a gran escala</w:t>
              </w:r>
            </w:ins>
          </w:p>
        </w:tc>
      </w:tr>
      <w:tr w:rsidR="00AF7482" w:rsidRPr="007B43EF" w14:paraId="33D166FA" w14:textId="77777777" w:rsidTr="00C33B1F">
        <w:trPr>
          <w:trHeight w:val="27"/>
          <w:ins w:id="3317" w:author="Direccion de Politicas y Gestion en Derechos Humanos 14" w:date="2023-12-18T11:31:00Z"/>
          <w:trPrChange w:id="3318" w:author="Direccion de Politicas y Gestion en Derechos Humanos 14" w:date="2023-12-18T11:39:00Z">
            <w:trPr>
              <w:trHeight w:val="20"/>
              <w:jc w:val="center"/>
            </w:trPr>
          </w:trPrChange>
        </w:trPr>
        <w:tc>
          <w:tcPr>
            <w:tcW w:w="1003" w:type="dxa"/>
            <w:tcBorders>
              <w:top w:val="nil"/>
              <w:left w:val="nil"/>
              <w:bottom w:val="nil"/>
              <w:right w:val="nil"/>
            </w:tcBorders>
            <w:shd w:val="clear" w:color="auto" w:fill="auto"/>
            <w:noWrap/>
            <w:vAlign w:val="center"/>
            <w:hideMark/>
            <w:tcPrChange w:id="3319" w:author="Direccion de Politicas y Gestion en Derechos Humanos 14" w:date="2023-12-18T11:39:00Z">
              <w:tcPr>
                <w:tcW w:w="821" w:type="dxa"/>
                <w:tcBorders>
                  <w:top w:val="nil"/>
                  <w:left w:val="nil"/>
                  <w:bottom w:val="nil"/>
                  <w:right w:val="nil"/>
                </w:tcBorders>
                <w:shd w:val="clear" w:color="auto" w:fill="auto"/>
                <w:noWrap/>
                <w:vAlign w:val="center"/>
                <w:hideMark/>
              </w:tcPr>
            </w:tcPrChange>
          </w:tcPr>
          <w:p w14:paraId="0E6F5CD1" w14:textId="77777777" w:rsidR="00AF7482" w:rsidRPr="007B43EF" w:rsidRDefault="00AF7482" w:rsidP="00F2666B">
            <w:pPr>
              <w:spacing w:after="0" w:line="240" w:lineRule="auto"/>
              <w:jc w:val="center"/>
              <w:rPr>
                <w:ins w:id="3320" w:author="Direccion de Politicas y Gestion en Derechos Humanos 14" w:date="2023-12-18T11:31:00Z"/>
                <w:rFonts w:ascii="Calibri" w:eastAsia="Times New Roman" w:hAnsi="Calibri" w:cs="Calibri"/>
                <w:color w:val="000000"/>
                <w:kern w:val="0"/>
                <w:sz w:val="16"/>
                <w:szCs w:val="16"/>
                <w:lang w:eastAsia="es-PE"/>
                <w14:ligatures w14:val="none"/>
              </w:rPr>
            </w:pPr>
            <w:ins w:id="3321" w:author="Direccion de Politicas y Gestion en Derechos Humanos 14" w:date="2023-12-18T11:31:00Z">
              <w:r w:rsidRPr="007B43EF">
                <w:rPr>
                  <w:rFonts w:ascii="Calibri" w:eastAsia="Times New Roman" w:hAnsi="Calibri" w:cs="Calibri"/>
                  <w:color w:val="000000"/>
                  <w:kern w:val="0"/>
                  <w:sz w:val="16"/>
                  <w:szCs w:val="16"/>
                  <w:lang w:eastAsia="es-PE"/>
                  <w14:ligatures w14:val="none"/>
                </w:rPr>
                <w:t>30</w:t>
              </w:r>
            </w:ins>
          </w:p>
        </w:tc>
        <w:tc>
          <w:tcPr>
            <w:tcW w:w="7185" w:type="dxa"/>
            <w:tcBorders>
              <w:top w:val="nil"/>
              <w:left w:val="nil"/>
              <w:bottom w:val="nil"/>
              <w:right w:val="nil"/>
            </w:tcBorders>
            <w:shd w:val="clear" w:color="auto" w:fill="auto"/>
            <w:noWrap/>
            <w:vAlign w:val="center"/>
            <w:hideMark/>
            <w:tcPrChange w:id="3322" w:author="Direccion de Politicas y Gestion en Derechos Humanos 14" w:date="2023-12-18T11:39:00Z">
              <w:tcPr>
                <w:tcW w:w="5877" w:type="dxa"/>
                <w:tcBorders>
                  <w:top w:val="nil"/>
                  <w:left w:val="nil"/>
                  <w:bottom w:val="nil"/>
                  <w:right w:val="nil"/>
                </w:tcBorders>
                <w:shd w:val="clear" w:color="auto" w:fill="auto"/>
                <w:noWrap/>
                <w:vAlign w:val="center"/>
                <w:hideMark/>
              </w:tcPr>
            </w:tcPrChange>
          </w:tcPr>
          <w:p w14:paraId="61487585" w14:textId="77777777" w:rsidR="00AF7482" w:rsidRPr="007B43EF" w:rsidRDefault="00AF7482" w:rsidP="00F2666B">
            <w:pPr>
              <w:spacing w:after="0" w:line="240" w:lineRule="auto"/>
              <w:rPr>
                <w:ins w:id="3323" w:author="Direccion de Politicas y Gestion en Derechos Humanos 14" w:date="2023-12-18T11:31:00Z"/>
                <w:rFonts w:ascii="Calibri" w:eastAsia="Times New Roman" w:hAnsi="Calibri" w:cs="Calibri"/>
                <w:color w:val="000000"/>
                <w:kern w:val="0"/>
                <w:sz w:val="16"/>
                <w:szCs w:val="16"/>
                <w:lang w:eastAsia="es-PE"/>
                <w14:ligatures w14:val="none"/>
              </w:rPr>
            </w:pPr>
            <w:ins w:id="3324" w:author="Direccion de Politicas y Gestion en Derechos Humanos 14" w:date="2023-12-18T11:31:00Z">
              <w:r w:rsidRPr="007B43EF">
                <w:rPr>
                  <w:rFonts w:eastAsia="Times New Roman" w:cstheme="minorHAnsi"/>
                  <w:color w:val="333333"/>
                  <w:kern w:val="0"/>
                  <w:sz w:val="16"/>
                  <w:szCs w:val="16"/>
                  <w:lang w:eastAsia="es-PE"/>
                  <w14:ligatures w14:val="none"/>
                </w:rPr>
                <w:t>Discontinuidad o eliminación de programas sociales</w:t>
              </w:r>
            </w:ins>
          </w:p>
        </w:tc>
      </w:tr>
    </w:tbl>
    <w:p w14:paraId="036861BC" w14:textId="77777777" w:rsidR="00AF7482" w:rsidRDefault="00AF7482" w:rsidP="00C33B1F">
      <w:pPr>
        <w:spacing w:after="100" w:afterAutospacing="1" w:line="240" w:lineRule="auto"/>
        <w:ind w:left="284"/>
        <w:jc w:val="both"/>
        <w:rPr>
          <w:ins w:id="3325" w:author="Direccion de Politicas y Gestion en Derechos Humanos 14" w:date="2023-12-18T11:39:00Z"/>
          <w:sz w:val="16"/>
          <w:szCs w:val="18"/>
        </w:rPr>
      </w:pPr>
      <w:ins w:id="3326" w:author="Direccion de Politicas y Gestion en Derechos Humanos 14" w:date="2023-12-18T11:31:00Z">
        <w:r w:rsidRPr="00C33B1F">
          <w:rPr>
            <w:sz w:val="16"/>
            <w:szCs w:val="18"/>
            <w:rPrChange w:id="3327" w:author="Direccion de Politicas y Gestion en Derechos Humanos 14" w:date="2023-12-18T11:35:00Z">
              <w:rPr>
                <w:kern w:val="0"/>
                <w:sz w:val="16"/>
                <w14:ligatures w14:val="none"/>
              </w:rPr>
            </w:rPrChange>
          </w:rPr>
          <w:t>Fuente: Elaboración propia</w:t>
        </w:r>
      </w:ins>
    </w:p>
    <w:p w14:paraId="567A25C3" w14:textId="77777777" w:rsidR="00AF7482" w:rsidRPr="00AF7482" w:rsidRDefault="00AF7482">
      <w:pPr>
        <w:spacing w:after="0" w:line="240" w:lineRule="auto"/>
        <w:ind w:left="284"/>
        <w:jc w:val="both"/>
        <w:rPr>
          <w:ins w:id="3328" w:author="Direccion de Politicas y Gestion en Derechos Humanos 14" w:date="2023-12-18T11:31:00Z"/>
          <w:b/>
          <w:bCs/>
          <w:sz w:val="20"/>
          <w:rPrChange w:id="3329" w:author="Direccion de Politicas y Gestion en Derechos Humanos 14" w:date="2023-12-18T11:33:00Z">
            <w:rPr>
              <w:ins w:id="3330" w:author="Direccion de Politicas y Gestion en Derechos Humanos 14" w:date="2023-12-18T11:31:00Z"/>
              <w:i/>
              <w:iCs/>
              <w:color w:val="44546A" w:themeColor="text2"/>
              <w:kern w:val="0"/>
              <w:sz w:val="18"/>
              <w:szCs w:val="18"/>
              <w14:ligatures w14:val="none"/>
            </w:rPr>
          </w:rPrChange>
        </w:rPr>
        <w:pPrChange w:id="3331" w:author="Direccion de Politicas y Gestion en Derechos Humanos 14" w:date="2023-12-18T11:38:00Z">
          <w:pPr>
            <w:spacing w:after="200" w:line="240" w:lineRule="auto"/>
            <w:ind w:left="993"/>
          </w:pPr>
        </w:pPrChange>
      </w:pPr>
      <w:bookmarkStart w:id="3332" w:name="_Toc141714222"/>
      <w:ins w:id="3333" w:author="Direccion de Politicas y Gestion en Derechos Humanos 14" w:date="2023-12-18T11:31:00Z">
        <w:r w:rsidRPr="00AF7482">
          <w:rPr>
            <w:b/>
            <w:bCs/>
            <w:sz w:val="20"/>
            <w:rPrChange w:id="3334" w:author="Direccion de Politicas y Gestion en Derechos Humanos 14" w:date="2023-12-18T11:33:00Z">
              <w:rPr>
                <w:kern w:val="0"/>
                <w:sz w:val="20"/>
                <w14:ligatures w14:val="none"/>
              </w:rPr>
            </w:rPrChange>
          </w:rPr>
          <w:t>Tabla: Lista de oportunidades identificadas</w:t>
        </w:r>
        <w:bookmarkEnd w:id="3332"/>
      </w:ins>
    </w:p>
    <w:tbl>
      <w:tblPr>
        <w:tblW w:w="8154" w:type="dxa"/>
        <w:tblInd w:w="284" w:type="dxa"/>
        <w:tblCellMar>
          <w:left w:w="70" w:type="dxa"/>
          <w:right w:w="70" w:type="dxa"/>
        </w:tblCellMar>
        <w:tblLook w:val="04A0" w:firstRow="1" w:lastRow="0" w:firstColumn="1" w:lastColumn="0" w:noHBand="0" w:noVBand="1"/>
        <w:tblPrChange w:id="3335" w:author="Direccion de Politicas y Gestion en Derechos Humanos 14" w:date="2023-12-18T11:39:00Z">
          <w:tblPr>
            <w:tblW w:w="6600" w:type="dxa"/>
            <w:jc w:val="center"/>
            <w:tblCellMar>
              <w:left w:w="70" w:type="dxa"/>
              <w:right w:w="70" w:type="dxa"/>
            </w:tblCellMar>
            <w:tblLook w:val="04A0" w:firstRow="1" w:lastRow="0" w:firstColumn="1" w:lastColumn="0" w:noHBand="0" w:noVBand="1"/>
          </w:tblPr>
        </w:tblPrChange>
      </w:tblPr>
      <w:tblGrid>
        <w:gridCol w:w="815"/>
        <w:gridCol w:w="7339"/>
        <w:tblGridChange w:id="3336">
          <w:tblGrid>
            <w:gridCol w:w="660"/>
            <w:gridCol w:w="5940"/>
          </w:tblGrid>
        </w:tblGridChange>
      </w:tblGrid>
      <w:tr w:rsidR="00AF7482" w:rsidRPr="00E43667" w14:paraId="780213CC" w14:textId="77777777" w:rsidTr="00C33B1F">
        <w:trPr>
          <w:trHeight w:val="41"/>
          <w:ins w:id="3337" w:author="Direccion de Politicas y Gestion en Derechos Humanos 14" w:date="2023-12-18T11:31:00Z"/>
          <w:trPrChange w:id="3338"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002060"/>
            <w:noWrap/>
            <w:vAlign w:val="center"/>
            <w:hideMark/>
            <w:tcPrChange w:id="3339" w:author="Direccion de Politicas y Gestion en Derechos Humanos 14" w:date="2023-12-18T11:39:00Z">
              <w:tcPr>
                <w:tcW w:w="660" w:type="dxa"/>
                <w:tcBorders>
                  <w:top w:val="nil"/>
                  <w:left w:val="nil"/>
                  <w:bottom w:val="nil"/>
                  <w:right w:val="nil"/>
                </w:tcBorders>
                <w:shd w:val="clear" w:color="000000" w:fill="002060"/>
                <w:noWrap/>
                <w:vAlign w:val="center"/>
                <w:hideMark/>
              </w:tcPr>
            </w:tcPrChange>
          </w:tcPr>
          <w:p w14:paraId="27079A16" w14:textId="77777777" w:rsidR="00AF7482" w:rsidRPr="00E43667" w:rsidRDefault="00AF7482" w:rsidP="00F2666B">
            <w:pPr>
              <w:spacing w:after="0" w:line="240" w:lineRule="auto"/>
              <w:jc w:val="center"/>
              <w:rPr>
                <w:ins w:id="3340" w:author="Direccion de Politicas y Gestion en Derechos Humanos 14" w:date="2023-12-18T11:31:00Z"/>
                <w:rFonts w:ascii="Calibri" w:eastAsia="Times New Roman" w:hAnsi="Calibri" w:cs="Calibri"/>
                <w:b/>
                <w:bCs/>
                <w:color w:val="FFFFFF"/>
                <w:kern w:val="0"/>
                <w:sz w:val="16"/>
                <w:szCs w:val="16"/>
                <w:lang w:eastAsia="es-PE"/>
                <w14:ligatures w14:val="none"/>
              </w:rPr>
            </w:pPr>
            <w:proofErr w:type="spellStart"/>
            <w:ins w:id="3341" w:author="Direccion de Politicas y Gestion en Derechos Humanos 14" w:date="2023-12-18T11:31:00Z">
              <w:r w:rsidRPr="00E43667">
                <w:rPr>
                  <w:rFonts w:ascii="Calibri" w:eastAsia="Times New Roman" w:hAnsi="Calibri" w:cs="Calibri"/>
                  <w:b/>
                  <w:bCs/>
                  <w:color w:val="FFFFFF"/>
                  <w:kern w:val="0"/>
                  <w:sz w:val="16"/>
                  <w:szCs w:val="16"/>
                  <w:lang w:eastAsia="es-PE"/>
                  <w14:ligatures w14:val="none"/>
                </w:rPr>
                <w:t>N°</w:t>
              </w:r>
              <w:proofErr w:type="spellEnd"/>
            </w:ins>
          </w:p>
        </w:tc>
        <w:tc>
          <w:tcPr>
            <w:tcW w:w="7339" w:type="dxa"/>
            <w:tcBorders>
              <w:top w:val="nil"/>
              <w:left w:val="nil"/>
              <w:bottom w:val="nil"/>
              <w:right w:val="nil"/>
            </w:tcBorders>
            <w:shd w:val="clear" w:color="000000" w:fill="002060"/>
            <w:noWrap/>
            <w:vAlign w:val="center"/>
            <w:hideMark/>
            <w:tcPrChange w:id="3342" w:author="Direccion de Politicas y Gestion en Derechos Humanos 14" w:date="2023-12-18T11:39:00Z">
              <w:tcPr>
                <w:tcW w:w="5940" w:type="dxa"/>
                <w:tcBorders>
                  <w:top w:val="nil"/>
                  <w:left w:val="nil"/>
                  <w:bottom w:val="nil"/>
                  <w:right w:val="nil"/>
                </w:tcBorders>
                <w:shd w:val="clear" w:color="000000" w:fill="002060"/>
                <w:noWrap/>
                <w:vAlign w:val="center"/>
                <w:hideMark/>
              </w:tcPr>
            </w:tcPrChange>
          </w:tcPr>
          <w:p w14:paraId="69AEF536" w14:textId="77777777" w:rsidR="00AF7482" w:rsidRPr="00E43667" w:rsidRDefault="00AF7482" w:rsidP="00F2666B">
            <w:pPr>
              <w:spacing w:after="0" w:line="240" w:lineRule="auto"/>
              <w:jc w:val="center"/>
              <w:rPr>
                <w:ins w:id="3343" w:author="Direccion de Politicas y Gestion en Derechos Humanos 14" w:date="2023-12-18T11:31:00Z"/>
                <w:rFonts w:ascii="Calibri" w:eastAsia="Times New Roman" w:hAnsi="Calibri" w:cs="Calibri"/>
                <w:b/>
                <w:bCs/>
                <w:color w:val="FFFFFF"/>
                <w:kern w:val="0"/>
                <w:sz w:val="16"/>
                <w:szCs w:val="16"/>
                <w:lang w:eastAsia="es-PE"/>
                <w14:ligatures w14:val="none"/>
              </w:rPr>
            </w:pPr>
            <w:ins w:id="3344" w:author="Direccion de Politicas y Gestion en Derechos Humanos 14" w:date="2023-12-18T11:31:00Z">
              <w:r w:rsidRPr="00E43667">
                <w:rPr>
                  <w:rFonts w:ascii="Calibri" w:eastAsia="Times New Roman" w:hAnsi="Calibri" w:cs="Calibri"/>
                  <w:b/>
                  <w:bCs/>
                  <w:color w:val="FFFFFF"/>
                  <w:kern w:val="0"/>
                  <w:sz w:val="16"/>
                  <w:szCs w:val="16"/>
                  <w:lang w:eastAsia="es-PE"/>
                  <w14:ligatures w14:val="none"/>
                </w:rPr>
                <w:t>Enunciado de la oportunidad</w:t>
              </w:r>
            </w:ins>
          </w:p>
        </w:tc>
      </w:tr>
      <w:tr w:rsidR="00AF7482" w:rsidRPr="00E43667" w14:paraId="41BBA9FD" w14:textId="77777777" w:rsidTr="00C33B1F">
        <w:trPr>
          <w:trHeight w:val="41"/>
          <w:ins w:id="3345" w:author="Direccion de Politicas y Gestion en Derechos Humanos 14" w:date="2023-12-18T11:31:00Z"/>
          <w:trPrChange w:id="3346"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347"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02BE6AA1" w14:textId="77777777" w:rsidR="00AF7482" w:rsidRPr="00E43667" w:rsidRDefault="00AF7482" w:rsidP="00F2666B">
            <w:pPr>
              <w:spacing w:after="0" w:line="240" w:lineRule="auto"/>
              <w:jc w:val="center"/>
              <w:rPr>
                <w:ins w:id="3348" w:author="Direccion de Politicas y Gestion en Derechos Humanos 14" w:date="2023-12-18T11:31:00Z"/>
                <w:rFonts w:ascii="Calibri" w:eastAsia="Times New Roman" w:hAnsi="Calibri" w:cs="Calibri"/>
                <w:color w:val="000000"/>
                <w:kern w:val="0"/>
                <w:sz w:val="16"/>
                <w:szCs w:val="16"/>
                <w:lang w:eastAsia="es-PE"/>
                <w14:ligatures w14:val="none"/>
              </w:rPr>
            </w:pPr>
            <w:ins w:id="3349"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w:t>
              </w:r>
            </w:ins>
          </w:p>
        </w:tc>
        <w:tc>
          <w:tcPr>
            <w:tcW w:w="7339" w:type="dxa"/>
            <w:tcBorders>
              <w:top w:val="nil"/>
              <w:left w:val="nil"/>
              <w:bottom w:val="nil"/>
              <w:right w:val="nil"/>
            </w:tcBorders>
            <w:shd w:val="clear" w:color="000000" w:fill="D9E1F2"/>
            <w:noWrap/>
            <w:vAlign w:val="center"/>
            <w:hideMark/>
            <w:tcPrChange w:id="3350"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5E0D5D28" w14:textId="77777777" w:rsidR="00AF7482" w:rsidRPr="007B43EF" w:rsidRDefault="00AF7482" w:rsidP="00F2666B">
            <w:pPr>
              <w:spacing w:after="0" w:line="240" w:lineRule="auto"/>
              <w:rPr>
                <w:ins w:id="3351" w:author="Direccion de Politicas y Gestion en Derechos Humanos 14" w:date="2023-12-18T11:31:00Z"/>
                <w:rFonts w:ascii="Calibri" w:eastAsia="Times New Roman" w:hAnsi="Calibri" w:cs="Calibri"/>
                <w:color w:val="000000"/>
                <w:kern w:val="0"/>
                <w:sz w:val="16"/>
                <w:szCs w:val="16"/>
                <w:lang w:eastAsia="es-PE"/>
                <w14:ligatures w14:val="none"/>
              </w:rPr>
            </w:pPr>
            <w:ins w:id="3352" w:author="Direccion de Politicas y Gestion en Derechos Humanos 14" w:date="2023-12-18T11:31:00Z">
              <w:r w:rsidRPr="007B43EF">
                <w:rPr>
                  <w:rFonts w:eastAsia="Times New Roman" w:cstheme="minorHAnsi"/>
                  <w:color w:val="333333"/>
                  <w:kern w:val="0"/>
                  <w:sz w:val="16"/>
                  <w:szCs w:val="16"/>
                  <w:lang w:eastAsia="es-PE"/>
                  <w14:ligatures w14:val="none"/>
                </w:rPr>
                <w:t>Mejoramiento de la infraestructura vial y de telecomunicaciones a nivel nacional</w:t>
              </w:r>
            </w:ins>
          </w:p>
        </w:tc>
      </w:tr>
      <w:tr w:rsidR="00AF7482" w:rsidRPr="00E43667" w14:paraId="63EF9E35" w14:textId="77777777" w:rsidTr="00C33B1F">
        <w:trPr>
          <w:trHeight w:val="41"/>
          <w:ins w:id="3353" w:author="Direccion de Politicas y Gestion en Derechos Humanos 14" w:date="2023-12-18T11:31:00Z"/>
          <w:trPrChange w:id="3354"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355"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57753350" w14:textId="77777777" w:rsidR="00AF7482" w:rsidRPr="00E43667" w:rsidRDefault="00AF7482" w:rsidP="00F2666B">
            <w:pPr>
              <w:spacing w:after="0" w:line="240" w:lineRule="auto"/>
              <w:jc w:val="center"/>
              <w:rPr>
                <w:ins w:id="3356" w:author="Direccion de Politicas y Gestion en Derechos Humanos 14" w:date="2023-12-18T11:31:00Z"/>
                <w:rFonts w:ascii="Calibri" w:eastAsia="Times New Roman" w:hAnsi="Calibri" w:cs="Calibri"/>
                <w:color w:val="000000"/>
                <w:kern w:val="0"/>
                <w:sz w:val="16"/>
                <w:szCs w:val="16"/>
                <w:lang w:eastAsia="es-PE"/>
                <w14:ligatures w14:val="none"/>
              </w:rPr>
            </w:pPr>
            <w:ins w:id="3357"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2</w:t>
              </w:r>
            </w:ins>
          </w:p>
        </w:tc>
        <w:tc>
          <w:tcPr>
            <w:tcW w:w="7339" w:type="dxa"/>
            <w:tcBorders>
              <w:top w:val="nil"/>
              <w:left w:val="nil"/>
              <w:bottom w:val="nil"/>
              <w:right w:val="nil"/>
            </w:tcBorders>
            <w:shd w:val="clear" w:color="auto" w:fill="auto"/>
            <w:noWrap/>
            <w:vAlign w:val="center"/>
            <w:hideMark/>
            <w:tcPrChange w:id="3358"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463E6D30" w14:textId="77777777" w:rsidR="00AF7482" w:rsidRPr="007B43EF" w:rsidRDefault="00AF7482" w:rsidP="00F2666B">
            <w:pPr>
              <w:spacing w:after="0" w:line="240" w:lineRule="auto"/>
              <w:rPr>
                <w:ins w:id="3359" w:author="Direccion de Politicas y Gestion en Derechos Humanos 14" w:date="2023-12-18T11:31:00Z"/>
                <w:rFonts w:ascii="Calibri" w:eastAsia="Times New Roman" w:hAnsi="Calibri" w:cs="Calibri"/>
                <w:color w:val="000000"/>
                <w:kern w:val="0"/>
                <w:sz w:val="16"/>
                <w:szCs w:val="16"/>
                <w:lang w:eastAsia="es-PE"/>
                <w14:ligatures w14:val="none"/>
              </w:rPr>
            </w:pPr>
            <w:ins w:id="3360" w:author="Direccion de Politicas y Gestion en Derechos Humanos 14" w:date="2023-12-18T11:31:00Z">
              <w:r w:rsidRPr="007B43EF">
                <w:rPr>
                  <w:rFonts w:eastAsia="Times New Roman" w:cstheme="minorHAnsi"/>
                  <w:color w:val="333333"/>
                  <w:kern w:val="0"/>
                  <w:sz w:val="16"/>
                  <w:szCs w:val="16"/>
                  <w:lang w:eastAsia="es-PE"/>
                  <w14:ligatures w14:val="none"/>
                </w:rPr>
                <w:t>Aprovechamiento sostenible de los bosques</w:t>
              </w:r>
            </w:ins>
          </w:p>
        </w:tc>
      </w:tr>
      <w:tr w:rsidR="00AF7482" w:rsidRPr="00E43667" w14:paraId="31928890" w14:textId="77777777" w:rsidTr="00C33B1F">
        <w:trPr>
          <w:trHeight w:val="41"/>
          <w:ins w:id="3361" w:author="Direccion de Politicas y Gestion en Derechos Humanos 14" w:date="2023-12-18T11:31:00Z"/>
          <w:trPrChange w:id="3362"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363"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7A9533F0" w14:textId="77777777" w:rsidR="00AF7482" w:rsidRPr="00E43667" w:rsidRDefault="00AF7482" w:rsidP="00F2666B">
            <w:pPr>
              <w:spacing w:after="0" w:line="240" w:lineRule="auto"/>
              <w:jc w:val="center"/>
              <w:rPr>
                <w:ins w:id="3364" w:author="Direccion de Politicas y Gestion en Derechos Humanos 14" w:date="2023-12-18T11:31:00Z"/>
                <w:rFonts w:ascii="Calibri" w:eastAsia="Times New Roman" w:hAnsi="Calibri" w:cs="Calibri"/>
                <w:color w:val="000000"/>
                <w:kern w:val="0"/>
                <w:sz w:val="16"/>
                <w:szCs w:val="16"/>
                <w:lang w:eastAsia="es-PE"/>
                <w14:ligatures w14:val="none"/>
              </w:rPr>
            </w:pPr>
            <w:ins w:id="3365"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3</w:t>
              </w:r>
            </w:ins>
          </w:p>
        </w:tc>
        <w:tc>
          <w:tcPr>
            <w:tcW w:w="7339" w:type="dxa"/>
            <w:tcBorders>
              <w:top w:val="nil"/>
              <w:left w:val="nil"/>
              <w:bottom w:val="nil"/>
              <w:right w:val="nil"/>
            </w:tcBorders>
            <w:shd w:val="clear" w:color="000000" w:fill="D9E1F2"/>
            <w:noWrap/>
            <w:vAlign w:val="center"/>
            <w:hideMark/>
            <w:tcPrChange w:id="3366"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48F6727A" w14:textId="77777777" w:rsidR="00AF7482" w:rsidRPr="007B43EF" w:rsidRDefault="00AF7482" w:rsidP="00F2666B">
            <w:pPr>
              <w:spacing w:after="0" w:line="240" w:lineRule="auto"/>
              <w:rPr>
                <w:ins w:id="3367" w:author="Direccion de Politicas y Gestion en Derechos Humanos 14" w:date="2023-12-18T11:31:00Z"/>
                <w:rFonts w:ascii="Calibri" w:eastAsia="Times New Roman" w:hAnsi="Calibri" w:cs="Calibri"/>
                <w:color w:val="000000"/>
                <w:kern w:val="0"/>
                <w:sz w:val="16"/>
                <w:szCs w:val="16"/>
                <w:lang w:eastAsia="es-PE"/>
                <w14:ligatures w14:val="none"/>
              </w:rPr>
            </w:pPr>
            <w:ins w:id="3368" w:author="Direccion de Politicas y Gestion en Derechos Humanos 14" w:date="2023-12-18T11:31:00Z">
              <w:r w:rsidRPr="007B43EF">
                <w:rPr>
                  <w:rFonts w:eastAsia="Times New Roman" w:cstheme="minorHAnsi"/>
                  <w:color w:val="333333"/>
                  <w:kern w:val="0"/>
                  <w:sz w:val="16"/>
                  <w:szCs w:val="16"/>
                  <w:lang w:eastAsia="es-PE"/>
                  <w14:ligatures w14:val="none"/>
                </w:rPr>
                <w:t>Mayor aprovechamiento de las energías renovables</w:t>
              </w:r>
            </w:ins>
          </w:p>
        </w:tc>
      </w:tr>
      <w:tr w:rsidR="00AF7482" w:rsidRPr="00E43667" w14:paraId="1F05F6AC" w14:textId="77777777" w:rsidTr="00C33B1F">
        <w:trPr>
          <w:trHeight w:val="41"/>
          <w:ins w:id="3369" w:author="Direccion de Politicas y Gestion en Derechos Humanos 14" w:date="2023-12-18T11:31:00Z"/>
          <w:trPrChange w:id="3370"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371"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5D8DD8C6" w14:textId="77777777" w:rsidR="00AF7482" w:rsidRPr="00E43667" w:rsidRDefault="00AF7482" w:rsidP="00F2666B">
            <w:pPr>
              <w:spacing w:after="0" w:line="240" w:lineRule="auto"/>
              <w:jc w:val="center"/>
              <w:rPr>
                <w:ins w:id="3372" w:author="Direccion de Politicas y Gestion en Derechos Humanos 14" w:date="2023-12-18T11:31:00Z"/>
                <w:rFonts w:ascii="Calibri" w:eastAsia="Times New Roman" w:hAnsi="Calibri" w:cs="Calibri"/>
                <w:color w:val="000000"/>
                <w:kern w:val="0"/>
                <w:sz w:val="16"/>
                <w:szCs w:val="16"/>
                <w:lang w:eastAsia="es-PE"/>
                <w14:ligatures w14:val="none"/>
              </w:rPr>
            </w:pPr>
            <w:ins w:id="3373"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4</w:t>
              </w:r>
            </w:ins>
          </w:p>
        </w:tc>
        <w:tc>
          <w:tcPr>
            <w:tcW w:w="7339" w:type="dxa"/>
            <w:tcBorders>
              <w:top w:val="nil"/>
              <w:left w:val="nil"/>
              <w:bottom w:val="nil"/>
              <w:right w:val="nil"/>
            </w:tcBorders>
            <w:shd w:val="clear" w:color="auto" w:fill="auto"/>
            <w:noWrap/>
            <w:vAlign w:val="center"/>
            <w:hideMark/>
            <w:tcPrChange w:id="3374"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25C20351" w14:textId="77777777" w:rsidR="00AF7482" w:rsidRPr="007B43EF" w:rsidRDefault="00AF7482" w:rsidP="00F2666B">
            <w:pPr>
              <w:spacing w:after="0" w:line="240" w:lineRule="auto"/>
              <w:rPr>
                <w:ins w:id="3375" w:author="Direccion de Politicas y Gestion en Derechos Humanos 14" w:date="2023-12-18T11:31:00Z"/>
                <w:rFonts w:ascii="Calibri" w:eastAsia="Times New Roman" w:hAnsi="Calibri" w:cs="Calibri"/>
                <w:color w:val="000000"/>
                <w:kern w:val="0"/>
                <w:sz w:val="16"/>
                <w:szCs w:val="16"/>
                <w:lang w:eastAsia="es-PE"/>
                <w14:ligatures w14:val="none"/>
              </w:rPr>
            </w:pPr>
            <w:ins w:id="3376" w:author="Direccion de Politicas y Gestion en Derechos Humanos 14" w:date="2023-12-18T11:31:00Z">
              <w:r w:rsidRPr="007B43EF">
                <w:rPr>
                  <w:rFonts w:eastAsia="Times New Roman" w:cstheme="minorHAnsi"/>
                  <w:color w:val="333333"/>
                  <w:kern w:val="0"/>
                  <w:sz w:val="16"/>
                  <w:szCs w:val="16"/>
                  <w:lang w:eastAsia="es-PE"/>
                  <w14:ligatures w14:val="none"/>
                </w:rPr>
                <w:t>Universalización del uso de tecnología e innovación en educación</w:t>
              </w:r>
            </w:ins>
          </w:p>
        </w:tc>
      </w:tr>
      <w:tr w:rsidR="00AF7482" w:rsidRPr="00E43667" w14:paraId="7E6D00D5" w14:textId="77777777" w:rsidTr="00C33B1F">
        <w:trPr>
          <w:trHeight w:val="41"/>
          <w:ins w:id="3377" w:author="Direccion de Politicas y Gestion en Derechos Humanos 14" w:date="2023-12-18T11:31:00Z"/>
          <w:trPrChange w:id="3378"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379"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42D4D975" w14:textId="77777777" w:rsidR="00AF7482" w:rsidRPr="00E43667" w:rsidRDefault="00AF7482" w:rsidP="00F2666B">
            <w:pPr>
              <w:spacing w:after="0" w:line="240" w:lineRule="auto"/>
              <w:jc w:val="center"/>
              <w:rPr>
                <w:ins w:id="3380" w:author="Direccion de Politicas y Gestion en Derechos Humanos 14" w:date="2023-12-18T11:31:00Z"/>
                <w:rFonts w:ascii="Calibri" w:eastAsia="Times New Roman" w:hAnsi="Calibri" w:cs="Calibri"/>
                <w:color w:val="000000"/>
                <w:kern w:val="0"/>
                <w:sz w:val="16"/>
                <w:szCs w:val="16"/>
                <w:lang w:eastAsia="es-PE"/>
                <w14:ligatures w14:val="none"/>
              </w:rPr>
            </w:pPr>
            <w:ins w:id="3381"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5</w:t>
              </w:r>
            </w:ins>
          </w:p>
        </w:tc>
        <w:tc>
          <w:tcPr>
            <w:tcW w:w="7339" w:type="dxa"/>
            <w:tcBorders>
              <w:top w:val="nil"/>
              <w:left w:val="nil"/>
              <w:bottom w:val="nil"/>
              <w:right w:val="nil"/>
            </w:tcBorders>
            <w:shd w:val="clear" w:color="000000" w:fill="D9E1F2"/>
            <w:noWrap/>
            <w:vAlign w:val="center"/>
            <w:hideMark/>
            <w:tcPrChange w:id="3382"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7AA74773" w14:textId="77777777" w:rsidR="00AF7482" w:rsidRPr="007B43EF" w:rsidRDefault="00AF7482" w:rsidP="00F2666B">
            <w:pPr>
              <w:spacing w:after="0" w:line="240" w:lineRule="auto"/>
              <w:rPr>
                <w:ins w:id="3383" w:author="Direccion de Politicas y Gestion en Derechos Humanos 14" w:date="2023-12-18T11:31:00Z"/>
                <w:rFonts w:ascii="Calibri" w:eastAsia="Times New Roman" w:hAnsi="Calibri" w:cs="Calibri"/>
                <w:color w:val="000000"/>
                <w:kern w:val="0"/>
                <w:sz w:val="16"/>
                <w:szCs w:val="16"/>
                <w:lang w:eastAsia="es-PE"/>
                <w14:ligatures w14:val="none"/>
              </w:rPr>
            </w:pPr>
            <w:ins w:id="3384" w:author="Direccion de Politicas y Gestion en Derechos Humanos 14" w:date="2023-12-18T11:31:00Z">
              <w:r w:rsidRPr="007B43EF">
                <w:rPr>
                  <w:rFonts w:eastAsia="Times New Roman" w:cstheme="minorHAnsi"/>
                  <w:color w:val="333333"/>
                  <w:kern w:val="0"/>
                  <w:sz w:val="16"/>
                  <w:szCs w:val="16"/>
                  <w:lang w:eastAsia="es-PE"/>
                  <w14:ligatures w14:val="none"/>
                </w:rPr>
                <w:t>Fortalecimiento y modernización del Estado</w:t>
              </w:r>
            </w:ins>
          </w:p>
        </w:tc>
      </w:tr>
      <w:tr w:rsidR="00AF7482" w:rsidRPr="00E43667" w14:paraId="607B0FA3" w14:textId="77777777" w:rsidTr="00C33B1F">
        <w:trPr>
          <w:trHeight w:val="41"/>
          <w:ins w:id="3385" w:author="Direccion de Politicas y Gestion en Derechos Humanos 14" w:date="2023-12-18T11:31:00Z"/>
          <w:trPrChange w:id="3386"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387"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36C5E789" w14:textId="77777777" w:rsidR="00AF7482" w:rsidRPr="00E43667" w:rsidRDefault="00AF7482" w:rsidP="00F2666B">
            <w:pPr>
              <w:spacing w:after="0" w:line="240" w:lineRule="auto"/>
              <w:jc w:val="center"/>
              <w:rPr>
                <w:ins w:id="3388" w:author="Direccion de Politicas y Gestion en Derechos Humanos 14" w:date="2023-12-18T11:31:00Z"/>
                <w:rFonts w:ascii="Calibri" w:eastAsia="Times New Roman" w:hAnsi="Calibri" w:cs="Calibri"/>
                <w:color w:val="000000"/>
                <w:kern w:val="0"/>
                <w:sz w:val="16"/>
                <w:szCs w:val="16"/>
                <w:lang w:eastAsia="es-PE"/>
                <w14:ligatures w14:val="none"/>
              </w:rPr>
            </w:pPr>
            <w:ins w:id="3389"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6</w:t>
              </w:r>
            </w:ins>
          </w:p>
        </w:tc>
        <w:tc>
          <w:tcPr>
            <w:tcW w:w="7339" w:type="dxa"/>
            <w:tcBorders>
              <w:top w:val="nil"/>
              <w:left w:val="nil"/>
              <w:bottom w:val="nil"/>
              <w:right w:val="nil"/>
            </w:tcBorders>
            <w:shd w:val="clear" w:color="auto" w:fill="auto"/>
            <w:noWrap/>
            <w:vAlign w:val="center"/>
            <w:hideMark/>
            <w:tcPrChange w:id="3390"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61504BDC" w14:textId="77777777" w:rsidR="00AF7482" w:rsidRPr="007B43EF" w:rsidRDefault="00AF7482" w:rsidP="00F2666B">
            <w:pPr>
              <w:spacing w:after="0" w:line="240" w:lineRule="auto"/>
              <w:rPr>
                <w:ins w:id="3391" w:author="Direccion de Politicas y Gestion en Derechos Humanos 14" w:date="2023-12-18T11:31:00Z"/>
                <w:rFonts w:ascii="Calibri" w:eastAsia="Times New Roman" w:hAnsi="Calibri" w:cs="Calibri"/>
                <w:color w:val="000000"/>
                <w:kern w:val="0"/>
                <w:sz w:val="16"/>
                <w:szCs w:val="16"/>
                <w:lang w:eastAsia="es-PE"/>
                <w14:ligatures w14:val="none"/>
              </w:rPr>
            </w:pPr>
            <w:ins w:id="3392" w:author="Direccion de Politicas y Gestion en Derechos Humanos 14" w:date="2023-12-18T11:31:00Z">
              <w:r w:rsidRPr="007B43EF">
                <w:rPr>
                  <w:rFonts w:eastAsia="Times New Roman" w:cstheme="minorHAnsi"/>
                  <w:color w:val="333333"/>
                  <w:kern w:val="0"/>
                  <w:sz w:val="16"/>
                  <w:szCs w:val="16"/>
                  <w:lang w:eastAsia="es-PE"/>
                  <w14:ligatures w14:val="none"/>
                </w:rPr>
                <w:t>Desarrollo de agricultura orgánica para la seguridad alimentaria</w:t>
              </w:r>
            </w:ins>
          </w:p>
        </w:tc>
      </w:tr>
      <w:tr w:rsidR="00AF7482" w:rsidRPr="00E43667" w14:paraId="20ED3485" w14:textId="77777777" w:rsidTr="00C33B1F">
        <w:trPr>
          <w:trHeight w:val="41"/>
          <w:ins w:id="3393" w:author="Direccion de Politicas y Gestion en Derechos Humanos 14" w:date="2023-12-18T11:31:00Z"/>
          <w:trPrChange w:id="3394"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395"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6C13BC73" w14:textId="77777777" w:rsidR="00AF7482" w:rsidRPr="00E43667" w:rsidRDefault="00AF7482" w:rsidP="00F2666B">
            <w:pPr>
              <w:spacing w:after="0" w:line="240" w:lineRule="auto"/>
              <w:jc w:val="center"/>
              <w:rPr>
                <w:ins w:id="3396" w:author="Direccion de Politicas y Gestion en Derechos Humanos 14" w:date="2023-12-18T11:31:00Z"/>
                <w:rFonts w:ascii="Calibri" w:eastAsia="Times New Roman" w:hAnsi="Calibri" w:cs="Calibri"/>
                <w:color w:val="000000"/>
                <w:kern w:val="0"/>
                <w:sz w:val="16"/>
                <w:szCs w:val="16"/>
                <w:lang w:eastAsia="es-PE"/>
                <w14:ligatures w14:val="none"/>
              </w:rPr>
            </w:pPr>
            <w:ins w:id="3397"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7</w:t>
              </w:r>
            </w:ins>
          </w:p>
        </w:tc>
        <w:tc>
          <w:tcPr>
            <w:tcW w:w="7339" w:type="dxa"/>
            <w:tcBorders>
              <w:top w:val="nil"/>
              <w:left w:val="nil"/>
              <w:bottom w:val="nil"/>
              <w:right w:val="nil"/>
            </w:tcBorders>
            <w:shd w:val="clear" w:color="000000" w:fill="D9E1F2"/>
            <w:noWrap/>
            <w:vAlign w:val="center"/>
            <w:hideMark/>
            <w:tcPrChange w:id="3398"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4C31789E" w14:textId="77777777" w:rsidR="00AF7482" w:rsidRPr="007B43EF" w:rsidRDefault="00AF7482" w:rsidP="00F2666B">
            <w:pPr>
              <w:spacing w:after="0" w:line="240" w:lineRule="auto"/>
              <w:rPr>
                <w:ins w:id="3399" w:author="Direccion de Politicas y Gestion en Derechos Humanos 14" w:date="2023-12-18T11:31:00Z"/>
                <w:rFonts w:ascii="Calibri" w:eastAsia="Times New Roman" w:hAnsi="Calibri" w:cs="Calibri"/>
                <w:color w:val="000000"/>
                <w:kern w:val="0"/>
                <w:sz w:val="16"/>
                <w:szCs w:val="16"/>
                <w:lang w:eastAsia="es-PE"/>
                <w14:ligatures w14:val="none"/>
              </w:rPr>
            </w:pPr>
            <w:ins w:id="3400" w:author="Direccion de Politicas y Gestion en Derechos Humanos 14" w:date="2023-12-18T11:31:00Z">
              <w:r w:rsidRPr="007B43EF">
                <w:rPr>
                  <w:rFonts w:eastAsia="Times New Roman" w:cstheme="minorHAnsi"/>
                  <w:color w:val="333333"/>
                  <w:kern w:val="0"/>
                  <w:sz w:val="16"/>
                  <w:szCs w:val="16"/>
                  <w:lang w:eastAsia="es-PE"/>
                  <w14:ligatures w14:val="none"/>
                </w:rPr>
                <w:t>Masificación del uso de tecnología e innovación en salud</w:t>
              </w:r>
            </w:ins>
          </w:p>
        </w:tc>
      </w:tr>
      <w:tr w:rsidR="00AF7482" w:rsidRPr="00E43667" w14:paraId="7F267960" w14:textId="77777777" w:rsidTr="00C33B1F">
        <w:trPr>
          <w:trHeight w:val="41"/>
          <w:ins w:id="3401" w:author="Direccion de Politicas y Gestion en Derechos Humanos 14" w:date="2023-12-18T11:31:00Z"/>
          <w:trPrChange w:id="3402"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403"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4704941A" w14:textId="77777777" w:rsidR="00AF7482" w:rsidRPr="00E43667" w:rsidRDefault="00AF7482" w:rsidP="00F2666B">
            <w:pPr>
              <w:spacing w:after="0" w:line="240" w:lineRule="auto"/>
              <w:jc w:val="center"/>
              <w:rPr>
                <w:ins w:id="3404" w:author="Direccion de Politicas y Gestion en Derechos Humanos 14" w:date="2023-12-18T11:31:00Z"/>
                <w:rFonts w:ascii="Calibri" w:eastAsia="Times New Roman" w:hAnsi="Calibri" w:cs="Calibri"/>
                <w:color w:val="000000"/>
                <w:kern w:val="0"/>
                <w:sz w:val="16"/>
                <w:szCs w:val="16"/>
                <w:lang w:eastAsia="es-PE"/>
                <w14:ligatures w14:val="none"/>
              </w:rPr>
            </w:pPr>
            <w:ins w:id="3405"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8</w:t>
              </w:r>
            </w:ins>
          </w:p>
        </w:tc>
        <w:tc>
          <w:tcPr>
            <w:tcW w:w="7339" w:type="dxa"/>
            <w:tcBorders>
              <w:top w:val="nil"/>
              <w:left w:val="nil"/>
              <w:bottom w:val="nil"/>
              <w:right w:val="nil"/>
            </w:tcBorders>
            <w:shd w:val="clear" w:color="auto" w:fill="auto"/>
            <w:noWrap/>
            <w:vAlign w:val="center"/>
            <w:hideMark/>
            <w:tcPrChange w:id="3406"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15B295B8" w14:textId="77777777" w:rsidR="00AF7482" w:rsidRPr="007B43EF" w:rsidRDefault="00AF7482" w:rsidP="00F2666B">
            <w:pPr>
              <w:spacing w:after="0" w:line="240" w:lineRule="auto"/>
              <w:rPr>
                <w:ins w:id="3407" w:author="Direccion de Politicas y Gestion en Derechos Humanos 14" w:date="2023-12-18T11:31:00Z"/>
                <w:rFonts w:ascii="Calibri" w:eastAsia="Times New Roman" w:hAnsi="Calibri" w:cs="Calibri"/>
                <w:color w:val="000000"/>
                <w:kern w:val="0"/>
                <w:sz w:val="16"/>
                <w:szCs w:val="16"/>
                <w:lang w:eastAsia="es-PE"/>
                <w14:ligatures w14:val="none"/>
              </w:rPr>
            </w:pPr>
            <w:ins w:id="3408" w:author="Direccion de Politicas y Gestion en Derechos Humanos 14" w:date="2023-12-18T11:31:00Z">
              <w:r w:rsidRPr="007B43EF">
                <w:rPr>
                  <w:rFonts w:eastAsia="Times New Roman" w:cstheme="minorHAnsi"/>
                  <w:color w:val="333333"/>
                  <w:kern w:val="0"/>
                  <w:sz w:val="16"/>
                  <w:szCs w:val="16"/>
                  <w:lang w:eastAsia="es-PE"/>
                  <w14:ligatures w14:val="none"/>
                </w:rPr>
                <w:t>Impulso de incentivos para la formalización de empresas y laboral</w:t>
              </w:r>
            </w:ins>
          </w:p>
        </w:tc>
      </w:tr>
      <w:tr w:rsidR="00AF7482" w:rsidRPr="00E43667" w14:paraId="6E15B0F0" w14:textId="77777777" w:rsidTr="00C33B1F">
        <w:trPr>
          <w:trHeight w:val="41"/>
          <w:ins w:id="3409" w:author="Direccion de Politicas y Gestion en Derechos Humanos 14" w:date="2023-12-18T11:31:00Z"/>
          <w:trPrChange w:id="3410"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411"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020B474C" w14:textId="77777777" w:rsidR="00AF7482" w:rsidRPr="00E43667" w:rsidRDefault="00AF7482" w:rsidP="00F2666B">
            <w:pPr>
              <w:spacing w:after="0" w:line="240" w:lineRule="auto"/>
              <w:jc w:val="center"/>
              <w:rPr>
                <w:ins w:id="3412" w:author="Direccion de Politicas y Gestion en Derechos Humanos 14" w:date="2023-12-18T11:31:00Z"/>
                <w:rFonts w:ascii="Calibri" w:eastAsia="Times New Roman" w:hAnsi="Calibri" w:cs="Calibri"/>
                <w:color w:val="000000"/>
                <w:kern w:val="0"/>
                <w:sz w:val="16"/>
                <w:szCs w:val="16"/>
                <w:lang w:eastAsia="es-PE"/>
                <w14:ligatures w14:val="none"/>
              </w:rPr>
            </w:pPr>
            <w:ins w:id="3413"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9</w:t>
              </w:r>
            </w:ins>
          </w:p>
        </w:tc>
        <w:tc>
          <w:tcPr>
            <w:tcW w:w="7339" w:type="dxa"/>
            <w:tcBorders>
              <w:top w:val="nil"/>
              <w:left w:val="nil"/>
              <w:bottom w:val="nil"/>
              <w:right w:val="nil"/>
            </w:tcBorders>
            <w:shd w:val="clear" w:color="000000" w:fill="D9E1F2"/>
            <w:noWrap/>
            <w:vAlign w:val="center"/>
            <w:hideMark/>
            <w:tcPrChange w:id="3414"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05BAE5FC" w14:textId="77777777" w:rsidR="00AF7482" w:rsidRPr="007B43EF" w:rsidRDefault="00AF7482" w:rsidP="00F2666B">
            <w:pPr>
              <w:spacing w:after="0" w:line="240" w:lineRule="auto"/>
              <w:rPr>
                <w:ins w:id="3415" w:author="Direccion de Politicas y Gestion en Derechos Humanos 14" w:date="2023-12-18T11:31:00Z"/>
                <w:rFonts w:ascii="Calibri" w:eastAsia="Times New Roman" w:hAnsi="Calibri" w:cs="Calibri"/>
                <w:color w:val="000000"/>
                <w:kern w:val="0"/>
                <w:sz w:val="16"/>
                <w:szCs w:val="16"/>
                <w:lang w:eastAsia="es-PE"/>
                <w14:ligatures w14:val="none"/>
              </w:rPr>
            </w:pPr>
            <w:ins w:id="3416" w:author="Direccion de Politicas y Gestion en Derechos Humanos 14" w:date="2023-12-18T11:31:00Z">
              <w:r w:rsidRPr="007B43EF">
                <w:rPr>
                  <w:rFonts w:eastAsia="Times New Roman" w:cstheme="minorHAnsi"/>
                  <w:color w:val="333333"/>
                  <w:kern w:val="0"/>
                  <w:sz w:val="16"/>
                  <w:szCs w:val="16"/>
                  <w:lang w:eastAsia="es-PE"/>
                  <w14:ligatures w14:val="none"/>
                </w:rPr>
                <w:t>Mayor construcción de edificaciones sismo resistentes</w:t>
              </w:r>
            </w:ins>
          </w:p>
        </w:tc>
      </w:tr>
      <w:tr w:rsidR="00AF7482" w:rsidRPr="00E43667" w14:paraId="65F656D5" w14:textId="77777777" w:rsidTr="00C33B1F">
        <w:trPr>
          <w:trHeight w:val="41"/>
          <w:ins w:id="3417" w:author="Direccion de Politicas y Gestion en Derechos Humanos 14" w:date="2023-12-18T11:31:00Z"/>
          <w:trPrChange w:id="3418"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419"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5131E774" w14:textId="77777777" w:rsidR="00AF7482" w:rsidRPr="00E43667" w:rsidRDefault="00AF7482" w:rsidP="00F2666B">
            <w:pPr>
              <w:spacing w:after="0" w:line="240" w:lineRule="auto"/>
              <w:jc w:val="center"/>
              <w:rPr>
                <w:ins w:id="3420" w:author="Direccion de Politicas y Gestion en Derechos Humanos 14" w:date="2023-12-18T11:31:00Z"/>
                <w:rFonts w:ascii="Calibri" w:eastAsia="Times New Roman" w:hAnsi="Calibri" w:cs="Calibri"/>
                <w:color w:val="000000"/>
                <w:kern w:val="0"/>
                <w:sz w:val="16"/>
                <w:szCs w:val="16"/>
                <w:lang w:eastAsia="es-PE"/>
                <w14:ligatures w14:val="none"/>
              </w:rPr>
            </w:pPr>
            <w:ins w:id="3421"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10</w:t>
              </w:r>
            </w:ins>
          </w:p>
        </w:tc>
        <w:tc>
          <w:tcPr>
            <w:tcW w:w="7339" w:type="dxa"/>
            <w:tcBorders>
              <w:top w:val="nil"/>
              <w:left w:val="nil"/>
              <w:bottom w:val="nil"/>
              <w:right w:val="nil"/>
            </w:tcBorders>
            <w:shd w:val="clear" w:color="auto" w:fill="auto"/>
            <w:noWrap/>
            <w:vAlign w:val="center"/>
            <w:hideMark/>
            <w:tcPrChange w:id="3422"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02893D03" w14:textId="77777777" w:rsidR="00AF7482" w:rsidRPr="007B43EF" w:rsidRDefault="00AF7482" w:rsidP="00F2666B">
            <w:pPr>
              <w:spacing w:after="0" w:line="240" w:lineRule="auto"/>
              <w:rPr>
                <w:ins w:id="3423" w:author="Direccion de Politicas y Gestion en Derechos Humanos 14" w:date="2023-12-18T11:31:00Z"/>
                <w:rFonts w:ascii="Calibri" w:eastAsia="Times New Roman" w:hAnsi="Calibri" w:cs="Calibri"/>
                <w:color w:val="000000"/>
                <w:kern w:val="0"/>
                <w:sz w:val="16"/>
                <w:szCs w:val="16"/>
                <w:lang w:eastAsia="es-PE"/>
                <w14:ligatures w14:val="none"/>
              </w:rPr>
            </w:pPr>
            <w:ins w:id="3424" w:author="Direccion de Politicas y Gestion en Derechos Humanos 14" w:date="2023-12-18T11:31:00Z">
              <w:r w:rsidRPr="007B43EF">
                <w:rPr>
                  <w:rFonts w:eastAsia="Times New Roman" w:cstheme="minorHAnsi"/>
                  <w:color w:val="333333"/>
                  <w:kern w:val="0"/>
                  <w:sz w:val="16"/>
                  <w:szCs w:val="16"/>
                  <w:lang w:eastAsia="es-PE"/>
                  <w14:ligatures w14:val="none"/>
                </w:rPr>
                <w:t>Impulso a las inversiones verdes</w:t>
              </w:r>
            </w:ins>
          </w:p>
        </w:tc>
      </w:tr>
      <w:tr w:rsidR="00AF7482" w:rsidRPr="00E43667" w14:paraId="6605ED65" w14:textId="77777777" w:rsidTr="00C33B1F">
        <w:trPr>
          <w:trHeight w:val="41"/>
          <w:ins w:id="3425" w:author="Direccion de Politicas y Gestion en Derechos Humanos 14" w:date="2023-12-18T11:31:00Z"/>
          <w:trPrChange w:id="3426"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427"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366E12CE" w14:textId="77777777" w:rsidR="00AF7482" w:rsidRPr="00E43667" w:rsidRDefault="00AF7482" w:rsidP="00F2666B">
            <w:pPr>
              <w:spacing w:after="0" w:line="240" w:lineRule="auto"/>
              <w:jc w:val="center"/>
              <w:rPr>
                <w:ins w:id="3428" w:author="Direccion de Politicas y Gestion en Derechos Humanos 14" w:date="2023-12-18T11:31:00Z"/>
                <w:rFonts w:ascii="Calibri" w:eastAsia="Times New Roman" w:hAnsi="Calibri" w:cs="Calibri"/>
                <w:color w:val="000000"/>
                <w:kern w:val="0"/>
                <w:sz w:val="16"/>
                <w:szCs w:val="16"/>
                <w:lang w:eastAsia="es-PE"/>
                <w14:ligatures w14:val="none"/>
              </w:rPr>
            </w:pPr>
            <w:ins w:id="3429"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11</w:t>
              </w:r>
            </w:ins>
          </w:p>
        </w:tc>
        <w:tc>
          <w:tcPr>
            <w:tcW w:w="7339" w:type="dxa"/>
            <w:tcBorders>
              <w:top w:val="nil"/>
              <w:left w:val="nil"/>
              <w:bottom w:val="nil"/>
              <w:right w:val="nil"/>
            </w:tcBorders>
            <w:shd w:val="clear" w:color="000000" w:fill="D9E1F2"/>
            <w:noWrap/>
            <w:vAlign w:val="center"/>
            <w:hideMark/>
            <w:tcPrChange w:id="3430"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37D4491F" w14:textId="77777777" w:rsidR="00AF7482" w:rsidRPr="007B43EF" w:rsidRDefault="00AF7482" w:rsidP="00F2666B">
            <w:pPr>
              <w:spacing w:after="0" w:line="240" w:lineRule="auto"/>
              <w:rPr>
                <w:ins w:id="3431" w:author="Direccion de Politicas y Gestion en Derechos Humanos 14" w:date="2023-12-18T11:31:00Z"/>
                <w:rFonts w:ascii="Calibri" w:eastAsia="Times New Roman" w:hAnsi="Calibri" w:cs="Calibri"/>
                <w:color w:val="000000"/>
                <w:kern w:val="0"/>
                <w:sz w:val="16"/>
                <w:szCs w:val="16"/>
                <w:lang w:eastAsia="es-PE"/>
                <w14:ligatures w14:val="none"/>
              </w:rPr>
            </w:pPr>
            <w:ins w:id="3432" w:author="Direccion de Politicas y Gestion en Derechos Humanos 14" w:date="2023-12-18T11:31:00Z">
              <w:r w:rsidRPr="007B43EF">
                <w:rPr>
                  <w:rFonts w:eastAsia="Times New Roman" w:cstheme="minorHAnsi"/>
                  <w:color w:val="333333"/>
                  <w:kern w:val="0"/>
                  <w:sz w:val="16"/>
                  <w:szCs w:val="16"/>
                  <w:lang w:eastAsia="es-PE"/>
                  <w14:ligatures w14:val="none"/>
                </w:rPr>
                <w:t>Repoblamiento y modernización de áreas rurales</w:t>
              </w:r>
            </w:ins>
          </w:p>
        </w:tc>
      </w:tr>
      <w:tr w:rsidR="00AF7482" w:rsidRPr="00E43667" w14:paraId="399AB2AC" w14:textId="77777777" w:rsidTr="00C33B1F">
        <w:trPr>
          <w:trHeight w:val="41"/>
          <w:ins w:id="3433" w:author="Direccion de Politicas y Gestion en Derechos Humanos 14" w:date="2023-12-18T11:31:00Z"/>
          <w:trPrChange w:id="3434"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435"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0C71324E" w14:textId="77777777" w:rsidR="00AF7482" w:rsidRPr="00E43667" w:rsidRDefault="00AF7482" w:rsidP="00F2666B">
            <w:pPr>
              <w:spacing w:after="0" w:line="240" w:lineRule="auto"/>
              <w:jc w:val="center"/>
              <w:rPr>
                <w:ins w:id="3436" w:author="Direccion de Politicas y Gestion en Derechos Humanos 14" w:date="2023-12-18T11:31:00Z"/>
                <w:rFonts w:ascii="Calibri" w:eastAsia="Times New Roman" w:hAnsi="Calibri" w:cs="Calibri"/>
                <w:color w:val="000000"/>
                <w:kern w:val="0"/>
                <w:sz w:val="16"/>
                <w:szCs w:val="16"/>
                <w:lang w:eastAsia="es-PE"/>
                <w14:ligatures w14:val="none"/>
              </w:rPr>
            </w:pPr>
            <w:ins w:id="3437"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12</w:t>
              </w:r>
            </w:ins>
          </w:p>
        </w:tc>
        <w:tc>
          <w:tcPr>
            <w:tcW w:w="7339" w:type="dxa"/>
            <w:tcBorders>
              <w:top w:val="nil"/>
              <w:left w:val="nil"/>
              <w:bottom w:val="nil"/>
              <w:right w:val="nil"/>
            </w:tcBorders>
            <w:shd w:val="clear" w:color="auto" w:fill="auto"/>
            <w:noWrap/>
            <w:vAlign w:val="center"/>
            <w:hideMark/>
            <w:tcPrChange w:id="3438"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6DA3A26A" w14:textId="77777777" w:rsidR="00AF7482" w:rsidRPr="007B43EF" w:rsidRDefault="00AF7482" w:rsidP="00F2666B">
            <w:pPr>
              <w:spacing w:after="0" w:line="240" w:lineRule="auto"/>
              <w:rPr>
                <w:ins w:id="3439" w:author="Direccion de Politicas y Gestion en Derechos Humanos 14" w:date="2023-12-18T11:31:00Z"/>
                <w:rFonts w:ascii="Calibri" w:eastAsia="Times New Roman" w:hAnsi="Calibri" w:cs="Calibri"/>
                <w:color w:val="000000"/>
                <w:kern w:val="0"/>
                <w:sz w:val="16"/>
                <w:szCs w:val="16"/>
                <w:lang w:eastAsia="es-PE"/>
                <w14:ligatures w14:val="none"/>
              </w:rPr>
            </w:pPr>
            <w:ins w:id="3440" w:author="Direccion de Politicas y Gestion en Derechos Humanos 14" w:date="2023-12-18T11:31:00Z">
              <w:r w:rsidRPr="007B43EF">
                <w:rPr>
                  <w:rFonts w:eastAsia="Times New Roman" w:cstheme="minorHAnsi"/>
                  <w:color w:val="333333"/>
                  <w:kern w:val="0"/>
                  <w:sz w:val="16"/>
                  <w:szCs w:val="16"/>
                  <w:lang w:eastAsia="es-PE"/>
                  <w14:ligatures w14:val="none"/>
                </w:rPr>
                <w:t>Explotación de minerales alternativos</w:t>
              </w:r>
            </w:ins>
          </w:p>
        </w:tc>
      </w:tr>
      <w:tr w:rsidR="00AF7482" w:rsidRPr="00E43667" w14:paraId="1FF789E1" w14:textId="77777777" w:rsidTr="00C33B1F">
        <w:trPr>
          <w:trHeight w:val="41"/>
          <w:ins w:id="3441" w:author="Direccion de Politicas y Gestion en Derechos Humanos 14" w:date="2023-12-18T11:31:00Z"/>
          <w:trPrChange w:id="3442" w:author="Direccion de Politicas y Gestion en Derechos Humanos 14" w:date="2023-12-18T11:39:00Z">
            <w:trPr>
              <w:trHeight w:val="20"/>
              <w:jc w:val="center"/>
            </w:trPr>
          </w:trPrChange>
        </w:trPr>
        <w:tc>
          <w:tcPr>
            <w:tcW w:w="815" w:type="dxa"/>
            <w:tcBorders>
              <w:top w:val="nil"/>
              <w:left w:val="nil"/>
              <w:bottom w:val="nil"/>
              <w:right w:val="nil"/>
            </w:tcBorders>
            <w:shd w:val="clear" w:color="000000" w:fill="D9E1F2"/>
            <w:noWrap/>
            <w:vAlign w:val="center"/>
            <w:hideMark/>
            <w:tcPrChange w:id="3443" w:author="Direccion de Politicas y Gestion en Derechos Humanos 14" w:date="2023-12-18T11:39:00Z">
              <w:tcPr>
                <w:tcW w:w="660" w:type="dxa"/>
                <w:tcBorders>
                  <w:top w:val="nil"/>
                  <w:left w:val="nil"/>
                  <w:bottom w:val="nil"/>
                  <w:right w:val="nil"/>
                </w:tcBorders>
                <w:shd w:val="clear" w:color="000000" w:fill="D9E1F2"/>
                <w:noWrap/>
                <w:vAlign w:val="center"/>
                <w:hideMark/>
              </w:tcPr>
            </w:tcPrChange>
          </w:tcPr>
          <w:p w14:paraId="7EC53531" w14:textId="77777777" w:rsidR="00AF7482" w:rsidRPr="00E43667" w:rsidRDefault="00AF7482" w:rsidP="00F2666B">
            <w:pPr>
              <w:spacing w:after="0" w:line="240" w:lineRule="auto"/>
              <w:jc w:val="center"/>
              <w:rPr>
                <w:ins w:id="3444" w:author="Direccion de Politicas y Gestion en Derechos Humanos 14" w:date="2023-12-18T11:31:00Z"/>
                <w:rFonts w:ascii="Calibri" w:eastAsia="Times New Roman" w:hAnsi="Calibri" w:cs="Calibri"/>
                <w:color w:val="000000"/>
                <w:kern w:val="0"/>
                <w:sz w:val="16"/>
                <w:szCs w:val="16"/>
                <w:lang w:eastAsia="es-PE"/>
                <w14:ligatures w14:val="none"/>
              </w:rPr>
            </w:pPr>
            <w:ins w:id="3445"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13</w:t>
              </w:r>
            </w:ins>
          </w:p>
        </w:tc>
        <w:tc>
          <w:tcPr>
            <w:tcW w:w="7339" w:type="dxa"/>
            <w:tcBorders>
              <w:top w:val="nil"/>
              <w:left w:val="nil"/>
              <w:bottom w:val="nil"/>
              <w:right w:val="nil"/>
            </w:tcBorders>
            <w:shd w:val="clear" w:color="000000" w:fill="D9E1F2"/>
            <w:noWrap/>
            <w:vAlign w:val="center"/>
            <w:hideMark/>
            <w:tcPrChange w:id="3446" w:author="Direccion de Politicas y Gestion en Derechos Humanos 14" w:date="2023-12-18T11:39:00Z">
              <w:tcPr>
                <w:tcW w:w="5940" w:type="dxa"/>
                <w:tcBorders>
                  <w:top w:val="nil"/>
                  <w:left w:val="nil"/>
                  <w:bottom w:val="nil"/>
                  <w:right w:val="nil"/>
                </w:tcBorders>
                <w:shd w:val="clear" w:color="000000" w:fill="D9E1F2"/>
                <w:noWrap/>
                <w:vAlign w:val="center"/>
                <w:hideMark/>
              </w:tcPr>
            </w:tcPrChange>
          </w:tcPr>
          <w:p w14:paraId="6E96884B" w14:textId="77777777" w:rsidR="00AF7482" w:rsidRPr="007B43EF" w:rsidRDefault="00AF7482" w:rsidP="00F2666B">
            <w:pPr>
              <w:spacing w:after="0" w:line="240" w:lineRule="auto"/>
              <w:rPr>
                <w:ins w:id="3447" w:author="Direccion de Politicas y Gestion en Derechos Humanos 14" w:date="2023-12-18T11:31:00Z"/>
                <w:rFonts w:ascii="Calibri" w:eastAsia="Times New Roman" w:hAnsi="Calibri" w:cs="Calibri"/>
                <w:color w:val="000000"/>
                <w:kern w:val="0"/>
                <w:sz w:val="16"/>
                <w:szCs w:val="16"/>
                <w:lang w:eastAsia="es-PE"/>
                <w14:ligatures w14:val="none"/>
              </w:rPr>
            </w:pPr>
            <w:ins w:id="3448" w:author="Direccion de Politicas y Gestion en Derechos Humanos 14" w:date="2023-12-18T11:31:00Z">
              <w:r w:rsidRPr="007B43EF">
                <w:rPr>
                  <w:rFonts w:eastAsia="Times New Roman" w:cstheme="minorHAnsi"/>
                  <w:color w:val="333333"/>
                  <w:kern w:val="0"/>
                  <w:sz w:val="16"/>
                  <w:szCs w:val="16"/>
                  <w:lang w:eastAsia="es-PE"/>
                  <w14:ligatures w14:val="none"/>
                </w:rPr>
                <w:t>Cierre de la brecha digital</w:t>
              </w:r>
            </w:ins>
          </w:p>
        </w:tc>
      </w:tr>
      <w:tr w:rsidR="00AF7482" w:rsidRPr="00E43667" w14:paraId="61A16E44" w14:textId="77777777" w:rsidTr="00C33B1F">
        <w:trPr>
          <w:trHeight w:val="41"/>
          <w:ins w:id="3449" w:author="Direccion de Politicas y Gestion en Derechos Humanos 14" w:date="2023-12-18T11:31:00Z"/>
          <w:trPrChange w:id="3450" w:author="Direccion de Politicas y Gestion en Derechos Humanos 14" w:date="2023-12-18T11:39:00Z">
            <w:trPr>
              <w:trHeight w:val="20"/>
              <w:jc w:val="center"/>
            </w:trPr>
          </w:trPrChange>
        </w:trPr>
        <w:tc>
          <w:tcPr>
            <w:tcW w:w="815" w:type="dxa"/>
            <w:tcBorders>
              <w:top w:val="nil"/>
              <w:left w:val="nil"/>
              <w:bottom w:val="nil"/>
              <w:right w:val="nil"/>
            </w:tcBorders>
            <w:shd w:val="clear" w:color="auto" w:fill="auto"/>
            <w:noWrap/>
            <w:vAlign w:val="center"/>
            <w:hideMark/>
            <w:tcPrChange w:id="3451" w:author="Direccion de Politicas y Gestion en Derechos Humanos 14" w:date="2023-12-18T11:39:00Z">
              <w:tcPr>
                <w:tcW w:w="660" w:type="dxa"/>
                <w:tcBorders>
                  <w:top w:val="nil"/>
                  <w:left w:val="nil"/>
                  <w:bottom w:val="nil"/>
                  <w:right w:val="nil"/>
                </w:tcBorders>
                <w:shd w:val="clear" w:color="auto" w:fill="auto"/>
                <w:noWrap/>
                <w:vAlign w:val="center"/>
                <w:hideMark/>
              </w:tcPr>
            </w:tcPrChange>
          </w:tcPr>
          <w:p w14:paraId="76712E1D" w14:textId="77777777" w:rsidR="00AF7482" w:rsidRPr="00E43667" w:rsidRDefault="00AF7482" w:rsidP="00F2666B">
            <w:pPr>
              <w:spacing w:after="0" w:line="240" w:lineRule="auto"/>
              <w:jc w:val="center"/>
              <w:rPr>
                <w:ins w:id="3452" w:author="Direccion de Politicas y Gestion en Derechos Humanos 14" w:date="2023-12-18T11:31:00Z"/>
                <w:rFonts w:ascii="Calibri" w:eastAsia="Times New Roman" w:hAnsi="Calibri" w:cs="Calibri"/>
                <w:color w:val="000000"/>
                <w:kern w:val="0"/>
                <w:sz w:val="16"/>
                <w:szCs w:val="16"/>
                <w:lang w:eastAsia="es-PE"/>
                <w14:ligatures w14:val="none"/>
              </w:rPr>
            </w:pPr>
            <w:ins w:id="3453" w:author="Direccion de Politicas y Gestion en Derechos Humanos 14" w:date="2023-12-18T11:31:00Z">
              <w:r w:rsidRPr="00E43667">
                <w:rPr>
                  <w:rFonts w:ascii="Calibri" w:eastAsia="Times New Roman" w:hAnsi="Calibri" w:cs="Calibri"/>
                  <w:color w:val="000000"/>
                  <w:kern w:val="0"/>
                  <w:sz w:val="16"/>
                  <w:szCs w:val="16"/>
                  <w:lang w:eastAsia="es-PE"/>
                  <w14:ligatures w14:val="none"/>
                </w:rPr>
                <w:t>14</w:t>
              </w:r>
            </w:ins>
          </w:p>
        </w:tc>
        <w:tc>
          <w:tcPr>
            <w:tcW w:w="7339" w:type="dxa"/>
            <w:tcBorders>
              <w:top w:val="nil"/>
              <w:left w:val="nil"/>
              <w:bottom w:val="nil"/>
              <w:right w:val="nil"/>
            </w:tcBorders>
            <w:shd w:val="clear" w:color="auto" w:fill="auto"/>
            <w:noWrap/>
            <w:vAlign w:val="center"/>
            <w:hideMark/>
            <w:tcPrChange w:id="3454" w:author="Direccion de Politicas y Gestion en Derechos Humanos 14" w:date="2023-12-18T11:39:00Z">
              <w:tcPr>
                <w:tcW w:w="5940" w:type="dxa"/>
                <w:tcBorders>
                  <w:top w:val="nil"/>
                  <w:left w:val="nil"/>
                  <w:bottom w:val="nil"/>
                  <w:right w:val="nil"/>
                </w:tcBorders>
                <w:shd w:val="clear" w:color="auto" w:fill="auto"/>
                <w:noWrap/>
                <w:vAlign w:val="center"/>
                <w:hideMark/>
              </w:tcPr>
            </w:tcPrChange>
          </w:tcPr>
          <w:p w14:paraId="6F030345" w14:textId="77777777" w:rsidR="00AF7482" w:rsidRPr="007B43EF" w:rsidRDefault="00AF7482" w:rsidP="00F2666B">
            <w:pPr>
              <w:spacing w:after="0" w:line="240" w:lineRule="auto"/>
              <w:rPr>
                <w:ins w:id="3455" w:author="Direccion de Politicas y Gestion en Derechos Humanos 14" w:date="2023-12-18T11:31:00Z"/>
                <w:rFonts w:ascii="Calibri" w:eastAsia="Times New Roman" w:hAnsi="Calibri" w:cs="Calibri"/>
                <w:color w:val="000000"/>
                <w:kern w:val="0"/>
                <w:sz w:val="16"/>
                <w:szCs w:val="16"/>
                <w:lang w:eastAsia="es-PE"/>
                <w14:ligatures w14:val="none"/>
              </w:rPr>
            </w:pPr>
            <w:ins w:id="3456" w:author="Direccion de Politicas y Gestion en Derechos Humanos 14" w:date="2023-12-18T11:31:00Z">
              <w:r w:rsidRPr="007B43EF">
                <w:rPr>
                  <w:rFonts w:eastAsia="Times New Roman" w:cstheme="minorHAnsi"/>
                  <w:color w:val="333333"/>
                  <w:kern w:val="0"/>
                  <w:sz w:val="16"/>
                  <w:szCs w:val="16"/>
                  <w:lang w:eastAsia="es-PE"/>
                  <w14:ligatures w14:val="none"/>
                </w:rPr>
                <w:t>Utilización de neurotecnologías</w:t>
              </w:r>
            </w:ins>
          </w:p>
        </w:tc>
      </w:tr>
    </w:tbl>
    <w:p w14:paraId="09101ED1" w14:textId="77777777" w:rsidR="00AF7482" w:rsidRPr="00AF7482" w:rsidRDefault="00AF7482">
      <w:pPr>
        <w:spacing w:after="100" w:afterAutospacing="1" w:line="240" w:lineRule="auto"/>
        <w:ind w:left="284"/>
        <w:rPr>
          <w:ins w:id="3457" w:author="Direccion de Politicas y Gestion en Derechos Humanos 14" w:date="2023-12-18T11:31:00Z"/>
          <w:b/>
          <w:bCs/>
          <w:sz w:val="20"/>
          <w:rPrChange w:id="3458" w:author="Direccion de Politicas y Gestion en Derechos Humanos 14" w:date="2023-12-18T11:33:00Z">
            <w:rPr>
              <w:ins w:id="3459" w:author="Direccion de Politicas y Gestion en Derechos Humanos 14" w:date="2023-12-18T11:31:00Z"/>
              <w:kern w:val="0"/>
              <w:sz w:val="16"/>
              <w14:ligatures w14:val="none"/>
            </w:rPr>
          </w:rPrChange>
        </w:rPr>
        <w:pPrChange w:id="3460" w:author="Direccion de Politicas y Gestion en Derechos Humanos 14" w:date="2023-12-18T11:38:00Z">
          <w:pPr>
            <w:jc w:val="right"/>
          </w:pPr>
        </w:pPrChange>
      </w:pPr>
      <w:ins w:id="3461" w:author="Direccion de Politicas y Gestion en Derechos Humanos 14" w:date="2023-12-18T11:31:00Z">
        <w:r w:rsidRPr="00C33B1F">
          <w:rPr>
            <w:sz w:val="16"/>
            <w:szCs w:val="18"/>
            <w:rPrChange w:id="3462" w:author="Direccion de Politicas y Gestion en Derechos Humanos 14" w:date="2023-12-18T11:35:00Z">
              <w:rPr>
                <w:kern w:val="0"/>
                <w:sz w:val="16"/>
                <w14:ligatures w14:val="none"/>
              </w:rPr>
            </w:rPrChange>
          </w:rPr>
          <w:t>Fuente: Elaboración propia</w:t>
        </w:r>
      </w:ins>
    </w:p>
    <w:p w14:paraId="4A7AF1EC" w14:textId="77777777" w:rsidR="00AF7482" w:rsidRPr="007B43EF" w:rsidRDefault="00AF7482" w:rsidP="00AF7482">
      <w:pPr>
        <w:pStyle w:val="Prrafodelista"/>
        <w:numPr>
          <w:ilvl w:val="0"/>
          <w:numId w:val="51"/>
        </w:numPr>
        <w:spacing w:after="120" w:line="264" w:lineRule="auto"/>
        <w:rPr>
          <w:ins w:id="3463" w:author="Direccion de Politicas y Gestion en Derechos Humanos 14" w:date="2023-12-18T11:31:00Z"/>
          <w:b/>
          <w:bCs/>
        </w:rPr>
      </w:pPr>
      <w:bookmarkStart w:id="3464" w:name="_Toc141714192"/>
      <w:bookmarkStart w:id="3465" w:name="_Toc148079772"/>
      <w:ins w:id="3466" w:author="Direccion de Politicas y Gestion en Derechos Humanos 14" w:date="2023-12-18T11:31:00Z">
        <w:r w:rsidRPr="007B43EF">
          <w:rPr>
            <w:b/>
            <w:bCs/>
          </w:rPr>
          <w:t>Priorización</w:t>
        </w:r>
        <w:bookmarkEnd w:id="3464"/>
        <w:bookmarkEnd w:id="3465"/>
      </w:ins>
    </w:p>
    <w:p w14:paraId="699FB4D6" w14:textId="77777777" w:rsidR="00AF7482" w:rsidRPr="007B43EF" w:rsidRDefault="00AF7482" w:rsidP="00AF7482">
      <w:pPr>
        <w:spacing w:before="100" w:beforeAutospacing="1" w:after="100" w:afterAutospacing="1" w:line="288" w:lineRule="auto"/>
        <w:ind w:left="336"/>
        <w:jc w:val="both"/>
        <w:rPr>
          <w:ins w:id="3467" w:author="Direccion de Politicas y Gestion en Derechos Humanos 14" w:date="2023-12-18T11:31:00Z"/>
          <w:sz w:val="20"/>
        </w:rPr>
      </w:pPr>
      <w:ins w:id="3468" w:author="Direccion de Politicas y Gestion en Derechos Humanos 14" w:date="2023-12-18T11:31:00Z">
        <w:r w:rsidRPr="007B43EF">
          <w:rPr>
            <w:sz w:val="20"/>
          </w:rPr>
          <w:lastRenderedPageBreak/>
          <w:t>El proceso de selección de riesgos y oportunidades involucra la participación de un grupo de expertos altamente calificados en el tema de análisis. Estos expertos, que deben ser al menos 5, serán los responsables de evaluar cada riesgo y oportunidad en función de dos criterios: la probabilidad de ocurrencia y la magnitud de impacto. Al respecto, se han realizado talleres descentralizados con la finalidad de recolectar información mediante dos rondas Delphi.</w:t>
        </w:r>
      </w:ins>
    </w:p>
    <w:p w14:paraId="2EE9683C" w14:textId="77777777" w:rsidR="00AF7482" w:rsidRPr="007B43EF" w:rsidRDefault="00AF7482" w:rsidP="00AF7482">
      <w:pPr>
        <w:spacing w:before="100" w:beforeAutospacing="1" w:after="100" w:afterAutospacing="1" w:line="288" w:lineRule="auto"/>
        <w:ind w:left="336"/>
        <w:jc w:val="both"/>
        <w:rPr>
          <w:ins w:id="3469" w:author="Direccion de Politicas y Gestion en Derechos Humanos 14" w:date="2023-12-18T11:31:00Z"/>
          <w:sz w:val="20"/>
        </w:rPr>
      </w:pPr>
      <w:ins w:id="3470" w:author="Direccion de Politicas y Gestion en Derechos Humanos 14" w:date="2023-12-18T11:31:00Z">
        <w:r w:rsidRPr="007B43EF">
          <w:rPr>
            <w:sz w:val="20"/>
          </w:rPr>
          <w:t xml:space="preserve">Cada experto proporcionará una calificación para la probabilidad de ocurrencia y otra para la magnitud de impacto de cada riesgo y oportunidad identificados. Estas calificaciones se promediarán, y el resultado se utilizará para asignar una calificación final a cada riesgo y oportunidad. </w:t>
        </w:r>
      </w:ins>
    </w:p>
    <w:p w14:paraId="6C6E1FE3" w14:textId="77777777" w:rsidR="00AF7482" w:rsidRPr="00E43667" w:rsidRDefault="00AF7482" w:rsidP="00AF7482">
      <w:pPr>
        <w:spacing w:before="100" w:beforeAutospacing="1" w:after="100" w:afterAutospacing="1" w:line="240" w:lineRule="auto"/>
        <w:ind w:left="426"/>
        <w:contextualSpacing/>
        <w:jc w:val="both"/>
        <w:rPr>
          <w:ins w:id="3471" w:author="Direccion de Politicas y Gestion en Derechos Humanos 14" w:date="2023-12-18T11:31:00Z"/>
          <w:kern w:val="0"/>
          <w:sz w:val="20"/>
          <w14:ligatures w14:val="none"/>
        </w:rPr>
      </w:pPr>
      <w:ins w:id="3472" w:author="Direccion de Politicas y Gestion en Derechos Humanos 14" w:date="2023-12-18T11:31:00Z">
        <w:r w:rsidRPr="00E43667">
          <w:rPr>
            <w:noProof/>
            <w:kern w:val="0"/>
            <w14:ligatures w14:val="none"/>
          </w:rPr>
          <w:drawing>
            <wp:inline distT="0" distB="0" distL="0" distR="0" wp14:anchorId="1E011208" wp14:editId="2A1D82BE">
              <wp:extent cx="5097780" cy="1523811"/>
              <wp:effectExtent l="0" t="0" r="7620" b="635"/>
              <wp:docPr id="1425285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7262" cy="1532624"/>
                      </a:xfrm>
                      <a:prstGeom prst="rect">
                        <a:avLst/>
                      </a:prstGeom>
                      <a:noFill/>
                    </pic:spPr>
                  </pic:pic>
                </a:graphicData>
              </a:graphic>
            </wp:inline>
          </w:drawing>
        </w:r>
      </w:ins>
    </w:p>
    <w:p w14:paraId="6838E66A" w14:textId="77777777" w:rsidR="00C33B1F" w:rsidRPr="00FE5997" w:rsidRDefault="00C33B1F">
      <w:pPr>
        <w:spacing w:after="0" w:line="240" w:lineRule="auto"/>
        <w:ind w:left="322"/>
        <w:jc w:val="both"/>
        <w:rPr>
          <w:ins w:id="3473" w:author="Direccion de Politicas y Gestion en Derechos Humanos 14" w:date="2023-12-18T11:38:00Z"/>
          <w:b/>
          <w:bCs/>
          <w:sz w:val="20"/>
        </w:rPr>
        <w:pPrChange w:id="3474" w:author="Direccion de Politicas y Gestion en Derechos Humanos 14" w:date="2023-12-18T11:38:00Z">
          <w:pPr>
            <w:spacing w:after="0" w:line="240" w:lineRule="auto"/>
            <w:jc w:val="both"/>
          </w:pPr>
        </w:pPrChange>
      </w:pPr>
      <w:bookmarkStart w:id="3475" w:name="_Toc141714215"/>
      <w:ins w:id="3476" w:author="Direccion de Politicas y Gestion en Derechos Humanos 14" w:date="2023-12-18T11:38:00Z">
        <w:r w:rsidRPr="00FE5997">
          <w:rPr>
            <w:b/>
            <w:bCs/>
            <w:sz w:val="20"/>
          </w:rPr>
          <w:t>Figura: Elementos para priorización de riesgos y oportunidades</w:t>
        </w:r>
        <w:bookmarkEnd w:id="3475"/>
      </w:ins>
    </w:p>
    <w:p w14:paraId="57CA4438" w14:textId="77777777" w:rsidR="00AF7482" w:rsidRPr="00C33B1F" w:rsidRDefault="00AF7482">
      <w:pPr>
        <w:spacing w:after="100" w:afterAutospacing="1" w:line="240" w:lineRule="auto"/>
        <w:ind w:left="322"/>
        <w:jc w:val="both"/>
        <w:rPr>
          <w:ins w:id="3477" w:author="Direccion de Politicas y Gestion en Derechos Humanos 14" w:date="2023-12-18T11:31:00Z"/>
          <w:sz w:val="16"/>
          <w:szCs w:val="18"/>
          <w:rPrChange w:id="3478" w:author="Direccion de Politicas y Gestion en Derechos Humanos 14" w:date="2023-12-18T11:35:00Z">
            <w:rPr>
              <w:ins w:id="3479" w:author="Direccion de Politicas y Gestion en Derechos Humanos 14" w:date="2023-12-18T11:31:00Z"/>
              <w:kern w:val="0"/>
              <w:sz w:val="16"/>
              <w14:ligatures w14:val="none"/>
            </w:rPr>
          </w:rPrChange>
        </w:rPr>
        <w:pPrChange w:id="3480" w:author="Direccion de Politicas y Gestion en Derechos Humanos 14" w:date="2023-12-18T11:38:00Z">
          <w:pPr>
            <w:jc w:val="right"/>
          </w:pPr>
        </w:pPrChange>
      </w:pPr>
      <w:ins w:id="3481" w:author="Direccion de Politicas y Gestion en Derechos Humanos 14" w:date="2023-12-18T11:31:00Z">
        <w:r w:rsidRPr="00C33B1F">
          <w:rPr>
            <w:sz w:val="16"/>
            <w:szCs w:val="18"/>
            <w:rPrChange w:id="3482" w:author="Direccion de Politicas y Gestion en Derechos Humanos 14" w:date="2023-12-18T11:35:00Z">
              <w:rPr>
                <w:kern w:val="0"/>
                <w:sz w:val="16"/>
                <w14:ligatures w14:val="none"/>
              </w:rPr>
            </w:rPrChange>
          </w:rPr>
          <w:t>Fuente: Elaboración propia</w:t>
        </w:r>
      </w:ins>
    </w:p>
    <w:p w14:paraId="05A802D2" w14:textId="77777777" w:rsidR="00AF7482" w:rsidRPr="00E43667" w:rsidRDefault="00AF7482">
      <w:pPr>
        <w:spacing w:before="100" w:beforeAutospacing="1" w:after="100" w:afterAutospacing="1" w:line="288" w:lineRule="auto"/>
        <w:ind w:left="336"/>
        <w:jc w:val="both"/>
        <w:rPr>
          <w:ins w:id="3483" w:author="Direccion de Politicas y Gestion en Derechos Humanos 14" w:date="2023-12-18T11:31:00Z"/>
          <w:sz w:val="20"/>
        </w:rPr>
        <w:pPrChange w:id="3484" w:author="Direccion de Politicas y Gestion en Derechos Humanos 14" w:date="2023-12-18T11:38:00Z">
          <w:pPr>
            <w:spacing w:before="100" w:beforeAutospacing="1" w:after="100" w:afterAutospacing="1" w:line="288" w:lineRule="auto"/>
            <w:ind w:left="426"/>
            <w:jc w:val="both"/>
          </w:pPr>
        </w:pPrChange>
      </w:pPr>
      <w:ins w:id="3485" w:author="Direccion de Politicas y Gestion en Derechos Humanos 14" w:date="2023-12-18T11:31:00Z">
        <w:r w:rsidRPr="00E43667">
          <w:rPr>
            <w:sz w:val="20"/>
          </w:rPr>
          <w:t>Una vez que se haya calculado el promedio simple para cada riesgo y oportunidad, se procederá a jerarquizar el listado según el nivel de intensidad. Este nivel de intensidad se obtiene al multiplicar el promedio simple de la calificación de probabilidad de ocurrencia por la magnitud de impacto.</w:t>
        </w:r>
      </w:ins>
    </w:p>
    <w:p w14:paraId="1980EA0A" w14:textId="77777777" w:rsidR="00AF7482" w:rsidRPr="00E43667" w:rsidRDefault="00AF7482">
      <w:pPr>
        <w:spacing w:before="100" w:beforeAutospacing="1" w:after="100" w:afterAutospacing="1" w:line="288" w:lineRule="auto"/>
        <w:ind w:left="336"/>
        <w:jc w:val="both"/>
        <w:rPr>
          <w:ins w:id="3486" w:author="Direccion de Politicas y Gestion en Derechos Humanos 14" w:date="2023-12-18T11:31:00Z"/>
          <w:sz w:val="20"/>
        </w:rPr>
        <w:pPrChange w:id="3487" w:author="Direccion de Politicas y Gestion en Derechos Humanos 14" w:date="2023-12-18T11:38:00Z">
          <w:pPr>
            <w:spacing w:before="100" w:beforeAutospacing="1" w:after="100" w:afterAutospacing="1" w:line="288" w:lineRule="auto"/>
            <w:ind w:left="426"/>
            <w:jc w:val="both"/>
          </w:pPr>
        </w:pPrChange>
      </w:pPr>
      <w:ins w:id="3488" w:author="Direccion de Politicas y Gestion en Derechos Humanos 14" w:date="2023-12-18T11:31:00Z">
        <w:r w:rsidRPr="00E43667">
          <w:rPr>
            <w:sz w:val="20"/>
          </w:rPr>
          <w:t>El resultado de este proceso proporcionará una clasificación clara y objetiva de los riesgos y oportunidades identificados, lo que permitirá a los responsables del análisis y la toma de decisiones enfocar sus esfuerzos en aquellos aspectos que presenten un mayor nivel de intensidad y, por lo tanto, requieran una mayor atención.</w:t>
        </w:r>
      </w:ins>
    </w:p>
    <w:p w14:paraId="019F3A82" w14:textId="77777777" w:rsidR="00AF7482" w:rsidRPr="00E43667" w:rsidRDefault="00AF7482">
      <w:pPr>
        <w:spacing w:before="100" w:beforeAutospacing="1" w:after="100" w:afterAutospacing="1" w:line="288" w:lineRule="auto"/>
        <w:ind w:left="336"/>
        <w:jc w:val="both"/>
        <w:rPr>
          <w:ins w:id="3489" w:author="Direccion de Politicas y Gestion en Derechos Humanos 14" w:date="2023-12-18T11:31:00Z"/>
          <w:sz w:val="20"/>
        </w:rPr>
        <w:pPrChange w:id="3490" w:author="Direccion de Politicas y Gestion en Derechos Humanos 14" w:date="2023-12-18T11:38:00Z">
          <w:pPr>
            <w:spacing w:before="100" w:beforeAutospacing="1" w:after="100" w:afterAutospacing="1" w:line="288" w:lineRule="auto"/>
            <w:ind w:left="426"/>
            <w:jc w:val="both"/>
          </w:pPr>
        </w:pPrChange>
      </w:pPr>
      <w:ins w:id="3491" w:author="Direccion de Politicas y Gestion en Derechos Humanos 14" w:date="2023-12-18T11:31:00Z">
        <w:r w:rsidRPr="00E43667">
          <w:rPr>
            <w:sz w:val="20"/>
          </w:rPr>
          <w:t>Es importante destacar que este proceso de evaluación y jerarquización se basa en el conocimiento y experiencia de los expertos involucrados, lo que garantiza un análisis sólido y fundamentado para abordar los desafíos y aprovechar las oportunidades que puedan surgir en el contexto del análisis.</w:t>
        </w:r>
      </w:ins>
    </w:p>
    <w:p w14:paraId="54943B88" w14:textId="77777777" w:rsidR="00AF7482" w:rsidRPr="00AF7482" w:rsidRDefault="00AF7482">
      <w:pPr>
        <w:spacing w:after="0" w:line="240" w:lineRule="auto"/>
        <w:ind w:left="284"/>
        <w:jc w:val="both"/>
        <w:rPr>
          <w:ins w:id="3492" w:author="Direccion de Politicas y Gestion en Derechos Humanos 14" w:date="2023-12-18T11:31:00Z"/>
          <w:b/>
          <w:bCs/>
          <w:sz w:val="20"/>
          <w:rPrChange w:id="3493" w:author="Direccion de Politicas y Gestion en Derechos Humanos 14" w:date="2023-12-18T11:33:00Z">
            <w:rPr>
              <w:ins w:id="3494" w:author="Direccion de Politicas y Gestion en Derechos Humanos 14" w:date="2023-12-18T11:31:00Z"/>
              <w:i/>
              <w:iCs/>
              <w:color w:val="44546A" w:themeColor="text2"/>
              <w:kern w:val="0"/>
              <w:sz w:val="18"/>
              <w:szCs w:val="18"/>
              <w14:ligatures w14:val="none"/>
            </w:rPr>
          </w:rPrChange>
        </w:rPr>
        <w:pPrChange w:id="3495" w:author="Direccion de Politicas y Gestion en Derechos Humanos 14" w:date="2023-12-18T11:38:00Z">
          <w:pPr>
            <w:spacing w:after="200" w:line="240" w:lineRule="auto"/>
            <w:ind w:left="426"/>
          </w:pPr>
        </w:pPrChange>
      </w:pPr>
      <w:bookmarkStart w:id="3496" w:name="_Toc141714223"/>
      <w:ins w:id="3497" w:author="Direccion de Politicas y Gestion en Derechos Humanos 14" w:date="2023-12-18T11:31:00Z">
        <w:r w:rsidRPr="00AF7482">
          <w:rPr>
            <w:b/>
            <w:bCs/>
            <w:sz w:val="20"/>
            <w:rPrChange w:id="3498" w:author="Direccion de Politicas y Gestion en Derechos Humanos 14" w:date="2023-12-18T11:33:00Z">
              <w:rPr>
                <w:kern w:val="0"/>
                <w:sz w:val="20"/>
                <w14:ligatures w14:val="none"/>
              </w:rPr>
            </w:rPrChange>
          </w:rPr>
          <w:t>Tabla: Priorización de riesgos</w:t>
        </w:r>
        <w:bookmarkEnd w:id="3496"/>
      </w:ins>
    </w:p>
    <w:tbl>
      <w:tblPr>
        <w:tblW w:w="7959" w:type="dxa"/>
        <w:tblInd w:w="426" w:type="dxa"/>
        <w:tblCellMar>
          <w:left w:w="70" w:type="dxa"/>
          <w:right w:w="70" w:type="dxa"/>
        </w:tblCellMar>
        <w:tblLook w:val="04A0" w:firstRow="1" w:lastRow="0" w:firstColumn="1" w:lastColumn="0" w:noHBand="0" w:noVBand="1"/>
        <w:tblPrChange w:id="3499" w:author="Direccion de Politicas y Gestion en Derechos Humanos 14" w:date="2023-12-18T11:39:00Z">
          <w:tblPr>
            <w:tblW w:w="7959" w:type="dxa"/>
            <w:tblInd w:w="426" w:type="dxa"/>
            <w:tblCellMar>
              <w:left w:w="70" w:type="dxa"/>
              <w:right w:w="70" w:type="dxa"/>
            </w:tblCellMar>
            <w:tblLook w:val="04A0" w:firstRow="1" w:lastRow="0" w:firstColumn="1" w:lastColumn="0" w:noHBand="0" w:noVBand="1"/>
          </w:tblPr>
        </w:tblPrChange>
      </w:tblPr>
      <w:tblGrid>
        <w:gridCol w:w="323"/>
        <w:gridCol w:w="4921"/>
        <w:gridCol w:w="990"/>
        <w:gridCol w:w="853"/>
        <w:gridCol w:w="872"/>
        <w:tblGridChange w:id="3500">
          <w:tblGrid>
            <w:gridCol w:w="323"/>
            <w:gridCol w:w="4921"/>
            <w:gridCol w:w="990"/>
            <w:gridCol w:w="853"/>
            <w:gridCol w:w="872"/>
          </w:tblGrid>
        </w:tblGridChange>
      </w:tblGrid>
      <w:tr w:rsidR="00AF7482" w:rsidRPr="00C24B5F" w14:paraId="2D83F220" w14:textId="77777777" w:rsidTr="00C33B1F">
        <w:trPr>
          <w:trHeight w:val="20"/>
          <w:ins w:id="3501" w:author="Direccion de Politicas y Gestion en Derechos Humanos 14" w:date="2023-12-18T11:31:00Z"/>
          <w:trPrChange w:id="3502" w:author="Direccion de Politicas y Gestion en Derechos Humanos 14" w:date="2023-12-18T11:39:00Z">
            <w:trPr>
              <w:trHeight w:val="283"/>
            </w:trPr>
          </w:trPrChange>
        </w:trPr>
        <w:tc>
          <w:tcPr>
            <w:tcW w:w="5244" w:type="dxa"/>
            <w:gridSpan w:val="2"/>
            <w:tcBorders>
              <w:top w:val="nil"/>
              <w:left w:val="nil"/>
              <w:bottom w:val="nil"/>
              <w:right w:val="nil"/>
            </w:tcBorders>
            <w:shd w:val="clear" w:color="000000" w:fill="002060"/>
            <w:vAlign w:val="center"/>
            <w:hideMark/>
            <w:tcPrChange w:id="3503" w:author="Direccion de Politicas y Gestion en Derechos Humanos 14" w:date="2023-12-18T11:39:00Z">
              <w:tcPr>
                <w:tcW w:w="5244" w:type="dxa"/>
                <w:gridSpan w:val="2"/>
                <w:tcBorders>
                  <w:top w:val="nil"/>
                  <w:left w:val="nil"/>
                  <w:bottom w:val="nil"/>
                  <w:right w:val="nil"/>
                </w:tcBorders>
                <w:shd w:val="clear" w:color="000000" w:fill="002060"/>
                <w:vAlign w:val="center"/>
                <w:hideMark/>
              </w:tcPr>
            </w:tcPrChange>
          </w:tcPr>
          <w:p w14:paraId="55BCB3FC" w14:textId="77777777" w:rsidR="00AF7482" w:rsidRPr="00C24B5F" w:rsidRDefault="00AF7482" w:rsidP="00F2666B">
            <w:pPr>
              <w:spacing w:after="0" w:line="240" w:lineRule="auto"/>
              <w:jc w:val="center"/>
              <w:rPr>
                <w:ins w:id="3504" w:author="Direccion de Politicas y Gestion en Derechos Humanos 14" w:date="2023-12-18T11:31:00Z"/>
                <w:rFonts w:eastAsia="Times New Roman" w:cstheme="minorHAnsi"/>
                <w:b/>
                <w:bCs/>
                <w:color w:val="FFFFFF"/>
                <w:kern w:val="0"/>
                <w:sz w:val="18"/>
                <w:szCs w:val="18"/>
                <w:lang w:eastAsia="es-PE"/>
                <w14:ligatures w14:val="none"/>
              </w:rPr>
            </w:pPr>
            <w:ins w:id="3505" w:author="Direccion de Politicas y Gestion en Derechos Humanos 14" w:date="2023-12-18T11:31:00Z">
              <w:r w:rsidRPr="00C24B5F">
                <w:rPr>
                  <w:rFonts w:eastAsia="Times New Roman" w:cstheme="minorHAnsi"/>
                  <w:b/>
                  <w:bCs/>
                  <w:color w:val="FFFFFF"/>
                  <w:kern w:val="0"/>
                  <w:sz w:val="18"/>
                  <w:szCs w:val="18"/>
                  <w:lang w:eastAsia="es-PE"/>
                  <w14:ligatures w14:val="none"/>
                </w:rPr>
                <w:t>Tendencias evaluadas</w:t>
              </w:r>
            </w:ins>
          </w:p>
        </w:tc>
        <w:tc>
          <w:tcPr>
            <w:tcW w:w="990" w:type="dxa"/>
            <w:tcBorders>
              <w:top w:val="nil"/>
              <w:left w:val="nil"/>
              <w:bottom w:val="nil"/>
              <w:right w:val="nil"/>
            </w:tcBorders>
            <w:shd w:val="clear" w:color="000000" w:fill="002060"/>
            <w:vAlign w:val="center"/>
            <w:hideMark/>
            <w:tcPrChange w:id="3506" w:author="Direccion de Politicas y Gestion en Derechos Humanos 14" w:date="2023-12-18T11:39:00Z">
              <w:tcPr>
                <w:tcW w:w="990" w:type="dxa"/>
                <w:tcBorders>
                  <w:top w:val="nil"/>
                  <w:left w:val="nil"/>
                  <w:bottom w:val="nil"/>
                  <w:right w:val="nil"/>
                </w:tcBorders>
                <w:shd w:val="clear" w:color="000000" w:fill="002060"/>
                <w:vAlign w:val="center"/>
                <w:hideMark/>
              </w:tcPr>
            </w:tcPrChange>
          </w:tcPr>
          <w:p w14:paraId="4351BF36" w14:textId="77777777" w:rsidR="00AF7482" w:rsidRPr="00C24B5F" w:rsidRDefault="00AF7482" w:rsidP="00F2666B">
            <w:pPr>
              <w:spacing w:after="0" w:line="240" w:lineRule="auto"/>
              <w:jc w:val="center"/>
              <w:rPr>
                <w:ins w:id="3507" w:author="Direccion de Politicas y Gestion en Derechos Humanos 14" w:date="2023-12-18T11:31:00Z"/>
                <w:rFonts w:eastAsia="Times New Roman" w:cstheme="minorHAnsi"/>
                <w:b/>
                <w:bCs/>
                <w:color w:val="FFFFFF"/>
                <w:kern w:val="0"/>
                <w:sz w:val="18"/>
                <w:szCs w:val="18"/>
                <w:lang w:eastAsia="es-PE"/>
                <w14:ligatures w14:val="none"/>
              </w:rPr>
            </w:pPr>
            <w:ins w:id="3508" w:author="Direccion de Politicas y Gestion en Derechos Humanos 14" w:date="2023-12-18T11:31:00Z">
              <w:r w:rsidRPr="00C24B5F">
                <w:rPr>
                  <w:rFonts w:eastAsia="Times New Roman" w:cstheme="minorHAnsi"/>
                  <w:b/>
                  <w:bCs/>
                  <w:color w:val="FFFFFF"/>
                  <w:kern w:val="0"/>
                  <w:sz w:val="18"/>
                  <w:szCs w:val="18"/>
                  <w:lang w:eastAsia="es-PE"/>
                  <w14:ligatures w14:val="none"/>
                </w:rPr>
                <w:t>Nivel de pertinencia</w:t>
              </w:r>
            </w:ins>
          </w:p>
        </w:tc>
        <w:tc>
          <w:tcPr>
            <w:tcW w:w="853" w:type="dxa"/>
            <w:tcBorders>
              <w:top w:val="nil"/>
              <w:left w:val="nil"/>
              <w:bottom w:val="nil"/>
              <w:right w:val="nil"/>
            </w:tcBorders>
            <w:shd w:val="clear" w:color="000000" w:fill="002060"/>
            <w:vAlign w:val="center"/>
            <w:hideMark/>
            <w:tcPrChange w:id="3509" w:author="Direccion de Politicas y Gestion en Derechos Humanos 14" w:date="2023-12-18T11:39:00Z">
              <w:tcPr>
                <w:tcW w:w="853" w:type="dxa"/>
                <w:tcBorders>
                  <w:top w:val="nil"/>
                  <w:left w:val="nil"/>
                  <w:bottom w:val="nil"/>
                  <w:right w:val="nil"/>
                </w:tcBorders>
                <w:shd w:val="clear" w:color="000000" w:fill="002060"/>
                <w:vAlign w:val="center"/>
                <w:hideMark/>
              </w:tcPr>
            </w:tcPrChange>
          </w:tcPr>
          <w:p w14:paraId="32214D57" w14:textId="77777777" w:rsidR="00AF7482" w:rsidRPr="00C24B5F" w:rsidRDefault="00AF7482" w:rsidP="00F2666B">
            <w:pPr>
              <w:spacing w:after="0" w:line="240" w:lineRule="auto"/>
              <w:jc w:val="center"/>
              <w:rPr>
                <w:ins w:id="3510" w:author="Direccion de Politicas y Gestion en Derechos Humanos 14" w:date="2023-12-18T11:31:00Z"/>
                <w:rFonts w:eastAsia="Times New Roman" w:cstheme="minorHAnsi"/>
                <w:b/>
                <w:bCs/>
                <w:color w:val="FFFFFF"/>
                <w:kern w:val="0"/>
                <w:sz w:val="18"/>
                <w:szCs w:val="18"/>
                <w:lang w:eastAsia="es-PE"/>
                <w14:ligatures w14:val="none"/>
              </w:rPr>
            </w:pPr>
            <w:ins w:id="3511" w:author="Direccion de Politicas y Gestion en Derechos Humanos 14" w:date="2023-12-18T11:31:00Z">
              <w:r w:rsidRPr="00C24B5F">
                <w:rPr>
                  <w:rFonts w:eastAsia="Times New Roman" w:cstheme="minorHAnsi"/>
                  <w:b/>
                  <w:bCs/>
                  <w:color w:val="FFFFFF"/>
                  <w:kern w:val="0"/>
                  <w:sz w:val="18"/>
                  <w:szCs w:val="18"/>
                  <w:lang w:eastAsia="es-PE"/>
                  <w14:ligatures w14:val="none"/>
                </w:rPr>
                <w:t>Nivel de evidencia</w:t>
              </w:r>
            </w:ins>
          </w:p>
        </w:tc>
        <w:tc>
          <w:tcPr>
            <w:tcW w:w="872" w:type="dxa"/>
            <w:tcBorders>
              <w:top w:val="nil"/>
              <w:left w:val="nil"/>
              <w:bottom w:val="nil"/>
              <w:right w:val="nil"/>
            </w:tcBorders>
            <w:shd w:val="clear" w:color="000000" w:fill="002060"/>
            <w:vAlign w:val="center"/>
            <w:hideMark/>
            <w:tcPrChange w:id="3512" w:author="Direccion de Politicas y Gestion en Derechos Humanos 14" w:date="2023-12-18T11:39:00Z">
              <w:tcPr>
                <w:tcW w:w="872" w:type="dxa"/>
                <w:tcBorders>
                  <w:top w:val="nil"/>
                  <w:left w:val="nil"/>
                  <w:bottom w:val="nil"/>
                  <w:right w:val="nil"/>
                </w:tcBorders>
                <w:shd w:val="clear" w:color="000000" w:fill="002060"/>
                <w:vAlign w:val="center"/>
                <w:hideMark/>
              </w:tcPr>
            </w:tcPrChange>
          </w:tcPr>
          <w:p w14:paraId="42A0CA76" w14:textId="77777777" w:rsidR="00AF7482" w:rsidRPr="00C24B5F" w:rsidRDefault="00AF7482" w:rsidP="00F2666B">
            <w:pPr>
              <w:spacing w:after="0" w:line="240" w:lineRule="auto"/>
              <w:jc w:val="center"/>
              <w:rPr>
                <w:ins w:id="3513" w:author="Direccion de Politicas y Gestion en Derechos Humanos 14" w:date="2023-12-18T11:31:00Z"/>
                <w:rFonts w:eastAsia="Times New Roman" w:cstheme="minorHAnsi"/>
                <w:b/>
                <w:bCs/>
                <w:color w:val="FFFFFF"/>
                <w:kern w:val="0"/>
                <w:sz w:val="18"/>
                <w:szCs w:val="18"/>
                <w:lang w:eastAsia="es-PE"/>
                <w14:ligatures w14:val="none"/>
              </w:rPr>
            </w:pPr>
            <w:ins w:id="3514" w:author="Direccion de Politicas y Gestion en Derechos Humanos 14" w:date="2023-12-18T11:31:00Z">
              <w:r w:rsidRPr="00C24B5F">
                <w:rPr>
                  <w:rFonts w:eastAsia="Times New Roman" w:cstheme="minorHAnsi"/>
                  <w:b/>
                  <w:bCs/>
                  <w:color w:val="FFFFFF"/>
                  <w:kern w:val="0"/>
                  <w:sz w:val="18"/>
                  <w:szCs w:val="18"/>
                  <w:lang w:eastAsia="es-PE"/>
                  <w14:ligatures w14:val="none"/>
                </w:rPr>
                <w:t>Promedio</w:t>
              </w:r>
            </w:ins>
          </w:p>
        </w:tc>
      </w:tr>
      <w:tr w:rsidR="00AF7482" w:rsidRPr="00C24B5F" w14:paraId="117D12F5" w14:textId="77777777" w:rsidTr="00C33B1F">
        <w:trPr>
          <w:trHeight w:val="20"/>
          <w:ins w:id="3515" w:author="Direccion de Politicas y Gestion en Derechos Humanos 14" w:date="2023-12-18T11:31:00Z"/>
          <w:trPrChange w:id="3516"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517"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39EC86A0" w14:textId="77777777" w:rsidR="00AF7482" w:rsidRPr="00C24B5F" w:rsidRDefault="00AF7482" w:rsidP="00F2666B">
            <w:pPr>
              <w:spacing w:after="0" w:line="240" w:lineRule="auto"/>
              <w:jc w:val="center"/>
              <w:rPr>
                <w:ins w:id="3518" w:author="Direccion de Politicas y Gestion en Derechos Humanos 14" w:date="2023-12-18T11:31:00Z"/>
                <w:rFonts w:eastAsia="Times New Roman" w:cstheme="minorHAnsi"/>
                <w:color w:val="000000"/>
                <w:kern w:val="0"/>
                <w:sz w:val="18"/>
                <w:szCs w:val="18"/>
                <w:lang w:eastAsia="es-PE"/>
                <w14:ligatures w14:val="none"/>
              </w:rPr>
            </w:pPr>
            <w:ins w:id="3519" w:author="Direccion de Politicas y Gestion en Derechos Humanos 14" w:date="2023-12-18T11:31:00Z">
              <w:r w:rsidRPr="00C24B5F">
                <w:rPr>
                  <w:rFonts w:eastAsia="Times New Roman" w:cstheme="minorHAnsi"/>
                  <w:color w:val="000000"/>
                  <w:kern w:val="0"/>
                  <w:sz w:val="18"/>
                  <w:szCs w:val="18"/>
                  <w:lang w:eastAsia="es-PE"/>
                  <w14:ligatures w14:val="none"/>
                </w:rPr>
                <w:t>1</w:t>
              </w:r>
            </w:ins>
          </w:p>
        </w:tc>
        <w:tc>
          <w:tcPr>
            <w:tcW w:w="4921" w:type="dxa"/>
            <w:tcBorders>
              <w:top w:val="nil"/>
              <w:left w:val="nil"/>
              <w:bottom w:val="nil"/>
              <w:right w:val="nil"/>
            </w:tcBorders>
            <w:shd w:val="clear" w:color="000000" w:fill="C5D9F1"/>
            <w:noWrap/>
            <w:vAlign w:val="center"/>
            <w:hideMark/>
            <w:tcPrChange w:id="3520"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41F5692A" w14:textId="77777777" w:rsidR="00AF7482" w:rsidRPr="00C24B5F" w:rsidRDefault="00AF7482" w:rsidP="00F2666B">
            <w:pPr>
              <w:spacing w:after="0" w:line="240" w:lineRule="auto"/>
              <w:rPr>
                <w:ins w:id="3521" w:author="Direccion de Politicas y Gestion en Derechos Humanos 14" w:date="2023-12-18T11:31:00Z"/>
                <w:rFonts w:eastAsia="Times New Roman" w:cstheme="minorHAnsi"/>
                <w:color w:val="333333"/>
                <w:kern w:val="0"/>
                <w:sz w:val="18"/>
                <w:szCs w:val="18"/>
                <w:lang w:eastAsia="es-PE"/>
                <w14:ligatures w14:val="none"/>
              </w:rPr>
            </w:pPr>
            <w:ins w:id="3522" w:author="Direccion de Politicas y Gestion en Derechos Humanos 14" w:date="2023-12-18T11:31:00Z">
              <w:r w:rsidRPr="00C24B5F">
                <w:rPr>
                  <w:rFonts w:eastAsia="Times New Roman" w:cstheme="minorHAnsi"/>
                  <w:color w:val="333333"/>
                  <w:kern w:val="0"/>
                  <w:sz w:val="18"/>
                  <w:szCs w:val="18"/>
                  <w:lang w:eastAsia="es-PE"/>
                  <w14:ligatures w14:val="none"/>
                </w:rPr>
                <w:t>Crisis alimentaria</w:t>
              </w:r>
            </w:ins>
          </w:p>
        </w:tc>
        <w:tc>
          <w:tcPr>
            <w:tcW w:w="990" w:type="dxa"/>
            <w:tcBorders>
              <w:top w:val="nil"/>
              <w:left w:val="nil"/>
              <w:bottom w:val="nil"/>
              <w:right w:val="nil"/>
            </w:tcBorders>
            <w:shd w:val="clear" w:color="000000" w:fill="C5D9F1"/>
            <w:vAlign w:val="center"/>
            <w:hideMark/>
            <w:tcPrChange w:id="3523"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7ED03D35" w14:textId="77777777" w:rsidR="00AF7482" w:rsidRPr="00C24B5F" w:rsidRDefault="00AF7482" w:rsidP="00F2666B">
            <w:pPr>
              <w:spacing w:after="0" w:line="240" w:lineRule="auto"/>
              <w:jc w:val="center"/>
              <w:rPr>
                <w:ins w:id="3524" w:author="Direccion de Politicas y Gestion en Derechos Humanos 14" w:date="2023-12-18T11:31:00Z"/>
                <w:rFonts w:eastAsia="Times New Roman" w:cstheme="minorHAnsi"/>
                <w:color w:val="000000"/>
                <w:kern w:val="0"/>
                <w:sz w:val="18"/>
                <w:szCs w:val="18"/>
                <w:lang w:eastAsia="es-PE"/>
                <w14:ligatures w14:val="none"/>
              </w:rPr>
            </w:pPr>
            <w:ins w:id="3525"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53" w:type="dxa"/>
            <w:tcBorders>
              <w:top w:val="nil"/>
              <w:left w:val="nil"/>
              <w:bottom w:val="nil"/>
              <w:right w:val="nil"/>
            </w:tcBorders>
            <w:shd w:val="clear" w:color="000000" w:fill="C5D9F1"/>
            <w:vAlign w:val="center"/>
            <w:hideMark/>
            <w:tcPrChange w:id="3526"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15C90900" w14:textId="77777777" w:rsidR="00AF7482" w:rsidRPr="00C24B5F" w:rsidRDefault="00AF7482" w:rsidP="00F2666B">
            <w:pPr>
              <w:spacing w:after="0" w:line="240" w:lineRule="auto"/>
              <w:jc w:val="center"/>
              <w:rPr>
                <w:ins w:id="3527" w:author="Direccion de Politicas y Gestion en Derechos Humanos 14" w:date="2023-12-18T11:31:00Z"/>
                <w:rFonts w:eastAsia="Times New Roman" w:cstheme="minorHAnsi"/>
                <w:color w:val="000000"/>
                <w:kern w:val="0"/>
                <w:sz w:val="18"/>
                <w:szCs w:val="18"/>
                <w:lang w:eastAsia="es-PE"/>
                <w14:ligatures w14:val="none"/>
              </w:rPr>
            </w:pPr>
            <w:ins w:id="3528" w:author="Direccion de Politicas y Gestion en Derechos Humanos 14" w:date="2023-12-18T11:31:00Z">
              <w:r w:rsidRPr="00C24B5F">
                <w:rPr>
                  <w:rFonts w:eastAsia="Times New Roman" w:cstheme="minorHAnsi"/>
                  <w:color w:val="000000"/>
                  <w:kern w:val="0"/>
                  <w:sz w:val="18"/>
                  <w:szCs w:val="18"/>
                  <w:lang w:eastAsia="es-PE"/>
                  <w14:ligatures w14:val="none"/>
                </w:rPr>
                <w:t>4.2</w:t>
              </w:r>
            </w:ins>
          </w:p>
        </w:tc>
        <w:tc>
          <w:tcPr>
            <w:tcW w:w="872" w:type="dxa"/>
            <w:tcBorders>
              <w:top w:val="nil"/>
              <w:left w:val="nil"/>
              <w:bottom w:val="nil"/>
              <w:right w:val="nil"/>
            </w:tcBorders>
            <w:shd w:val="clear" w:color="000000" w:fill="C5D9F1"/>
            <w:vAlign w:val="center"/>
            <w:hideMark/>
            <w:tcPrChange w:id="3529"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5C6B0A75" w14:textId="77777777" w:rsidR="00AF7482" w:rsidRPr="00C24B5F" w:rsidRDefault="00AF7482" w:rsidP="00F2666B">
            <w:pPr>
              <w:spacing w:after="0" w:line="240" w:lineRule="auto"/>
              <w:jc w:val="center"/>
              <w:rPr>
                <w:ins w:id="3530" w:author="Direccion de Politicas y Gestion en Derechos Humanos 14" w:date="2023-12-18T11:31:00Z"/>
                <w:rFonts w:eastAsia="Times New Roman" w:cstheme="minorHAnsi"/>
                <w:color w:val="000000"/>
                <w:kern w:val="0"/>
                <w:sz w:val="18"/>
                <w:szCs w:val="18"/>
                <w:lang w:eastAsia="es-PE"/>
                <w14:ligatures w14:val="none"/>
              </w:rPr>
            </w:pPr>
            <w:ins w:id="3531" w:author="Direccion de Politicas y Gestion en Derechos Humanos 14" w:date="2023-12-18T11:31:00Z">
              <w:r w:rsidRPr="00C24B5F">
                <w:rPr>
                  <w:rFonts w:eastAsia="Times New Roman" w:cstheme="minorHAnsi"/>
                  <w:color w:val="000000"/>
                  <w:kern w:val="0"/>
                  <w:sz w:val="18"/>
                  <w:szCs w:val="18"/>
                  <w:lang w:eastAsia="es-PE"/>
                  <w14:ligatures w14:val="none"/>
                </w:rPr>
                <w:t>4.14</w:t>
              </w:r>
            </w:ins>
          </w:p>
        </w:tc>
      </w:tr>
      <w:tr w:rsidR="00AF7482" w:rsidRPr="00C24B5F" w14:paraId="171652F6" w14:textId="77777777" w:rsidTr="00C33B1F">
        <w:trPr>
          <w:trHeight w:val="20"/>
          <w:ins w:id="3532" w:author="Direccion de Politicas y Gestion en Derechos Humanos 14" w:date="2023-12-18T11:31:00Z"/>
          <w:trPrChange w:id="3533"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534"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064CFC6D" w14:textId="77777777" w:rsidR="00AF7482" w:rsidRPr="00C24B5F" w:rsidRDefault="00AF7482" w:rsidP="00F2666B">
            <w:pPr>
              <w:spacing w:after="0" w:line="240" w:lineRule="auto"/>
              <w:jc w:val="center"/>
              <w:rPr>
                <w:ins w:id="3535" w:author="Direccion de Politicas y Gestion en Derechos Humanos 14" w:date="2023-12-18T11:31:00Z"/>
                <w:rFonts w:eastAsia="Times New Roman" w:cstheme="minorHAnsi"/>
                <w:color w:val="000000"/>
                <w:kern w:val="0"/>
                <w:sz w:val="18"/>
                <w:szCs w:val="18"/>
                <w:lang w:eastAsia="es-PE"/>
                <w14:ligatures w14:val="none"/>
              </w:rPr>
            </w:pPr>
            <w:ins w:id="3536" w:author="Direccion de Politicas y Gestion en Derechos Humanos 14" w:date="2023-12-18T11:31:00Z">
              <w:r w:rsidRPr="00C24B5F">
                <w:rPr>
                  <w:rFonts w:eastAsia="Times New Roman" w:cstheme="minorHAnsi"/>
                  <w:color w:val="000000"/>
                  <w:kern w:val="0"/>
                  <w:sz w:val="18"/>
                  <w:szCs w:val="18"/>
                  <w:lang w:eastAsia="es-PE"/>
                  <w14:ligatures w14:val="none"/>
                </w:rPr>
                <w:t>2</w:t>
              </w:r>
            </w:ins>
          </w:p>
        </w:tc>
        <w:tc>
          <w:tcPr>
            <w:tcW w:w="4921" w:type="dxa"/>
            <w:tcBorders>
              <w:top w:val="nil"/>
              <w:left w:val="nil"/>
              <w:bottom w:val="nil"/>
              <w:right w:val="nil"/>
            </w:tcBorders>
            <w:shd w:val="clear" w:color="auto" w:fill="auto"/>
            <w:noWrap/>
            <w:vAlign w:val="center"/>
            <w:hideMark/>
            <w:tcPrChange w:id="3537"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527C96A5" w14:textId="77777777" w:rsidR="00AF7482" w:rsidRPr="00C24B5F" w:rsidRDefault="00AF7482" w:rsidP="00F2666B">
            <w:pPr>
              <w:spacing w:after="0" w:line="240" w:lineRule="auto"/>
              <w:rPr>
                <w:ins w:id="3538" w:author="Direccion de Politicas y Gestion en Derechos Humanos 14" w:date="2023-12-18T11:31:00Z"/>
                <w:rFonts w:eastAsia="Times New Roman" w:cstheme="minorHAnsi"/>
                <w:color w:val="333333"/>
                <w:kern w:val="0"/>
                <w:sz w:val="18"/>
                <w:szCs w:val="18"/>
                <w:lang w:eastAsia="es-PE"/>
                <w14:ligatures w14:val="none"/>
              </w:rPr>
            </w:pPr>
            <w:ins w:id="3539" w:author="Direccion de Politicas y Gestion en Derechos Humanos 14" w:date="2023-12-18T11:31:00Z">
              <w:r>
                <w:rPr>
                  <w:rFonts w:eastAsia="Times New Roman" w:cstheme="minorHAnsi"/>
                  <w:color w:val="333333"/>
                  <w:kern w:val="0"/>
                  <w:sz w:val="18"/>
                  <w:szCs w:val="18"/>
                  <w:lang w:eastAsia="es-PE"/>
                  <w14:ligatures w14:val="none"/>
                </w:rPr>
                <w:t>Fracaso d</w:t>
              </w:r>
              <w:r w:rsidRPr="00C24B5F">
                <w:rPr>
                  <w:rFonts w:eastAsia="Times New Roman" w:cstheme="minorHAnsi"/>
                  <w:color w:val="333333"/>
                  <w:kern w:val="0"/>
                  <w:sz w:val="18"/>
                  <w:szCs w:val="18"/>
                  <w:lang w:eastAsia="es-PE"/>
                  <w14:ligatures w14:val="none"/>
                </w:rPr>
                <w:t>el sistema de justicia</w:t>
              </w:r>
            </w:ins>
          </w:p>
        </w:tc>
        <w:tc>
          <w:tcPr>
            <w:tcW w:w="990" w:type="dxa"/>
            <w:tcBorders>
              <w:top w:val="nil"/>
              <w:left w:val="nil"/>
              <w:bottom w:val="nil"/>
              <w:right w:val="nil"/>
            </w:tcBorders>
            <w:shd w:val="clear" w:color="auto" w:fill="auto"/>
            <w:vAlign w:val="center"/>
            <w:hideMark/>
            <w:tcPrChange w:id="3540"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10AC28DD" w14:textId="77777777" w:rsidR="00AF7482" w:rsidRPr="00C24B5F" w:rsidRDefault="00AF7482" w:rsidP="00F2666B">
            <w:pPr>
              <w:spacing w:after="0" w:line="240" w:lineRule="auto"/>
              <w:jc w:val="center"/>
              <w:rPr>
                <w:ins w:id="3541" w:author="Direccion de Politicas y Gestion en Derechos Humanos 14" w:date="2023-12-18T11:31:00Z"/>
                <w:rFonts w:eastAsia="Times New Roman" w:cstheme="minorHAnsi"/>
                <w:color w:val="000000"/>
                <w:kern w:val="0"/>
                <w:sz w:val="18"/>
                <w:szCs w:val="18"/>
                <w:lang w:eastAsia="es-PE"/>
                <w14:ligatures w14:val="none"/>
              </w:rPr>
            </w:pPr>
            <w:ins w:id="3542"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53" w:type="dxa"/>
            <w:tcBorders>
              <w:top w:val="nil"/>
              <w:left w:val="nil"/>
              <w:bottom w:val="nil"/>
              <w:right w:val="nil"/>
            </w:tcBorders>
            <w:shd w:val="clear" w:color="auto" w:fill="auto"/>
            <w:vAlign w:val="center"/>
            <w:hideMark/>
            <w:tcPrChange w:id="3543"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37A84F7F" w14:textId="77777777" w:rsidR="00AF7482" w:rsidRPr="00C24B5F" w:rsidRDefault="00AF7482" w:rsidP="00F2666B">
            <w:pPr>
              <w:spacing w:after="0" w:line="240" w:lineRule="auto"/>
              <w:jc w:val="center"/>
              <w:rPr>
                <w:ins w:id="3544" w:author="Direccion de Politicas y Gestion en Derechos Humanos 14" w:date="2023-12-18T11:31:00Z"/>
                <w:rFonts w:eastAsia="Times New Roman" w:cstheme="minorHAnsi"/>
                <w:color w:val="000000"/>
                <w:kern w:val="0"/>
                <w:sz w:val="18"/>
                <w:szCs w:val="18"/>
                <w:lang w:eastAsia="es-PE"/>
                <w14:ligatures w14:val="none"/>
              </w:rPr>
            </w:pPr>
            <w:ins w:id="3545"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auto" w:fill="auto"/>
            <w:vAlign w:val="center"/>
            <w:hideMark/>
            <w:tcPrChange w:id="3546"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4EFE913B" w14:textId="77777777" w:rsidR="00AF7482" w:rsidRPr="00C24B5F" w:rsidRDefault="00AF7482" w:rsidP="00F2666B">
            <w:pPr>
              <w:spacing w:after="0" w:line="240" w:lineRule="auto"/>
              <w:jc w:val="center"/>
              <w:rPr>
                <w:ins w:id="3547" w:author="Direccion de Politicas y Gestion en Derechos Humanos 14" w:date="2023-12-18T11:31:00Z"/>
                <w:rFonts w:eastAsia="Times New Roman" w:cstheme="minorHAnsi"/>
                <w:color w:val="000000"/>
                <w:kern w:val="0"/>
                <w:sz w:val="18"/>
                <w:szCs w:val="18"/>
                <w:lang w:eastAsia="es-PE"/>
                <w14:ligatures w14:val="none"/>
              </w:rPr>
            </w:pPr>
            <w:ins w:id="3548" w:author="Direccion de Politicas y Gestion en Derechos Humanos 14" w:date="2023-12-18T11:31:00Z">
              <w:r w:rsidRPr="00C24B5F">
                <w:rPr>
                  <w:rFonts w:eastAsia="Times New Roman" w:cstheme="minorHAnsi"/>
                  <w:color w:val="000000"/>
                  <w:kern w:val="0"/>
                  <w:sz w:val="18"/>
                  <w:szCs w:val="18"/>
                  <w:lang w:eastAsia="es-PE"/>
                  <w14:ligatures w14:val="none"/>
                </w:rPr>
                <w:t>4.13</w:t>
              </w:r>
            </w:ins>
          </w:p>
        </w:tc>
      </w:tr>
      <w:tr w:rsidR="00AF7482" w:rsidRPr="00C24B5F" w14:paraId="42BBC5C2" w14:textId="77777777" w:rsidTr="00C33B1F">
        <w:trPr>
          <w:trHeight w:val="20"/>
          <w:ins w:id="3549" w:author="Direccion de Politicas y Gestion en Derechos Humanos 14" w:date="2023-12-18T11:31:00Z"/>
          <w:trPrChange w:id="3550"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551"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4E7968A1" w14:textId="77777777" w:rsidR="00AF7482" w:rsidRPr="00C24B5F" w:rsidRDefault="00AF7482" w:rsidP="00F2666B">
            <w:pPr>
              <w:spacing w:after="0" w:line="240" w:lineRule="auto"/>
              <w:jc w:val="center"/>
              <w:rPr>
                <w:ins w:id="3552" w:author="Direccion de Politicas y Gestion en Derechos Humanos 14" w:date="2023-12-18T11:31:00Z"/>
                <w:rFonts w:eastAsia="Times New Roman" w:cstheme="minorHAnsi"/>
                <w:color w:val="000000"/>
                <w:kern w:val="0"/>
                <w:sz w:val="18"/>
                <w:szCs w:val="18"/>
                <w:lang w:eastAsia="es-PE"/>
                <w14:ligatures w14:val="none"/>
              </w:rPr>
            </w:pPr>
            <w:ins w:id="3553" w:author="Direccion de Politicas y Gestion en Derechos Humanos 14" w:date="2023-12-18T11:31:00Z">
              <w:r w:rsidRPr="00C24B5F">
                <w:rPr>
                  <w:rFonts w:eastAsia="Times New Roman" w:cstheme="minorHAnsi"/>
                  <w:color w:val="000000"/>
                  <w:kern w:val="0"/>
                  <w:sz w:val="18"/>
                  <w:szCs w:val="18"/>
                  <w:lang w:eastAsia="es-PE"/>
                  <w14:ligatures w14:val="none"/>
                </w:rPr>
                <w:t>3</w:t>
              </w:r>
            </w:ins>
          </w:p>
        </w:tc>
        <w:tc>
          <w:tcPr>
            <w:tcW w:w="4921" w:type="dxa"/>
            <w:tcBorders>
              <w:top w:val="nil"/>
              <w:left w:val="nil"/>
              <w:bottom w:val="nil"/>
              <w:right w:val="nil"/>
            </w:tcBorders>
            <w:shd w:val="clear" w:color="000000" w:fill="C5D9F1"/>
            <w:noWrap/>
            <w:vAlign w:val="center"/>
            <w:hideMark/>
            <w:tcPrChange w:id="3554"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22AFCA59" w14:textId="77777777" w:rsidR="00AF7482" w:rsidRPr="00C24B5F" w:rsidRDefault="00AF7482" w:rsidP="00F2666B">
            <w:pPr>
              <w:spacing w:after="0" w:line="240" w:lineRule="auto"/>
              <w:rPr>
                <w:ins w:id="3555" w:author="Direccion de Politicas y Gestion en Derechos Humanos 14" w:date="2023-12-18T11:31:00Z"/>
                <w:rFonts w:eastAsia="Times New Roman" w:cstheme="minorHAnsi"/>
                <w:color w:val="333333"/>
                <w:kern w:val="0"/>
                <w:sz w:val="18"/>
                <w:szCs w:val="18"/>
                <w:lang w:eastAsia="es-PE"/>
                <w14:ligatures w14:val="none"/>
              </w:rPr>
            </w:pPr>
            <w:ins w:id="3556" w:author="Direccion de Politicas y Gestion en Derechos Humanos 14" w:date="2023-12-18T11:31:00Z">
              <w:r w:rsidRPr="00C24B5F">
                <w:rPr>
                  <w:rFonts w:eastAsia="Times New Roman" w:cstheme="minorHAnsi"/>
                  <w:color w:val="333333"/>
                  <w:kern w:val="0"/>
                  <w:sz w:val="18"/>
                  <w:szCs w:val="18"/>
                  <w:lang w:eastAsia="es-PE"/>
                  <w14:ligatures w14:val="none"/>
                </w:rPr>
                <w:t>Exacerbación de la inseguridad ciudadana</w:t>
              </w:r>
            </w:ins>
          </w:p>
        </w:tc>
        <w:tc>
          <w:tcPr>
            <w:tcW w:w="990" w:type="dxa"/>
            <w:tcBorders>
              <w:top w:val="nil"/>
              <w:left w:val="nil"/>
              <w:bottom w:val="nil"/>
              <w:right w:val="nil"/>
            </w:tcBorders>
            <w:shd w:val="clear" w:color="000000" w:fill="C5D9F1"/>
            <w:vAlign w:val="center"/>
            <w:hideMark/>
            <w:tcPrChange w:id="3557"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CF27459" w14:textId="77777777" w:rsidR="00AF7482" w:rsidRPr="00C24B5F" w:rsidRDefault="00AF7482" w:rsidP="00F2666B">
            <w:pPr>
              <w:spacing w:after="0" w:line="240" w:lineRule="auto"/>
              <w:jc w:val="center"/>
              <w:rPr>
                <w:ins w:id="3558" w:author="Direccion de Politicas y Gestion en Derechos Humanos 14" w:date="2023-12-18T11:31:00Z"/>
                <w:rFonts w:eastAsia="Times New Roman" w:cstheme="minorHAnsi"/>
                <w:color w:val="000000"/>
                <w:kern w:val="0"/>
                <w:sz w:val="18"/>
                <w:szCs w:val="18"/>
                <w:lang w:eastAsia="es-PE"/>
                <w14:ligatures w14:val="none"/>
              </w:rPr>
            </w:pPr>
            <w:ins w:id="3559"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53" w:type="dxa"/>
            <w:tcBorders>
              <w:top w:val="nil"/>
              <w:left w:val="nil"/>
              <w:bottom w:val="nil"/>
              <w:right w:val="nil"/>
            </w:tcBorders>
            <w:shd w:val="clear" w:color="000000" w:fill="C5D9F1"/>
            <w:vAlign w:val="center"/>
            <w:hideMark/>
            <w:tcPrChange w:id="3560"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0C666722" w14:textId="77777777" w:rsidR="00AF7482" w:rsidRPr="00C24B5F" w:rsidRDefault="00AF7482" w:rsidP="00F2666B">
            <w:pPr>
              <w:spacing w:after="0" w:line="240" w:lineRule="auto"/>
              <w:jc w:val="center"/>
              <w:rPr>
                <w:ins w:id="3561" w:author="Direccion de Politicas y Gestion en Derechos Humanos 14" w:date="2023-12-18T11:31:00Z"/>
                <w:rFonts w:eastAsia="Times New Roman" w:cstheme="minorHAnsi"/>
                <w:color w:val="000000"/>
                <w:kern w:val="0"/>
                <w:sz w:val="18"/>
                <w:szCs w:val="18"/>
                <w:lang w:eastAsia="es-PE"/>
                <w14:ligatures w14:val="none"/>
              </w:rPr>
            </w:pPr>
            <w:ins w:id="3562"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000000" w:fill="C5D9F1"/>
            <w:vAlign w:val="center"/>
            <w:hideMark/>
            <w:tcPrChange w:id="3563"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4F8F2CF0" w14:textId="77777777" w:rsidR="00AF7482" w:rsidRPr="00C24B5F" w:rsidRDefault="00AF7482" w:rsidP="00F2666B">
            <w:pPr>
              <w:spacing w:after="0" w:line="240" w:lineRule="auto"/>
              <w:jc w:val="center"/>
              <w:rPr>
                <w:ins w:id="3564" w:author="Direccion de Politicas y Gestion en Derechos Humanos 14" w:date="2023-12-18T11:31:00Z"/>
                <w:rFonts w:eastAsia="Times New Roman" w:cstheme="minorHAnsi"/>
                <w:color w:val="000000"/>
                <w:kern w:val="0"/>
                <w:sz w:val="18"/>
                <w:szCs w:val="18"/>
                <w:lang w:eastAsia="es-PE"/>
                <w14:ligatures w14:val="none"/>
              </w:rPr>
            </w:pPr>
            <w:ins w:id="3565" w:author="Direccion de Politicas y Gestion en Derechos Humanos 14" w:date="2023-12-18T11:31:00Z">
              <w:r w:rsidRPr="00C24B5F">
                <w:rPr>
                  <w:rFonts w:eastAsia="Times New Roman" w:cstheme="minorHAnsi"/>
                  <w:color w:val="000000"/>
                  <w:kern w:val="0"/>
                  <w:sz w:val="18"/>
                  <w:szCs w:val="18"/>
                  <w:lang w:eastAsia="es-PE"/>
                  <w14:ligatures w14:val="none"/>
                </w:rPr>
                <w:t>4.13</w:t>
              </w:r>
            </w:ins>
          </w:p>
        </w:tc>
      </w:tr>
      <w:tr w:rsidR="00AF7482" w:rsidRPr="00C24B5F" w14:paraId="3C8BAEC3" w14:textId="77777777" w:rsidTr="00C33B1F">
        <w:trPr>
          <w:trHeight w:val="20"/>
          <w:ins w:id="3566" w:author="Direccion de Politicas y Gestion en Derechos Humanos 14" w:date="2023-12-18T11:31:00Z"/>
          <w:trPrChange w:id="3567"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568"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89E83C3" w14:textId="77777777" w:rsidR="00AF7482" w:rsidRPr="00C24B5F" w:rsidRDefault="00AF7482" w:rsidP="00F2666B">
            <w:pPr>
              <w:spacing w:after="0" w:line="240" w:lineRule="auto"/>
              <w:jc w:val="center"/>
              <w:rPr>
                <w:ins w:id="3569" w:author="Direccion de Politicas y Gestion en Derechos Humanos 14" w:date="2023-12-18T11:31:00Z"/>
                <w:rFonts w:eastAsia="Times New Roman" w:cstheme="minorHAnsi"/>
                <w:color w:val="000000"/>
                <w:kern w:val="0"/>
                <w:sz w:val="18"/>
                <w:szCs w:val="18"/>
                <w:lang w:eastAsia="es-PE"/>
                <w14:ligatures w14:val="none"/>
              </w:rPr>
            </w:pPr>
            <w:ins w:id="3570" w:author="Direccion de Politicas y Gestion en Derechos Humanos 14" w:date="2023-12-18T11:31:00Z">
              <w:r w:rsidRPr="00C24B5F">
                <w:rPr>
                  <w:rFonts w:eastAsia="Times New Roman" w:cstheme="minorHAnsi"/>
                  <w:color w:val="000000"/>
                  <w:kern w:val="0"/>
                  <w:sz w:val="18"/>
                  <w:szCs w:val="18"/>
                  <w:lang w:eastAsia="es-PE"/>
                  <w14:ligatures w14:val="none"/>
                </w:rPr>
                <w:t>4</w:t>
              </w:r>
            </w:ins>
          </w:p>
        </w:tc>
        <w:tc>
          <w:tcPr>
            <w:tcW w:w="4921" w:type="dxa"/>
            <w:tcBorders>
              <w:top w:val="nil"/>
              <w:left w:val="nil"/>
              <w:bottom w:val="nil"/>
              <w:right w:val="nil"/>
            </w:tcBorders>
            <w:shd w:val="clear" w:color="auto" w:fill="auto"/>
            <w:noWrap/>
            <w:vAlign w:val="center"/>
            <w:hideMark/>
            <w:tcPrChange w:id="3571"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343192FA" w14:textId="77777777" w:rsidR="00AF7482" w:rsidRPr="00C24B5F" w:rsidRDefault="00AF7482" w:rsidP="00F2666B">
            <w:pPr>
              <w:spacing w:after="0" w:line="240" w:lineRule="auto"/>
              <w:rPr>
                <w:ins w:id="3572" w:author="Direccion de Politicas y Gestion en Derechos Humanos 14" w:date="2023-12-18T11:31:00Z"/>
                <w:rFonts w:eastAsia="Times New Roman" w:cstheme="minorHAnsi"/>
                <w:color w:val="333333"/>
                <w:kern w:val="0"/>
                <w:sz w:val="18"/>
                <w:szCs w:val="18"/>
                <w:lang w:eastAsia="es-PE"/>
                <w14:ligatures w14:val="none"/>
              </w:rPr>
            </w:pPr>
            <w:ins w:id="3573" w:author="Direccion de Politicas y Gestion en Derechos Humanos 14" w:date="2023-12-18T11:31:00Z">
              <w:r w:rsidRPr="00C24B5F">
                <w:rPr>
                  <w:rFonts w:eastAsia="Times New Roman" w:cstheme="minorHAnsi"/>
                  <w:color w:val="333333"/>
                  <w:kern w:val="0"/>
                  <w:sz w:val="18"/>
                  <w:szCs w:val="18"/>
                  <w:lang w:eastAsia="es-PE"/>
                  <w14:ligatures w14:val="none"/>
                </w:rPr>
                <w:t>Colapso o crisis del Estado</w:t>
              </w:r>
            </w:ins>
          </w:p>
        </w:tc>
        <w:tc>
          <w:tcPr>
            <w:tcW w:w="990" w:type="dxa"/>
            <w:tcBorders>
              <w:top w:val="nil"/>
              <w:left w:val="nil"/>
              <w:bottom w:val="nil"/>
              <w:right w:val="nil"/>
            </w:tcBorders>
            <w:shd w:val="clear" w:color="auto" w:fill="auto"/>
            <w:vAlign w:val="center"/>
            <w:hideMark/>
            <w:tcPrChange w:id="3574"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6CE05111" w14:textId="77777777" w:rsidR="00AF7482" w:rsidRPr="00C24B5F" w:rsidRDefault="00AF7482" w:rsidP="00F2666B">
            <w:pPr>
              <w:spacing w:after="0" w:line="240" w:lineRule="auto"/>
              <w:jc w:val="center"/>
              <w:rPr>
                <w:ins w:id="3575" w:author="Direccion de Politicas y Gestion en Derechos Humanos 14" w:date="2023-12-18T11:31:00Z"/>
                <w:rFonts w:eastAsia="Times New Roman" w:cstheme="minorHAnsi"/>
                <w:color w:val="000000"/>
                <w:kern w:val="0"/>
                <w:sz w:val="18"/>
                <w:szCs w:val="18"/>
                <w:lang w:eastAsia="es-PE"/>
                <w14:ligatures w14:val="none"/>
              </w:rPr>
            </w:pPr>
            <w:ins w:id="3576"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53" w:type="dxa"/>
            <w:tcBorders>
              <w:top w:val="nil"/>
              <w:left w:val="nil"/>
              <w:bottom w:val="nil"/>
              <w:right w:val="nil"/>
            </w:tcBorders>
            <w:shd w:val="clear" w:color="auto" w:fill="auto"/>
            <w:vAlign w:val="center"/>
            <w:hideMark/>
            <w:tcPrChange w:id="3577"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7492E79E" w14:textId="77777777" w:rsidR="00AF7482" w:rsidRPr="00C24B5F" w:rsidRDefault="00AF7482" w:rsidP="00F2666B">
            <w:pPr>
              <w:spacing w:after="0" w:line="240" w:lineRule="auto"/>
              <w:jc w:val="center"/>
              <w:rPr>
                <w:ins w:id="3578" w:author="Direccion de Politicas y Gestion en Derechos Humanos 14" w:date="2023-12-18T11:31:00Z"/>
                <w:rFonts w:eastAsia="Times New Roman" w:cstheme="minorHAnsi"/>
                <w:color w:val="000000"/>
                <w:kern w:val="0"/>
                <w:sz w:val="18"/>
                <w:szCs w:val="18"/>
                <w:lang w:eastAsia="es-PE"/>
                <w14:ligatures w14:val="none"/>
              </w:rPr>
            </w:pPr>
            <w:ins w:id="3579"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auto" w:fill="auto"/>
            <w:vAlign w:val="center"/>
            <w:hideMark/>
            <w:tcPrChange w:id="3580"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42CC8EB6" w14:textId="77777777" w:rsidR="00AF7482" w:rsidRPr="00C24B5F" w:rsidRDefault="00AF7482" w:rsidP="00F2666B">
            <w:pPr>
              <w:spacing w:after="0" w:line="240" w:lineRule="auto"/>
              <w:jc w:val="center"/>
              <w:rPr>
                <w:ins w:id="3581" w:author="Direccion de Politicas y Gestion en Derechos Humanos 14" w:date="2023-12-18T11:31:00Z"/>
                <w:rFonts w:eastAsia="Times New Roman" w:cstheme="minorHAnsi"/>
                <w:color w:val="000000"/>
                <w:kern w:val="0"/>
                <w:sz w:val="18"/>
                <w:szCs w:val="18"/>
                <w:lang w:eastAsia="es-PE"/>
                <w14:ligatures w14:val="none"/>
              </w:rPr>
            </w:pPr>
            <w:ins w:id="3582" w:author="Direccion de Politicas y Gestion en Derechos Humanos 14" w:date="2023-12-18T11:31:00Z">
              <w:r w:rsidRPr="00C24B5F">
                <w:rPr>
                  <w:rFonts w:eastAsia="Times New Roman" w:cstheme="minorHAnsi"/>
                  <w:color w:val="000000"/>
                  <w:kern w:val="0"/>
                  <w:sz w:val="18"/>
                  <w:szCs w:val="18"/>
                  <w:lang w:eastAsia="es-PE"/>
                  <w14:ligatures w14:val="none"/>
                </w:rPr>
                <w:t>4.03</w:t>
              </w:r>
            </w:ins>
          </w:p>
        </w:tc>
      </w:tr>
      <w:tr w:rsidR="00AF7482" w:rsidRPr="00C24B5F" w14:paraId="35CFCE7F" w14:textId="77777777" w:rsidTr="00C33B1F">
        <w:trPr>
          <w:trHeight w:val="20"/>
          <w:ins w:id="3583" w:author="Direccion de Politicas y Gestion en Derechos Humanos 14" w:date="2023-12-18T11:31:00Z"/>
          <w:trPrChange w:id="3584"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585"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55BC5617" w14:textId="77777777" w:rsidR="00AF7482" w:rsidRPr="00C24B5F" w:rsidRDefault="00AF7482" w:rsidP="00F2666B">
            <w:pPr>
              <w:spacing w:after="0" w:line="240" w:lineRule="auto"/>
              <w:jc w:val="center"/>
              <w:rPr>
                <w:ins w:id="3586" w:author="Direccion de Politicas y Gestion en Derechos Humanos 14" w:date="2023-12-18T11:31:00Z"/>
                <w:rFonts w:eastAsia="Times New Roman" w:cstheme="minorHAnsi"/>
                <w:color w:val="000000"/>
                <w:kern w:val="0"/>
                <w:sz w:val="18"/>
                <w:szCs w:val="18"/>
                <w:lang w:eastAsia="es-PE"/>
                <w14:ligatures w14:val="none"/>
              </w:rPr>
            </w:pPr>
            <w:ins w:id="3587" w:author="Direccion de Politicas y Gestion en Derechos Humanos 14" w:date="2023-12-18T11:31:00Z">
              <w:r w:rsidRPr="00C24B5F">
                <w:rPr>
                  <w:rFonts w:eastAsia="Times New Roman" w:cstheme="minorHAnsi"/>
                  <w:color w:val="000000"/>
                  <w:kern w:val="0"/>
                  <w:sz w:val="18"/>
                  <w:szCs w:val="18"/>
                  <w:lang w:eastAsia="es-PE"/>
                  <w14:ligatures w14:val="none"/>
                </w:rPr>
                <w:t>5</w:t>
              </w:r>
            </w:ins>
          </w:p>
        </w:tc>
        <w:tc>
          <w:tcPr>
            <w:tcW w:w="4921" w:type="dxa"/>
            <w:tcBorders>
              <w:top w:val="nil"/>
              <w:left w:val="nil"/>
              <w:bottom w:val="nil"/>
              <w:right w:val="nil"/>
            </w:tcBorders>
            <w:shd w:val="clear" w:color="000000" w:fill="C5D9F1"/>
            <w:noWrap/>
            <w:vAlign w:val="center"/>
            <w:hideMark/>
            <w:tcPrChange w:id="3588"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353F95BC" w14:textId="77777777" w:rsidR="00AF7482" w:rsidRPr="00C24B5F" w:rsidRDefault="00AF7482" w:rsidP="00F2666B">
            <w:pPr>
              <w:spacing w:after="0" w:line="240" w:lineRule="auto"/>
              <w:rPr>
                <w:ins w:id="3589" w:author="Direccion de Politicas y Gestion en Derechos Humanos 14" w:date="2023-12-18T11:31:00Z"/>
                <w:rFonts w:eastAsia="Times New Roman" w:cstheme="minorHAnsi"/>
                <w:color w:val="333333"/>
                <w:kern w:val="0"/>
                <w:sz w:val="18"/>
                <w:szCs w:val="18"/>
                <w:lang w:eastAsia="es-PE"/>
                <w14:ligatures w14:val="none"/>
              </w:rPr>
            </w:pPr>
            <w:ins w:id="3590" w:author="Direccion de Politicas y Gestion en Derechos Humanos 14" w:date="2023-12-18T11:31:00Z">
              <w:r w:rsidRPr="00C24B5F">
                <w:rPr>
                  <w:rFonts w:eastAsia="Times New Roman" w:cstheme="minorHAnsi"/>
                  <w:color w:val="333333"/>
                  <w:kern w:val="0"/>
                  <w:sz w:val="18"/>
                  <w:szCs w:val="18"/>
                  <w:lang w:eastAsia="es-PE"/>
                  <w14:ligatures w14:val="none"/>
                </w:rPr>
                <w:t>Colapso del sistema sanitario</w:t>
              </w:r>
            </w:ins>
          </w:p>
        </w:tc>
        <w:tc>
          <w:tcPr>
            <w:tcW w:w="990" w:type="dxa"/>
            <w:tcBorders>
              <w:top w:val="nil"/>
              <w:left w:val="nil"/>
              <w:bottom w:val="nil"/>
              <w:right w:val="nil"/>
            </w:tcBorders>
            <w:shd w:val="clear" w:color="000000" w:fill="C5D9F1"/>
            <w:vAlign w:val="center"/>
            <w:hideMark/>
            <w:tcPrChange w:id="3591"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63601DEB" w14:textId="77777777" w:rsidR="00AF7482" w:rsidRPr="00C24B5F" w:rsidRDefault="00AF7482" w:rsidP="00F2666B">
            <w:pPr>
              <w:spacing w:after="0" w:line="240" w:lineRule="auto"/>
              <w:jc w:val="center"/>
              <w:rPr>
                <w:ins w:id="3592" w:author="Direccion de Politicas y Gestion en Derechos Humanos 14" w:date="2023-12-18T11:31:00Z"/>
                <w:rFonts w:eastAsia="Times New Roman" w:cstheme="minorHAnsi"/>
                <w:color w:val="000000"/>
                <w:kern w:val="0"/>
                <w:sz w:val="18"/>
                <w:szCs w:val="18"/>
                <w:lang w:eastAsia="es-PE"/>
                <w14:ligatures w14:val="none"/>
              </w:rPr>
            </w:pPr>
            <w:ins w:id="3593"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000000" w:fill="C5D9F1"/>
            <w:vAlign w:val="center"/>
            <w:hideMark/>
            <w:tcPrChange w:id="3594"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7968AB4A" w14:textId="77777777" w:rsidR="00AF7482" w:rsidRPr="00C24B5F" w:rsidRDefault="00AF7482" w:rsidP="00F2666B">
            <w:pPr>
              <w:spacing w:after="0" w:line="240" w:lineRule="auto"/>
              <w:jc w:val="center"/>
              <w:rPr>
                <w:ins w:id="3595" w:author="Direccion de Politicas y Gestion en Derechos Humanos 14" w:date="2023-12-18T11:31:00Z"/>
                <w:rFonts w:eastAsia="Times New Roman" w:cstheme="minorHAnsi"/>
                <w:color w:val="000000"/>
                <w:kern w:val="0"/>
                <w:sz w:val="18"/>
                <w:szCs w:val="18"/>
                <w:lang w:eastAsia="es-PE"/>
                <w14:ligatures w14:val="none"/>
              </w:rPr>
            </w:pPr>
            <w:ins w:id="3596"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000000" w:fill="C5D9F1"/>
            <w:vAlign w:val="center"/>
            <w:hideMark/>
            <w:tcPrChange w:id="3597"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3F803DCE" w14:textId="77777777" w:rsidR="00AF7482" w:rsidRPr="00C24B5F" w:rsidRDefault="00AF7482" w:rsidP="00F2666B">
            <w:pPr>
              <w:spacing w:after="0" w:line="240" w:lineRule="auto"/>
              <w:jc w:val="center"/>
              <w:rPr>
                <w:ins w:id="3598" w:author="Direccion de Politicas y Gestion en Derechos Humanos 14" w:date="2023-12-18T11:31:00Z"/>
                <w:rFonts w:eastAsia="Times New Roman" w:cstheme="minorHAnsi"/>
                <w:color w:val="000000"/>
                <w:kern w:val="0"/>
                <w:sz w:val="18"/>
                <w:szCs w:val="18"/>
                <w:lang w:eastAsia="es-PE"/>
                <w14:ligatures w14:val="none"/>
              </w:rPr>
            </w:pPr>
            <w:ins w:id="3599" w:author="Direccion de Politicas y Gestion en Derechos Humanos 14" w:date="2023-12-18T11:31:00Z">
              <w:r w:rsidRPr="00C24B5F">
                <w:rPr>
                  <w:rFonts w:eastAsia="Times New Roman" w:cstheme="minorHAnsi"/>
                  <w:color w:val="000000"/>
                  <w:kern w:val="0"/>
                  <w:sz w:val="18"/>
                  <w:szCs w:val="18"/>
                  <w:lang w:eastAsia="es-PE"/>
                  <w14:ligatures w14:val="none"/>
                </w:rPr>
                <w:t>4.01</w:t>
              </w:r>
            </w:ins>
          </w:p>
        </w:tc>
      </w:tr>
      <w:tr w:rsidR="00AF7482" w:rsidRPr="00C24B5F" w14:paraId="01A47465" w14:textId="77777777" w:rsidTr="00C33B1F">
        <w:trPr>
          <w:trHeight w:val="20"/>
          <w:ins w:id="3600" w:author="Direccion de Politicas y Gestion en Derechos Humanos 14" w:date="2023-12-18T11:31:00Z"/>
          <w:trPrChange w:id="3601"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602"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00319CA2" w14:textId="77777777" w:rsidR="00AF7482" w:rsidRPr="00C24B5F" w:rsidRDefault="00AF7482" w:rsidP="00F2666B">
            <w:pPr>
              <w:spacing w:after="0" w:line="240" w:lineRule="auto"/>
              <w:jc w:val="center"/>
              <w:rPr>
                <w:ins w:id="3603" w:author="Direccion de Politicas y Gestion en Derechos Humanos 14" w:date="2023-12-18T11:31:00Z"/>
                <w:rFonts w:eastAsia="Times New Roman" w:cstheme="minorHAnsi"/>
                <w:color w:val="000000"/>
                <w:kern w:val="0"/>
                <w:sz w:val="18"/>
                <w:szCs w:val="18"/>
                <w:lang w:eastAsia="es-PE"/>
                <w14:ligatures w14:val="none"/>
              </w:rPr>
            </w:pPr>
            <w:ins w:id="3604" w:author="Direccion de Politicas y Gestion en Derechos Humanos 14" w:date="2023-12-18T11:31:00Z">
              <w:r w:rsidRPr="00C24B5F">
                <w:rPr>
                  <w:rFonts w:eastAsia="Times New Roman" w:cstheme="minorHAnsi"/>
                  <w:color w:val="000000"/>
                  <w:kern w:val="0"/>
                  <w:sz w:val="18"/>
                  <w:szCs w:val="18"/>
                  <w:lang w:eastAsia="es-PE"/>
                  <w14:ligatures w14:val="none"/>
                </w:rPr>
                <w:t>6</w:t>
              </w:r>
            </w:ins>
          </w:p>
        </w:tc>
        <w:tc>
          <w:tcPr>
            <w:tcW w:w="4921" w:type="dxa"/>
            <w:tcBorders>
              <w:top w:val="nil"/>
              <w:left w:val="nil"/>
              <w:bottom w:val="nil"/>
              <w:right w:val="nil"/>
            </w:tcBorders>
            <w:shd w:val="clear" w:color="auto" w:fill="auto"/>
            <w:noWrap/>
            <w:vAlign w:val="center"/>
            <w:hideMark/>
            <w:tcPrChange w:id="3605"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0A5292B3" w14:textId="77777777" w:rsidR="00AF7482" w:rsidRPr="00C24B5F" w:rsidRDefault="00AF7482" w:rsidP="00F2666B">
            <w:pPr>
              <w:spacing w:after="0" w:line="240" w:lineRule="auto"/>
              <w:rPr>
                <w:ins w:id="3606" w:author="Direccion de Politicas y Gestion en Derechos Humanos 14" w:date="2023-12-18T11:31:00Z"/>
                <w:rFonts w:eastAsia="Times New Roman" w:cstheme="minorHAnsi"/>
                <w:color w:val="333333"/>
                <w:kern w:val="0"/>
                <w:sz w:val="18"/>
                <w:szCs w:val="18"/>
                <w:lang w:eastAsia="es-PE"/>
                <w14:ligatures w14:val="none"/>
              </w:rPr>
            </w:pPr>
            <w:ins w:id="3607" w:author="Direccion de Politicas y Gestion en Derechos Humanos 14" w:date="2023-12-18T11:31:00Z">
              <w:r w:rsidRPr="00C24B5F">
                <w:rPr>
                  <w:rFonts w:eastAsia="Times New Roman" w:cstheme="minorHAnsi"/>
                  <w:color w:val="333333"/>
                  <w:kern w:val="0"/>
                  <w:sz w:val="18"/>
                  <w:szCs w:val="18"/>
                  <w:lang w:eastAsia="es-PE"/>
                  <w14:ligatures w14:val="none"/>
                </w:rPr>
                <w:t>Desastres naturales y fenómenos meteorológicos extremos</w:t>
              </w:r>
            </w:ins>
          </w:p>
        </w:tc>
        <w:tc>
          <w:tcPr>
            <w:tcW w:w="990" w:type="dxa"/>
            <w:tcBorders>
              <w:top w:val="nil"/>
              <w:left w:val="nil"/>
              <w:bottom w:val="nil"/>
              <w:right w:val="nil"/>
            </w:tcBorders>
            <w:shd w:val="clear" w:color="auto" w:fill="auto"/>
            <w:vAlign w:val="center"/>
            <w:hideMark/>
            <w:tcPrChange w:id="3608"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1CD29813" w14:textId="77777777" w:rsidR="00AF7482" w:rsidRPr="00C24B5F" w:rsidRDefault="00AF7482" w:rsidP="00F2666B">
            <w:pPr>
              <w:spacing w:after="0" w:line="240" w:lineRule="auto"/>
              <w:jc w:val="center"/>
              <w:rPr>
                <w:ins w:id="3609" w:author="Direccion de Politicas y Gestion en Derechos Humanos 14" w:date="2023-12-18T11:31:00Z"/>
                <w:rFonts w:eastAsia="Times New Roman" w:cstheme="minorHAnsi"/>
                <w:color w:val="000000"/>
                <w:kern w:val="0"/>
                <w:sz w:val="18"/>
                <w:szCs w:val="18"/>
                <w:lang w:eastAsia="es-PE"/>
                <w14:ligatures w14:val="none"/>
              </w:rPr>
            </w:pPr>
            <w:ins w:id="3610"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auto" w:fill="auto"/>
            <w:vAlign w:val="center"/>
            <w:hideMark/>
            <w:tcPrChange w:id="3611"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5620D7D9" w14:textId="77777777" w:rsidR="00AF7482" w:rsidRPr="00C24B5F" w:rsidRDefault="00AF7482" w:rsidP="00F2666B">
            <w:pPr>
              <w:spacing w:after="0" w:line="240" w:lineRule="auto"/>
              <w:jc w:val="center"/>
              <w:rPr>
                <w:ins w:id="3612" w:author="Direccion de Politicas y Gestion en Derechos Humanos 14" w:date="2023-12-18T11:31:00Z"/>
                <w:rFonts w:eastAsia="Times New Roman" w:cstheme="minorHAnsi"/>
                <w:color w:val="000000"/>
                <w:kern w:val="0"/>
                <w:sz w:val="18"/>
                <w:szCs w:val="18"/>
                <w:lang w:eastAsia="es-PE"/>
                <w14:ligatures w14:val="none"/>
              </w:rPr>
            </w:pPr>
            <w:ins w:id="3613"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72" w:type="dxa"/>
            <w:tcBorders>
              <w:top w:val="nil"/>
              <w:left w:val="nil"/>
              <w:bottom w:val="nil"/>
              <w:right w:val="nil"/>
            </w:tcBorders>
            <w:shd w:val="clear" w:color="auto" w:fill="auto"/>
            <w:vAlign w:val="center"/>
            <w:hideMark/>
            <w:tcPrChange w:id="3614"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45059150" w14:textId="77777777" w:rsidR="00AF7482" w:rsidRPr="00C24B5F" w:rsidRDefault="00AF7482" w:rsidP="00F2666B">
            <w:pPr>
              <w:spacing w:after="0" w:line="240" w:lineRule="auto"/>
              <w:jc w:val="center"/>
              <w:rPr>
                <w:ins w:id="3615" w:author="Direccion de Politicas y Gestion en Derechos Humanos 14" w:date="2023-12-18T11:31:00Z"/>
                <w:rFonts w:eastAsia="Times New Roman" w:cstheme="minorHAnsi"/>
                <w:color w:val="000000"/>
                <w:kern w:val="0"/>
                <w:sz w:val="18"/>
                <w:szCs w:val="18"/>
                <w:lang w:eastAsia="es-PE"/>
                <w14:ligatures w14:val="none"/>
              </w:rPr>
            </w:pPr>
            <w:ins w:id="3616" w:author="Direccion de Politicas y Gestion en Derechos Humanos 14" w:date="2023-12-18T11:31:00Z">
              <w:r w:rsidRPr="00C24B5F">
                <w:rPr>
                  <w:rFonts w:eastAsia="Times New Roman" w:cstheme="minorHAnsi"/>
                  <w:color w:val="000000"/>
                  <w:kern w:val="0"/>
                  <w:sz w:val="18"/>
                  <w:szCs w:val="18"/>
                  <w:lang w:eastAsia="es-PE"/>
                  <w14:ligatures w14:val="none"/>
                </w:rPr>
                <w:t>3.98</w:t>
              </w:r>
            </w:ins>
          </w:p>
        </w:tc>
      </w:tr>
      <w:tr w:rsidR="00AF7482" w:rsidRPr="00C24B5F" w14:paraId="06B085E8" w14:textId="77777777" w:rsidTr="00C33B1F">
        <w:trPr>
          <w:trHeight w:val="20"/>
          <w:ins w:id="3617" w:author="Direccion de Politicas y Gestion en Derechos Humanos 14" w:date="2023-12-18T11:31:00Z"/>
          <w:trPrChange w:id="3618"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619"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1D12015D" w14:textId="77777777" w:rsidR="00AF7482" w:rsidRPr="00C24B5F" w:rsidRDefault="00AF7482" w:rsidP="00F2666B">
            <w:pPr>
              <w:spacing w:after="0" w:line="240" w:lineRule="auto"/>
              <w:jc w:val="center"/>
              <w:rPr>
                <w:ins w:id="3620" w:author="Direccion de Politicas y Gestion en Derechos Humanos 14" w:date="2023-12-18T11:31:00Z"/>
                <w:rFonts w:eastAsia="Times New Roman" w:cstheme="minorHAnsi"/>
                <w:color w:val="000000"/>
                <w:kern w:val="0"/>
                <w:sz w:val="18"/>
                <w:szCs w:val="18"/>
                <w:lang w:eastAsia="es-PE"/>
                <w14:ligatures w14:val="none"/>
              </w:rPr>
            </w:pPr>
            <w:ins w:id="3621" w:author="Direccion de Politicas y Gestion en Derechos Humanos 14" w:date="2023-12-18T11:31:00Z">
              <w:r w:rsidRPr="00C24B5F">
                <w:rPr>
                  <w:rFonts w:eastAsia="Times New Roman" w:cstheme="minorHAnsi"/>
                  <w:color w:val="000000"/>
                  <w:kern w:val="0"/>
                  <w:sz w:val="18"/>
                  <w:szCs w:val="18"/>
                  <w:lang w:eastAsia="es-PE"/>
                  <w14:ligatures w14:val="none"/>
                </w:rPr>
                <w:t>7</w:t>
              </w:r>
            </w:ins>
          </w:p>
        </w:tc>
        <w:tc>
          <w:tcPr>
            <w:tcW w:w="4921" w:type="dxa"/>
            <w:tcBorders>
              <w:top w:val="nil"/>
              <w:left w:val="nil"/>
              <w:bottom w:val="nil"/>
              <w:right w:val="nil"/>
            </w:tcBorders>
            <w:shd w:val="clear" w:color="000000" w:fill="C5D9F1"/>
            <w:noWrap/>
            <w:vAlign w:val="center"/>
            <w:hideMark/>
            <w:tcPrChange w:id="3622"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56CB08E1" w14:textId="77777777" w:rsidR="00AF7482" w:rsidRPr="00C24B5F" w:rsidRDefault="00AF7482" w:rsidP="00F2666B">
            <w:pPr>
              <w:spacing w:after="0" w:line="240" w:lineRule="auto"/>
              <w:rPr>
                <w:ins w:id="3623" w:author="Direccion de Politicas y Gestion en Derechos Humanos 14" w:date="2023-12-18T11:31:00Z"/>
                <w:rFonts w:eastAsia="Times New Roman" w:cstheme="minorHAnsi"/>
                <w:color w:val="333333"/>
                <w:kern w:val="0"/>
                <w:sz w:val="18"/>
                <w:szCs w:val="18"/>
                <w:lang w:eastAsia="es-PE"/>
                <w14:ligatures w14:val="none"/>
              </w:rPr>
            </w:pPr>
            <w:ins w:id="3624" w:author="Direccion de Politicas y Gestion en Derechos Humanos 14" w:date="2023-12-18T11:31:00Z">
              <w:r w:rsidRPr="00C24B5F">
                <w:rPr>
                  <w:rFonts w:eastAsia="Times New Roman" w:cstheme="minorHAnsi"/>
                  <w:color w:val="333333"/>
                  <w:kern w:val="0"/>
                  <w:sz w:val="18"/>
                  <w:szCs w:val="18"/>
                  <w:lang w:eastAsia="es-PE"/>
                  <w14:ligatures w14:val="none"/>
                </w:rPr>
                <w:t>Crisis del sistema educativo</w:t>
              </w:r>
            </w:ins>
          </w:p>
        </w:tc>
        <w:tc>
          <w:tcPr>
            <w:tcW w:w="990" w:type="dxa"/>
            <w:tcBorders>
              <w:top w:val="nil"/>
              <w:left w:val="nil"/>
              <w:bottom w:val="nil"/>
              <w:right w:val="nil"/>
            </w:tcBorders>
            <w:shd w:val="clear" w:color="000000" w:fill="C5D9F1"/>
            <w:vAlign w:val="center"/>
            <w:hideMark/>
            <w:tcPrChange w:id="3625"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62078A4" w14:textId="77777777" w:rsidR="00AF7482" w:rsidRPr="00C24B5F" w:rsidRDefault="00AF7482" w:rsidP="00F2666B">
            <w:pPr>
              <w:spacing w:after="0" w:line="240" w:lineRule="auto"/>
              <w:jc w:val="center"/>
              <w:rPr>
                <w:ins w:id="3626" w:author="Direccion de Politicas y Gestion en Derechos Humanos 14" w:date="2023-12-18T11:31:00Z"/>
                <w:rFonts w:eastAsia="Times New Roman" w:cstheme="minorHAnsi"/>
                <w:color w:val="000000"/>
                <w:kern w:val="0"/>
                <w:sz w:val="18"/>
                <w:szCs w:val="18"/>
                <w:lang w:eastAsia="es-PE"/>
                <w14:ligatures w14:val="none"/>
              </w:rPr>
            </w:pPr>
            <w:ins w:id="3627"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000000" w:fill="C5D9F1"/>
            <w:vAlign w:val="center"/>
            <w:hideMark/>
            <w:tcPrChange w:id="3628"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66C10617" w14:textId="77777777" w:rsidR="00AF7482" w:rsidRPr="00C24B5F" w:rsidRDefault="00AF7482" w:rsidP="00F2666B">
            <w:pPr>
              <w:spacing w:after="0" w:line="240" w:lineRule="auto"/>
              <w:jc w:val="center"/>
              <w:rPr>
                <w:ins w:id="3629" w:author="Direccion de Politicas y Gestion en Derechos Humanos 14" w:date="2023-12-18T11:31:00Z"/>
                <w:rFonts w:eastAsia="Times New Roman" w:cstheme="minorHAnsi"/>
                <w:color w:val="000000"/>
                <w:kern w:val="0"/>
                <w:sz w:val="18"/>
                <w:szCs w:val="18"/>
                <w:lang w:eastAsia="es-PE"/>
                <w14:ligatures w14:val="none"/>
              </w:rPr>
            </w:pPr>
            <w:ins w:id="3630"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000000" w:fill="C5D9F1"/>
            <w:vAlign w:val="center"/>
            <w:hideMark/>
            <w:tcPrChange w:id="3631"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16138A62" w14:textId="77777777" w:rsidR="00AF7482" w:rsidRPr="00C24B5F" w:rsidRDefault="00AF7482" w:rsidP="00F2666B">
            <w:pPr>
              <w:spacing w:after="0" w:line="240" w:lineRule="auto"/>
              <w:jc w:val="center"/>
              <w:rPr>
                <w:ins w:id="3632" w:author="Direccion de Politicas y Gestion en Derechos Humanos 14" w:date="2023-12-18T11:31:00Z"/>
                <w:rFonts w:eastAsia="Times New Roman" w:cstheme="minorHAnsi"/>
                <w:color w:val="000000"/>
                <w:kern w:val="0"/>
                <w:sz w:val="18"/>
                <w:szCs w:val="18"/>
                <w:lang w:eastAsia="es-PE"/>
                <w14:ligatures w14:val="none"/>
              </w:rPr>
            </w:pPr>
            <w:ins w:id="3633" w:author="Direccion de Politicas y Gestion en Derechos Humanos 14" w:date="2023-12-18T11:31:00Z">
              <w:r w:rsidRPr="00C24B5F">
                <w:rPr>
                  <w:rFonts w:eastAsia="Times New Roman" w:cstheme="minorHAnsi"/>
                  <w:color w:val="000000"/>
                  <w:kern w:val="0"/>
                  <w:sz w:val="18"/>
                  <w:szCs w:val="18"/>
                  <w:lang w:eastAsia="es-PE"/>
                  <w14:ligatures w14:val="none"/>
                </w:rPr>
                <w:t>3.97</w:t>
              </w:r>
            </w:ins>
          </w:p>
        </w:tc>
      </w:tr>
      <w:tr w:rsidR="00AF7482" w:rsidRPr="00C24B5F" w14:paraId="1C7888FA" w14:textId="77777777" w:rsidTr="00C33B1F">
        <w:trPr>
          <w:trHeight w:val="20"/>
          <w:ins w:id="3634" w:author="Direccion de Politicas y Gestion en Derechos Humanos 14" w:date="2023-12-18T11:31:00Z"/>
          <w:trPrChange w:id="3635"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636"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D0DC084" w14:textId="77777777" w:rsidR="00AF7482" w:rsidRPr="00C24B5F" w:rsidRDefault="00AF7482" w:rsidP="00F2666B">
            <w:pPr>
              <w:spacing w:after="0" w:line="240" w:lineRule="auto"/>
              <w:jc w:val="center"/>
              <w:rPr>
                <w:ins w:id="3637" w:author="Direccion de Politicas y Gestion en Derechos Humanos 14" w:date="2023-12-18T11:31:00Z"/>
                <w:rFonts w:eastAsia="Times New Roman" w:cstheme="minorHAnsi"/>
                <w:color w:val="000000"/>
                <w:kern w:val="0"/>
                <w:sz w:val="18"/>
                <w:szCs w:val="18"/>
                <w:lang w:eastAsia="es-PE"/>
                <w14:ligatures w14:val="none"/>
              </w:rPr>
            </w:pPr>
            <w:ins w:id="3638" w:author="Direccion de Politicas y Gestion en Derechos Humanos 14" w:date="2023-12-18T11:31:00Z">
              <w:r w:rsidRPr="00C24B5F">
                <w:rPr>
                  <w:rFonts w:eastAsia="Times New Roman" w:cstheme="minorHAnsi"/>
                  <w:color w:val="000000"/>
                  <w:kern w:val="0"/>
                  <w:sz w:val="18"/>
                  <w:szCs w:val="18"/>
                  <w:lang w:eastAsia="es-PE"/>
                  <w14:ligatures w14:val="none"/>
                </w:rPr>
                <w:t>8</w:t>
              </w:r>
            </w:ins>
          </w:p>
        </w:tc>
        <w:tc>
          <w:tcPr>
            <w:tcW w:w="4921" w:type="dxa"/>
            <w:tcBorders>
              <w:top w:val="nil"/>
              <w:left w:val="nil"/>
              <w:bottom w:val="nil"/>
              <w:right w:val="nil"/>
            </w:tcBorders>
            <w:shd w:val="clear" w:color="auto" w:fill="auto"/>
            <w:noWrap/>
            <w:vAlign w:val="center"/>
            <w:hideMark/>
            <w:tcPrChange w:id="3639"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539F5A60" w14:textId="77777777" w:rsidR="00AF7482" w:rsidRPr="00C24B5F" w:rsidRDefault="00AF7482" w:rsidP="00F2666B">
            <w:pPr>
              <w:spacing w:after="0" w:line="240" w:lineRule="auto"/>
              <w:rPr>
                <w:ins w:id="3640" w:author="Direccion de Politicas y Gestion en Derechos Humanos 14" w:date="2023-12-18T11:31:00Z"/>
                <w:rFonts w:eastAsia="Times New Roman" w:cstheme="minorHAnsi"/>
                <w:color w:val="333333"/>
                <w:kern w:val="0"/>
                <w:sz w:val="18"/>
                <w:szCs w:val="18"/>
                <w:lang w:eastAsia="es-PE"/>
                <w14:ligatures w14:val="none"/>
              </w:rPr>
            </w:pPr>
            <w:ins w:id="3641" w:author="Direccion de Politicas y Gestion en Derechos Humanos 14" w:date="2023-12-18T11:31:00Z">
              <w:r w:rsidRPr="00C24B5F">
                <w:rPr>
                  <w:rFonts w:eastAsia="Times New Roman" w:cstheme="minorHAnsi"/>
                  <w:color w:val="333333"/>
                  <w:kern w:val="0"/>
                  <w:sz w:val="18"/>
                  <w:szCs w:val="18"/>
                  <w:lang w:eastAsia="es-PE"/>
                  <w14:ligatures w14:val="none"/>
                </w:rPr>
                <w:t>Exacerbación de los conflictos sociales</w:t>
              </w:r>
            </w:ins>
          </w:p>
        </w:tc>
        <w:tc>
          <w:tcPr>
            <w:tcW w:w="990" w:type="dxa"/>
            <w:tcBorders>
              <w:top w:val="nil"/>
              <w:left w:val="nil"/>
              <w:bottom w:val="nil"/>
              <w:right w:val="nil"/>
            </w:tcBorders>
            <w:shd w:val="clear" w:color="auto" w:fill="auto"/>
            <w:vAlign w:val="center"/>
            <w:hideMark/>
            <w:tcPrChange w:id="3642"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235AE739" w14:textId="77777777" w:rsidR="00AF7482" w:rsidRPr="00C24B5F" w:rsidRDefault="00AF7482" w:rsidP="00F2666B">
            <w:pPr>
              <w:spacing w:after="0" w:line="240" w:lineRule="auto"/>
              <w:jc w:val="center"/>
              <w:rPr>
                <w:ins w:id="3643" w:author="Direccion de Politicas y Gestion en Derechos Humanos 14" w:date="2023-12-18T11:31:00Z"/>
                <w:rFonts w:eastAsia="Times New Roman" w:cstheme="minorHAnsi"/>
                <w:color w:val="000000"/>
                <w:kern w:val="0"/>
                <w:sz w:val="18"/>
                <w:szCs w:val="18"/>
                <w:lang w:eastAsia="es-PE"/>
                <w14:ligatures w14:val="none"/>
              </w:rPr>
            </w:pPr>
            <w:ins w:id="3644"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53" w:type="dxa"/>
            <w:tcBorders>
              <w:top w:val="nil"/>
              <w:left w:val="nil"/>
              <w:bottom w:val="nil"/>
              <w:right w:val="nil"/>
            </w:tcBorders>
            <w:shd w:val="clear" w:color="auto" w:fill="auto"/>
            <w:vAlign w:val="center"/>
            <w:hideMark/>
            <w:tcPrChange w:id="3645"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71654115" w14:textId="77777777" w:rsidR="00AF7482" w:rsidRPr="00C24B5F" w:rsidRDefault="00AF7482" w:rsidP="00F2666B">
            <w:pPr>
              <w:spacing w:after="0" w:line="240" w:lineRule="auto"/>
              <w:jc w:val="center"/>
              <w:rPr>
                <w:ins w:id="3646" w:author="Direccion de Politicas y Gestion en Derechos Humanos 14" w:date="2023-12-18T11:31:00Z"/>
                <w:rFonts w:eastAsia="Times New Roman" w:cstheme="minorHAnsi"/>
                <w:color w:val="000000"/>
                <w:kern w:val="0"/>
                <w:sz w:val="18"/>
                <w:szCs w:val="18"/>
                <w:lang w:eastAsia="es-PE"/>
                <w14:ligatures w14:val="none"/>
              </w:rPr>
            </w:pPr>
            <w:ins w:id="3647"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72" w:type="dxa"/>
            <w:tcBorders>
              <w:top w:val="nil"/>
              <w:left w:val="nil"/>
              <w:bottom w:val="nil"/>
              <w:right w:val="nil"/>
            </w:tcBorders>
            <w:shd w:val="clear" w:color="auto" w:fill="auto"/>
            <w:vAlign w:val="center"/>
            <w:hideMark/>
            <w:tcPrChange w:id="3648"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547EB87D" w14:textId="77777777" w:rsidR="00AF7482" w:rsidRPr="00C24B5F" w:rsidRDefault="00AF7482" w:rsidP="00F2666B">
            <w:pPr>
              <w:spacing w:after="0" w:line="240" w:lineRule="auto"/>
              <w:jc w:val="center"/>
              <w:rPr>
                <w:ins w:id="3649" w:author="Direccion de Politicas y Gestion en Derechos Humanos 14" w:date="2023-12-18T11:31:00Z"/>
                <w:rFonts w:eastAsia="Times New Roman" w:cstheme="minorHAnsi"/>
                <w:color w:val="000000"/>
                <w:kern w:val="0"/>
                <w:sz w:val="18"/>
                <w:szCs w:val="18"/>
                <w:lang w:eastAsia="es-PE"/>
                <w14:ligatures w14:val="none"/>
              </w:rPr>
            </w:pPr>
            <w:ins w:id="3650" w:author="Direccion de Politicas y Gestion en Derechos Humanos 14" w:date="2023-12-18T11:31:00Z">
              <w:r w:rsidRPr="00C24B5F">
                <w:rPr>
                  <w:rFonts w:eastAsia="Times New Roman" w:cstheme="minorHAnsi"/>
                  <w:color w:val="000000"/>
                  <w:kern w:val="0"/>
                  <w:sz w:val="18"/>
                  <w:szCs w:val="18"/>
                  <w:lang w:eastAsia="es-PE"/>
                  <w14:ligatures w14:val="none"/>
                </w:rPr>
                <w:t>3.96</w:t>
              </w:r>
            </w:ins>
          </w:p>
        </w:tc>
      </w:tr>
      <w:tr w:rsidR="00AF7482" w:rsidRPr="00C24B5F" w14:paraId="72976CA4" w14:textId="77777777" w:rsidTr="00C33B1F">
        <w:trPr>
          <w:trHeight w:val="20"/>
          <w:ins w:id="3651" w:author="Direccion de Politicas y Gestion en Derechos Humanos 14" w:date="2023-12-18T11:31:00Z"/>
          <w:trPrChange w:id="3652"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653"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572B9212" w14:textId="77777777" w:rsidR="00AF7482" w:rsidRPr="00C24B5F" w:rsidRDefault="00AF7482" w:rsidP="00F2666B">
            <w:pPr>
              <w:spacing w:after="0" w:line="240" w:lineRule="auto"/>
              <w:jc w:val="center"/>
              <w:rPr>
                <w:ins w:id="3654" w:author="Direccion de Politicas y Gestion en Derechos Humanos 14" w:date="2023-12-18T11:31:00Z"/>
                <w:rFonts w:eastAsia="Times New Roman" w:cstheme="minorHAnsi"/>
                <w:color w:val="000000"/>
                <w:kern w:val="0"/>
                <w:sz w:val="18"/>
                <w:szCs w:val="18"/>
                <w:lang w:eastAsia="es-PE"/>
                <w14:ligatures w14:val="none"/>
              </w:rPr>
            </w:pPr>
            <w:ins w:id="3655" w:author="Direccion de Politicas y Gestion en Derechos Humanos 14" w:date="2023-12-18T11:31:00Z">
              <w:r w:rsidRPr="00C24B5F">
                <w:rPr>
                  <w:rFonts w:eastAsia="Times New Roman" w:cstheme="minorHAnsi"/>
                  <w:color w:val="000000"/>
                  <w:kern w:val="0"/>
                  <w:sz w:val="18"/>
                  <w:szCs w:val="18"/>
                  <w:lang w:eastAsia="es-PE"/>
                  <w14:ligatures w14:val="none"/>
                </w:rPr>
                <w:t>9</w:t>
              </w:r>
            </w:ins>
          </w:p>
        </w:tc>
        <w:tc>
          <w:tcPr>
            <w:tcW w:w="4921" w:type="dxa"/>
            <w:tcBorders>
              <w:top w:val="nil"/>
              <w:left w:val="nil"/>
              <w:bottom w:val="nil"/>
              <w:right w:val="nil"/>
            </w:tcBorders>
            <w:shd w:val="clear" w:color="000000" w:fill="C5D9F1"/>
            <w:noWrap/>
            <w:vAlign w:val="center"/>
            <w:hideMark/>
            <w:tcPrChange w:id="3656"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3D8F9FAB" w14:textId="77777777" w:rsidR="00AF7482" w:rsidRPr="00C24B5F" w:rsidRDefault="00AF7482" w:rsidP="00F2666B">
            <w:pPr>
              <w:spacing w:after="0" w:line="240" w:lineRule="auto"/>
              <w:rPr>
                <w:ins w:id="3657" w:author="Direccion de Politicas y Gestion en Derechos Humanos 14" w:date="2023-12-18T11:31:00Z"/>
                <w:rFonts w:eastAsia="Times New Roman" w:cstheme="minorHAnsi"/>
                <w:color w:val="333333"/>
                <w:kern w:val="0"/>
                <w:sz w:val="18"/>
                <w:szCs w:val="18"/>
                <w:lang w:eastAsia="es-PE"/>
                <w14:ligatures w14:val="none"/>
              </w:rPr>
            </w:pPr>
            <w:ins w:id="3658" w:author="Direccion de Politicas y Gestion en Derechos Humanos 14" w:date="2023-12-18T11:31:00Z">
              <w:r w:rsidRPr="00C24B5F">
                <w:rPr>
                  <w:rFonts w:eastAsia="Times New Roman" w:cstheme="minorHAnsi"/>
                  <w:color w:val="333333"/>
                  <w:kern w:val="0"/>
                  <w:sz w:val="18"/>
                  <w:szCs w:val="18"/>
                  <w:lang w:eastAsia="es-PE"/>
                  <w14:ligatures w14:val="none"/>
                </w:rPr>
                <w:t>Crisis de recursos naturales</w:t>
              </w:r>
            </w:ins>
          </w:p>
        </w:tc>
        <w:tc>
          <w:tcPr>
            <w:tcW w:w="990" w:type="dxa"/>
            <w:tcBorders>
              <w:top w:val="nil"/>
              <w:left w:val="nil"/>
              <w:bottom w:val="nil"/>
              <w:right w:val="nil"/>
            </w:tcBorders>
            <w:shd w:val="clear" w:color="000000" w:fill="C5D9F1"/>
            <w:vAlign w:val="center"/>
            <w:hideMark/>
            <w:tcPrChange w:id="3659"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9ED48E0" w14:textId="77777777" w:rsidR="00AF7482" w:rsidRPr="00C24B5F" w:rsidRDefault="00AF7482" w:rsidP="00F2666B">
            <w:pPr>
              <w:spacing w:after="0" w:line="240" w:lineRule="auto"/>
              <w:jc w:val="center"/>
              <w:rPr>
                <w:ins w:id="3660" w:author="Direccion de Politicas y Gestion en Derechos Humanos 14" w:date="2023-12-18T11:31:00Z"/>
                <w:rFonts w:eastAsia="Times New Roman" w:cstheme="minorHAnsi"/>
                <w:color w:val="000000"/>
                <w:kern w:val="0"/>
                <w:sz w:val="18"/>
                <w:szCs w:val="18"/>
                <w:lang w:eastAsia="es-PE"/>
                <w14:ligatures w14:val="none"/>
              </w:rPr>
            </w:pPr>
            <w:ins w:id="3661"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000000" w:fill="C5D9F1"/>
            <w:vAlign w:val="center"/>
            <w:hideMark/>
            <w:tcPrChange w:id="3662"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2F11867A" w14:textId="77777777" w:rsidR="00AF7482" w:rsidRPr="00C24B5F" w:rsidRDefault="00AF7482" w:rsidP="00F2666B">
            <w:pPr>
              <w:spacing w:after="0" w:line="240" w:lineRule="auto"/>
              <w:jc w:val="center"/>
              <w:rPr>
                <w:ins w:id="3663" w:author="Direccion de Politicas y Gestion en Derechos Humanos 14" w:date="2023-12-18T11:31:00Z"/>
                <w:rFonts w:eastAsia="Times New Roman" w:cstheme="minorHAnsi"/>
                <w:color w:val="000000"/>
                <w:kern w:val="0"/>
                <w:sz w:val="18"/>
                <w:szCs w:val="18"/>
                <w:lang w:eastAsia="es-PE"/>
                <w14:ligatures w14:val="none"/>
              </w:rPr>
            </w:pPr>
            <w:ins w:id="3664" w:author="Direccion de Politicas y Gestion en Derechos Humanos 14" w:date="2023-12-18T11:31:00Z">
              <w:r w:rsidRPr="00C24B5F">
                <w:rPr>
                  <w:rFonts w:eastAsia="Times New Roman" w:cstheme="minorHAnsi"/>
                  <w:color w:val="000000"/>
                  <w:kern w:val="0"/>
                  <w:sz w:val="18"/>
                  <w:szCs w:val="18"/>
                  <w:lang w:eastAsia="es-PE"/>
                  <w14:ligatures w14:val="none"/>
                </w:rPr>
                <w:t>4.1</w:t>
              </w:r>
            </w:ins>
          </w:p>
        </w:tc>
        <w:tc>
          <w:tcPr>
            <w:tcW w:w="872" w:type="dxa"/>
            <w:tcBorders>
              <w:top w:val="nil"/>
              <w:left w:val="nil"/>
              <w:bottom w:val="nil"/>
              <w:right w:val="nil"/>
            </w:tcBorders>
            <w:shd w:val="clear" w:color="000000" w:fill="C5D9F1"/>
            <w:vAlign w:val="center"/>
            <w:hideMark/>
            <w:tcPrChange w:id="3665"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4E60CCA3" w14:textId="77777777" w:rsidR="00AF7482" w:rsidRPr="00C24B5F" w:rsidRDefault="00AF7482" w:rsidP="00F2666B">
            <w:pPr>
              <w:spacing w:after="0" w:line="240" w:lineRule="auto"/>
              <w:jc w:val="center"/>
              <w:rPr>
                <w:ins w:id="3666" w:author="Direccion de Politicas y Gestion en Derechos Humanos 14" w:date="2023-12-18T11:31:00Z"/>
                <w:rFonts w:eastAsia="Times New Roman" w:cstheme="minorHAnsi"/>
                <w:color w:val="000000"/>
                <w:kern w:val="0"/>
                <w:sz w:val="18"/>
                <w:szCs w:val="18"/>
                <w:lang w:eastAsia="es-PE"/>
                <w14:ligatures w14:val="none"/>
              </w:rPr>
            </w:pPr>
            <w:ins w:id="3667" w:author="Direccion de Politicas y Gestion en Derechos Humanos 14" w:date="2023-12-18T11:31:00Z">
              <w:r w:rsidRPr="00C24B5F">
                <w:rPr>
                  <w:rFonts w:eastAsia="Times New Roman" w:cstheme="minorHAnsi"/>
                  <w:color w:val="000000"/>
                  <w:kern w:val="0"/>
                  <w:sz w:val="18"/>
                  <w:szCs w:val="18"/>
                  <w:lang w:eastAsia="es-PE"/>
                  <w14:ligatures w14:val="none"/>
                </w:rPr>
                <w:t>3.95</w:t>
              </w:r>
            </w:ins>
          </w:p>
        </w:tc>
      </w:tr>
      <w:tr w:rsidR="00AF7482" w:rsidRPr="00C24B5F" w14:paraId="12FED720" w14:textId="77777777" w:rsidTr="00C33B1F">
        <w:trPr>
          <w:trHeight w:val="20"/>
          <w:ins w:id="3668" w:author="Direccion de Politicas y Gestion en Derechos Humanos 14" w:date="2023-12-18T11:31:00Z"/>
          <w:trPrChange w:id="3669"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670"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62FD134" w14:textId="77777777" w:rsidR="00AF7482" w:rsidRPr="00C24B5F" w:rsidRDefault="00AF7482" w:rsidP="00F2666B">
            <w:pPr>
              <w:spacing w:after="0" w:line="240" w:lineRule="auto"/>
              <w:jc w:val="center"/>
              <w:rPr>
                <w:ins w:id="3671" w:author="Direccion de Politicas y Gestion en Derechos Humanos 14" w:date="2023-12-18T11:31:00Z"/>
                <w:rFonts w:eastAsia="Times New Roman" w:cstheme="minorHAnsi"/>
                <w:color w:val="000000"/>
                <w:kern w:val="0"/>
                <w:sz w:val="18"/>
                <w:szCs w:val="18"/>
                <w:lang w:eastAsia="es-PE"/>
                <w14:ligatures w14:val="none"/>
              </w:rPr>
            </w:pPr>
            <w:ins w:id="3672" w:author="Direccion de Politicas y Gestion en Derechos Humanos 14" w:date="2023-12-18T11:31:00Z">
              <w:r w:rsidRPr="00C24B5F">
                <w:rPr>
                  <w:rFonts w:eastAsia="Times New Roman" w:cstheme="minorHAnsi"/>
                  <w:color w:val="000000"/>
                  <w:kern w:val="0"/>
                  <w:sz w:val="18"/>
                  <w:szCs w:val="18"/>
                  <w:lang w:eastAsia="es-PE"/>
                  <w14:ligatures w14:val="none"/>
                </w:rPr>
                <w:t>10</w:t>
              </w:r>
            </w:ins>
          </w:p>
        </w:tc>
        <w:tc>
          <w:tcPr>
            <w:tcW w:w="4921" w:type="dxa"/>
            <w:tcBorders>
              <w:top w:val="nil"/>
              <w:left w:val="nil"/>
              <w:bottom w:val="nil"/>
              <w:right w:val="nil"/>
            </w:tcBorders>
            <w:shd w:val="clear" w:color="auto" w:fill="auto"/>
            <w:noWrap/>
            <w:vAlign w:val="center"/>
            <w:hideMark/>
            <w:tcPrChange w:id="3673"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63799B05" w14:textId="77777777" w:rsidR="00AF7482" w:rsidRPr="00C24B5F" w:rsidRDefault="00AF7482" w:rsidP="00F2666B">
            <w:pPr>
              <w:spacing w:after="0" w:line="240" w:lineRule="auto"/>
              <w:rPr>
                <w:ins w:id="3674" w:author="Direccion de Politicas y Gestion en Derechos Humanos 14" w:date="2023-12-18T11:31:00Z"/>
                <w:rFonts w:eastAsia="Times New Roman" w:cstheme="minorHAnsi"/>
                <w:color w:val="333333"/>
                <w:kern w:val="0"/>
                <w:sz w:val="18"/>
                <w:szCs w:val="18"/>
                <w:lang w:eastAsia="es-PE"/>
                <w14:ligatures w14:val="none"/>
              </w:rPr>
            </w:pPr>
            <w:ins w:id="3675" w:author="Direccion de Politicas y Gestion en Derechos Humanos 14" w:date="2023-12-18T11:31:00Z">
              <w:r w:rsidRPr="00C24B5F">
                <w:rPr>
                  <w:rFonts w:eastAsia="Times New Roman" w:cstheme="minorHAnsi"/>
                  <w:color w:val="333333"/>
                  <w:kern w:val="0"/>
                  <w:sz w:val="18"/>
                  <w:szCs w:val="18"/>
                  <w:lang w:eastAsia="es-PE"/>
                  <w14:ligatures w14:val="none"/>
                </w:rPr>
                <w:t>Agravado nivel de violencia a población vulnerable</w:t>
              </w:r>
            </w:ins>
          </w:p>
        </w:tc>
        <w:tc>
          <w:tcPr>
            <w:tcW w:w="990" w:type="dxa"/>
            <w:tcBorders>
              <w:top w:val="nil"/>
              <w:left w:val="nil"/>
              <w:bottom w:val="nil"/>
              <w:right w:val="nil"/>
            </w:tcBorders>
            <w:shd w:val="clear" w:color="auto" w:fill="auto"/>
            <w:vAlign w:val="center"/>
            <w:hideMark/>
            <w:tcPrChange w:id="3676"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4B3CF492" w14:textId="77777777" w:rsidR="00AF7482" w:rsidRPr="00C24B5F" w:rsidRDefault="00AF7482" w:rsidP="00F2666B">
            <w:pPr>
              <w:spacing w:after="0" w:line="240" w:lineRule="auto"/>
              <w:jc w:val="center"/>
              <w:rPr>
                <w:ins w:id="3677" w:author="Direccion de Politicas y Gestion en Derechos Humanos 14" w:date="2023-12-18T11:31:00Z"/>
                <w:rFonts w:eastAsia="Times New Roman" w:cstheme="minorHAnsi"/>
                <w:color w:val="000000"/>
                <w:kern w:val="0"/>
                <w:sz w:val="18"/>
                <w:szCs w:val="18"/>
                <w:lang w:eastAsia="es-PE"/>
                <w14:ligatures w14:val="none"/>
              </w:rPr>
            </w:pPr>
            <w:ins w:id="3678"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auto" w:fill="auto"/>
            <w:vAlign w:val="center"/>
            <w:hideMark/>
            <w:tcPrChange w:id="3679"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7C7F5223" w14:textId="77777777" w:rsidR="00AF7482" w:rsidRPr="00C24B5F" w:rsidRDefault="00AF7482" w:rsidP="00F2666B">
            <w:pPr>
              <w:spacing w:after="0" w:line="240" w:lineRule="auto"/>
              <w:jc w:val="center"/>
              <w:rPr>
                <w:ins w:id="3680" w:author="Direccion de Politicas y Gestion en Derechos Humanos 14" w:date="2023-12-18T11:31:00Z"/>
                <w:rFonts w:eastAsia="Times New Roman" w:cstheme="minorHAnsi"/>
                <w:color w:val="000000"/>
                <w:kern w:val="0"/>
                <w:sz w:val="18"/>
                <w:szCs w:val="18"/>
                <w:lang w:eastAsia="es-PE"/>
                <w14:ligatures w14:val="none"/>
              </w:rPr>
            </w:pPr>
            <w:ins w:id="3681"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72" w:type="dxa"/>
            <w:tcBorders>
              <w:top w:val="nil"/>
              <w:left w:val="nil"/>
              <w:bottom w:val="nil"/>
              <w:right w:val="nil"/>
            </w:tcBorders>
            <w:shd w:val="clear" w:color="auto" w:fill="auto"/>
            <w:vAlign w:val="center"/>
            <w:hideMark/>
            <w:tcPrChange w:id="3682"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3B7F0565" w14:textId="77777777" w:rsidR="00AF7482" w:rsidRPr="00C24B5F" w:rsidRDefault="00AF7482" w:rsidP="00F2666B">
            <w:pPr>
              <w:spacing w:after="0" w:line="240" w:lineRule="auto"/>
              <w:jc w:val="center"/>
              <w:rPr>
                <w:ins w:id="3683" w:author="Direccion de Politicas y Gestion en Derechos Humanos 14" w:date="2023-12-18T11:31:00Z"/>
                <w:rFonts w:eastAsia="Times New Roman" w:cstheme="minorHAnsi"/>
                <w:color w:val="000000"/>
                <w:kern w:val="0"/>
                <w:sz w:val="18"/>
                <w:szCs w:val="18"/>
                <w:lang w:eastAsia="es-PE"/>
                <w14:ligatures w14:val="none"/>
              </w:rPr>
            </w:pPr>
            <w:ins w:id="3684" w:author="Direccion de Politicas y Gestion en Derechos Humanos 14" w:date="2023-12-18T11:31:00Z">
              <w:r w:rsidRPr="00C24B5F">
                <w:rPr>
                  <w:rFonts w:eastAsia="Times New Roman" w:cstheme="minorHAnsi"/>
                  <w:color w:val="000000"/>
                  <w:kern w:val="0"/>
                  <w:sz w:val="18"/>
                  <w:szCs w:val="18"/>
                  <w:lang w:eastAsia="es-PE"/>
                  <w14:ligatures w14:val="none"/>
                </w:rPr>
                <w:t>3.93</w:t>
              </w:r>
            </w:ins>
          </w:p>
        </w:tc>
      </w:tr>
      <w:tr w:rsidR="00AF7482" w:rsidRPr="00C24B5F" w14:paraId="4174EA72" w14:textId="77777777" w:rsidTr="00C33B1F">
        <w:trPr>
          <w:trHeight w:val="20"/>
          <w:ins w:id="3685" w:author="Direccion de Politicas y Gestion en Derechos Humanos 14" w:date="2023-12-18T11:31:00Z"/>
          <w:trPrChange w:id="3686"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687"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558F9B86" w14:textId="77777777" w:rsidR="00AF7482" w:rsidRPr="00C24B5F" w:rsidRDefault="00AF7482" w:rsidP="00F2666B">
            <w:pPr>
              <w:spacing w:after="0" w:line="240" w:lineRule="auto"/>
              <w:jc w:val="center"/>
              <w:rPr>
                <w:ins w:id="3688" w:author="Direccion de Politicas y Gestion en Derechos Humanos 14" w:date="2023-12-18T11:31:00Z"/>
                <w:rFonts w:eastAsia="Times New Roman" w:cstheme="minorHAnsi"/>
                <w:color w:val="000000"/>
                <w:kern w:val="0"/>
                <w:sz w:val="18"/>
                <w:szCs w:val="18"/>
                <w:lang w:eastAsia="es-PE"/>
                <w14:ligatures w14:val="none"/>
              </w:rPr>
            </w:pPr>
            <w:ins w:id="3689" w:author="Direccion de Politicas y Gestion en Derechos Humanos 14" w:date="2023-12-18T11:31:00Z">
              <w:r w:rsidRPr="00C24B5F">
                <w:rPr>
                  <w:rFonts w:eastAsia="Times New Roman" w:cstheme="minorHAnsi"/>
                  <w:color w:val="000000"/>
                  <w:kern w:val="0"/>
                  <w:sz w:val="18"/>
                  <w:szCs w:val="18"/>
                  <w:lang w:eastAsia="es-PE"/>
                  <w14:ligatures w14:val="none"/>
                </w:rPr>
                <w:t>11</w:t>
              </w:r>
            </w:ins>
          </w:p>
        </w:tc>
        <w:tc>
          <w:tcPr>
            <w:tcW w:w="4921" w:type="dxa"/>
            <w:tcBorders>
              <w:top w:val="nil"/>
              <w:left w:val="nil"/>
              <w:bottom w:val="nil"/>
              <w:right w:val="nil"/>
            </w:tcBorders>
            <w:shd w:val="clear" w:color="000000" w:fill="C5D9F1"/>
            <w:noWrap/>
            <w:vAlign w:val="center"/>
            <w:hideMark/>
            <w:tcPrChange w:id="3690"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014E46AA" w14:textId="77777777" w:rsidR="00AF7482" w:rsidRPr="00C24B5F" w:rsidRDefault="00AF7482" w:rsidP="00F2666B">
            <w:pPr>
              <w:spacing w:after="0" w:line="240" w:lineRule="auto"/>
              <w:rPr>
                <w:ins w:id="3691" w:author="Direccion de Politicas y Gestion en Derechos Humanos 14" w:date="2023-12-18T11:31:00Z"/>
                <w:rFonts w:eastAsia="Times New Roman" w:cstheme="minorHAnsi"/>
                <w:color w:val="333333"/>
                <w:kern w:val="0"/>
                <w:sz w:val="18"/>
                <w:szCs w:val="18"/>
                <w:lang w:eastAsia="es-PE"/>
                <w14:ligatures w14:val="none"/>
              </w:rPr>
            </w:pPr>
            <w:ins w:id="3692" w:author="Direccion de Politicas y Gestion en Derechos Humanos 14" w:date="2023-12-18T11:31:00Z">
              <w:r w:rsidRPr="00C24B5F">
                <w:rPr>
                  <w:rFonts w:eastAsia="Times New Roman" w:cstheme="minorHAnsi"/>
                  <w:color w:val="333333"/>
                  <w:kern w:val="0"/>
                  <w:sz w:val="18"/>
                  <w:szCs w:val="18"/>
                  <w:lang w:eastAsia="es-PE"/>
                  <w14:ligatures w14:val="none"/>
                </w:rPr>
                <w:t>Polarización política de la sociedad</w:t>
              </w:r>
            </w:ins>
          </w:p>
        </w:tc>
        <w:tc>
          <w:tcPr>
            <w:tcW w:w="990" w:type="dxa"/>
            <w:tcBorders>
              <w:top w:val="nil"/>
              <w:left w:val="nil"/>
              <w:bottom w:val="nil"/>
              <w:right w:val="nil"/>
            </w:tcBorders>
            <w:shd w:val="clear" w:color="000000" w:fill="C5D9F1"/>
            <w:vAlign w:val="center"/>
            <w:hideMark/>
            <w:tcPrChange w:id="3693"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32F99936" w14:textId="77777777" w:rsidR="00AF7482" w:rsidRPr="00C24B5F" w:rsidRDefault="00AF7482" w:rsidP="00F2666B">
            <w:pPr>
              <w:spacing w:after="0" w:line="240" w:lineRule="auto"/>
              <w:jc w:val="center"/>
              <w:rPr>
                <w:ins w:id="3694" w:author="Direccion de Politicas y Gestion en Derechos Humanos 14" w:date="2023-12-18T11:31:00Z"/>
                <w:rFonts w:eastAsia="Times New Roman" w:cstheme="minorHAnsi"/>
                <w:color w:val="000000"/>
                <w:kern w:val="0"/>
                <w:sz w:val="18"/>
                <w:szCs w:val="18"/>
                <w:lang w:eastAsia="es-PE"/>
                <w14:ligatures w14:val="none"/>
              </w:rPr>
            </w:pPr>
            <w:ins w:id="3695"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000000" w:fill="C5D9F1"/>
            <w:vAlign w:val="center"/>
            <w:hideMark/>
            <w:tcPrChange w:id="3696"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2C7781F7" w14:textId="77777777" w:rsidR="00AF7482" w:rsidRPr="00C24B5F" w:rsidRDefault="00AF7482" w:rsidP="00F2666B">
            <w:pPr>
              <w:spacing w:after="0" w:line="240" w:lineRule="auto"/>
              <w:jc w:val="center"/>
              <w:rPr>
                <w:ins w:id="3697" w:author="Direccion de Politicas y Gestion en Derechos Humanos 14" w:date="2023-12-18T11:31:00Z"/>
                <w:rFonts w:eastAsia="Times New Roman" w:cstheme="minorHAnsi"/>
                <w:color w:val="000000"/>
                <w:kern w:val="0"/>
                <w:sz w:val="18"/>
                <w:szCs w:val="18"/>
                <w:lang w:eastAsia="es-PE"/>
                <w14:ligatures w14:val="none"/>
              </w:rPr>
            </w:pPr>
            <w:ins w:id="3698"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000000" w:fill="C5D9F1"/>
            <w:vAlign w:val="center"/>
            <w:hideMark/>
            <w:tcPrChange w:id="3699"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7FC19B6F" w14:textId="77777777" w:rsidR="00AF7482" w:rsidRPr="00C24B5F" w:rsidRDefault="00AF7482" w:rsidP="00F2666B">
            <w:pPr>
              <w:spacing w:after="0" w:line="240" w:lineRule="auto"/>
              <w:jc w:val="center"/>
              <w:rPr>
                <w:ins w:id="3700" w:author="Direccion de Politicas y Gestion en Derechos Humanos 14" w:date="2023-12-18T11:31:00Z"/>
                <w:rFonts w:eastAsia="Times New Roman" w:cstheme="minorHAnsi"/>
                <w:color w:val="000000"/>
                <w:kern w:val="0"/>
                <w:sz w:val="18"/>
                <w:szCs w:val="18"/>
                <w:lang w:eastAsia="es-PE"/>
                <w14:ligatures w14:val="none"/>
              </w:rPr>
            </w:pPr>
            <w:ins w:id="3701" w:author="Direccion de Politicas y Gestion en Derechos Humanos 14" w:date="2023-12-18T11:31:00Z">
              <w:r w:rsidRPr="00C24B5F">
                <w:rPr>
                  <w:rFonts w:eastAsia="Times New Roman" w:cstheme="minorHAnsi"/>
                  <w:color w:val="000000"/>
                  <w:kern w:val="0"/>
                  <w:sz w:val="18"/>
                  <w:szCs w:val="18"/>
                  <w:lang w:eastAsia="es-PE"/>
                  <w14:ligatures w14:val="none"/>
                </w:rPr>
                <w:t>3.92</w:t>
              </w:r>
            </w:ins>
          </w:p>
        </w:tc>
      </w:tr>
      <w:tr w:rsidR="00AF7482" w:rsidRPr="00C24B5F" w14:paraId="210FC432" w14:textId="77777777" w:rsidTr="00C33B1F">
        <w:trPr>
          <w:trHeight w:val="20"/>
          <w:ins w:id="3702" w:author="Direccion de Politicas y Gestion en Derechos Humanos 14" w:date="2023-12-18T11:31:00Z"/>
          <w:trPrChange w:id="3703"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704"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D52F60D" w14:textId="77777777" w:rsidR="00AF7482" w:rsidRPr="00C24B5F" w:rsidRDefault="00AF7482" w:rsidP="00F2666B">
            <w:pPr>
              <w:spacing w:after="0" w:line="240" w:lineRule="auto"/>
              <w:jc w:val="center"/>
              <w:rPr>
                <w:ins w:id="3705" w:author="Direccion de Politicas y Gestion en Derechos Humanos 14" w:date="2023-12-18T11:31:00Z"/>
                <w:rFonts w:eastAsia="Times New Roman" w:cstheme="minorHAnsi"/>
                <w:color w:val="000000"/>
                <w:kern w:val="0"/>
                <w:sz w:val="18"/>
                <w:szCs w:val="18"/>
                <w:lang w:eastAsia="es-PE"/>
                <w14:ligatures w14:val="none"/>
              </w:rPr>
            </w:pPr>
            <w:ins w:id="3706" w:author="Direccion de Politicas y Gestion en Derechos Humanos 14" w:date="2023-12-18T11:31:00Z">
              <w:r w:rsidRPr="00C24B5F">
                <w:rPr>
                  <w:rFonts w:eastAsia="Times New Roman" w:cstheme="minorHAnsi"/>
                  <w:color w:val="000000"/>
                  <w:kern w:val="0"/>
                  <w:sz w:val="18"/>
                  <w:szCs w:val="18"/>
                  <w:lang w:eastAsia="es-PE"/>
                  <w14:ligatures w14:val="none"/>
                </w:rPr>
                <w:t>12</w:t>
              </w:r>
            </w:ins>
          </w:p>
        </w:tc>
        <w:tc>
          <w:tcPr>
            <w:tcW w:w="4921" w:type="dxa"/>
            <w:tcBorders>
              <w:top w:val="nil"/>
              <w:left w:val="nil"/>
              <w:bottom w:val="nil"/>
              <w:right w:val="nil"/>
            </w:tcBorders>
            <w:shd w:val="clear" w:color="auto" w:fill="auto"/>
            <w:noWrap/>
            <w:vAlign w:val="center"/>
            <w:hideMark/>
            <w:tcPrChange w:id="3707"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32B61402" w14:textId="77777777" w:rsidR="00AF7482" w:rsidRPr="00C24B5F" w:rsidRDefault="00AF7482" w:rsidP="00F2666B">
            <w:pPr>
              <w:spacing w:after="0" w:line="240" w:lineRule="auto"/>
              <w:rPr>
                <w:ins w:id="3708" w:author="Direccion de Politicas y Gestion en Derechos Humanos 14" w:date="2023-12-18T11:31:00Z"/>
                <w:rFonts w:eastAsia="Times New Roman" w:cstheme="minorHAnsi"/>
                <w:color w:val="333333"/>
                <w:kern w:val="0"/>
                <w:sz w:val="18"/>
                <w:szCs w:val="18"/>
                <w:lang w:eastAsia="es-PE"/>
                <w14:ligatures w14:val="none"/>
              </w:rPr>
            </w:pPr>
            <w:ins w:id="3709" w:author="Direccion de Politicas y Gestion en Derechos Humanos 14" w:date="2023-12-18T11:31:00Z">
              <w:r w:rsidRPr="00C24B5F">
                <w:rPr>
                  <w:rFonts w:eastAsia="Times New Roman" w:cstheme="minorHAnsi"/>
                  <w:color w:val="333333"/>
                  <w:kern w:val="0"/>
                  <w:sz w:val="18"/>
                  <w:szCs w:val="18"/>
                  <w:lang w:eastAsia="es-PE"/>
                  <w14:ligatures w14:val="none"/>
                </w:rPr>
                <w:t>Crisis de valores en las familias</w:t>
              </w:r>
            </w:ins>
          </w:p>
        </w:tc>
        <w:tc>
          <w:tcPr>
            <w:tcW w:w="990" w:type="dxa"/>
            <w:tcBorders>
              <w:top w:val="nil"/>
              <w:left w:val="nil"/>
              <w:bottom w:val="nil"/>
              <w:right w:val="nil"/>
            </w:tcBorders>
            <w:shd w:val="clear" w:color="auto" w:fill="auto"/>
            <w:vAlign w:val="center"/>
            <w:hideMark/>
            <w:tcPrChange w:id="3710"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0E2A6EEA" w14:textId="77777777" w:rsidR="00AF7482" w:rsidRPr="00C24B5F" w:rsidRDefault="00AF7482" w:rsidP="00F2666B">
            <w:pPr>
              <w:spacing w:after="0" w:line="240" w:lineRule="auto"/>
              <w:jc w:val="center"/>
              <w:rPr>
                <w:ins w:id="3711" w:author="Direccion de Politicas y Gestion en Derechos Humanos 14" w:date="2023-12-18T11:31:00Z"/>
                <w:rFonts w:eastAsia="Times New Roman" w:cstheme="minorHAnsi"/>
                <w:color w:val="000000"/>
                <w:kern w:val="0"/>
                <w:sz w:val="18"/>
                <w:szCs w:val="18"/>
                <w:lang w:eastAsia="es-PE"/>
                <w14:ligatures w14:val="none"/>
              </w:rPr>
            </w:pPr>
            <w:ins w:id="3712"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auto" w:fill="auto"/>
            <w:vAlign w:val="center"/>
            <w:hideMark/>
            <w:tcPrChange w:id="3713"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0CEDC6DA" w14:textId="77777777" w:rsidR="00AF7482" w:rsidRPr="00C24B5F" w:rsidRDefault="00AF7482" w:rsidP="00F2666B">
            <w:pPr>
              <w:spacing w:after="0" w:line="240" w:lineRule="auto"/>
              <w:jc w:val="center"/>
              <w:rPr>
                <w:ins w:id="3714" w:author="Direccion de Politicas y Gestion en Derechos Humanos 14" w:date="2023-12-18T11:31:00Z"/>
                <w:rFonts w:eastAsia="Times New Roman" w:cstheme="minorHAnsi"/>
                <w:color w:val="000000"/>
                <w:kern w:val="0"/>
                <w:sz w:val="18"/>
                <w:szCs w:val="18"/>
                <w:lang w:eastAsia="es-PE"/>
                <w14:ligatures w14:val="none"/>
              </w:rPr>
            </w:pPr>
            <w:ins w:id="3715"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auto" w:fill="auto"/>
            <w:vAlign w:val="center"/>
            <w:hideMark/>
            <w:tcPrChange w:id="3716"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18F24362" w14:textId="77777777" w:rsidR="00AF7482" w:rsidRPr="00C24B5F" w:rsidRDefault="00AF7482" w:rsidP="00F2666B">
            <w:pPr>
              <w:spacing w:after="0" w:line="240" w:lineRule="auto"/>
              <w:jc w:val="center"/>
              <w:rPr>
                <w:ins w:id="3717" w:author="Direccion de Politicas y Gestion en Derechos Humanos 14" w:date="2023-12-18T11:31:00Z"/>
                <w:rFonts w:eastAsia="Times New Roman" w:cstheme="minorHAnsi"/>
                <w:color w:val="000000"/>
                <w:kern w:val="0"/>
                <w:sz w:val="18"/>
                <w:szCs w:val="18"/>
                <w:lang w:eastAsia="es-PE"/>
                <w14:ligatures w14:val="none"/>
              </w:rPr>
            </w:pPr>
            <w:ins w:id="3718" w:author="Direccion de Politicas y Gestion en Derechos Humanos 14" w:date="2023-12-18T11:31:00Z">
              <w:r w:rsidRPr="00C24B5F">
                <w:rPr>
                  <w:rFonts w:eastAsia="Times New Roman" w:cstheme="minorHAnsi"/>
                  <w:color w:val="000000"/>
                  <w:kern w:val="0"/>
                  <w:sz w:val="18"/>
                  <w:szCs w:val="18"/>
                  <w:lang w:eastAsia="es-PE"/>
                  <w14:ligatures w14:val="none"/>
                </w:rPr>
                <w:t>3.91</w:t>
              </w:r>
            </w:ins>
          </w:p>
        </w:tc>
      </w:tr>
      <w:tr w:rsidR="00AF7482" w:rsidRPr="00C24B5F" w14:paraId="31E1C90D" w14:textId="77777777" w:rsidTr="00C33B1F">
        <w:trPr>
          <w:trHeight w:val="20"/>
          <w:ins w:id="3719" w:author="Direccion de Politicas y Gestion en Derechos Humanos 14" w:date="2023-12-18T11:31:00Z"/>
          <w:trPrChange w:id="3720"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721"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74E6717A" w14:textId="77777777" w:rsidR="00AF7482" w:rsidRPr="00C24B5F" w:rsidRDefault="00AF7482" w:rsidP="00F2666B">
            <w:pPr>
              <w:spacing w:after="0" w:line="240" w:lineRule="auto"/>
              <w:jc w:val="center"/>
              <w:rPr>
                <w:ins w:id="3722" w:author="Direccion de Politicas y Gestion en Derechos Humanos 14" w:date="2023-12-18T11:31:00Z"/>
                <w:rFonts w:eastAsia="Times New Roman" w:cstheme="minorHAnsi"/>
                <w:color w:val="000000"/>
                <w:kern w:val="0"/>
                <w:sz w:val="18"/>
                <w:szCs w:val="18"/>
                <w:lang w:eastAsia="es-PE"/>
                <w14:ligatures w14:val="none"/>
              </w:rPr>
            </w:pPr>
            <w:ins w:id="3723" w:author="Direccion de Politicas y Gestion en Derechos Humanos 14" w:date="2023-12-18T11:31:00Z">
              <w:r w:rsidRPr="00C24B5F">
                <w:rPr>
                  <w:rFonts w:eastAsia="Times New Roman" w:cstheme="minorHAnsi"/>
                  <w:color w:val="000000"/>
                  <w:kern w:val="0"/>
                  <w:sz w:val="18"/>
                  <w:szCs w:val="18"/>
                  <w:lang w:eastAsia="es-PE"/>
                  <w14:ligatures w14:val="none"/>
                </w:rPr>
                <w:t>13</w:t>
              </w:r>
            </w:ins>
          </w:p>
        </w:tc>
        <w:tc>
          <w:tcPr>
            <w:tcW w:w="4921" w:type="dxa"/>
            <w:tcBorders>
              <w:top w:val="nil"/>
              <w:left w:val="nil"/>
              <w:bottom w:val="nil"/>
              <w:right w:val="nil"/>
            </w:tcBorders>
            <w:shd w:val="clear" w:color="000000" w:fill="C5D9F1"/>
            <w:noWrap/>
            <w:vAlign w:val="center"/>
            <w:hideMark/>
            <w:tcPrChange w:id="3724"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479C41D1" w14:textId="77777777" w:rsidR="00AF7482" w:rsidRPr="00C24B5F" w:rsidRDefault="00AF7482" w:rsidP="00F2666B">
            <w:pPr>
              <w:spacing w:after="0" w:line="240" w:lineRule="auto"/>
              <w:rPr>
                <w:ins w:id="3725" w:author="Direccion de Politicas y Gestion en Derechos Humanos 14" w:date="2023-12-18T11:31:00Z"/>
                <w:rFonts w:eastAsia="Times New Roman" w:cstheme="minorHAnsi"/>
                <w:color w:val="333333"/>
                <w:kern w:val="0"/>
                <w:sz w:val="18"/>
                <w:szCs w:val="18"/>
                <w:lang w:eastAsia="es-PE"/>
                <w14:ligatures w14:val="none"/>
              </w:rPr>
            </w:pPr>
            <w:ins w:id="3726" w:author="Direccion de Politicas y Gestion en Derechos Humanos 14" w:date="2023-12-18T11:31:00Z">
              <w:r w:rsidRPr="00C24B5F">
                <w:rPr>
                  <w:rFonts w:eastAsia="Times New Roman" w:cstheme="minorHAnsi"/>
                  <w:color w:val="333333"/>
                  <w:kern w:val="0"/>
                  <w:sz w:val="18"/>
                  <w:szCs w:val="18"/>
                  <w:lang w:eastAsia="es-PE"/>
                  <w14:ligatures w14:val="none"/>
                </w:rPr>
                <w:t>Restringir el derecho a la protesta social</w:t>
              </w:r>
            </w:ins>
          </w:p>
        </w:tc>
        <w:tc>
          <w:tcPr>
            <w:tcW w:w="990" w:type="dxa"/>
            <w:tcBorders>
              <w:top w:val="nil"/>
              <w:left w:val="nil"/>
              <w:bottom w:val="nil"/>
              <w:right w:val="nil"/>
            </w:tcBorders>
            <w:shd w:val="clear" w:color="000000" w:fill="C5D9F1"/>
            <w:vAlign w:val="center"/>
            <w:hideMark/>
            <w:tcPrChange w:id="3727"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5095C95D" w14:textId="77777777" w:rsidR="00AF7482" w:rsidRPr="00C24B5F" w:rsidRDefault="00AF7482" w:rsidP="00F2666B">
            <w:pPr>
              <w:spacing w:after="0" w:line="240" w:lineRule="auto"/>
              <w:jc w:val="center"/>
              <w:rPr>
                <w:ins w:id="3728" w:author="Direccion de Politicas y Gestion en Derechos Humanos 14" w:date="2023-12-18T11:31:00Z"/>
                <w:rFonts w:eastAsia="Times New Roman" w:cstheme="minorHAnsi"/>
                <w:color w:val="000000"/>
                <w:kern w:val="0"/>
                <w:sz w:val="18"/>
                <w:szCs w:val="18"/>
                <w:lang w:eastAsia="es-PE"/>
                <w14:ligatures w14:val="none"/>
              </w:rPr>
            </w:pPr>
            <w:ins w:id="3729"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000000" w:fill="C5D9F1"/>
            <w:vAlign w:val="center"/>
            <w:hideMark/>
            <w:tcPrChange w:id="3730"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1D5AD7D8" w14:textId="77777777" w:rsidR="00AF7482" w:rsidRPr="00C24B5F" w:rsidRDefault="00AF7482" w:rsidP="00F2666B">
            <w:pPr>
              <w:spacing w:after="0" w:line="240" w:lineRule="auto"/>
              <w:jc w:val="center"/>
              <w:rPr>
                <w:ins w:id="3731" w:author="Direccion de Politicas y Gestion en Derechos Humanos 14" w:date="2023-12-18T11:31:00Z"/>
                <w:rFonts w:eastAsia="Times New Roman" w:cstheme="minorHAnsi"/>
                <w:color w:val="000000"/>
                <w:kern w:val="0"/>
                <w:sz w:val="18"/>
                <w:szCs w:val="18"/>
                <w:lang w:eastAsia="es-PE"/>
                <w14:ligatures w14:val="none"/>
              </w:rPr>
            </w:pPr>
            <w:ins w:id="3732"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000000" w:fill="C5D9F1"/>
            <w:vAlign w:val="center"/>
            <w:hideMark/>
            <w:tcPrChange w:id="3733"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411731E4" w14:textId="77777777" w:rsidR="00AF7482" w:rsidRPr="00C24B5F" w:rsidRDefault="00AF7482" w:rsidP="00F2666B">
            <w:pPr>
              <w:spacing w:after="0" w:line="240" w:lineRule="auto"/>
              <w:jc w:val="center"/>
              <w:rPr>
                <w:ins w:id="3734" w:author="Direccion de Politicas y Gestion en Derechos Humanos 14" w:date="2023-12-18T11:31:00Z"/>
                <w:rFonts w:eastAsia="Times New Roman" w:cstheme="minorHAnsi"/>
                <w:color w:val="000000"/>
                <w:kern w:val="0"/>
                <w:sz w:val="18"/>
                <w:szCs w:val="18"/>
                <w:lang w:eastAsia="es-PE"/>
                <w14:ligatures w14:val="none"/>
              </w:rPr>
            </w:pPr>
            <w:ins w:id="3735" w:author="Direccion de Politicas y Gestion en Derechos Humanos 14" w:date="2023-12-18T11:31:00Z">
              <w:r w:rsidRPr="00C24B5F">
                <w:rPr>
                  <w:rFonts w:eastAsia="Times New Roman" w:cstheme="minorHAnsi"/>
                  <w:color w:val="000000"/>
                  <w:kern w:val="0"/>
                  <w:sz w:val="18"/>
                  <w:szCs w:val="18"/>
                  <w:lang w:eastAsia="es-PE"/>
                  <w14:ligatures w14:val="none"/>
                </w:rPr>
                <w:t>3.88</w:t>
              </w:r>
            </w:ins>
          </w:p>
        </w:tc>
      </w:tr>
      <w:tr w:rsidR="00AF7482" w:rsidRPr="00C24B5F" w14:paraId="5B068A12" w14:textId="77777777" w:rsidTr="00C33B1F">
        <w:trPr>
          <w:trHeight w:val="20"/>
          <w:ins w:id="3736" w:author="Direccion de Politicas y Gestion en Derechos Humanos 14" w:date="2023-12-18T11:31:00Z"/>
          <w:trPrChange w:id="3737"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738"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DEACDAA" w14:textId="77777777" w:rsidR="00AF7482" w:rsidRPr="00C24B5F" w:rsidRDefault="00AF7482" w:rsidP="00F2666B">
            <w:pPr>
              <w:spacing w:after="0" w:line="240" w:lineRule="auto"/>
              <w:jc w:val="center"/>
              <w:rPr>
                <w:ins w:id="3739" w:author="Direccion de Politicas y Gestion en Derechos Humanos 14" w:date="2023-12-18T11:31:00Z"/>
                <w:rFonts w:eastAsia="Times New Roman" w:cstheme="minorHAnsi"/>
                <w:color w:val="000000"/>
                <w:kern w:val="0"/>
                <w:sz w:val="18"/>
                <w:szCs w:val="18"/>
                <w:lang w:eastAsia="es-PE"/>
                <w14:ligatures w14:val="none"/>
              </w:rPr>
            </w:pPr>
            <w:ins w:id="3740" w:author="Direccion de Politicas y Gestion en Derechos Humanos 14" w:date="2023-12-18T11:31:00Z">
              <w:r w:rsidRPr="00C24B5F">
                <w:rPr>
                  <w:rFonts w:eastAsia="Times New Roman" w:cstheme="minorHAnsi"/>
                  <w:color w:val="000000"/>
                  <w:kern w:val="0"/>
                  <w:sz w:val="18"/>
                  <w:szCs w:val="18"/>
                  <w:lang w:eastAsia="es-PE"/>
                  <w14:ligatures w14:val="none"/>
                </w:rPr>
                <w:t>14</w:t>
              </w:r>
            </w:ins>
          </w:p>
        </w:tc>
        <w:tc>
          <w:tcPr>
            <w:tcW w:w="4921" w:type="dxa"/>
            <w:tcBorders>
              <w:top w:val="nil"/>
              <w:left w:val="nil"/>
              <w:bottom w:val="nil"/>
              <w:right w:val="nil"/>
            </w:tcBorders>
            <w:shd w:val="clear" w:color="auto" w:fill="auto"/>
            <w:noWrap/>
            <w:vAlign w:val="center"/>
            <w:hideMark/>
            <w:tcPrChange w:id="3741"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73E0D9B5" w14:textId="77777777" w:rsidR="00AF7482" w:rsidRPr="00C24B5F" w:rsidRDefault="00AF7482" w:rsidP="00F2666B">
            <w:pPr>
              <w:spacing w:after="0" w:line="240" w:lineRule="auto"/>
              <w:rPr>
                <w:ins w:id="3742" w:author="Direccion de Politicas y Gestion en Derechos Humanos 14" w:date="2023-12-18T11:31:00Z"/>
                <w:rFonts w:eastAsia="Times New Roman" w:cstheme="minorHAnsi"/>
                <w:color w:val="333333"/>
                <w:kern w:val="0"/>
                <w:sz w:val="18"/>
                <w:szCs w:val="18"/>
                <w:lang w:eastAsia="es-PE"/>
                <w14:ligatures w14:val="none"/>
              </w:rPr>
            </w:pPr>
            <w:ins w:id="3743" w:author="Direccion de Politicas y Gestion en Derechos Humanos 14" w:date="2023-12-18T11:31:00Z">
              <w:r w:rsidRPr="00C24B5F">
                <w:rPr>
                  <w:rFonts w:eastAsia="Times New Roman" w:cstheme="minorHAnsi"/>
                  <w:color w:val="333333"/>
                  <w:kern w:val="0"/>
                  <w:sz w:val="18"/>
                  <w:szCs w:val="18"/>
                  <w:lang w:eastAsia="es-PE"/>
                  <w14:ligatures w14:val="none"/>
                </w:rPr>
                <w:t>Exacerbación de los problemas de salud mental</w:t>
              </w:r>
            </w:ins>
          </w:p>
        </w:tc>
        <w:tc>
          <w:tcPr>
            <w:tcW w:w="990" w:type="dxa"/>
            <w:tcBorders>
              <w:top w:val="nil"/>
              <w:left w:val="nil"/>
              <w:bottom w:val="nil"/>
              <w:right w:val="nil"/>
            </w:tcBorders>
            <w:shd w:val="clear" w:color="auto" w:fill="auto"/>
            <w:vAlign w:val="center"/>
            <w:hideMark/>
            <w:tcPrChange w:id="3744"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140CE4A0" w14:textId="77777777" w:rsidR="00AF7482" w:rsidRPr="00C24B5F" w:rsidRDefault="00AF7482" w:rsidP="00F2666B">
            <w:pPr>
              <w:spacing w:after="0" w:line="240" w:lineRule="auto"/>
              <w:jc w:val="center"/>
              <w:rPr>
                <w:ins w:id="3745" w:author="Direccion de Politicas y Gestion en Derechos Humanos 14" w:date="2023-12-18T11:31:00Z"/>
                <w:rFonts w:eastAsia="Times New Roman" w:cstheme="minorHAnsi"/>
                <w:color w:val="000000"/>
                <w:kern w:val="0"/>
                <w:sz w:val="18"/>
                <w:szCs w:val="18"/>
                <w:lang w:eastAsia="es-PE"/>
                <w14:ligatures w14:val="none"/>
              </w:rPr>
            </w:pPr>
            <w:ins w:id="3746"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auto" w:fill="auto"/>
            <w:vAlign w:val="center"/>
            <w:hideMark/>
            <w:tcPrChange w:id="3747"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4DAB88F1" w14:textId="77777777" w:rsidR="00AF7482" w:rsidRPr="00C24B5F" w:rsidRDefault="00AF7482" w:rsidP="00F2666B">
            <w:pPr>
              <w:spacing w:after="0" w:line="240" w:lineRule="auto"/>
              <w:jc w:val="center"/>
              <w:rPr>
                <w:ins w:id="3748" w:author="Direccion de Politicas y Gestion en Derechos Humanos 14" w:date="2023-12-18T11:31:00Z"/>
                <w:rFonts w:eastAsia="Times New Roman" w:cstheme="minorHAnsi"/>
                <w:color w:val="000000"/>
                <w:kern w:val="0"/>
                <w:sz w:val="18"/>
                <w:szCs w:val="18"/>
                <w:lang w:eastAsia="es-PE"/>
                <w14:ligatures w14:val="none"/>
              </w:rPr>
            </w:pPr>
            <w:ins w:id="3749"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auto" w:fill="auto"/>
            <w:vAlign w:val="center"/>
            <w:hideMark/>
            <w:tcPrChange w:id="3750"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48B175F1" w14:textId="77777777" w:rsidR="00AF7482" w:rsidRPr="00C24B5F" w:rsidRDefault="00AF7482" w:rsidP="00F2666B">
            <w:pPr>
              <w:spacing w:after="0" w:line="240" w:lineRule="auto"/>
              <w:jc w:val="center"/>
              <w:rPr>
                <w:ins w:id="3751" w:author="Direccion de Politicas y Gestion en Derechos Humanos 14" w:date="2023-12-18T11:31:00Z"/>
                <w:rFonts w:eastAsia="Times New Roman" w:cstheme="minorHAnsi"/>
                <w:color w:val="000000"/>
                <w:kern w:val="0"/>
                <w:sz w:val="18"/>
                <w:szCs w:val="18"/>
                <w:lang w:eastAsia="es-PE"/>
                <w14:ligatures w14:val="none"/>
              </w:rPr>
            </w:pPr>
            <w:ins w:id="3752" w:author="Direccion de Politicas y Gestion en Derechos Humanos 14" w:date="2023-12-18T11:31:00Z">
              <w:r w:rsidRPr="00C24B5F">
                <w:rPr>
                  <w:rFonts w:eastAsia="Times New Roman" w:cstheme="minorHAnsi"/>
                  <w:color w:val="000000"/>
                  <w:kern w:val="0"/>
                  <w:sz w:val="18"/>
                  <w:szCs w:val="18"/>
                  <w:lang w:eastAsia="es-PE"/>
                  <w14:ligatures w14:val="none"/>
                </w:rPr>
                <w:t>3.87</w:t>
              </w:r>
            </w:ins>
          </w:p>
        </w:tc>
      </w:tr>
      <w:tr w:rsidR="00AF7482" w:rsidRPr="00C24B5F" w14:paraId="045B2E78" w14:textId="77777777" w:rsidTr="00C33B1F">
        <w:trPr>
          <w:trHeight w:val="20"/>
          <w:ins w:id="3753" w:author="Direccion de Politicas y Gestion en Derechos Humanos 14" w:date="2023-12-18T11:31:00Z"/>
          <w:trPrChange w:id="3754"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755"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24EBC77B" w14:textId="77777777" w:rsidR="00AF7482" w:rsidRPr="00C24B5F" w:rsidRDefault="00AF7482" w:rsidP="00F2666B">
            <w:pPr>
              <w:spacing w:after="0" w:line="240" w:lineRule="auto"/>
              <w:jc w:val="center"/>
              <w:rPr>
                <w:ins w:id="3756" w:author="Direccion de Politicas y Gestion en Derechos Humanos 14" w:date="2023-12-18T11:31:00Z"/>
                <w:rFonts w:eastAsia="Times New Roman" w:cstheme="minorHAnsi"/>
                <w:color w:val="000000"/>
                <w:kern w:val="0"/>
                <w:sz w:val="18"/>
                <w:szCs w:val="18"/>
                <w:lang w:eastAsia="es-PE"/>
                <w14:ligatures w14:val="none"/>
              </w:rPr>
            </w:pPr>
            <w:ins w:id="3757" w:author="Direccion de Politicas y Gestion en Derechos Humanos 14" w:date="2023-12-18T11:31:00Z">
              <w:r w:rsidRPr="00C24B5F">
                <w:rPr>
                  <w:rFonts w:eastAsia="Times New Roman" w:cstheme="minorHAnsi"/>
                  <w:color w:val="000000"/>
                  <w:kern w:val="0"/>
                  <w:sz w:val="18"/>
                  <w:szCs w:val="18"/>
                  <w:lang w:eastAsia="es-PE"/>
                  <w14:ligatures w14:val="none"/>
                </w:rPr>
                <w:t>15</w:t>
              </w:r>
            </w:ins>
          </w:p>
        </w:tc>
        <w:tc>
          <w:tcPr>
            <w:tcW w:w="4921" w:type="dxa"/>
            <w:tcBorders>
              <w:top w:val="nil"/>
              <w:left w:val="nil"/>
              <w:bottom w:val="nil"/>
              <w:right w:val="nil"/>
            </w:tcBorders>
            <w:shd w:val="clear" w:color="000000" w:fill="C5D9F1"/>
            <w:noWrap/>
            <w:vAlign w:val="center"/>
            <w:hideMark/>
            <w:tcPrChange w:id="3758"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04508597" w14:textId="77777777" w:rsidR="00AF7482" w:rsidRPr="00C24B5F" w:rsidRDefault="00AF7482" w:rsidP="00F2666B">
            <w:pPr>
              <w:spacing w:after="0" w:line="240" w:lineRule="auto"/>
              <w:rPr>
                <w:ins w:id="3759" w:author="Direccion de Politicas y Gestion en Derechos Humanos 14" w:date="2023-12-18T11:31:00Z"/>
                <w:rFonts w:eastAsia="Times New Roman" w:cstheme="minorHAnsi"/>
                <w:color w:val="333333"/>
                <w:kern w:val="0"/>
                <w:sz w:val="18"/>
                <w:szCs w:val="18"/>
                <w:lang w:eastAsia="es-PE"/>
                <w14:ligatures w14:val="none"/>
              </w:rPr>
            </w:pPr>
            <w:ins w:id="3760" w:author="Direccion de Politicas y Gestion en Derechos Humanos 14" w:date="2023-12-18T11:31:00Z">
              <w:r w:rsidRPr="00C24B5F">
                <w:rPr>
                  <w:rFonts w:eastAsia="Times New Roman" w:cstheme="minorHAnsi"/>
                  <w:color w:val="333333"/>
                  <w:kern w:val="0"/>
                  <w:sz w:val="18"/>
                  <w:szCs w:val="18"/>
                  <w:lang w:eastAsia="es-PE"/>
                  <w14:ligatures w14:val="none"/>
                </w:rPr>
                <w:t>Incidencia de eventos climáticos extremos</w:t>
              </w:r>
            </w:ins>
          </w:p>
        </w:tc>
        <w:tc>
          <w:tcPr>
            <w:tcW w:w="990" w:type="dxa"/>
            <w:tcBorders>
              <w:top w:val="nil"/>
              <w:left w:val="nil"/>
              <w:bottom w:val="nil"/>
              <w:right w:val="nil"/>
            </w:tcBorders>
            <w:shd w:val="clear" w:color="000000" w:fill="C5D9F1"/>
            <w:vAlign w:val="center"/>
            <w:hideMark/>
            <w:tcPrChange w:id="3761"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2021A569" w14:textId="77777777" w:rsidR="00AF7482" w:rsidRPr="00C24B5F" w:rsidRDefault="00AF7482" w:rsidP="00F2666B">
            <w:pPr>
              <w:spacing w:after="0" w:line="240" w:lineRule="auto"/>
              <w:jc w:val="center"/>
              <w:rPr>
                <w:ins w:id="3762" w:author="Direccion de Politicas y Gestion en Derechos Humanos 14" w:date="2023-12-18T11:31:00Z"/>
                <w:rFonts w:eastAsia="Times New Roman" w:cstheme="minorHAnsi"/>
                <w:color w:val="000000"/>
                <w:kern w:val="0"/>
                <w:sz w:val="18"/>
                <w:szCs w:val="18"/>
                <w:lang w:eastAsia="es-PE"/>
                <w14:ligatures w14:val="none"/>
              </w:rPr>
            </w:pPr>
            <w:ins w:id="3763"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000000" w:fill="C5D9F1"/>
            <w:vAlign w:val="center"/>
            <w:hideMark/>
            <w:tcPrChange w:id="3764"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45D35F6C" w14:textId="77777777" w:rsidR="00AF7482" w:rsidRPr="00C24B5F" w:rsidRDefault="00AF7482" w:rsidP="00F2666B">
            <w:pPr>
              <w:spacing w:after="0" w:line="240" w:lineRule="auto"/>
              <w:jc w:val="center"/>
              <w:rPr>
                <w:ins w:id="3765" w:author="Direccion de Politicas y Gestion en Derechos Humanos 14" w:date="2023-12-18T11:31:00Z"/>
                <w:rFonts w:eastAsia="Times New Roman" w:cstheme="minorHAnsi"/>
                <w:color w:val="000000"/>
                <w:kern w:val="0"/>
                <w:sz w:val="18"/>
                <w:szCs w:val="18"/>
                <w:lang w:eastAsia="es-PE"/>
                <w14:ligatures w14:val="none"/>
              </w:rPr>
            </w:pPr>
            <w:ins w:id="3766"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000000" w:fill="C5D9F1"/>
            <w:vAlign w:val="center"/>
            <w:hideMark/>
            <w:tcPrChange w:id="3767"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59008780" w14:textId="77777777" w:rsidR="00AF7482" w:rsidRPr="00C24B5F" w:rsidRDefault="00AF7482" w:rsidP="00F2666B">
            <w:pPr>
              <w:spacing w:after="0" w:line="240" w:lineRule="auto"/>
              <w:jc w:val="center"/>
              <w:rPr>
                <w:ins w:id="3768" w:author="Direccion de Politicas y Gestion en Derechos Humanos 14" w:date="2023-12-18T11:31:00Z"/>
                <w:rFonts w:eastAsia="Times New Roman" w:cstheme="minorHAnsi"/>
                <w:color w:val="000000"/>
                <w:kern w:val="0"/>
                <w:sz w:val="18"/>
                <w:szCs w:val="18"/>
                <w:lang w:eastAsia="es-PE"/>
                <w14:ligatures w14:val="none"/>
              </w:rPr>
            </w:pPr>
            <w:ins w:id="3769" w:author="Direccion de Politicas y Gestion en Derechos Humanos 14" w:date="2023-12-18T11:31:00Z">
              <w:r w:rsidRPr="00C24B5F">
                <w:rPr>
                  <w:rFonts w:eastAsia="Times New Roman" w:cstheme="minorHAnsi"/>
                  <w:color w:val="000000"/>
                  <w:kern w:val="0"/>
                  <w:sz w:val="18"/>
                  <w:szCs w:val="18"/>
                  <w:lang w:eastAsia="es-PE"/>
                  <w14:ligatures w14:val="none"/>
                </w:rPr>
                <w:t>3.87</w:t>
              </w:r>
            </w:ins>
          </w:p>
        </w:tc>
      </w:tr>
      <w:tr w:rsidR="00AF7482" w:rsidRPr="00C24B5F" w14:paraId="03F953A9" w14:textId="77777777" w:rsidTr="00C33B1F">
        <w:trPr>
          <w:trHeight w:val="20"/>
          <w:ins w:id="3770" w:author="Direccion de Politicas y Gestion en Derechos Humanos 14" w:date="2023-12-18T11:31:00Z"/>
          <w:trPrChange w:id="3771"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772"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39125376" w14:textId="77777777" w:rsidR="00AF7482" w:rsidRPr="00C24B5F" w:rsidRDefault="00AF7482" w:rsidP="00F2666B">
            <w:pPr>
              <w:spacing w:after="0" w:line="240" w:lineRule="auto"/>
              <w:jc w:val="center"/>
              <w:rPr>
                <w:ins w:id="3773" w:author="Direccion de Politicas y Gestion en Derechos Humanos 14" w:date="2023-12-18T11:31:00Z"/>
                <w:rFonts w:eastAsia="Times New Roman" w:cstheme="minorHAnsi"/>
                <w:color w:val="000000"/>
                <w:kern w:val="0"/>
                <w:sz w:val="18"/>
                <w:szCs w:val="18"/>
                <w:lang w:eastAsia="es-PE"/>
                <w14:ligatures w14:val="none"/>
              </w:rPr>
            </w:pPr>
            <w:ins w:id="3774" w:author="Direccion de Politicas y Gestion en Derechos Humanos 14" w:date="2023-12-18T11:31:00Z">
              <w:r w:rsidRPr="00C24B5F">
                <w:rPr>
                  <w:rFonts w:eastAsia="Times New Roman" w:cstheme="minorHAnsi"/>
                  <w:color w:val="000000"/>
                  <w:kern w:val="0"/>
                  <w:sz w:val="18"/>
                  <w:szCs w:val="18"/>
                  <w:lang w:eastAsia="es-PE"/>
                  <w14:ligatures w14:val="none"/>
                </w:rPr>
                <w:t>16</w:t>
              </w:r>
            </w:ins>
          </w:p>
        </w:tc>
        <w:tc>
          <w:tcPr>
            <w:tcW w:w="4921" w:type="dxa"/>
            <w:tcBorders>
              <w:top w:val="nil"/>
              <w:left w:val="nil"/>
              <w:bottom w:val="nil"/>
              <w:right w:val="nil"/>
            </w:tcBorders>
            <w:shd w:val="clear" w:color="auto" w:fill="auto"/>
            <w:noWrap/>
            <w:vAlign w:val="center"/>
            <w:hideMark/>
            <w:tcPrChange w:id="3775"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0F18B39B" w14:textId="77777777" w:rsidR="00AF7482" w:rsidRPr="00C24B5F" w:rsidRDefault="00AF7482" w:rsidP="00F2666B">
            <w:pPr>
              <w:spacing w:after="0" w:line="240" w:lineRule="auto"/>
              <w:rPr>
                <w:ins w:id="3776" w:author="Direccion de Politicas y Gestion en Derechos Humanos 14" w:date="2023-12-18T11:31:00Z"/>
                <w:rFonts w:eastAsia="Times New Roman" w:cstheme="minorHAnsi"/>
                <w:color w:val="333333"/>
                <w:kern w:val="0"/>
                <w:sz w:val="18"/>
                <w:szCs w:val="18"/>
                <w:lang w:eastAsia="es-PE"/>
                <w14:ligatures w14:val="none"/>
              </w:rPr>
            </w:pPr>
            <w:ins w:id="3777" w:author="Direccion de Politicas y Gestion en Derechos Humanos 14" w:date="2023-12-18T11:31:00Z">
              <w:r w:rsidRPr="00C24B5F">
                <w:rPr>
                  <w:rFonts w:eastAsia="Times New Roman" w:cstheme="minorHAnsi"/>
                  <w:color w:val="333333"/>
                  <w:kern w:val="0"/>
                  <w:sz w:val="18"/>
                  <w:szCs w:val="18"/>
                  <w:lang w:eastAsia="es-PE"/>
                  <w14:ligatures w14:val="none"/>
                </w:rPr>
                <w:t>Acrecentado nivel de casos de violencia de género</w:t>
              </w:r>
            </w:ins>
          </w:p>
        </w:tc>
        <w:tc>
          <w:tcPr>
            <w:tcW w:w="990" w:type="dxa"/>
            <w:tcBorders>
              <w:top w:val="nil"/>
              <w:left w:val="nil"/>
              <w:bottom w:val="nil"/>
              <w:right w:val="nil"/>
            </w:tcBorders>
            <w:shd w:val="clear" w:color="auto" w:fill="auto"/>
            <w:vAlign w:val="center"/>
            <w:hideMark/>
            <w:tcPrChange w:id="3778"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41AEFDB3" w14:textId="77777777" w:rsidR="00AF7482" w:rsidRPr="00C24B5F" w:rsidRDefault="00AF7482" w:rsidP="00F2666B">
            <w:pPr>
              <w:spacing w:after="0" w:line="240" w:lineRule="auto"/>
              <w:jc w:val="center"/>
              <w:rPr>
                <w:ins w:id="3779" w:author="Direccion de Politicas y Gestion en Derechos Humanos 14" w:date="2023-12-18T11:31:00Z"/>
                <w:rFonts w:eastAsia="Times New Roman" w:cstheme="minorHAnsi"/>
                <w:color w:val="000000"/>
                <w:kern w:val="0"/>
                <w:sz w:val="18"/>
                <w:szCs w:val="18"/>
                <w:lang w:eastAsia="es-PE"/>
                <w14:ligatures w14:val="none"/>
              </w:rPr>
            </w:pPr>
            <w:ins w:id="3780"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53" w:type="dxa"/>
            <w:tcBorders>
              <w:top w:val="nil"/>
              <w:left w:val="nil"/>
              <w:bottom w:val="nil"/>
              <w:right w:val="nil"/>
            </w:tcBorders>
            <w:shd w:val="clear" w:color="auto" w:fill="auto"/>
            <w:vAlign w:val="center"/>
            <w:hideMark/>
            <w:tcPrChange w:id="3781"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7147A54D" w14:textId="77777777" w:rsidR="00AF7482" w:rsidRPr="00C24B5F" w:rsidRDefault="00AF7482" w:rsidP="00F2666B">
            <w:pPr>
              <w:spacing w:after="0" w:line="240" w:lineRule="auto"/>
              <w:jc w:val="center"/>
              <w:rPr>
                <w:ins w:id="3782" w:author="Direccion de Politicas y Gestion en Derechos Humanos 14" w:date="2023-12-18T11:31:00Z"/>
                <w:rFonts w:eastAsia="Times New Roman" w:cstheme="minorHAnsi"/>
                <w:color w:val="000000"/>
                <w:kern w:val="0"/>
                <w:sz w:val="18"/>
                <w:szCs w:val="18"/>
                <w:lang w:eastAsia="es-PE"/>
                <w14:ligatures w14:val="none"/>
              </w:rPr>
            </w:pPr>
            <w:ins w:id="3783"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auto" w:fill="auto"/>
            <w:vAlign w:val="center"/>
            <w:hideMark/>
            <w:tcPrChange w:id="3784"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649D5CAD" w14:textId="77777777" w:rsidR="00AF7482" w:rsidRPr="00C24B5F" w:rsidRDefault="00AF7482" w:rsidP="00F2666B">
            <w:pPr>
              <w:spacing w:after="0" w:line="240" w:lineRule="auto"/>
              <w:jc w:val="center"/>
              <w:rPr>
                <w:ins w:id="3785" w:author="Direccion de Politicas y Gestion en Derechos Humanos 14" w:date="2023-12-18T11:31:00Z"/>
                <w:rFonts w:eastAsia="Times New Roman" w:cstheme="minorHAnsi"/>
                <w:color w:val="000000"/>
                <w:kern w:val="0"/>
                <w:sz w:val="18"/>
                <w:szCs w:val="18"/>
                <w:lang w:eastAsia="es-PE"/>
                <w14:ligatures w14:val="none"/>
              </w:rPr>
            </w:pPr>
            <w:ins w:id="3786" w:author="Direccion de Politicas y Gestion en Derechos Humanos 14" w:date="2023-12-18T11:31:00Z">
              <w:r w:rsidRPr="00C24B5F">
                <w:rPr>
                  <w:rFonts w:eastAsia="Times New Roman" w:cstheme="minorHAnsi"/>
                  <w:color w:val="000000"/>
                  <w:kern w:val="0"/>
                  <w:sz w:val="18"/>
                  <w:szCs w:val="18"/>
                  <w:lang w:eastAsia="es-PE"/>
                  <w14:ligatures w14:val="none"/>
                </w:rPr>
                <w:t>3.86</w:t>
              </w:r>
            </w:ins>
          </w:p>
        </w:tc>
      </w:tr>
      <w:tr w:rsidR="00AF7482" w:rsidRPr="00C24B5F" w14:paraId="29723F65" w14:textId="77777777" w:rsidTr="00C33B1F">
        <w:trPr>
          <w:trHeight w:val="20"/>
          <w:ins w:id="3787" w:author="Direccion de Politicas y Gestion en Derechos Humanos 14" w:date="2023-12-18T11:31:00Z"/>
          <w:trPrChange w:id="3788"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789"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0F0B22B6" w14:textId="77777777" w:rsidR="00AF7482" w:rsidRPr="00C24B5F" w:rsidRDefault="00AF7482" w:rsidP="00F2666B">
            <w:pPr>
              <w:spacing w:after="0" w:line="240" w:lineRule="auto"/>
              <w:jc w:val="center"/>
              <w:rPr>
                <w:ins w:id="3790" w:author="Direccion de Politicas y Gestion en Derechos Humanos 14" w:date="2023-12-18T11:31:00Z"/>
                <w:rFonts w:eastAsia="Times New Roman" w:cstheme="minorHAnsi"/>
                <w:color w:val="000000"/>
                <w:kern w:val="0"/>
                <w:sz w:val="18"/>
                <w:szCs w:val="18"/>
                <w:lang w:eastAsia="es-PE"/>
                <w14:ligatures w14:val="none"/>
              </w:rPr>
            </w:pPr>
            <w:ins w:id="3791" w:author="Direccion de Politicas y Gestion en Derechos Humanos 14" w:date="2023-12-18T11:31:00Z">
              <w:r w:rsidRPr="00C24B5F">
                <w:rPr>
                  <w:rFonts w:eastAsia="Times New Roman" w:cstheme="minorHAnsi"/>
                  <w:color w:val="000000"/>
                  <w:kern w:val="0"/>
                  <w:sz w:val="18"/>
                  <w:szCs w:val="18"/>
                  <w:lang w:eastAsia="es-PE"/>
                  <w14:ligatures w14:val="none"/>
                </w:rPr>
                <w:lastRenderedPageBreak/>
                <w:t>17</w:t>
              </w:r>
            </w:ins>
          </w:p>
        </w:tc>
        <w:tc>
          <w:tcPr>
            <w:tcW w:w="4921" w:type="dxa"/>
            <w:tcBorders>
              <w:top w:val="nil"/>
              <w:left w:val="nil"/>
              <w:bottom w:val="nil"/>
              <w:right w:val="nil"/>
            </w:tcBorders>
            <w:shd w:val="clear" w:color="000000" w:fill="C5D9F1"/>
            <w:noWrap/>
            <w:vAlign w:val="center"/>
            <w:hideMark/>
            <w:tcPrChange w:id="3792"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393F48F4" w14:textId="77777777" w:rsidR="00AF7482" w:rsidRPr="00C24B5F" w:rsidRDefault="00AF7482" w:rsidP="00F2666B">
            <w:pPr>
              <w:spacing w:after="0" w:line="240" w:lineRule="auto"/>
              <w:rPr>
                <w:ins w:id="3793" w:author="Direccion de Politicas y Gestion en Derechos Humanos 14" w:date="2023-12-18T11:31:00Z"/>
                <w:rFonts w:eastAsia="Times New Roman" w:cstheme="minorHAnsi"/>
                <w:color w:val="333333"/>
                <w:kern w:val="0"/>
                <w:sz w:val="18"/>
                <w:szCs w:val="18"/>
                <w:lang w:eastAsia="es-PE"/>
                <w14:ligatures w14:val="none"/>
              </w:rPr>
            </w:pPr>
            <w:ins w:id="3794" w:author="Direccion de Politicas y Gestion en Derechos Humanos 14" w:date="2023-12-18T11:31:00Z">
              <w:r w:rsidRPr="00C24B5F">
                <w:rPr>
                  <w:rFonts w:eastAsia="Times New Roman" w:cstheme="minorHAnsi"/>
                  <w:color w:val="333333"/>
                  <w:kern w:val="0"/>
                  <w:sz w:val="18"/>
                  <w:szCs w:val="18"/>
                  <w:lang w:eastAsia="es-PE"/>
                  <w14:ligatures w14:val="none"/>
                </w:rPr>
                <w:t>Ruptura del orden constitucional</w:t>
              </w:r>
            </w:ins>
          </w:p>
        </w:tc>
        <w:tc>
          <w:tcPr>
            <w:tcW w:w="990" w:type="dxa"/>
            <w:tcBorders>
              <w:top w:val="nil"/>
              <w:left w:val="nil"/>
              <w:bottom w:val="nil"/>
              <w:right w:val="nil"/>
            </w:tcBorders>
            <w:shd w:val="clear" w:color="000000" w:fill="C5D9F1"/>
            <w:vAlign w:val="center"/>
            <w:hideMark/>
            <w:tcPrChange w:id="3795"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BDE9241" w14:textId="77777777" w:rsidR="00AF7482" w:rsidRPr="00C24B5F" w:rsidRDefault="00AF7482" w:rsidP="00F2666B">
            <w:pPr>
              <w:spacing w:after="0" w:line="240" w:lineRule="auto"/>
              <w:jc w:val="center"/>
              <w:rPr>
                <w:ins w:id="3796" w:author="Direccion de Politicas y Gestion en Derechos Humanos 14" w:date="2023-12-18T11:31:00Z"/>
                <w:rFonts w:eastAsia="Times New Roman" w:cstheme="minorHAnsi"/>
                <w:color w:val="000000"/>
                <w:kern w:val="0"/>
                <w:sz w:val="18"/>
                <w:szCs w:val="18"/>
                <w:lang w:eastAsia="es-PE"/>
                <w14:ligatures w14:val="none"/>
              </w:rPr>
            </w:pPr>
            <w:ins w:id="3797"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000000" w:fill="C5D9F1"/>
            <w:vAlign w:val="center"/>
            <w:hideMark/>
            <w:tcPrChange w:id="3798"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349DAABF" w14:textId="77777777" w:rsidR="00AF7482" w:rsidRPr="00C24B5F" w:rsidRDefault="00AF7482" w:rsidP="00F2666B">
            <w:pPr>
              <w:spacing w:after="0" w:line="240" w:lineRule="auto"/>
              <w:jc w:val="center"/>
              <w:rPr>
                <w:ins w:id="3799" w:author="Direccion de Politicas y Gestion en Derechos Humanos 14" w:date="2023-12-18T11:31:00Z"/>
                <w:rFonts w:eastAsia="Times New Roman" w:cstheme="minorHAnsi"/>
                <w:color w:val="000000"/>
                <w:kern w:val="0"/>
                <w:sz w:val="18"/>
                <w:szCs w:val="18"/>
                <w:lang w:eastAsia="es-PE"/>
                <w14:ligatures w14:val="none"/>
              </w:rPr>
            </w:pPr>
            <w:ins w:id="3800" w:author="Direccion de Politicas y Gestion en Derechos Humanos 14" w:date="2023-12-18T11:31:00Z">
              <w:r w:rsidRPr="00C24B5F">
                <w:rPr>
                  <w:rFonts w:eastAsia="Times New Roman" w:cstheme="minorHAnsi"/>
                  <w:color w:val="000000"/>
                  <w:kern w:val="0"/>
                  <w:sz w:val="18"/>
                  <w:szCs w:val="18"/>
                  <w:lang w:eastAsia="es-PE"/>
                  <w14:ligatures w14:val="none"/>
                </w:rPr>
                <w:t>4.0</w:t>
              </w:r>
            </w:ins>
          </w:p>
        </w:tc>
        <w:tc>
          <w:tcPr>
            <w:tcW w:w="872" w:type="dxa"/>
            <w:tcBorders>
              <w:top w:val="nil"/>
              <w:left w:val="nil"/>
              <w:bottom w:val="nil"/>
              <w:right w:val="nil"/>
            </w:tcBorders>
            <w:shd w:val="clear" w:color="000000" w:fill="C5D9F1"/>
            <w:vAlign w:val="center"/>
            <w:hideMark/>
            <w:tcPrChange w:id="3801"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1FAC20C7" w14:textId="77777777" w:rsidR="00AF7482" w:rsidRPr="00C24B5F" w:rsidRDefault="00AF7482" w:rsidP="00F2666B">
            <w:pPr>
              <w:spacing w:after="0" w:line="240" w:lineRule="auto"/>
              <w:jc w:val="center"/>
              <w:rPr>
                <w:ins w:id="3802" w:author="Direccion de Politicas y Gestion en Derechos Humanos 14" w:date="2023-12-18T11:31:00Z"/>
                <w:rFonts w:eastAsia="Times New Roman" w:cstheme="minorHAnsi"/>
                <w:color w:val="000000"/>
                <w:kern w:val="0"/>
                <w:sz w:val="18"/>
                <w:szCs w:val="18"/>
                <w:lang w:eastAsia="es-PE"/>
                <w14:ligatures w14:val="none"/>
              </w:rPr>
            </w:pPr>
            <w:ins w:id="3803" w:author="Direccion de Politicas y Gestion en Derechos Humanos 14" w:date="2023-12-18T11:31:00Z">
              <w:r w:rsidRPr="00C24B5F">
                <w:rPr>
                  <w:rFonts w:eastAsia="Times New Roman" w:cstheme="minorHAnsi"/>
                  <w:color w:val="000000"/>
                  <w:kern w:val="0"/>
                  <w:sz w:val="18"/>
                  <w:szCs w:val="18"/>
                  <w:lang w:eastAsia="es-PE"/>
                  <w14:ligatures w14:val="none"/>
                </w:rPr>
                <w:t>3.86</w:t>
              </w:r>
            </w:ins>
          </w:p>
        </w:tc>
      </w:tr>
      <w:tr w:rsidR="00AF7482" w:rsidRPr="00C24B5F" w14:paraId="5C475117" w14:textId="77777777" w:rsidTr="00C33B1F">
        <w:trPr>
          <w:trHeight w:val="20"/>
          <w:ins w:id="3804" w:author="Direccion de Politicas y Gestion en Derechos Humanos 14" w:date="2023-12-18T11:31:00Z"/>
          <w:trPrChange w:id="3805"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806"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1EF6DC03" w14:textId="77777777" w:rsidR="00AF7482" w:rsidRPr="00C24B5F" w:rsidRDefault="00AF7482" w:rsidP="00F2666B">
            <w:pPr>
              <w:spacing w:after="0" w:line="240" w:lineRule="auto"/>
              <w:jc w:val="center"/>
              <w:rPr>
                <w:ins w:id="3807" w:author="Direccion de Politicas y Gestion en Derechos Humanos 14" w:date="2023-12-18T11:31:00Z"/>
                <w:rFonts w:eastAsia="Times New Roman" w:cstheme="minorHAnsi"/>
                <w:color w:val="000000"/>
                <w:kern w:val="0"/>
                <w:sz w:val="18"/>
                <w:szCs w:val="18"/>
                <w:lang w:eastAsia="es-PE"/>
                <w14:ligatures w14:val="none"/>
              </w:rPr>
            </w:pPr>
            <w:ins w:id="3808" w:author="Direccion de Politicas y Gestion en Derechos Humanos 14" w:date="2023-12-18T11:31:00Z">
              <w:r w:rsidRPr="00C24B5F">
                <w:rPr>
                  <w:rFonts w:eastAsia="Times New Roman" w:cstheme="minorHAnsi"/>
                  <w:color w:val="000000"/>
                  <w:kern w:val="0"/>
                  <w:sz w:val="18"/>
                  <w:szCs w:val="18"/>
                  <w:lang w:eastAsia="es-PE"/>
                  <w14:ligatures w14:val="none"/>
                </w:rPr>
                <w:t>18</w:t>
              </w:r>
            </w:ins>
          </w:p>
        </w:tc>
        <w:tc>
          <w:tcPr>
            <w:tcW w:w="4921" w:type="dxa"/>
            <w:tcBorders>
              <w:top w:val="nil"/>
              <w:left w:val="nil"/>
              <w:bottom w:val="nil"/>
              <w:right w:val="nil"/>
            </w:tcBorders>
            <w:shd w:val="clear" w:color="auto" w:fill="auto"/>
            <w:noWrap/>
            <w:vAlign w:val="center"/>
            <w:hideMark/>
            <w:tcPrChange w:id="3809"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7F631C27" w14:textId="77777777" w:rsidR="00AF7482" w:rsidRPr="00C24B5F" w:rsidRDefault="00AF7482" w:rsidP="00F2666B">
            <w:pPr>
              <w:spacing w:after="0" w:line="240" w:lineRule="auto"/>
              <w:rPr>
                <w:ins w:id="3810" w:author="Direccion de Politicas y Gestion en Derechos Humanos 14" w:date="2023-12-18T11:31:00Z"/>
                <w:rFonts w:eastAsia="Times New Roman" w:cstheme="minorHAnsi"/>
                <w:color w:val="333333"/>
                <w:kern w:val="0"/>
                <w:sz w:val="18"/>
                <w:szCs w:val="18"/>
                <w:lang w:eastAsia="es-PE"/>
                <w14:ligatures w14:val="none"/>
              </w:rPr>
            </w:pPr>
            <w:ins w:id="3811" w:author="Direccion de Politicas y Gestion en Derechos Humanos 14" w:date="2023-12-18T11:31:00Z">
              <w:r w:rsidRPr="00C24B5F">
                <w:rPr>
                  <w:rFonts w:eastAsia="Times New Roman" w:cstheme="minorHAnsi"/>
                  <w:color w:val="333333"/>
                  <w:kern w:val="0"/>
                  <w:sz w:val="18"/>
                  <w:szCs w:val="18"/>
                  <w:lang w:eastAsia="es-PE"/>
                  <w14:ligatures w14:val="none"/>
                </w:rPr>
                <w:t>Recesión prolongada de la economía</w:t>
              </w:r>
            </w:ins>
          </w:p>
        </w:tc>
        <w:tc>
          <w:tcPr>
            <w:tcW w:w="990" w:type="dxa"/>
            <w:tcBorders>
              <w:top w:val="nil"/>
              <w:left w:val="nil"/>
              <w:bottom w:val="nil"/>
              <w:right w:val="nil"/>
            </w:tcBorders>
            <w:shd w:val="clear" w:color="auto" w:fill="auto"/>
            <w:vAlign w:val="center"/>
            <w:hideMark/>
            <w:tcPrChange w:id="3812"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183C05CC" w14:textId="77777777" w:rsidR="00AF7482" w:rsidRPr="00C24B5F" w:rsidRDefault="00AF7482" w:rsidP="00F2666B">
            <w:pPr>
              <w:spacing w:after="0" w:line="240" w:lineRule="auto"/>
              <w:jc w:val="center"/>
              <w:rPr>
                <w:ins w:id="3813" w:author="Direccion de Politicas y Gestion en Derechos Humanos 14" w:date="2023-12-18T11:31:00Z"/>
                <w:rFonts w:eastAsia="Times New Roman" w:cstheme="minorHAnsi"/>
                <w:color w:val="000000"/>
                <w:kern w:val="0"/>
                <w:sz w:val="18"/>
                <w:szCs w:val="18"/>
                <w:lang w:eastAsia="es-PE"/>
                <w14:ligatures w14:val="none"/>
              </w:rPr>
            </w:pPr>
            <w:ins w:id="3814"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53" w:type="dxa"/>
            <w:tcBorders>
              <w:top w:val="nil"/>
              <w:left w:val="nil"/>
              <w:bottom w:val="nil"/>
              <w:right w:val="nil"/>
            </w:tcBorders>
            <w:shd w:val="clear" w:color="auto" w:fill="auto"/>
            <w:vAlign w:val="center"/>
            <w:hideMark/>
            <w:tcPrChange w:id="3815"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51B71FE0" w14:textId="77777777" w:rsidR="00AF7482" w:rsidRPr="00C24B5F" w:rsidRDefault="00AF7482" w:rsidP="00F2666B">
            <w:pPr>
              <w:spacing w:after="0" w:line="240" w:lineRule="auto"/>
              <w:jc w:val="center"/>
              <w:rPr>
                <w:ins w:id="3816" w:author="Direccion de Politicas y Gestion en Derechos Humanos 14" w:date="2023-12-18T11:31:00Z"/>
                <w:rFonts w:eastAsia="Times New Roman" w:cstheme="minorHAnsi"/>
                <w:color w:val="000000"/>
                <w:kern w:val="0"/>
                <w:sz w:val="18"/>
                <w:szCs w:val="18"/>
                <w:lang w:eastAsia="es-PE"/>
                <w14:ligatures w14:val="none"/>
              </w:rPr>
            </w:pPr>
            <w:ins w:id="3817"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auto" w:fill="auto"/>
            <w:vAlign w:val="center"/>
            <w:hideMark/>
            <w:tcPrChange w:id="3818"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794EBA20" w14:textId="77777777" w:rsidR="00AF7482" w:rsidRPr="00C24B5F" w:rsidRDefault="00AF7482" w:rsidP="00F2666B">
            <w:pPr>
              <w:spacing w:after="0" w:line="240" w:lineRule="auto"/>
              <w:jc w:val="center"/>
              <w:rPr>
                <w:ins w:id="3819" w:author="Direccion de Politicas y Gestion en Derechos Humanos 14" w:date="2023-12-18T11:31:00Z"/>
                <w:rFonts w:eastAsia="Times New Roman" w:cstheme="minorHAnsi"/>
                <w:color w:val="000000"/>
                <w:kern w:val="0"/>
                <w:sz w:val="18"/>
                <w:szCs w:val="18"/>
                <w:lang w:eastAsia="es-PE"/>
                <w14:ligatures w14:val="none"/>
              </w:rPr>
            </w:pPr>
            <w:ins w:id="3820" w:author="Direccion de Politicas y Gestion en Derechos Humanos 14" w:date="2023-12-18T11:31:00Z">
              <w:r w:rsidRPr="00C24B5F">
                <w:rPr>
                  <w:rFonts w:eastAsia="Times New Roman" w:cstheme="minorHAnsi"/>
                  <w:color w:val="000000"/>
                  <w:kern w:val="0"/>
                  <w:sz w:val="18"/>
                  <w:szCs w:val="18"/>
                  <w:lang w:eastAsia="es-PE"/>
                  <w14:ligatures w14:val="none"/>
                </w:rPr>
                <w:t>3.84</w:t>
              </w:r>
            </w:ins>
          </w:p>
        </w:tc>
      </w:tr>
      <w:tr w:rsidR="00AF7482" w:rsidRPr="00C24B5F" w14:paraId="66CA1A98" w14:textId="77777777" w:rsidTr="00C33B1F">
        <w:trPr>
          <w:trHeight w:val="20"/>
          <w:ins w:id="3821" w:author="Direccion de Politicas y Gestion en Derechos Humanos 14" w:date="2023-12-18T11:31:00Z"/>
          <w:trPrChange w:id="3822"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823"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36FEB5C0" w14:textId="77777777" w:rsidR="00AF7482" w:rsidRPr="00C24B5F" w:rsidRDefault="00AF7482" w:rsidP="00F2666B">
            <w:pPr>
              <w:spacing w:after="0" w:line="240" w:lineRule="auto"/>
              <w:jc w:val="center"/>
              <w:rPr>
                <w:ins w:id="3824" w:author="Direccion de Politicas y Gestion en Derechos Humanos 14" w:date="2023-12-18T11:31:00Z"/>
                <w:rFonts w:eastAsia="Times New Roman" w:cstheme="minorHAnsi"/>
                <w:color w:val="000000"/>
                <w:kern w:val="0"/>
                <w:sz w:val="18"/>
                <w:szCs w:val="18"/>
                <w:lang w:eastAsia="es-PE"/>
                <w14:ligatures w14:val="none"/>
              </w:rPr>
            </w:pPr>
            <w:ins w:id="3825" w:author="Direccion de Politicas y Gestion en Derechos Humanos 14" w:date="2023-12-18T11:31:00Z">
              <w:r w:rsidRPr="00C24B5F">
                <w:rPr>
                  <w:rFonts w:eastAsia="Times New Roman" w:cstheme="minorHAnsi"/>
                  <w:color w:val="000000"/>
                  <w:kern w:val="0"/>
                  <w:sz w:val="18"/>
                  <w:szCs w:val="18"/>
                  <w:lang w:eastAsia="es-PE"/>
                  <w14:ligatures w14:val="none"/>
                </w:rPr>
                <w:t>19</w:t>
              </w:r>
            </w:ins>
          </w:p>
        </w:tc>
        <w:tc>
          <w:tcPr>
            <w:tcW w:w="4921" w:type="dxa"/>
            <w:tcBorders>
              <w:top w:val="nil"/>
              <w:left w:val="nil"/>
              <w:bottom w:val="nil"/>
              <w:right w:val="nil"/>
            </w:tcBorders>
            <w:shd w:val="clear" w:color="000000" w:fill="C5D9F1"/>
            <w:noWrap/>
            <w:vAlign w:val="center"/>
            <w:hideMark/>
            <w:tcPrChange w:id="3826"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648F4AC8" w14:textId="77777777" w:rsidR="00AF7482" w:rsidRPr="00C24B5F" w:rsidRDefault="00AF7482" w:rsidP="00F2666B">
            <w:pPr>
              <w:spacing w:after="0" w:line="240" w:lineRule="auto"/>
              <w:rPr>
                <w:ins w:id="3827" w:author="Direccion de Politicas y Gestion en Derechos Humanos 14" w:date="2023-12-18T11:31:00Z"/>
                <w:rFonts w:eastAsia="Times New Roman" w:cstheme="minorHAnsi"/>
                <w:color w:val="333333"/>
                <w:kern w:val="0"/>
                <w:sz w:val="18"/>
                <w:szCs w:val="18"/>
                <w:lang w:eastAsia="es-PE"/>
                <w14:ligatures w14:val="none"/>
              </w:rPr>
            </w:pPr>
            <w:ins w:id="3828" w:author="Direccion de Politicas y Gestion en Derechos Humanos 14" w:date="2023-12-18T11:31:00Z">
              <w:r w:rsidRPr="00C24B5F">
                <w:rPr>
                  <w:rFonts w:eastAsia="Times New Roman" w:cstheme="minorHAnsi"/>
                  <w:color w:val="333333"/>
                  <w:kern w:val="0"/>
                  <w:sz w:val="18"/>
                  <w:szCs w:val="18"/>
                  <w:lang w:eastAsia="es-PE"/>
                  <w14:ligatures w14:val="none"/>
                </w:rPr>
                <w:t>Afectación del libre tránsito a consecuencia de conflictos sociales</w:t>
              </w:r>
            </w:ins>
          </w:p>
        </w:tc>
        <w:tc>
          <w:tcPr>
            <w:tcW w:w="990" w:type="dxa"/>
            <w:tcBorders>
              <w:top w:val="nil"/>
              <w:left w:val="nil"/>
              <w:bottom w:val="nil"/>
              <w:right w:val="nil"/>
            </w:tcBorders>
            <w:shd w:val="clear" w:color="000000" w:fill="C5D9F1"/>
            <w:vAlign w:val="center"/>
            <w:hideMark/>
            <w:tcPrChange w:id="3829"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6834D829" w14:textId="77777777" w:rsidR="00AF7482" w:rsidRPr="00C24B5F" w:rsidRDefault="00AF7482" w:rsidP="00F2666B">
            <w:pPr>
              <w:spacing w:after="0" w:line="240" w:lineRule="auto"/>
              <w:jc w:val="center"/>
              <w:rPr>
                <w:ins w:id="3830" w:author="Direccion de Politicas y Gestion en Derechos Humanos 14" w:date="2023-12-18T11:31:00Z"/>
                <w:rFonts w:eastAsia="Times New Roman" w:cstheme="minorHAnsi"/>
                <w:color w:val="000000"/>
                <w:kern w:val="0"/>
                <w:sz w:val="18"/>
                <w:szCs w:val="18"/>
                <w:lang w:eastAsia="es-PE"/>
                <w14:ligatures w14:val="none"/>
              </w:rPr>
            </w:pPr>
            <w:ins w:id="3831"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000000" w:fill="C5D9F1"/>
            <w:vAlign w:val="center"/>
            <w:hideMark/>
            <w:tcPrChange w:id="3832"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4E558040" w14:textId="77777777" w:rsidR="00AF7482" w:rsidRPr="00C24B5F" w:rsidRDefault="00AF7482" w:rsidP="00F2666B">
            <w:pPr>
              <w:spacing w:after="0" w:line="240" w:lineRule="auto"/>
              <w:jc w:val="center"/>
              <w:rPr>
                <w:ins w:id="3833" w:author="Direccion de Politicas y Gestion en Derechos Humanos 14" w:date="2023-12-18T11:31:00Z"/>
                <w:rFonts w:eastAsia="Times New Roman" w:cstheme="minorHAnsi"/>
                <w:color w:val="000000"/>
                <w:kern w:val="0"/>
                <w:sz w:val="18"/>
                <w:szCs w:val="18"/>
                <w:lang w:eastAsia="es-PE"/>
                <w14:ligatures w14:val="none"/>
              </w:rPr>
            </w:pPr>
            <w:ins w:id="3834"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000000" w:fill="C5D9F1"/>
            <w:vAlign w:val="center"/>
            <w:hideMark/>
            <w:tcPrChange w:id="3835"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4125EB8B" w14:textId="77777777" w:rsidR="00AF7482" w:rsidRPr="00C24B5F" w:rsidRDefault="00AF7482" w:rsidP="00F2666B">
            <w:pPr>
              <w:spacing w:after="0" w:line="240" w:lineRule="auto"/>
              <w:jc w:val="center"/>
              <w:rPr>
                <w:ins w:id="3836" w:author="Direccion de Politicas y Gestion en Derechos Humanos 14" w:date="2023-12-18T11:31:00Z"/>
                <w:rFonts w:eastAsia="Times New Roman" w:cstheme="minorHAnsi"/>
                <w:color w:val="000000"/>
                <w:kern w:val="0"/>
                <w:sz w:val="18"/>
                <w:szCs w:val="18"/>
                <w:lang w:eastAsia="es-PE"/>
                <w14:ligatures w14:val="none"/>
              </w:rPr>
            </w:pPr>
            <w:ins w:id="3837" w:author="Direccion de Politicas y Gestion en Derechos Humanos 14" w:date="2023-12-18T11:31:00Z">
              <w:r w:rsidRPr="00C24B5F">
                <w:rPr>
                  <w:rFonts w:eastAsia="Times New Roman" w:cstheme="minorHAnsi"/>
                  <w:color w:val="000000"/>
                  <w:kern w:val="0"/>
                  <w:sz w:val="18"/>
                  <w:szCs w:val="18"/>
                  <w:lang w:eastAsia="es-PE"/>
                  <w14:ligatures w14:val="none"/>
                </w:rPr>
                <w:t>3.82</w:t>
              </w:r>
            </w:ins>
          </w:p>
        </w:tc>
      </w:tr>
      <w:tr w:rsidR="00AF7482" w:rsidRPr="00C24B5F" w14:paraId="7603BFC6" w14:textId="77777777" w:rsidTr="00C33B1F">
        <w:trPr>
          <w:trHeight w:val="20"/>
          <w:ins w:id="3838" w:author="Direccion de Politicas y Gestion en Derechos Humanos 14" w:date="2023-12-18T11:31:00Z"/>
          <w:trPrChange w:id="3839"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840"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726B3705" w14:textId="77777777" w:rsidR="00AF7482" w:rsidRPr="00C24B5F" w:rsidRDefault="00AF7482" w:rsidP="00F2666B">
            <w:pPr>
              <w:spacing w:after="0" w:line="240" w:lineRule="auto"/>
              <w:jc w:val="center"/>
              <w:rPr>
                <w:ins w:id="3841" w:author="Direccion de Politicas y Gestion en Derechos Humanos 14" w:date="2023-12-18T11:31:00Z"/>
                <w:rFonts w:eastAsia="Times New Roman" w:cstheme="minorHAnsi"/>
                <w:color w:val="000000"/>
                <w:kern w:val="0"/>
                <w:sz w:val="18"/>
                <w:szCs w:val="18"/>
                <w:lang w:eastAsia="es-PE"/>
                <w14:ligatures w14:val="none"/>
              </w:rPr>
            </w:pPr>
            <w:ins w:id="3842" w:author="Direccion de Politicas y Gestion en Derechos Humanos 14" w:date="2023-12-18T11:31:00Z">
              <w:r w:rsidRPr="00C24B5F">
                <w:rPr>
                  <w:rFonts w:eastAsia="Times New Roman" w:cstheme="minorHAnsi"/>
                  <w:color w:val="000000"/>
                  <w:kern w:val="0"/>
                  <w:sz w:val="18"/>
                  <w:szCs w:val="18"/>
                  <w:lang w:eastAsia="es-PE"/>
                  <w14:ligatures w14:val="none"/>
                </w:rPr>
                <w:t>20</w:t>
              </w:r>
            </w:ins>
          </w:p>
        </w:tc>
        <w:tc>
          <w:tcPr>
            <w:tcW w:w="4921" w:type="dxa"/>
            <w:tcBorders>
              <w:top w:val="nil"/>
              <w:left w:val="nil"/>
              <w:bottom w:val="nil"/>
              <w:right w:val="nil"/>
            </w:tcBorders>
            <w:shd w:val="clear" w:color="auto" w:fill="auto"/>
            <w:noWrap/>
            <w:vAlign w:val="center"/>
            <w:hideMark/>
            <w:tcPrChange w:id="3843"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162ABA0C" w14:textId="77777777" w:rsidR="00AF7482" w:rsidRPr="00C24B5F" w:rsidRDefault="00AF7482" w:rsidP="00F2666B">
            <w:pPr>
              <w:spacing w:after="0" w:line="240" w:lineRule="auto"/>
              <w:rPr>
                <w:ins w:id="3844" w:author="Direccion de Politicas y Gestion en Derechos Humanos 14" w:date="2023-12-18T11:31:00Z"/>
                <w:rFonts w:eastAsia="Times New Roman" w:cstheme="minorHAnsi"/>
                <w:color w:val="333333"/>
                <w:kern w:val="0"/>
                <w:sz w:val="18"/>
                <w:szCs w:val="18"/>
                <w:lang w:eastAsia="es-PE"/>
                <w14:ligatures w14:val="none"/>
              </w:rPr>
            </w:pPr>
            <w:ins w:id="3845" w:author="Direccion de Politicas y Gestion en Derechos Humanos 14" w:date="2023-12-18T11:31:00Z">
              <w:r w:rsidRPr="00C24B5F">
                <w:rPr>
                  <w:rFonts w:eastAsia="Times New Roman" w:cstheme="minorHAnsi"/>
                  <w:color w:val="333333"/>
                  <w:kern w:val="0"/>
                  <w:sz w:val="18"/>
                  <w:szCs w:val="18"/>
                  <w:lang w:eastAsia="es-PE"/>
                  <w14:ligatures w14:val="none"/>
                </w:rPr>
                <w:t>Intensificado nivel de casos de trata de personas</w:t>
              </w:r>
            </w:ins>
          </w:p>
        </w:tc>
        <w:tc>
          <w:tcPr>
            <w:tcW w:w="990" w:type="dxa"/>
            <w:tcBorders>
              <w:top w:val="nil"/>
              <w:left w:val="nil"/>
              <w:bottom w:val="nil"/>
              <w:right w:val="nil"/>
            </w:tcBorders>
            <w:shd w:val="clear" w:color="auto" w:fill="auto"/>
            <w:vAlign w:val="center"/>
            <w:hideMark/>
            <w:tcPrChange w:id="3846"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00302253" w14:textId="77777777" w:rsidR="00AF7482" w:rsidRPr="00C24B5F" w:rsidRDefault="00AF7482" w:rsidP="00F2666B">
            <w:pPr>
              <w:spacing w:after="0" w:line="240" w:lineRule="auto"/>
              <w:jc w:val="center"/>
              <w:rPr>
                <w:ins w:id="3847" w:author="Direccion de Politicas y Gestion en Derechos Humanos 14" w:date="2023-12-18T11:31:00Z"/>
                <w:rFonts w:eastAsia="Times New Roman" w:cstheme="minorHAnsi"/>
                <w:color w:val="000000"/>
                <w:kern w:val="0"/>
                <w:sz w:val="18"/>
                <w:szCs w:val="18"/>
                <w:lang w:eastAsia="es-PE"/>
                <w14:ligatures w14:val="none"/>
              </w:rPr>
            </w:pPr>
            <w:ins w:id="3848"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auto" w:fill="auto"/>
            <w:vAlign w:val="center"/>
            <w:hideMark/>
            <w:tcPrChange w:id="3849"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51A173F6" w14:textId="77777777" w:rsidR="00AF7482" w:rsidRPr="00C24B5F" w:rsidRDefault="00AF7482" w:rsidP="00F2666B">
            <w:pPr>
              <w:spacing w:after="0" w:line="240" w:lineRule="auto"/>
              <w:jc w:val="center"/>
              <w:rPr>
                <w:ins w:id="3850" w:author="Direccion de Politicas y Gestion en Derechos Humanos 14" w:date="2023-12-18T11:31:00Z"/>
                <w:rFonts w:eastAsia="Times New Roman" w:cstheme="minorHAnsi"/>
                <w:color w:val="000000"/>
                <w:kern w:val="0"/>
                <w:sz w:val="18"/>
                <w:szCs w:val="18"/>
                <w:lang w:eastAsia="es-PE"/>
                <w14:ligatures w14:val="none"/>
              </w:rPr>
            </w:pPr>
            <w:ins w:id="3851"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72" w:type="dxa"/>
            <w:tcBorders>
              <w:top w:val="nil"/>
              <w:left w:val="nil"/>
              <w:bottom w:val="nil"/>
              <w:right w:val="nil"/>
            </w:tcBorders>
            <w:shd w:val="clear" w:color="auto" w:fill="auto"/>
            <w:vAlign w:val="center"/>
            <w:hideMark/>
            <w:tcPrChange w:id="3852"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39EA8BD8" w14:textId="77777777" w:rsidR="00AF7482" w:rsidRPr="00C24B5F" w:rsidRDefault="00AF7482" w:rsidP="00F2666B">
            <w:pPr>
              <w:spacing w:after="0" w:line="240" w:lineRule="auto"/>
              <w:jc w:val="center"/>
              <w:rPr>
                <w:ins w:id="3853" w:author="Direccion de Politicas y Gestion en Derechos Humanos 14" w:date="2023-12-18T11:31:00Z"/>
                <w:rFonts w:eastAsia="Times New Roman" w:cstheme="minorHAnsi"/>
                <w:color w:val="000000"/>
                <w:kern w:val="0"/>
                <w:sz w:val="18"/>
                <w:szCs w:val="18"/>
                <w:lang w:eastAsia="es-PE"/>
                <w14:ligatures w14:val="none"/>
              </w:rPr>
            </w:pPr>
            <w:ins w:id="3854" w:author="Direccion de Politicas y Gestion en Derechos Humanos 14" w:date="2023-12-18T11:31:00Z">
              <w:r w:rsidRPr="00C24B5F">
                <w:rPr>
                  <w:rFonts w:eastAsia="Times New Roman" w:cstheme="minorHAnsi"/>
                  <w:color w:val="000000"/>
                  <w:kern w:val="0"/>
                  <w:sz w:val="18"/>
                  <w:szCs w:val="18"/>
                  <w:lang w:eastAsia="es-PE"/>
                  <w14:ligatures w14:val="none"/>
                </w:rPr>
                <w:t>3.81</w:t>
              </w:r>
            </w:ins>
          </w:p>
        </w:tc>
      </w:tr>
      <w:tr w:rsidR="00AF7482" w:rsidRPr="00C24B5F" w14:paraId="41F4C7C9" w14:textId="77777777" w:rsidTr="00C33B1F">
        <w:trPr>
          <w:trHeight w:val="20"/>
          <w:ins w:id="3855" w:author="Direccion de Politicas y Gestion en Derechos Humanos 14" w:date="2023-12-18T11:31:00Z"/>
          <w:trPrChange w:id="3856"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857"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08E0F4C3" w14:textId="77777777" w:rsidR="00AF7482" w:rsidRPr="00C24B5F" w:rsidRDefault="00AF7482" w:rsidP="00F2666B">
            <w:pPr>
              <w:spacing w:after="0" w:line="240" w:lineRule="auto"/>
              <w:jc w:val="center"/>
              <w:rPr>
                <w:ins w:id="3858" w:author="Direccion de Politicas y Gestion en Derechos Humanos 14" w:date="2023-12-18T11:31:00Z"/>
                <w:rFonts w:eastAsia="Times New Roman" w:cstheme="minorHAnsi"/>
                <w:color w:val="000000"/>
                <w:kern w:val="0"/>
                <w:sz w:val="18"/>
                <w:szCs w:val="18"/>
                <w:lang w:eastAsia="es-PE"/>
                <w14:ligatures w14:val="none"/>
              </w:rPr>
            </w:pPr>
            <w:ins w:id="3859" w:author="Direccion de Politicas y Gestion en Derechos Humanos 14" w:date="2023-12-18T11:31:00Z">
              <w:r w:rsidRPr="00C24B5F">
                <w:rPr>
                  <w:rFonts w:eastAsia="Times New Roman" w:cstheme="minorHAnsi"/>
                  <w:color w:val="000000"/>
                  <w:kern w:val="0"/>
                  <w:sz w:val="18"/>
                  <w:szCs w:val="18"/>
                  <w:lang w:eastAsia="es-PE"/>
                  <w14:ligatures w14:val="none"/>
                </w:rPr>
                <w:t>21</w:t>
              </w:r>
            </w:ins>
          </w:p>
        </w:tc>
        <w:tc>
          <w:tcPr>
            <w:tcW w:w="4921" w:type="dxa"/>
            <w:tcBorders>
              <w:top w:val="nil"/>
              <w:left w:val="nil"/>
              <w:bottom w:val="nil"/>
              <w:right w:val="nil"/>
            </w:tcBorders>
            <w:shd w:val="clear" w:color="000000" w:fill="C5D9F1"/>
            <w:noWrap/>
            <w:vAlign w:val="center"/>
            <w:hideMark/>
            <w:tcPrChange w:id="3860"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391A8A9F" w14:textId="77777777" w:rsidR="00AF7482" w:rsidRPr="00C24B5F" w:rsidRDefault="00AF7482" w:rsidP="00F2666B">
            <w:pPr>
              <w:spacing w:after="0" w:line="240" w:lineRule="auto"/>
              <w:rPr>
                <w:ins w:id="3861" w:author="Direccion de Politicas y Gestion en Derechos Humanos 14" w:date="2023-12-18T11:31:00Z"/>
                <w:rFonts w:eastAsia="Times New Roman" w:cstheme="minorHAnsi"/>
                <w:color w:val="333333"/>
                <w:kern w:val="0"/>
                <w:sz w:val="18"/>
                <w:szCs w:val="18"/>
                <w:lang w:eastAsia="es-PE"/>
                <w14:ligatures w14:val="none"/>
              </w:rPr>
            </w:pPr>
            <w:ins w:id="3862" w:author="Direccion de Politicas y Gestion en Derechos Humanos 14" w:date="2023-12-18T11:31:00Z">
              <w:r w:rsidRPr="00C24B5F">
                <w:rPr>
                  <w:rFonts w:eastAsia="Times New Roman" w:cstheme="minorHAnsi"/>
                  <w:color w:val="333333"/>
                  <w:kern w:val="0"/>
                  <w:sz w:val="18"/>
                  <w:szCs w:val="18"/>
                  <w:lang w:eastAsia="es-PE"/>
                  <w14:ligatures w14:val="none"/>
                </w:rPr>
                <w:t>Fracaso de la mitigación en el cambio climático</w:t>
              </w:r>
            </w:ins>
          </w:p>
        </w:tc>
        <w:tc>
          <w:tcPr>
            <w:tcW w:w="990" w:type="dxa"/>
            <w:tcBorders>
              <w:top w:val="nil"/>
              <w:left w:val="nil"/>
              <w:bottom w:val="nil"/>
              <w:right w:val="nil"/>
            </w:tcBorders>
            <w:shd w:val="clear" w:color="000000" w:fill="C5D9F1"/>
            <w:vAlign w:val="center"/>
            <w:hideMark/>
            <w:tcPrChange w:id="3863"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A44CEED" w14:textId="77777777" w:rsidR="00AF7482" w:rsidRPr="00C24B5F" w:rsidRDefault="00AF7482" w:rsidP="00F2666B">
            <w:pPr>
              <w:spacing w:after="0" w:line="240" w:lineRule="auto"/>
              <w:jc w:val="center"/>
              <w:rPr>
                <w:ins w:id="3864" w:author="Direccion de Politicas y Gestion en Derechos Humanos 14" w:date="2023-12-18T11:31:00Z"/>
                <w:rFonts w:eastAsia="Times New Roman" w:cstheme="minorHAnsi"/>
                <w:color w:val="000000"/>
                <w:kern w:val="0"/>
                <w:sz w:val="18"/>
                <w:szCs w:val="18"/>
                <w:lang w:eastAsia="es-PE"/>
                <w14:ligatures w14:val="none"/>
              </w:rPr>
            </w:pPr>
            <w:ins w:id="3865"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000000" w:fill="C5D9F1"/>
            <w:vAlign w:val="center"/>
            <w:hideMark/>
            <w:tcPrChange w:id="3866"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4CC339C8" w14:textId="77777777" w:rsidR="00AF7482" w:rsidRPr="00C24B5F" w:rsidRDefault="00AF7482" w:rsidP="00F2666B">
            <w:pPr>
              <w:spacing w:after="0" w:line="240" w:lineRule="auto"/>
              <w:jc w:val="center"/>
              <w:rPr>
                <w:ins w:id="3867" w:author="Direccion de Politicas y Gestion en Derechos Humanos 14" w:date="2023-12-18T11:31:00Z"/>
                <w:rFonts w:eastAsia="Times New Roman" w:cstheme="minorHAnsi"/>
                <w:color w:val="000000"/>
                <w:kern w:val="0"/>
                <w:sz w:val="18"/>
                <w:szCs w:val="18"/>
                <w:lang w:eastAsia="es-PE"/>
                <w14:ligatures w14:val="none"/>
              </w:rPr>
            </w:pPr>
            <w:ins w:id="3868"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000000" w:fill="C5D9F1"/>
            <w:vAlign w:val="center"/>
            <w:hideMark/>
            <w:tcPrChange w:id="3869"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788C85C5" w14:textId="77777777" w:rsidR="00AF7482" w:rsidRPr="00C24B5F" w:rsidRDefault="00AF7482" w:rsidP="00F2666B">
            <w:pPr>
              <w:spacing w:after="0" w:line="240" w:lineRule="auto"/>
              <w:jc w:val="center"/>
              <w:rPr>
                <w:ins w:id="3870" w:author="Direccion de Politicas y Gestion en Derechos Humanos 14" w:date="2023-12-18T11:31:00Z"/>
                <w:rFonts w:eastAsia="Times New Roman" w:cstheme="minorHAnsi"/>
                <w:color w:val="000000"/>
                <w:kern w:val="0"/>
                <w:sz w:val="18"/>
                <w:szCs w:val="18"/>
                <w:lang w:eastAsia="es-PE"/>
                <w14:ligatures w14:val="none"/>
              </w:rPr>
            </w:pPr>
            <w:ins w:id="3871" w:author="Direccion de Politicas y Gestion en Derechos Humanos 14" w:date="2023-12-18T11:31:00Z">
              <w:r w:rsidRPr="00C24B5F">
                <w:rPr>
                  <w:rFonts w:eastAsia="Times New Roman" w:cstheme="minorHAnsi"/>
                  <w:color w:val="000000"/>
                  <w:kern w:val="0"/>
                  <w:sz w:val="18"/>
                  <w:szCs w:val="18"/>
                  <w:lang w:eastAsia="es-PE"/>
                  <w14:ligatures w14:val="none"/>
                </w:rPr>
                <w:t>3.81</w:t>
              </w:r>
            </w:ins>
          </w:p>
        </w:tc>
      </w:tr>
      <w:tr w:rsidR="00AF7482" w:rsidRPr="00C24B5F" w14:paraId="3BC54C7E" w14:textId="77777777" w:rsidTr="00C33B1F">
        <w:trPr>
          <w:trHeight w:val="20"/>
          <w:ins w:id="3872" w:author="Direccion de Politicas y Gestion en Derechos Humanos 14" w:date="2023-12-18T11:31:00Z"/>
          <w:trPrChange w:id="3873"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874"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66A12F2D" w14:textId="77777777" w:rsidR="00AF7482" w:rsidRPr="00C24B5F" w:rsidRDefault="00AF7482" w:rsidP="00F2666B">
            <w:pPr>
              <w:spacing w:after="0" w:line="240" w:lineRule="auto"/>
              <w:jc w:val="center"/>
              <w:rPr>
                <w:ins w:id="3875" w:author="Direccion de Politicas y Gestion en Derechos Humanos 14" w:date="2023-12-18T11:31:00Z"/>
                <w:rFonts w:eastAsia="Times New Roman" w:cstheme="minorHAnsi"/>
                <w:color w:val="000000"/>
                <w:kern w:val="0"/>
                <w:sz w:val="18"/>
                <w:szCs w:val="18"/>
                <w:lang w:eastAsia="es-PE"/>
                <w14:ligatures w14:val="none"/>
              </w:rPr>
            </w:pPr>
            <w:ins w:id="3876" w:author="Direccion de Politicas y Gestion en Derechos Humanos 14" w:date="2023-12-18T11:31:00Z">
              <w:r w:rsidRPr="00C24B5F">
                <w:rPr>
                  <w:rFonts w:eastAsia="Times New Roman" w:cstheme="minorHAnsi"/>
                  <w:color w:val="000000"/>
                  <w:kern w:val="0"/>
                  <w:sz w:val="18"/>
                  <w:szCs w:val="18"/>
                  <w:lang w:eastAsia="es-PE"/>
                  <w14:ligatures w14:val="none"/>
                </w:rPr>
                <w:t>22</w:t>
              </w:r>
            </w:ins>
          </w:p>
        </w:tc>
        <w:tc>
          <w:tcPr>
            <w:tcW w:w="4921" w:type="dxa"/>
            <w:tcBorders>
              <w:top w:val="nil"/>
              <w:left w:val="nil"/>
              <w:bottom w:val="nil"/>
              <w:right w:val="nil"/>
            </w:tcBorders>
            <w:shd w:val="clear" w:color="auto" w:fill="auto"/>
            <w:noWrap/>
            <w:vAlign w:val="center"/>
            <w:hideMark/>
            <w:tcPrChange w:id="3877"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509BC449" w14:textId="77777777" w:rsidR="00AF7482" w:rsidRPr="00C24B5F" w:rsidRDefault="00AF7482" w:rsidP="00F2666B">
            <w:pPr>
              <w:spacing w:after="0" w:line="240" w:lineRule="auto"/>
              <w:rPr>
                <w:ins w:id="3878" w:author="Direccion de Politicas y Gestion en Derechos Humanos 14" w:date="2023-12-18T11:31:00Z"/>
                <w:rFonts w:eastAsia="Times New Roman" w:cstheme="minorHAnsi"/>
                <w:color w:val="333333"/>
                <w:kern w:val="0"/>
                <w:sz w:val="18"/>
                <w:szCs w:val="18"/>
                <w:lang w:eastAsia="es-PE"/>
                <w14:ligatures w14:val="none"/>
              </w:rPr>
            </w:pPr>
            <w:ins w:id="3879" w:author="Direccion de Politicas y Gestion en Derechos Humanos 14" w:date="2023-12-18T11:31:00Z">
              <w:r w:rsidRPr="00C24B5F">
                <w:rPr>
                  <w:rFonts w:eastAsia="Times New Roman" w:cstheme="minorHAnsi"/>
                  <w:color w:val="333333"/>
                  <w:kern w:val="0"/>
                  <w:sz w:val="18"/>
                  <w:szCs w:val="18"/>
                  <w:lang w:eastAsia="es-PE"/>
                  <w14:ligatures w14:val="none"/>
                </w:rPr>
                <w:t>Masiva y rápida propagación de enfermedades infecciosas</w:t>
              </w:r>
            </w:ins>
          </w:p>
        </w:tc>
        <w:tc>
          <w:tcPr>
            <w:tcW w:w="990" w:type="dxa"/>
            <w:tcBorders>
              <w:top w:val="nil"/>
              <w:left w:val="nil"/>
              <w:bottom w:val="nil"/>
              <w:right w:val="nil"/>
            </w:tcBorders>
            <w:shd w:val="clear" w:color="auto" w:fill="auto"/>
            <w:vAlign w:val="center"/>
            <w:hideMark/>
            <w:tcPrChange w:id="3880"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02C616CA" w14:textId="77777777" w:rsidR="00AF7482" w:rsidRPr="00C24B5F" w:rsidRDefault="00AF7482" w:rsidP="00F2666B">
            <w:pPr>
              <w:spacing w:after="0" w:line="240" w:lineRule="auto"/>
              <w:jc w:val="center"/>
              <w:rPr>
                <w:ins w:id="3881" w:author="Direccion de Politicas y Gestion en Derechos Humanos 14" w:date="2023-12-18T11:31:00Z"/>
                <w:rFonts w:eastAsia="Times New Roman" w:cstheme="minorHAnsi"/>
                <w:color w:val="000000"/>
                <w:kern w:val="0"/>
                <w:sz w:val="18"/>
                <w:szCs w:val="18"/>
                <w:lang w:eastAsia="es-PE"/>
                <w14:ligatures w14:val="none"/>
              </w:rPr>
            </w:pPr>
            <w:ins w:id="3882"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53" w:type="dxa"/>
            <w:tcBorders>
              <w:top w:val="nil"/>
              <w:left w:val="nil"/>
              <w:bottom w:val="nil"/>
              <w:right w:val="nil"/>
            </w:tcBorders>
            <w:shd w:val="clear" w:color="auto" w:fill="auto"/>
            <w:vAlign w:val="center"/>
            <w:hideMark/>
            <w:tcPrChange w:id="3883"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0464F6F0" w14:textId="77777777" w:rsidR="00AF7482" w:rsidRPr="00C24B5F" w:rsidRDefault="00AF7482" w:rsidP="00F2666B">
            <w:pPr>
              <w:spacing w:after="0" w:line="240" w:lineRule="auto"/>
              <w:jc w:val="center"/>
              <w:rPr>
                <w:ins w:id="3884" w:author="Direccion de Politicas y Gestion en Derechos Humanos 14" w:date="2023-12-18T11:31:00Z"/>
                <w:rFonts w:eastAsia="Times New Roman" w:cstheme="minorHAnsi"/>
                <w:color w:val="000000"/>
                <w:kern w:val="0"/>
                <w:sz w:val="18"/>
                <w:szCs w:val="18"/>
                <w:lang w:eastAsia="es-PE"/>
                <w14:ligatures w14:val="none"/>
              </w:rPr>
            </w:pPr>
            <w:ins w:id="3885" w:author="Direccion de Politicas y Gestion en Derechos Humanos 14" w:date="2023-12-18T11:31:00Z">
              <w:r w:rsidRPr="00C24B5F">
                <w:rPr>
                  <w:rFonts w:eastAsia="Times New Roman" w:cstheme="minorHAnsi"/>
                  <w:color w:val="000000"/>
                  <w:kern w:val="0"/>
                  <w:sz w:val="18"/>
                  <w:szCs w:val="18"/>
                  <w:lang w:eastAsia="es-PE"/>
                  <w14:ligatures w14:val="none"/>
                </w:rPr>
                <w:t>3.9</w:t>
              </w:r>
            </w:ins>
          </w:p>
        </w:tc>
        <w:tc>
          <w:tcPr>
            <w:tcW w:w="872" w:type="dxa"/>
            <w:tcBorders>
              <w:top w:val="nil"/>
              <w:left w:val="nil"/>
              <w:bottom w:val="nil"/>
              <w:right w:val="nil"/>
            </w:tcBorders>
            <w:shd w:val="clear" w:color="auto" w:fill="auto"/>
            <w:vAlign w:val="center"/>
            <w:hideMark/>
            <w:tcPrChange w:id="3886"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30620778" w14:textId="77777777" w:rsidR="00AF7482" w:rsidRPr="00C24B5F" w:rsidRDefault="00AF7482" w:rsidP="00F2666B">
            <w:pPr>
              <w:spacing w:after="0" w:line="240" w:lineRule="auto"/>
              <w:jc w:val="center"/>
              <w:rPr>
                <w:ins w:id="3887" w:author="Direccion de Politicas y Gestion en Derechos Humanos 14" w:date="2023-12-18T11:31:00Z"/>
                <w:rFonts w:eastAsia="Times New Roman" w:cstheme="minorHAnsi"/>
                <w:color w:val="000000"/>
                <w:kern w:val="0"/>
                <w:sz w:val="18"/>
                <w:szCs w:val="18"/>
                <w:lang w:eastAsia="es-PE"/>
                <w14:ligatures w14:val="none"/>
              </w:rPr>
            </w:pPr>
            <w:ins w:id="3888" w:author="Direccion de Politicas y Gestion en Derechos Humanos 14" w:date="2023-12-18T11:31:00Z">
              <w:r w:rsidRPr="00C24B5F">
                <w:rPr>
                  <w:rFonts w:eastAsia="Times New Roman" w:cstheme="minorHAnsi"/>
                  <w:color w:val="000000"/>
                  <w:kern w:val="0"/>
                  <w:sz w:val="18"/>
                  <w:szCs w:val="18"/>
                  <w:lang w:eastAsia="es-PE"/>
                  <w14:ligatures w14:val="none"/>
                </w:rPr>
                <w:t>3.80</w:t>
              </w:r>
            </w:ins>
          </w:p>
        </w:tc>
      </w:tr>
      <w:tr w:rsidR="00AF7482" w:rsidRPr="00C24B5F" w14:paraId="55CFFFEB" w14:textId="77777777" w:rsidTr="00C33B1F">
        <w:trPr>
          <w:trHeight w:val="20"/>
          <w:ins w:id="3889" w:author="Direccion de Politicas y Gestion en Derechos Humanos 14" w:date="2023-12-18T11:31:00Z"/>
          <w:trPrChange w:id="3890"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891"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1B145A6D" w14:textId="77777777" w:rsidR="00AF7482" w:rsidRPr="00C24B5F" w:rsidRDefault="00AF7482" w:rsidP="00F2666B">
            <w:pPr>
              <w:spacing w:after="0" w:line="240" w:lineRule="auto"/>
              <w:jc w:val="center"/>
              <w:rPr>
                <w:ins w:id="3892" w:author="Direccion de Politicas y Gestion en Derechos Humanos 14" w:date="2023-12-18T11:31:00Z"/>
                <w:rFonts w:eastAsia="Times New Roman" w:cstheme="minorHAnsi"/>
                <w:color w:val="000000"/>
                <w:kern w:val="0"/>
                <w:sz w:val="18"/>
                <w:szCs w:val="18"/>
                <w:lang w:eastAsia="es-PE"/>
                <w14:ligatures w14:val="none"/>
              </w:rPr>
            </w:pPr>
            <w:ins w:id="3893" w:author="Direccion de Politicas y Gestion en Derechos Humanos 14" w:date="2023-12-18T11:31:00Z">
              <w:r w:rsidRPr="00C24B5F">
                <w:rPr>
                  <w:rFonts w:eastAsia="Times New Roman" w:cstheme="minorHAnsi"/>
                  <w:color w:val="000000"/>
                  <w:kern w:val="0"/>
                  <w:sz w:val="18"/>
                  <w:szCs w:val="18"/>
                  <w:lang w:eastAsia="es-PE"/>
                  <w14:ligatures w14:val="none"/>
                </w:rPr>
                <w:t>23</w:t>
              </w:r>
            </w:ins>
          </w:p>
        </w:tc>
        <w:tc>
          <w:tcPr>
            <w:tcW w:w="4921" w:type="dxa"/>
            <w:tcBorders>
              <w:top w:val="nil"/>
              <w:left w:val="nil"/>
              <w:bottom w:val="nil"/>
              <w:right w:val="nil"/>
            </w:tcBorders>
            <w:shd w:val="clear" w:color="000000" w:fill="C5D9F1"/>
            <w:noWrap/>
            <w:vAlign w:val="center"/>
            <w:hideMark/>
            <w:tcPrChange w:id="3894"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76DDBEE4" w14:textId="77777777" w:rsidR="00AF7482" w:rsidRPr="00C24B5F" w:rsidRDefault="00AF7482" w:rsidP="00F2666B">
            <w:pPr>
              <w:spacing w:after="0" w:line="240" w:lineRule="auto"/>
              <w:rPr>
                <w:ins w:id="3895" w:author="Direccion de Politicas y Gestion en Derechos Humanos 14" w:date="2023-12-18T11:31:00Z"/>
                <w:rFonts w:eastAsia="Times New Roman" w:cstheme="minorHAnsi"/>
                <w:color w:val="333333"/>
                <w:kern w:val="0"/>
                <w:sz w:val="18"/>
                <w:szCs w:val="18"/>
                <w:lang w:eastAsia="es-PE"/>
                <w14:ligatures w14:val="none"/>
              </w:rPr>
            </w:pPr>
            <w:ins w:id="3896" w:author="Direccion de Politicas y Gestion en Derechos Humanos 14" w:date="2023-12-18T11:31:00Z">
              <w:r w:rsidRPr="00C24B5F">
                <w:rPr>
                  <w:rFonts w:eastAsia="Times New Roman" w:cstheme="minorHAnsi"/>
                  <w:color w:val="333333"/>
                  <w:kern w:val="0"/>
                  <w:sz w:val="18"/>
                  <w:szCs w:val="18"/>
                  <w:lang w:eastAsia="es-PE"/>
                  <w14:ligatures w14:val="none"/>
                </w:rPr>
                <w:t>Fracaso del sistema de pensiones</w:t>
              </w:r>
            </w:ins>
          </w:p>
        </w:tc>
        <w:tc>
          <w:tcPr>
            <w:tcW w:w="990" w:type="dxa"/>
            <w:tcBorders>
              <w:top w:val="nil"/>
              <w:left w:val="nil"/>
              <w:bottom w:val="nil"/>
              <w:right w:val="nil"/>
            </w:tcBorders>
            <w:shd w:val="clear" w:color="000000" w:fill="C5D9F1"/>
            <w:vAlign w:val="center"/>
            <w:hideMark/>
            <w:tcPrChange w:id="3897"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33F132FB" w14:textId="77777777" w:rsidR="00AF7482" w:rsidRPr="00C24B5F" w:rsidRDefault="00AF7482" w:rsidP="00F2666B">
            <w:pPr>
              <w:spacing w:after="0" w:line="240" w:lineRule="auto"/>
              <w:jc w:val="center"/>
              <w:rPr>
                <w:ins w:id="3898" w:author="Direccion de Politicas y Gestion en Derechos Humanos 14" w:date="2023-12-18T11:31:00Z"/>
                <w:rFonts w:eastAsia="Times New Roman" w:cstheme="minorHAnsi"/>
                <w:color w:val="000000"/>
                <w:kern w:val="0"/>
                <w:sz w:val="18"/>
                <w:szCs w:val="18"/>
                <w:lang w:eastAsia="es-PE"/>
                <w14:ligatures w14:val="none"/>
              </w:rPr>
            </w:pPr>
            <w:ins w:id="3899"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53" w:type="dxa"/>
            <w:tcBorders>
              <w:top w:val="nil"/>
              <w:left w:val="nil"/>
              <w:bottom w:val="nil"/>
              <w:right w:val="nil"/>
            </w:tcBorders>
            <w:shd w:val="clear" w:color="000000" w:fill="C5D9F1"/>
            <w:vAlign w:val="center"/>
            <w:hideMark/>
            <w:tcPrChange w:id="3900"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473D8E4A" w14:textId="77777777" w:rsidR="00AF7482" w:rsidRPr="00C24B5F" w:rsidRDefault="00AF7482" w:rsidP="00F2666B">
            <w:pPr>
              <w:spacing w:after="0" w:line="240" w:lineRule="auto"/>
              <w:jc w:val="center"/>
              <w:rPr>
                <w:ins w:id="3901" w:author="Direccion de Politicas y Gestion en Derechos Humanos 14" w:date="2023-12-18T11:31:00Z"/>
                <w:rFonts w:eastAsia="Times New Roman" w:cstheme="minorHAnsi"/>
                <w:color w:val="000000"/>
                <w:kern w:val="0"/>
                <w:sz w:val="18"/>
                <w:szCs w:val="18"/>
                <w:lang w:eastAsia="es-PE"/>
                <w14:ligatures w14:val="none"/>
              </w:rPr>
            </w:pPr>
            <w:ins w:id="3902"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72" w:type="dxa"/>
            <w:tcBorders>
              <w:top w:val="nil"/>
              <w:left w:val="nil"/>
              <w:bottom w:val="nil"/>
              <w:right w:val="nil"/>
            </w:tcBorders>
            <w:shd w:val="clear" w:color="000000" w:fill="C5D9F1"/>
            <w:vAlign w:val="center"/>
            <w:hideMark/>
            <w:tcPrChange w:id="3903"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1F88952F" w14:textId="77777777" w:rsidR="00AF7482" w:rsidRPr="00C24B5F" w:rsidRDefault="00AF7482" w:rsidP="00F2666B">
            <w:pPr>
              <w:spacing w:after="0" w:line="240" w:lineRule="auto"/>
              <w:jc w:val="center"/>
              <w:rPr>
                <w:ins w:id="3904" w:author="Direccion de Politicas y Gestion en Derechos Humanos 14" w:date="2023-12-18T11:31:00Z"/>
                <w:rFonts w:eastAsia="Times New Roman" w:cstheme="minorHAnsi"/>
                <w:color w:val="000000"/>
                <w:kern w:val="0"/>
                <w:sz w:val="18"/>
                <w:szCs w:val="18"/>
                <w:lang w:eastAsia="es-PE"/>
                <w14:ligatures w14:val="none"/>
              </w:rPr>
            </w:pPr>
            <w:ins w:id="3905" w:author="Direccion de Politicas y Gestion en Derechos Humanos 14" w:date="2023-12-18T11:31:00Z">
              <w:r w:rsidRPr="00C24B5F">
                <w:rPr>
                  <w:rFonts w:eastAsia="Times New Roman" w:cstheme="minorHAnsi"/>
                  <w:color w:val="000000"/>
                  <w:kern w:val="0"/>
                  <w:sz w:val="18"/>
                  <w:szCs w:val="18"/>
                  <w:lang w:eastAsia="es-PE"/>
                  <w14:ligatures w14:val="none"/>
                </w:rPr>
                <w:t>3.75</w:t>
              </w:r>
            </w:ins>
          </w:p>
        </w:tc>
      </w:tr>
      <w:tr w:rsidR="00AF7482" w:rsidRPr="00C24B5F" w14:paraId="2607AFE4" w14:textId="77777777" w:rsidTr="00C33B1F">
        <w:trPr>
          <w:trHeight w:val="20"/>
          <w:ins w:id="3906" w:author="Direccion de Politicas y Gestion en Derechos Humanos 14" w:date="2023-12-18T11:31:00Z"/>
          <w:trPrChange w:id="3907"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908"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2799BE07" w14:textId="77777777" w:rsidR="00AF7482" w:rsidRPr="00C24B5F" w:rsidRDefault="00AF7482" w:rsidP="00F2666B">
            <w:pPr>
              <w:spacing w:after="0" w:line="240" w:lineRule="auto"/>
              <w:jc w:val="center"/>
              <w:rPr>
                <w:ins w:id="3909" w:author="Direccion de Politicas y Gestion en Derechos Humanos 14" w:date="2023-12-18T11:31:00Z"/>
                <w:rFonts w:eastAsia="Times New Roman" w:cstheme="minorHAnsi"/>
                <w:color w:val="000000"/>
                <w:kern w:val="0"/>
                <w:sz w:val="18"/>
                <w:szCs w:val="18"/>
                <w:lang w:eastAsia="es-PE"/>
                <w14:ligatures w14:val="none"/>
              </w:rPr>
            </w:pPr>
            <w:ins w:id="3910" w:author="Direccion de Politicas y Gestion en Derechos Humanos 14" w:date="2023-12-18T11:31:00Z">
              <w:r w:rsidRPr="00C24B5F">
                <w:rPr>
                  <w:rFonts w:eastAsia="Times New Roman" w:cstheme="minorHAnsi"/>
                  <w:color w:val="000000"/>
                  <w:kern w:val="0"/>
                  <w:sz w:val="18"/>
                  <w:szCs w:val="18"/>
                  <w:lang w:eastAsia="es-PE"/>
                  <w14:ligatures w14:val="none"/>
                </w:rPr>
                <w:t>24</w:t>
              </w:r>
            </w:ins>
          </w:p>
        </w:tc>
        <w:tc>
          <w:tcPr>
            <w:tcW w:w="4921" w:type="dxa"/>
            <w:tcBorders>
              <w:top w:val="nil"/>
              <w:left w:val="nil"/>
              <w:bottom w:val="nil"/>
              <w:right w:val="nil"/>
            </w:tcBorders>
            <w:shd w:val="clear" w:color="auto" w:fill="auto"/>
            <w:noWrap/>
            <w:vAlign w:val="center"/>
            <w:hideMark/>
            <w:tcPrChange w:id="3911"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501BDC59" w14:textId="77777777" w:rsidR="00AF7482" w:rsidRPr="00C24B5F" w:rsidRDefault="00AF7482" w:rsidP="00F2666B">
            <w:pPr>
              <w:spacing w:after="0" w:line="240" w:lineRule="auto"/>
              <w:rPr>
                <w:ins w:id="3912" w:author="Direccion de Politicas y Gestion en Derechos Humanos 14" w:date="2023-12-18T11:31:00Z"/>
                <w:rFonts w:eastAsia="Times New Roman" w:cstheme="minorHAnsi"/>
                <w:color w:val="333333"/>
                <w:kern w:val="0"/>
                <w:sz w:val="18"/>
                <w:szCs w:val="18"/>
                <w:lang w:eastAsia="es-PE"/>
                <w14:ligatures w14:val="none"/>
              </w:rPr>
            </w:pPr>
            <w:ins w:id="3913" w:author="Direccion de Politicas y Gestion en Derechos Humanos 14" w:date="2023-12-18T11:31:00Z">
              <w:r w:rsidRPr="00C24B5F">
                <w:rPr>
                  <w:rFonts w:eastAsia="Times New Roman" w:cstheme="minorHAnsi"/>
                  <w:color w:val="333333"/>
                  <w:kern w:val="0"/>
                  <w:sz w:val="18"/>
                  <w:szCs w:val="18"/>
                  <w:lang w:eastAsia="es-PE"/>
                  <w14:ligatures w14:val="none"/>
                </w:rPr>
                <w:t>Hacinamiento de población penitenciaria</w:t>
              </w:r>
            </w:ins>
          </w:p>
        </w:tc>
        <w:tc>
          <w:tcPr>
            <w:tcW w:w="990" w:type="dxa"/>
            <w:tcBorders>
              <w:top w:val="nil"/>
              <w:left w:val="nil"/>
              <w:bottom w:val="nil"/>
              <w:right w:val="nil"/>
            </w:tcBorders>
            <w:shd w:val="clear" w:color="auto" w:fill="auto"/>
            <w:vAlign w:val="center"/>
            <w:hideMark/>
            <w:tcPrChange w:id="3914"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57E118F3" w14:textId="77777777" w:rsidR="00AF7482" w:rsidRPr="00C24B5F" w:rsidRDefault="00AF7482" w:rsidP="00F2666B">
            <w:pPr>
              <w:spacing w:after="0" w:line="240" w:lineRule="auto"/>
              <w:jc w:val="center"/>
              <w:rPr>
                <w:ins w:id="3915" w:author="Direccion de Politicas y Gestion en Derechos Humanos 14" w:date="2023-12-18T11:31:00Z"/>
                <w:rFonts w:eastAsia="Times New Roman" w:cstheme="minorHAnsi"/>
                <w:color w:val="000000"/>
                <w:kern w:val="0"/>
                <w:sz w:val="18"/>
                <w:szCs w:val="18"/>
                <w:lang w:eastAsia="es-PE"/>
                <w14:ligatures w14:val="none"/>
              </w:rPr>
            </w:pPr>
            <w:ins w:id="3916"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53" w:type="dxa"/>
            <w:tcBorders>
              <w:top w:val="nil"/>
              <w:left w:val="nil"/>
              <w:bottom w:val="nil"/>
              <w:right w:val="nil"/>
            </w:tcBorders>
            <w:shd w:val="clear" w:color="auto" w:fill="auto"/>
            <w:vAlign w:val="center"/>
            <w:hideMark/>
            <w:tcPrChange w:id="3917"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7186FB37" w14:textId="77777777" w:rsidR="00AF7482" w:rsidRPr="00C24B5F" w:rsidRDefault="00AF7482" w:rsidP="00F2666B">
            <w:pPr>
              <w:spacing w:after="0" w:line="240" w:lineRule="auto"/>
              <w:jc w:val="center"/>
              <w:rPr>
                <w:ins w:id="3918" w:author="Direccion de Politicas y Gestion en Derechos Humanos 14" w:date="2023-12-18T11:31:00Z"/>
                <w:rFonts w:eastAsia="Times New Roman" w:cstheme="minorHAnsi"/>
                <w:color w:val="000000"/>
                <w:kern w:val="0"/>
                <w:sz w:val="18"/>
                <w:szCs w:val="18"/>
                <w:lang w:eastAsia="es-PE"/>
                <w14:ligatures w14:val="none"/>
              </w:rPr>
            </w:pPr>
            <w:ins w:id="3919" w:author="Direccion de Politicas y Gestion en Derechos Humanos 14" w:date="2023-12-18T11:31:00Z">
              <w:r w:rsidRPr="00C24B5F">
                <w:rPr>
                  <w:rFonts w:eastAsia="Times New Roman" w:cstheme="minorHAnsi"/>
                  <w:color w:val="000000"/>
                  <w:kern w:val="0"/>
                  <w:sz w:val="18"/>
                  <w:szCs w:val="18"/>
                  <w:lang w:eastAsia="es-PE"/>
                  <w14:ligatures w14:val="none"/>
                </w:rPr>
                <w:t>3.6</w:t>
              </w:r>
            </w:ins>
          </w:p>
        </w:tc>
        <w:tc>
          <w:tcPr>
            <w:tcW w:w="872" w:type="dxa"/>
            <w:tcBorders>
              <w:top w:val="nil"/>
              <w:left w:val="nil"/>
              <w:bottom w:val="nil"/>
              <w:right w:val="nil"/>
            </w:tcBorders>
            <w:shd w:val="clear" w:color="auto" w:fill="auto"/>
            <w:vAlign w:val="center"/>
            <w:hideMark/>
            <w:tcPrChange w:id="3920"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62605E1F" w14:textId="77777777" w:rsidR="00AF7482" w:rsidRPr="00C24B5F" w:rsidRDefault="00AF7482" w:rsidP="00F2666B">
            <w:pPr>
              <w:spacing w:after="0" w:line="240" w:lineRule="auto"/>
              <w:jc w:val="center"/>
              <w:rPr>
                <w:ins w:id="3921" w:author="Direccion de Politicas y Gestion en Derechos Humanos 14" w:date="2023-12-18T11:31:00Z"/>
                <w:rFonts w:eastAsia="Times New Roman" w:cstheme="minorHAnsi"/>
                <w:color w:val="000000"/>
                <w:kern w:val="0"/>
                <w:sz w:val="18"/>
                <w:szCs w:val="18"/>
                <w:lang w:eastAsia="es-PE"/>
                <w14:ligatures w14:val="none"/>
              </w:rPr>
            </w:pPr>
            <w:ins w:id="3922" w:author="Direccion de Politicas y Gestion en Derechos Humanos 14" w:date="2023-12-18T11:31:00Z">
              <w:r w:rsidRPr="00C24B5F">
                <w:rPr>
                  <w:rFonts w:eastAsia="Times New Roman" w:cstheme="minorHAnsi"/>
                  <w:color w:val="000000"/>
                  <w:kern w:val="0"/>
                  <w:sz w:val="18"/>
                  <w:szCs w:val="18"/>
                  <w:lang w:eastAsia="es-PE"/>
                  <w14:ligatures w14:val="none"/>
                </w:rPr>
                <w:t>3.70</w:t>
              </w:r>
            </w:ins>
          </w:p>
        </w:tc>
      </w:tr>
      <w:tr w:rsidR="00AF7482" w:rsidRPr="00C24B5F" w14:paraId="52E55E07" w14:textId="77777777" w:rsidTr="00C33B1F">
        <w:trPr>
          <w:trHeight w:val="20"/>
          <w:ins w:id="3923" w:author="Direccion de Politicas y Gestion en Derechos Humanos 14" w:date="2023-12-18T11:31:00Z"/>
          <w:trPrChange w:id="3924"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925"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0FF3957F" w14:textId="77777777" w:rsidR="00AF7482" w:rsidRPr="00C24B5F" w:rsidRDefault="00AF7482" w:rsidP="00F2666B">
            <w:pPr>
              <w:spacing w:after="0" w:line="240" w:lineRule="auto"/>
              <w:jc w:val="center"/>
              <w:rPr>
                <w:ins w:id="3926" w:author="Direccion de Politicas y Gestion en Derechos Humanos 14" w:date="2023-12-18T11:31:00Z"/>
                <w:rFonts w:eastAsia="Times New Roman" w:cstheme="minorHAnsi"/>
                <w:color w:val="000000"/>
                <w:kern w:val="0"/>
                <w:sz w:val="18"/>
                <w:szCs w:val="18"/>
                <w:lang w:eastAsia="es-PE"/>
                <w14:ligatures w14:val="none"/>
              </w:rPr>
            </w:pPr>
            <w:ins w:id="3927" w:author="Direccion de Politicas y Gestion en Derechos Humanos 14" w:date="2023-12-18T11:31:00Z">
              <w:r w:rsidRPr="00C24B5F">
                <w:rPr>
                  <w:rFonts w:eastAsia="Times New Roman" w:cstheme="minorHAnsi"/>
                  <w:color w:val="000000"/>
                  <w:kern w:val="0"/>
                  <w:sz w:val="18"/>
                  <w:szCs w:val="18"/>
                  <w:lang w:eastAsia="es-PE"/>
                  <w14:ligatures w14:val="none"/>
                </w:rPr>
                <w:t>25</w:t>
              </w:r>
            </w:ins>
          </w:p>
        </w:tc>
        <w:tc>
          <w:tcPr>
            <w:tcW w:w="4921" w:type="dxa"/>
            <w:tcBorders>
              <w:top w:val="nil"/>
              <w:left w:val="nil"/>
              <w:bottom w:val="nil"/>
              <w:right w:val="nil"/>
            </w:tcBorders>
            <w:shd w:val="clear" w:color="000000" w:fill="C5D9F1"/>
            <w:noWrap/>
            <w:vAlign w:val="center"/>
            <w:hideMark/>
            <w:tcPrChange w:id="3928"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0EBAF08C" w14:textId="77777777" w:rsidR="00AF7482" w:rsidRPr="00C24B5F" w:rsidRDefault="00AF7482" w:rsidP="00F2666B">
            <w:pPr>
              <w:spacing w:after="0" w:line="240" w:lineRule="auto"/>
              <w:rPr>
                <w:ins w:id="3929" w:author="Direccion de Politicas y Gestion en Derechos Humanos 14" w:date="2023-12-18T11:31:00Z"/>
                <w:rFonts w:eastAsia="Times New Roman" w:cstheme="minorHAnsi"/>
                <w:color w:val="333333"/>
                <w:kern w:val="0"/>
                <w:sz w:val="18"/>
                <w:szCs w:val="18"/>
                <w:lang w:eastAsia="es-PE"/>
                <w14:ligatures w14:val="none"/>
              </w:rPr>
            </w:pPr>
            <w:ins w:id="3930" w:author="Direccion de Politicas y Gestion en Derechos Humanos 14" w:date="2023-12-18T11:31:00Z">
              <w:r w:rsidRPr="00C24B5F">
                <w:rPr>
                  <w:rFonts w:eastAsia="Times New Roman" w:cstheme="minorHAnsi"/>
                  <w:color w:val="333333"/>
                  <w:kern w:val="0"/>
                  <w:sz w:val="18"/>
                  <w:szCs w:val="18"/>
                  <w:lang w:eastAsia="es-PE"/>
                  <w14:ligatures w14:val="none"/>
                </w:rPr>
                <w:t>Filtración sistemática de datos</w:t>
              </w:r>
            </w:ins>
          </w:p>
        </w:tc>
        <w:tc>
          <w:tcPr>
            <w:tcW w:w="990" w:type="dxa"/>
            <w:tcBorders>
              <w:top w:val="nil"/>
              <w:left w:val="nil"/>
              <w:bottom w:val="nil"/>
              <w:right w:val="nil"/>
            </w:tcBorders>
            <w:shd w:val="clear" w:color="000000" w:fill="C5D9F1"/>
            <w:vAlign w:val="center"/>
            <w:hideMark/>
            <w:tcPrChange w:id="3931"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34AAE24F" w14:textId="77777777" w:rsidR="00AF7482" w:rsidRPr="00C24B5F" w:rsidRDefault="00AF7482" w:rsidP="00F2666B">
            <w:pPr>
              <w:spacing w:after="0" w:line="240" w:lineRule="auto"/>
              <w:jc w:val="center"/>
              <w:rPr>
                <w:ins w:id="3932" w:author="Direccion de Politicas y Gestion en Derechos Humanos 14" w:date="2023-12-18T11:31:00Z"/>
                <w:rFonts w:eastAsia="Times New Roman" w:cstheme="minorHAnsi"/>
                <w:color w:val="000000"/>
                <w:kern w:val="0"/>
                <w:sz w:val="18"/>
                <w:szCs w:val="18"/>
                <w:lang w:eastAsia="es-PE"/>
                <w14:ligatures w14:val="none"/>
              </w:rPr>
            </w:pPr>
            <w:ins w:id="3933" w:author="Direccion de Politicas y Gestion en Derechos Humanos 14" w:date="2023-12-18T11:31:00Z">
              <w:r w:rsidRPr="00C24B5F">
                <w:rPr>
                  <w:rFonts w:eastAsia="Times New Roman" w:cstheme="minorHAnsi"/>
                  <w:color w:val="000000"/>
                  <w:kern w:val="0"/>
                  <w:sz w:val="18"/>
                  <w:szCs w:val="18"/>
                  <w:lang w:eastAsia="es-PE"/>
                  <w14:ligatures w14:val="none"/>
                </w:rPr>
                <w:t>3.6</w:t>
              </w:r>
            </w:ins>
          </w:p>
        </w:tc>
        <w:tc>
          <w:tcPr>
            <w:tcW w:w="853" w:type="dxa"/>
            <w:tcBorders>
              <w:top w:val="nil"/>
              <w:left w:val="nil"/>
              <w:bottom w:val="nil"/>
              <w:right w:val="nil"/>
            </w:tcBorders>
            <w:shd w:val="clear" w:color="000000" w:fill="C5D9F1"/>
            <w:vAlign w:val="center"/>
            <w:hideMark/>
            <w:tcPrChange w:id="3934"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1AB8B410" w14:textId="77777777" w:rsidR="00AF7482" w:rsidRPr="00C24B5F" w:rsidRDefault="00AF7482" w:rsidP="00F2666B">
            <w:pPr>
              <w:spacing w:after="0" w:line="240" w:lineRule="auto"/>
              <w:jc w:val="center"/>
              <w:rPr>
                <w:ins w:id="3935" w:author="Direccion de Politicas y Gestion en Derechos Humanos 14" w:date="2023-12-18T11:31:00Z"/>
                <w:rFonts w:eastAsia="Times New Roman" w:cstheme="minorHAnsi"/>
                <w:color w:val="000000"/>
                <w:kern w:val="0"/>
                <w:sz w:val="18"/>
                <w:szCs w:val="18"/>
                <w:lang w:eastAsia="es-PE"/>
                <w14:ligatures w14:val="none"/>
              </w:rPr>
            </w:pPr>
            <w:ins w:id="3936" w:author="Direccion de Politicas y Gestion en Derechos Humanos 14" w:date="2023-12-18T11:31:00Z">
              <w:r w:rsidRPr="00C24B5F">
                <w:rPr>
                  <w:rFonts w:eastAsia="Times New Roman" w:cstheme="minorHAnsi"/>
                  <w:color w:val="000000"/>
                  <w:kern w:val="0"/>
                  <w:sz w:val="18"/>
                  <w:szCs w:val="18"/>
                  <w:lang w:eastAsia="es-PE"/>
                  <w14:ligatures w14:val="none"/>
                </w:rPr>
                <w:t>3.6</w:t>
              </w:r>
            </w:ins>
          </w:p>
        </w:tc>
        <w:tc>
          <w:tcPr>
            <w:tcW w:w="872" w:type="dxa"/>
            <w:tcBorders>
              <w:top w:val="nil"/>
              <w:left w:val="nil"/>
              <w:bottom w:val="nil"/>
              <w:right w:val="nil"/>
            </w:tcBorders>
            <w:shd w:val="clear" w:color="000000" w:fill="C5D9F1"/>
            <w:vAlign w:val="center"/>
            <w:hideMark/>
            <w:tcPrChange w:id="3937"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3AE0889A" w14:textId="77777777" w:rsidR="00AF7482" w:rsidRPr="00C24B5F" w:rsidRDefault="00AF7482" w:rsidP="00F2666B">
            <w:pPr>
              <w:spacing w:after="0" w:line="240" w:lineRule="auto"/>
              <w:jc w:val="center"/>
              <w:rPr>
                <w:ins w:id="3938" w:author="Direccion de Politicas y Gestion en Derechos Humanos 14" w:date="2023-12-18T11:31:00Z"/>
                <w:rFonts w:eastAsia="Times New Roman" w:cstheme="minorHAnsi"/>
                <w:color w:val="000000"/>
                <w:kern w:val="0"/>
                <w:sz w:val="18"/>
                <w:szCs w:val="18"/>
                <w:lang w:eastAsia="es-PE"/>
                <w14:ligatures w14:val="none"/>
              </w:rPr>
            </w:pPr>
            <w:ins w:id="3939" w:author="Direccion de Politicas y Gestion en Derechos Humanos 14" w:date="2023-12-18T11:31:00Z">
              <w:r w:rsidRPr="00C24B5F">
                <w:rPr>
                  <w:rFonts w:eastAsia="Times New Roman" w:cstheme="minorHAnsi"/>
                  <w:color w:val="000000"/>
                  <w:kern w:val="0"/>
                  <w:sz w:val="18"/>
                  <w:szCs w:val="18"/>
                  <w:lang w:eastAsia="es-PE"/>
                  <w14:ligatures w14:val="none"/>
                </w:rPr>
                <w:t>3.60</w:t>
              </w:r>
            </w:ins>
          </w:p>
        </w:tc>
      </w:tr>
      <w:tr w:rsidR="00AF7482" w:rsidRPr="00C24B5F" w14:paraId="3A4349DE" w14:textId="77777777" w:rsidTr="00C33B1F">
        <w:trPr>
          <w:trHeight w:val="20"/>
          <w:ins w:id="3940" w:author="Direccion de Politicas y Gestion en Derechos Humanos 14" w:date="2023-12-18T11:31:00Z"/>
          <w:trPrChange w:id="3941"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942"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44550377" w14:textId="77777777" w:rsidR="00AF7482" w:rsidRPr="00C24B5F" w:rsidRDefault="00AF7482" w:rsidP="00F2666B">
            <w:pPr>
              <w:spacing w:after="0" w:line="240" w:lineRule="auto"/>
              <w:jc w:val="center"/>
              <w:rPr>
                <w:ins w:id="3943" w:author="Direccion de Politicas y Gestion en Derechos Humanos 14" w:date="2023-12-18T11:31:00Z"/>
                <w:rFonts w:eastAsia="Times New Roman" w:cstheme="minorHAnsi"/>
                <w:color w:val="000000"/>
                <w:kern w:val="0"/>
                <w:sz w:val="18"/>
                <w:szCs w:val="18"/>
                <w:lang w:eastAsia="es-PE"/>
                <w14:ligatures w14:val="none"/>
              </w:rPr>
            </w:pPr>
            <w:ins w:id="3944" w:author="Direccion de Politicas y Gestion en Derechos Humanos 14" w:date="2023-12-18T11:31:00Z">
              <w:r w:rsidRPr="00C24B5F">
                <w:rPr>
                  <w:rFonts w:eastAsia="Times New Roman" w:cstheme="minorHAnsi"/>
                  <w:color w:val="000000"/>
                  <w:kern w:val="0"/>
                  <w:sz w:val="18"/>
                  <w:szCs w:val="18"/>
                  <w:lang w:eastAsia="es-PE"/>
                  <w14:ligatures w14:val="none"/>
                </w:rPr>
                <w:t>26</w:t>
              </w:r>
            </w:ins>
          </w:p>
        </w:tc>
        <w:tc>
          <w:tcPr>
            <w:tcW w:w="4921" w:type="dxa"/>
            <w:tcBorders>
              <w:top w:val="nil"/>
              <w:left w:val="nil"/>
              <w:bottom w:val="nil"/>
              <w:right w:val="nil"/>
            </w:tcBorders>
            <w:shd w:val="clear" w:color="auto" w:fill="auto"/>
            <w:noWrap/>
            <w:vAlign w:val="center"/>
            <w:hideMark/>
            <w:tcPrChange w:id="3945"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0C72CCAB" w14:textId="77777777" w:rsidR="00AF7482" w:rsidRPr="00C24B5F" w:rsidRDefault="00AF7482" w:rsidP="00F2666B">
            <w:pPr>
              <w:spacing w:after="0" w:line="240" w:lineRule="auto"/>
              <w:rPr>
                <w:ins w:id="3946" w:author="Direccion de Politicas y Gestion en Derechos Humanos 14" w:date="2023-12-18T11:31:00Z"/>
                <w:rFonts w:eastAsia="Times New Roman" w:cstheme="minorHAnsi"/>
                <w:color w:val="333333"/>
                <w:kern w:val="0"/>
                <w:sz w:val="18"/>
                <w:szCs w:val="18"/>
                <w:lang w:eastAsia="es-PE"/>
                <w14:ligatures w14:val="none"/>
              </w:rPr>
            </w:pPr>
            <w:ins w:id="3947" w:author="Direccion de Politicas y Gestion en Derechos Humanos 14" w:date="2023-12-18T11:31:00Z">
              <w:r w:rsidRPr="00C24B5F">
                <w:rPr>
                  <w:rFonts w:eastAsia="Times New Roman" w:cstheme="minorHAnsi"/>
                  <w:color w:val="333333"/>
                  <w:kern w:val="0"/>
                  <w:sz w:val="18"/>
                  <w:szCs w:val="18"/>
                  <w:lang w:eastAsia="es-PE"/>
                  <w14:ligatures w14:val="none"/>
                </w:rPr>
                <w:t>Fracaso de la planificación urbana</w:t>
              </w:r>
            </w:ins>
          </w:p>
        </w:tc>
        <w:tc>
          <w:tcPr>
            <w:tcW w:w="990" w:type="dxa"/>
            <w:tcBorders>
              <w:top w:val="nil"/>
              <w:left w:val="nil"/>
              <w:bottom w:val="nil"/>
              <w:right w:val="nil"/>
            </w:tcBorders>
            <w:shd w:val="clear" w:color="auto" w:fill="auto"/>
            <w:vAlign w:val="center"/>
            <w:hideMark/>
            <w:tcPrChange w:id="3948"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2B2266D5" w14:textId="77777777" w:rsidR="00AF7482" w:rsidRPr="00C24B5F" w:rsidRDefault="00AF7482" w:rsidP="00F2666B">
            <w:pPr>
              <w:spacing w:after="0" w:line="240" w:lineRule="auto"/>
              <w:jc w:val="center"/>
              <w:rPr>
                <w:ins w:id="3949" w:author="Direccion de Politicas y Gestion en Derechos Humanos 14" w:date="2023-12-18T11:31:00Z"/>
                <w:rFonts w:eastAsia="Times New Roman" w:cstheme="minorHAnsi"/>
                <w:color w:val="000000"/>
                <w:kern w:val="0"/>
                <w:sz w:val="18"/>
                <w:szCs w:val="18"/>
                <w:lang w:eastAsia="es-PE"/>
                <w14:ligatures w14:val="none"/>
              </w:rPr>
            </w:pPr>
            <w:ins w:id="3950" w:author="Direccion de Politicas y Gestion en Derechos Humanos 14" w:date="2023-12-18T11:31:00Z">
              <w:r w:rsidRPr="00C24B5F">
                <w:rPr>
                  <w:rFonts w:eastAsia="Times New Roman" w:cstheme="minorHAnsi"/>
                  <w:color w:val="000000"/>
                  <w:kern w:val="0"/>
                  <w:sz w:val="18"/>
                  <w:szCs w:val="18"/>
                  <w:lang w:eastAsia="es-PE"/>
                  <w14:ligatures w14:val="none"/>
                </w:rPr>
                <w:t>3.4</w:t>
              </w:r>
            </w:ins>
          </w:p>
        </w:tc>
        <w:tc>
          <w:tcPr>
            <w:tcW w:w="853" w:type="dxa"/>
            <w:tcBorders>
              <w:top w:val="nil"/>
              <w:left w:val="nil"/>
              <w:bottom w:val="nil"/>
              <w:right w:val="nil"/>
            </w:tcBorders>
            <w:shd w:val="clear" w:color="auto" w:fill="auto"/>
            <w:vAlign w:val="center"/>
            <w:hideMark/>
            <w:tcPrChange w:id="3951"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61CFC162" w14:textId="77777777" w:rsidR="00AF7482" w:rsidRPr="00C24B5F" w:rsidRDefault="00AF7482" w:rsidP="00F2666B">
            <w:pPr>
              <w:spacing w:after="0" w:line="240" w:lineRule="auto"/>
              <w:jc w:val="center"/>
              <w:rPr>
                <w:ins w:id="3952" w:author="Direccion de Politicas y Gestion en Derechos Humanos 14" w:date="2023-12-18T11:31:00Z"/>
                <w:rFonts w:eastAsia="Times New Roman" w:cstheme="minorHAnsi"/>
                <w:color w:val="000000"/>
                <w:kern w:val="0"/>
                <w:sz w:val="18"/>
                <w:szCs w:val="18"/>
                <w:lang w:eastAsia="es-PE"/>
                <w14:ligatures w14:val="none"/>
              </w:rPr>
            </w:pPr>
            <w:ins w:id="3953"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72" w:type="dxa"/>
            <w:tcBorders>
              <w:top w:val="nil"/>
              <w:left w:val="nil"/>
              <w:bottom w:val="nil"/>
              <w:right w:val="nil"/>
            </w:tcBorders>
            <w:shd w:val="clear" w:color="auto" w:fill="auto"/>
            <w:vAlign w:val="center"/>
            <w:hideMark/>
            <w:tcPrChange w:id="3954"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7A3ABBCB" w14:textId="77777777" w:rsidR="00AF7482" w:rsidRPr="00C24B5F" w:rsidRDefault="00AF7482" w:rsidP="00F2666B">
            <w:pPr>
              <w:spacing w:after="0" w:line="240" w:lineRule="auto"/>
              <w:jc w:val="center"/>
              <w:rPr>
                <w:ins w:id="3955" w:author="Direccion de Politicas y Gestion en Derechos Humanos 14" w:date="2023-12-18T11:31:00Z"/>
                <w:rFonts w:eastAsia="Times New Roman" w:cstheme="minorHAnsi"/>
                <w:color w:val="000000"/>
                <w:kern w:val="0"/>
                <w:sz w:val="18"/>
                <w:szCs w:val="18"/>
                <w:lang w:eastAsia="es-PE"/>
                <w14:ligatures w14:val="none"/>
              </w:rPr>
            </w:pPr>
            <w:ins w:id="3956" w:author="Direccion de Politicas y Gestion en Derechos Humanos 14" w:date="2023-12-18T11:31:00Z">
              <w:r w:rsidRPr="00C24B5F">
                <w:rPr>
                  <w:rFonts w:eastAsia="Times New Roman" w:cstheme="minorHAnsi"/>
                  <w:color w:val="000000"/>
                  <w:kern w:val="0"/>
                  <w:sz w:val="18"/>
                  <w:szCs w:val="18"/>
                  <w:lang w:eastAsia="es-PE"/>
                  <w14:ligatures w14:val="none"/>
                </w:rPr>
                <w:t>3.58</w:t>
              </w:r>
            </w:ins>
          </w:p>
        </w:tc>
      </w:tr>
      <w:tr w:rsidR="00AF7482" w:rsidRPr="00C24B5F" w14:paraId="247679AB" w14:textId="77777777" w:rsidTr="00C33B1F">
        <w:trPr>
          <w:trHeight w:val="20"/>
          <w:ins w:id="3957" w:author="Direccion de Politicas y Gestion en Derechos Humanos 14" w:date="2023-12-18T11:31:00Z"/>
          <w:trPrChange w:id="3958"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959"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42758B83" w14:textId="77777777" w:rsidR="00AF7482" w:rsidRPr="00C24B5F" w:rsidRDefault="00AF7482" w:rsidP="00F2666B">
            <w:pPr>
              <w:spacing w:after="0" w:line="240" w:lineRule="auto"/>
              <w:jc w:val="center"/>
              <w:rPr>
                <w:ins w:id="3960" w:author="Direccion de Politicas y Gestion en Derechos Humanos 14" w:date="2023-12-18T11:31:00Z"/>
                <w:rFonts w:eastAsia="Times New Roman" w:cstheme="minorHAnsi"/>
                <w:color w:val="000000"/>
                <w:kern w:val="0"/>
                <w:sz w:val="18"/>
                <w:szCs w:val="18"/>
                <w:lang w:eastAsia="es-PE"/>
                <w14:ligatures w14:val="none"/>
              </w:rPr>
            </w:pPr>
            <w:ins w:id="3961" w:author="Direccion de Politicas y Gestion en Derechos Humanos 14" w:date="2023-12-18T11:31:00Z">
              <w:r w:rsidRPr="00C24B5F">
                <w:rPr>
                  <w:rFonts w:eastAsia="Times New Roman" w:cstheme="minorHAnsi"/>
                  <w:color w:val="000000"/>
                  <w:kern w:val="0"/>
                  <w:sz w:val="18"/>
                  <w:szCs w:val="18"/>
                  <w:lang w:eastAsia="es-PE"/>
                  <w14:ligatures w14:val="none"/>
                </w:rPr>
                <w:t>27</w:t>
              </w:r>
            </w:ins>
          </w:p>
        </w:tc>
        <w:tc>
          <w:tcPr>
            <w:tcW w:w="4921" w:type="dxa"/>
            <w:tcBorders>
              <w:top w:val="nil"/>
              <w:left w:val="nil"/>
              <w:bottom w:val="nil"/>
              <w:right w:val="nil"/>
            </w:tcBorders>
            <w:shd w:val="clear" w:color="000000" w:fill="C5D9F1"/>
            <w:noWrap/>
            <w:vAlign w:val="center"/>
            <w:hideMark/>
            <w:tcPrChange w:id="3962"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3275ED78" w14:textId="77777777" w:rsidR="00AF7482" w:rsidRPr="00C24B5F" w:rsidRDefault="00AF7482" w:rsidP="00F2666B">
            <w:pPr>
              <w:spacing w:after="0" w:line="240" w:lineRule="auto"/>
              <w:rPr>
                <w:ins w:id="3963" w:author="Direccion de Politicas y Gestion en Derechos Humanos 14" w:date="2023-12-18T11:31:00Z"/>
                <w:rFonts w:eastAsia="Times New Roman" w:cstheme="minorHAnsi"/>
                <w:color w:val="333333"/>
                <w:kern w:val="0"/>
                <w:sz w:val="18"/>
                <w:szCs w:val="18"/>
                <w:lang w:eastAsia="es-PE"/>
                <w14:ligatures w14:val="none"/>
              </w:rPr>
            </w:pPr>
            <w:ins w:id="3964" w:author="Direccion de Politicas y Gestion en Derechos Humanos 14" w:date="2023-12-18T11:31:00Z">
              <w:r w:rsidRPr="00C24B5F">
                <w:rPr>
                  <w:rFonts w:eastAsia="Times New Roman" w:cstheme="minorHAnsi"/>
                  <w:color w:val="333333"/>
                  <w:kern w:val="0"/>
                  <w:sz w:val="18"/>
                  <w:szCs w:val="18"/>
                  <w:lang w:eastAsia="es-PE"/>
                  <w14:ligatures w14:val="none"/>
                </w:rPr>
                <w:t>Inmanejable inflación</w:t>
              </w:r>
            </w:ins>
          </w:p>
        </w:tc>
        <w:tc>
          <w:tcPr>
            <w:tcW w:w="990" w:type="dxa"/>
            <w:tcBorders>
              <w:top w:val="nil"/>
              <w:left w:val="nil"/>
              <w:bottom w:val="nil"/>
              <w:right w:val="nil"/>
            </w:tcBorders>
            <w:shd w:val="clear" w:color="000000" w:fill="C5D9F1"/>
            <w:vAlign w:val="center"/>
            <w:hideMark/>
            <w:tcPrChange w:id="3965"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7123D601" w14:textId="77777777" w:rsidR="00AF7482" w:rsidRPr="00C24B5F" w:rsidRDefault="00AF7482" w:rsidP="00F2666B">
            <w:pPr>
              <w:spacing w:after="0" w:line="240" w:lineRule="auto"/>
              <w:jc w:val="center"/>
              <w:rPr>
                <w:ins w:id="3966" w:author="Direccion de Politicas y Gestion en Derechos Humanos 14" w:date="2023-12-18T11:31:00Z"/>
                <w:rFonts w:eastAsia="Times New Roman" w:cstheme="minorHAnsi"/>
                <w:color w:val="000000"/>
                <w:kern w:val="0"/>
                <w:sz w:val="18"/>
                <w:szCs w:val="18"/>
                <w:lang w:eastAsia="es-PE"/>
                <w14:ligatures w14:val="none"/>
              </w:rPr>
            </w:pPr>
            <w:ins w:id="3967" w:author="Direccion de Politicas y Gestion en Derechos Humanos 14" w:date="2023-12-18T11:31:00Z">
              <w:r w:rsidRPr="00C24B5F">
                <w:rPr>
                  <w:rFonts w:eastAsia="Times New Roman" w:cstheme="minorHAnsi"/>
                  <w:color w:val="000000"/>
                  <w:kern w:val="0"/>
                  <w:sz w:val="18"/>
                  <w:szCs w:val="18"/>
                  <w:lang w:eastAsia="es-PE"/>
                  <w14:ligatures w14:val="none"/>
                </w:rPr>
                <w:t>3.3</w:t>
              </w:r>
            </w:ins>
          </w:p>
        </w:tc>
        <w:tc>
          <w:tcPr>
            <w:tcW w:w="853" w:type="dxa"/>
            <w:tcBorders>
              <w:top w:val="nil"/>
              <w:left w:val="nil"/>
              <w:bottom w:val="nil"/>
              <w:right w:val="nil"/>
            </w:tcBorders>
            <w:shd w:val="clear" w:color="000000" w:fill="C5D9F1"/>
            <w:vAlign w:val="center"/>
            <w:hideMark/>
            <w:tcPrChange w:id="3968"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06D5D429" w14:textId="77777777" w:rsidR="00AF7482" w:rsidRPr="00C24B5F" w:rsidRDefault="00AF7482" w:rsidP="00F2666B">
            <w:pPr>
              <w:spacing w:after="0" w:line="240" w:lineRule="auto"/>
              <w:jc w:val="center"/>
              <w:rPr>
                <w:ins w:id="3969" w:author="Direccion de Politicas y Gestion en Derechos Humanos 14" w:date="2023-12-18T11:31:00Z"/>
                <w:rFonts w:eastAsia="Times New Roman" w:cstheme="minorHAnsi"/>
                <w:color w:val="000000"/>
                <w:kern w:val="0"/>
                <w:sz w:val="18"/>
                <w:szCs w:val="18"/>
                <w:lang w:eastAsia="es-PE"/>
                <w14:ligatures w14:val="none"/>
              </w:rPr>
            </w:pPr>
            <w:ins w:id="3970" w:author="Direccion de Politicas y Gestion en Derechos Humanos 14" w:date="2023-12-18T11:31:00Z">
              <w:r w:rsidRPr="00C24B5F">
                <w:rPr>
                  <w:rFonts w:eastAsia="Times New Roman" w:cstheme="minorHAnsi"/>
                  <w:color w:val="000000"/>
                  <w:kern w:val="0"/>
                  <w:sz w:val="18"/>
                  <w:szCs w:val="18"/>
                  <w:lang w:eastAsia="es-PE"/>
                  <w14:ligatures w14:val="none"/>
                </w:rPr>
                <w:t>3.8</w:t>
              </w:r>
            </w:ins>
          </w:p>
        </w:tc>
        <w:tc>
          <w:tcPr>
            <w:tcW w:w="872" w:type="dxa"/>
            <w:tcBorders>
              <w:top w:val="nil"/>
              <w:left w:val="nil"/>
              <w:bottom w:val="nil"/>
              <w:right w:val="nil"/>
            </w:tcBorders>
            <w:shd w:val="clear" w:color="000000" w:fill="C5D9F1"/>
            <w:vAlign w:val="center"/>
            <w:hideMark/>
            <w:tcPrChange w:id="3971"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5438DCAB" w14:textId="77777777" w:rsidR="00AF7482" w:rsidRPr="00C24B5F" w:rsidRDefault="00AF7482" w:rsidP="00F2666B">
            <w:pPr>
              <w:spacing w:after="0" w:line="240" w:lineRule="auto"/>
              <w:jc w:val="center"/>
              <w:rPr>
                <w:ins w:id="3972" w:author="Direccion de Politicas y Gestion en Derechos Humanos 14" w:date="2023-12-18T11:31:00Z"/>
                <w:rFonts w:eastAsia="Times New Roman" w:cstheme="minorHAnsi"/>
                <w:color w:val="000000"/>
                <w:kern w:val="0"/>
                <w:sz w:val="18"/>
                <w:szCs w:val="18"/>
                <w:lang w:eastAsia="es-PE"/>
                <w14:ligatures w14:val="none"/>
              </w:rPr>
            </w:pPr>
            <w:ins w:id="3973" w:author="Direccion de Politicas y Gestion en Derechos Humanos 14" w:date="2023-12-18T11:31:00Z">
              <w:r w:rsidRPr="00C24B5F">
                <w:rPr>
                  <w:rFonts w:eastAsia="Times New Roman" w:cstheme="minorHAnsi"/>
                  <w:color w:val="000000"/>
                  <w:kern w:val="0"/>
                  <w:sz w:val="18"/>
                  <w:szCs w:val="18"/>
                  <w:lang w:eastAsia="es-PE"/>
                  <w14:ligatures w14:val="none"/>
                </w:rPr>
                <w:t>3.54</w:t>
              </w:r>
            </w:ins>
          </w:p>
        </w:tc>
      </w:tr>
      <w:tr w:rsidR="00AF7482" w:rsidRPr="00C24B5F" w14:paraId="615A5164" w14:textId="77777777" w:rsidTr="00C33B1F">
        <w:trPr>
          <w:trHeight w:val="20"/>
          <w:ins w:id="3974" w:author="Direccion de Politicas y Gestion en Derechos Humanos 14" w:date="2023-12-18T11:31:00Z"/>
          <w:trPrChange w:id="3975"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3976"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70265E06" w14:textId="77777777" w:rsidR="00AF7482" w:rsidRPr="00C24B5F" w:rsidRDefault="00AF7482" w:rsidP="00F2666B">
            <w:pPr>
              <w:spacing w:after="0" w:line="240" w:lineRule="auto"/>
              <w:jc w:val="center"/>
              <w:rPr>
                <w:ins w:id="3977" w:author="Direccion de Politicas y Gestion en Derechos Humanos 14" w:date="2023-12-18T11:31:00Z"/>
                <w:rFonts w:eastAsia="Times New Roman" w:cstheme="minorHAnsi"/>
                <w:color w:val="000000"/>
                <w:kern w:val="0"/>
                <w:sz w:val="18"/>
                <w:szCs w:val="18"/>
                <w:lang w:eastAsia="es-PE"/>
                <w14:ligatures w14:val="none"/>
              </w:rPr>
            </w:pPr>
            <w:ins w:id="3978" w:author="Direccion de Politicas y Gestion en Derechos Humanos 14" w:date="2023-12-18T11:31:00Z">
              <w:r w:rsidRPr="00C24B5F">
                <w:rPr>
                  <w:rFonts w:eastAsia="Times New Roman" w:cstheme="minorHAnsi"/>
                  <w:color w:val="000000"/>
                  <w:kern w:val="0"/>
                  <w:sz w:val="18"/>
                  <w:szCs w:val="18"/>
                  <w:lang w:eastAsia="es-PE"/>
                  <w14:ligatures w14:val="none"/>
                </w:rPr>
                <w:t>28</w:t>
              </w:r>
            </w:ins>
          </w:p>
        </w:tc>
        <w:tc>
          <w:tcPr>
            <w:tcW w:w="4921" w:type="dxa"/>
            <w:tcBorders>
              <w:top w:val="nil"/>
              <w:left w:val="nil"/>
              <w:bottom w:val="nil"/>
              <w:right w:val="nil"/>
            </w:tcBorders>
            <w:shd w:val="clear" w:color="auto" w:fill="auto"/>
            <w:noWrap/>
            <w:vAlign w:val="center"/>
            <w:hideMark/>
            <w:tcPrChange w:id="3979"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0AF20245" w14:textId="77777777" w:rsidR="00AF7482" w:rsidRPr="00C24B5F" w:rsidRDefault="00AF7482" w:rsidP="00F2666B">
            <w:pPr>
              <w:spacing w:after="0" w:line="240" w:lineRule="auto"/>
              <w:rPr>
                <w:ins w:id="3980" w:author="Direccion de Politicas y Gestion en Derechos Humanos 14" w:date="2023-12-18T11:31:00Z"/>
                <w:rFonts w:eastAsia="Times New Roman" w:cstheme="minorHAnsi"/>
                <w:color w:val="333333"/>
                <w:kern w:val="0"/>
                <w:sz w:val="18"/>
                <w:szCs w:val="18"/>
                <w:lang w:eastAsia="es-PE"/>
                <w14:ligatures w14:val="none"/>
              </w:rPr>
            </w:pPr>
            <w:ins w:id="3981" w:author="Direccion de Politicas y Gestion en Derechos Humanos 14" w:date="2023-12-18T11:31:00Z">
              <w:r w:rsidRPr="00C24B5F">
                <w:rPr>
                  <w:rFonts w:eastAsia="Times New Roman" w:cstheme="minorHAnsi"/>
                  <w:color w:val="333333"/>
                  <w:kern w:val="0"/>
                  <w:sz w:val="18"/>
                  <w:szCs w:val="18"/>
                  <w:lang w:eastAsia="es-PE"/>
                  <w14:ligatures w14:val="none"/>
                </w:rPr>
                <w:t>Fracaso en el cierre de la brecha digital</w:t>
              </w:r>
            </w:ins>
          </w:p>
        </w:tc>
        <w:tc>
          <w:tcPr>
            <w:tcW w:w="990" w:type="dxa"/>
            <w:tcBorders>
              <w:top w:val="nil"/>
              <w:left w:val="nil"/>
              <w:bottom w:val="nil"/>
              <w:right w:val="nil"/>
            </w:tcBorders>
            <w:shd w:val="clear" w:color="auto" w:fill="auto"/>
            <w:vAlign w:val="center"/>
            <w:hideMark/>
            <w:tcPrChange w:id="3982"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014DCEBD" w14:textId="77777777" w:rsidR="00AF7482" w:rsidRPr="00C24B5F" w:rsidRDefault="00AF7482" w:rsidP="00F2666B">
            <w:pPr>
              <w:spacing w:after="0" w:line="240" w:lineRule="auto"/>
              <w:jc w:val="center"/>
              <w:rPr>
                <w:ins w:id="3983" w:author="Direccion de Politicas y Gestion en Derechos Humanos 14" w:date="2023-12-18T11:31:00Z"/>
                <w:rFonts w:eastAsia="Times New Roman" w:cstheme="minorHAnsi"/>
                <w:color w:val="000000"/>
                <w:kern w:val="0"/>
                <w:sz w:val="18"/>
                <w:szCs w:val="18"/>
                <w:lang w:eastAsia="es-PE"/>
                <w14:ligatures w14:val="none"/>
              </w:rPr>
            </w:pPr>
            <w:ins w:id="3984" w:author="Direccion de Politicas y Gestion en Derechos Humanos 14" w:date="2023-12-18T11:31:00Z">
              <w:r w:rsidRPr="00C24B5F">
                <w:rPr>
                  <w:rFonts w:eastAsia="Times New Roman" w:cstheme="minorHAnsi"/>
                  <w:color w:val="000000"/>
                  <w:kern w:val="0"/>
                  <w:sz w:val="18"/>
                  <w:szCs w:val="18"/>
                  <w:lang w:eastAsia="es-PE"/>
                  <w14:ligatures w14:val="none"/>
                </w:rPr>
                <w:t>3.5</w:t>
              </w:r>
            </w:ins>
          </w:p>
        </w:tc>
        <w:tc>
          <w:tcPr>
            <w:tcW w:w="853" w:type="dxa"/>
            <w:tcBorders>
              <w:top w:val="nil"/>
              <w:left w:val="nil"/>
              <w:bottom w:val="nil"/>
              <w:right w:val="nil"/>
            </w:tcBorders>
            <w:shd w:val="clear" w:color="auto" w:fill="auto"/>
            <w:vAlign w:val="center"/>
            <w:hideMark/>
            <w:tcPrChange w:id="3985"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2100C895" w14:textId="77777777" w:rsidR="00AF7482" w:rsidRPr="00C24B5F" w:rsidRDefault="00AF7482" w:rsidP="00F2666B">
            <w:pPr>
              <w:spacing w:after="0" w:line="240" w:lineRule="auto"/>
              <w:jc w:val="center"/>
              <w:rPr>
                <w:ins w:id="3986" w:author="Direccion de Politicas y Gestion en Derechos Humanos 14" w:date="2023-12-18T11:31:00Z"/>
                <w:rFonts w:eastAsia="Times New Roman" w:cstheme="minorHAnsi"/>
                <w:color w:val="000000"/>
                <w:kern w:val="0"/>
                <w:sz w:val="18"/>
                <w:szCs w:val="18"/>
                <w:lang w:eastAsia="es-PE"/>
                <w14:ligatures w14:val="none"/>
              </w:rPr>
            </w:pPr>
            <w:ins w:id="3987" w:author="Direccion de Politicas y Gestion en Derechos Humanos 14" w:date="2023-12-18T11:31:00Z">
              <w:r w:rsidRPr="00C24B5F">
                <w:rPr>
                  <w:rFonts w:eastAsia="Times New Roman" w:cstheme="minorHAnsi"/>
                  <w:color w:val="000000"/>
                  <w:kern w:val="0"/>
                  <w:sz w:val="18"/>
                  <w:szCs w:val="18"/>
                  <w:lang w:eastAsia="es-PE"/>
                  <w14:ligatures w14:val="none"/>
                </w:rPr>
                <w:t>3.6</w:t>
              </w:r>
            </w:ins>
          </w:p>
        </w:tc>
        <w:tc>
          <w:tcPr>
            <w:tcW w:w="872" w:type="dxa"/>
            <w:tcBorders>
              <w:top w:val="nil"/>
              <w:left w:val="nil"/>
              <w:bottom w:val="nil"/>
              <w:right w:val="nil"/>
            </w:tcBorders>
            <w:shd w:val="clear" w:color="auto" w:fill="auto"/>
            <w:vAlign w:val="center"/>
            <w:hideMark/>
            <w:tcPrChange w:id="3988"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361BBE25" w14:textId="77777777" w:rsidR="00AF7482" w:rsidRPr="00C24B5F" w:rsidRDefault="00AF7482" w:rsidP="00F2666B">
            <w:pPr>
              <w:spacing w:after="0" w:line="240" w:lineRule="auto"/>
              <w:jc w:val="center"/>
              <w:rPr>
                <w:ins w:id="3989" w:author="Direccion de Politicas y Gestion en Derechos Humanos 14" w:date="2023-12-18T11:31:00Z"/>
                <w:rFonts w:eastAsia="Times New Roman" w:cstheme="minorHAnsi"/>
                <w:color w:val="000000"/>
                <w:kern w:val="0"/>
                <w:sz w:val="18"/>
                <w:szCs w:val="18"/>
                <w:lang w:eastAsia="es-PE"/>
                <w14:ligatures w14:val="none"/>
              </w:rPr>
            </w:pPr>
            <w:ins w:id="3990" w:author="Direccion de Politicas y Gestion en Derechos Humanos 14" w:date="2023-12-18T11:31:00Z">
              <w:r w:rsidRPr="00C24B5F">
                <w:rPr>
                  <w:rFonts w:eastAsia="Times New Roman" w:cstheme="minorHAnsi"/>
                  <w:color w:val="000000"/>
                  <w:kern w:val="0"/>
                  <w:sz w:val="18"/>
                  <w:szCs w:val="18"/>
                  <w:lang w:eastAsia="es-PE"/>
                  <w14:ligatures w14:val="none"/>
                </w:rPr>
                <w:t>3.54</w:t>
              </w:r>
            </w:ins>
          </w:p>
        </w:tc>
      </w:tr>
      <w:tr w:rsidR="00AF7482" w:rsidRPr="00C24B5F" w14:paraId="00858B76" w14:textId="77777777" w:rsidTr="00C33B1F">
        <w:trPr>
          <w:trHeight w:val="20"/>
          <w:ins w:id="3991" w:author="Direccion de Politicas y Gestion en Derechos Humanos 14" w:date="2023-12-18T11:31:00Z"/>
          <w:trPrChange w:id="3992" w:author="Direccion de Politicas y Gestion en Derechos Humanos 14" w:date="2023-12-18T11:39:00Z">
            <w:trPr>
              <w:trHeight w:val="283"/>
            </w:trPr>
          </w:trPrChange>
        </w:trPr>
        <w:tc>
          <w:tcPr>
            <w:tcW w:w="323" w:type="dxa"/>
            <w:tcBorders>
              <w:top w:val="nil"/>
              <w:left w:val="nil"/>
              <w:bottom w:val="nil"/>
              <w:right w:val="nil"/>
            </w:tcBorders>
            <w:shd w:val="clear" w:color="000000" w:fill="C5D9F1"/>
            <w:vAlign w:val="center"/>
            <w:hideMark/>
            <w:tcPrChange w:id="3993" w:author="Direccion de Politicas y Gestion en Derechos Humanos 14" w:date="2023-12-18T11:39:00Z">
              <w:tcPr>
                <w:tcW w:w="323" w:type="dxa"/>
                <w:tcBorders>
                  <w:top w:val="nil"/>
                  <w:left w:val="nil"/>
                  <w:bottom w:val="nil"/>
                  <w:right w:val="nil"/>
                </w:tcBorders>
                <w:shd w:val="clear" w:color="000000" w:fill="C5D9F1"/>
                <w:vAlign w:val="center"/>
                <w:hideMark/>
              </w:tcPr>
            </w:tcPrChange>
          </w:tcPr>
          <w:p w14:paraId="60F15779" w14:textId="77777777" w:rsidR="00AF7482" w:rsidRPr="00C24B5F" w:rsidRDefault="00AF7482" w:rsidP="00F2666B">
            <w:pPr>
              <w:spacing w:after="0" w:line="240" w:lineRule="auto"/>
              <w:jc w:val="center"/>
              <w:rPr>
                <w:ins w:id="3994" w:author="Direccion de Politicas y Gestion en Derechos Humanos 14" w:date="2023-12-18T11:31:00Z"/>
                <w:rFonts w:eastAsia="Times New Roman" w:cstheme="minorHAnsi"/>
                <w:color w:val="000000"/>
                <w:kern w:val="0"/>
                <w:sz w:val="18"/>
                <w:szCs w:val="18"/>
                <w:lang w:eastAsia="es-PE"/>
                <w14:ligatures w14:val="none"/>
              </w:rPr>
            </w:pPr>
            <w:ins w:id="3995" w:author="Direccion de Politicas y Gestion en Derechos Humanos 14" w:date="2023-12-18T11:31:00Z">
              <w:r w:rsidRPr="00C24B5F">
                <w:rPr>
                  <w:rFonts w:eastAsia="Times New Roman" w:cstheme="minorHAnsi"/>
                  <w:color w:val="000000"/>
                  <w:kern w:val="0"/>
                  <w:sz w:val="18"/>
                  <w:szCs w:val="18"/>
                  <w:lang w:eastAsia="es-PE"/>
                  <w14:ligatures w14:val="none"/>
                </w:rPr>
                <w:t>29</w:t>
              </w:r>
            </w:ins>
          </w:p>
        </w:tc>
        <w:tc>
          <w:tcPr>
            <w:tcW w:w="4921" w:type="dxa"/>
            <w:tcBorders>
              <w:top w:val="nil"/>
              <w:left w:val="nil"/>
              <w:bottom w:val="nil"/>
              <w:right w:val="nil"/>
            </w:tcBorders>
            <w:shd w:val="clear" w:color="000000" w:fill="C5D9F1"/>
            <w:noWrap/>
            <w:vAlign w:val="center"/>
            <w:hideMark/>
            <w:tcPrChange w:id="3996" w:author="Direccion de Politicas y Gestion en Derechos Humanos 14" w:date="2023-12-18T11:39:00Z">
              <w:tcPr>
                <w:tcW w:w="4921" w:type="dxa"/>
                <w:tcBorders>
                  <w:top w:val="nil"/>
                  <w:left w:val="nil"/>
                  <w:bottom w:val="nil"/>
                  <w:right w:val="nil"/>
                </w:tcBorders>
                <w:shd w:val="clear" w:color="000000" w:fill="C5D9F1"/>
                <w:noWrap/>
                <w:vAlign w:val="center"/>
                <w:hideMark/>
              </w:tcPr>
            </w:tcPrChange>
          </w:tcPr>
          <w:p w14:paraId="25B5973F" w14:textId="77777777" w:rsidR="00AF7482" w:rsidRPr="00C24B5F" w:rsidRDefault="00AF7482" w:rsidP="00F2666B">
            <w:pPr>
              <w:spacing w:after="0" w:line="240" w:lineRule="auto"/>
              <w:rPr>
                <w:ins w:id="3997" w:author="Direccion de Politicas y Gestion en Derechos Humanos 14" w:date="2023-12-18T11:31:00Z"/>
                <w:rFonts w:eastAsia="Times New Roman" w:cstheme="minorHAnsi"/>
                <w:color w:val="333333"/>
                <w:kern w:val="0"/>
                <w:sz w:val="18"/>
                <w:szCs w:val="18"/>
                <w:lang w:eastAsia="es-PE"/>
                <w14:ligatures w14:val="none"/>
              </w:rPr>
            </w:pPr>
            <w:ins w:id="3998" w:author="Direccion de Politicas y Gestion en Derechos Humanos 14" w:date="2023-12-18T11:31:00Z">
              <w:r w:rsidRPr="00C24B5F">
                <w:rPr>
                  <w:rFonts w:eastAsia="Times New Roman" w:cstheme="minorHAnsi"/>
                  <w:color w:val="333333"/>
                  <w:kern w:val="0"/>
                  <w:sz w:val="18"/>
                  <w:szCs w:val="18"/>
                  <w:lang w:eastAsia="es-PE"/>
                  <w14:ligatures w14:val="none"/>
                </w:rPr>
                <w:t>Migración involuntaria a gran escala</w:t>
              </w:r>
            </w:ins>
          </w:p>
        </w:tc>
        <w:tc>
          <w:tcPr>
            <w:tcW w:w="990" w:type="dxa"/>
            <w:tcBorders>
              <w:top w:val="nil"/>
              <w:left w:val="nil"/>
              <w:bottom w:val="nil"/>
              <w:right w:val="nil"/>
            </w:tcBorders>
            <w:shd w:val="clear" w:color="000000" w:fill="C5D9F1"/>
            <w:vAlign w:val="center"/>
            <w:hideMark/>
            <w:tcPrChange w:id="3999" w:author="Direccion de Politicas y Gestion en Derechos Humanos 14" w:date="2023-12-18T11:39:00Z">
              <w:tcPr>
                <w:tcW w:w="990" w:type="dxa"/>
                <w:tcBorders>
                  <w:top w:val="nil"/>
                  <w:left w:val="nil"/>
                  <w:bottom w:val="nil"/>
                  <w:right w:val="nil"/>
                </w:tcBorders>
                <w:shd w:val="clear" w:color="000000" w:fill="C5D9F1"/>
                <w:vAlign w:val="center"/>
                <w:hideMark/>
              </w:tcPr>
            </w:tcPrChange>
          </w:tcPr>
          <w:p w14:paraId="42782101" w14:textId="77777777" w:rsidR="00AF7482" w:rsidRPr="00C24B5F" w:rsidRDefault="00AF7482" w:rsidP="00F2666B">
            <w:pPr>
              <w:spacing w:after="0" w:line="240" w:lineRule="auto"/>
              <w:jc w:val="center"/>
              <w:rPr>
                <w:ins w:id="4000" w:author="Direccion de Politicas y Gestion en Derechos Humanos 14" w:date="2023-12-18T11:31:00Z"/>
                <w:rFonts w:eastAsia="Times New Roman" w:cstheme="minorHAnsi"/>
                <w:color w:val="000000"/>
                <w:kern w:val="0"/>
                <w:sz w:val="18"/>
                <w:szCs w:val="18"/>
                <w:lang w:eastAsia="es-PE"/>
                <w14:ligatures w14:val="none"/>
              </w:rPr>
            </w:pPr>
            <w:ins w:id="4001" w:author="Direccion de Politicas y Gestion en Derechos Humanos 14" w:date="2023-12-18T11:31:00Z">
              <w:r w:rsidRPr="00C24B5F">
                <w:rPr>
                  <w:rFonts w:eastAsia="Times New Roman" w:cstheme="minorHAnsi"/>
                  <w:color w:val="000000"/>
                  <w:kern w:val="0"/>
                  <w:sz w:val="18"/>
                  <w:szCs w:val="18"/>
                  <w:lang w:eastAsia="es-PE"/>
                  <w14:ligatures w14:val="none"/>
                </w:rPr>
                <w:t>3.3</w:t>
              </w:r>
            </w:ins>
          </w:p>
        </w:tc>
        <w:tc>
          <w:tcPr>
            <w:tcW w:w="853" w:type="dxa"/>
            <w:tcBorders>
              <w:top w:val="nil"/>
              <w:left w:val="nil"/>
              <w:bottom w:val="nil"/>
              <w:right w:val="nil"/>
            </w:tcBorders>
            <w:shd w:val="clear" w:color="000000" w:fill="C5D9F1"/>
            <w:vAlign w:val="center"/>
            <w:hideMark/>
            <w:tcPrChange w:id="4002" w:author="Direccion de Politicas y Gestion en Derechos Humanos 14" w:date="2023-12-18T11:39:00Z">
              <w:tcPr>
                <w:tcW w:w="853" w:type="dxa"/>
                <w:tcBorders>
                  <w:top w:val="nil"/>
                  <w:left w:val="nil"/>
                  <w:bottom w:val="nil"/>
                  <w:right w:val="nil"/>
                </w:tcBorders>
                <w:shd w:val="clear" w:color="000000" w:fill="C5D9F1"/>
                <w:vAlign w:val="center"/>
                <w:hideMark/>
              </w:tcPr>
            </w:tcPrChange>
          </w:tcPr>
          <w:p w14:paraId="15970A65" w14:textId="77777777" w:rsidR="00AF7482" w:rsidRPr="00C24B5F" w:rsidRDefault="00AF7482" w:rsidP="00F2666B">
            <w:pPr>
              <w:spacing w:after="0" w:line="240" w:lineRule="auto"/>
              <w:jc w:val="center"/>
              <w:rPr>
                <w:ins w:id="4003" w:author="Direccion de Politicas y Gestion en Derechos Humanos 14" w:date="2023-12-18T11:31:00Z"/>
                <w:rFonts w:eastAsia="Times New Roman" w:cstheme="minorHAnsi"/>
                <w:color w:val="000000"/>
                <w:kern w:val="0"/>
                <w:sz w:val="18"/>
                <w:szCs w:val="18"/>
                <w:lang w:eastAsia="es-PE"/>
                <w14:ligatures w14:val="none"/>
              </w:rPr>
            </w:pPr>
            <w:ins w:id="4004"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72" w:type="dxa"/>
            <w:tcBorders>
              <w:top w:val="nil"/>
              <w:left w:val="nil"/>
              <w:bottom w:val="nil"/>
              <w:right w:val="nil"/>
            </w:tcBorders>
            <w:shd w:val="clear" w:color="000000" w:fill="C5D9F1"/>
            <w:vAlign w:val="center"/>
            <w:hideMark/>
            <w:tcPrChange w:id="4005" w:author="Direccion de Politicas y Gestion en Derechos Humanos 14" w:date="2023-12-18T11:39:00Z">
              <w:tcPr>
                <w:tcW w:w="872" w:type="dxa"/>
                <w:tcBorders>
                  <w:top w:val="nil"/>
                  <w:left w:val="nil"/>
                  <w:bottom w:val="nil"/>
                  <w:right w:val="nil"/>
                </w:tcBorders>
                <w:shd w:val="clear" w:color="000000" w:fill="C5D9F1"/>
                <w:vAlign w:val="center"/>
                <w:hideMark/>
              </w:tcPr>
            </w:tcPrChange>
          </w:tcPr>
          <w:p w14:paraId="5E766ECD" w14:textId="77777777" w:rsidR="00AF7482" w:rsidRPr="00C24B5F" w:rsidRDefault="00AF7482" w:rsidP="00F2666B">
            <w:pPr>
              <w:spacing w:after="0" w:line="240" w:lineRule="auto"/>
              <w:jc w:val="center"/>
              <w:rPr>
                <w:ins w:id="4006" w:author="Direccion de Politicas y Gestion en Derechos Humanos 14" w:date="2023-12-18T11:31:00Z"/>
                <w:rFonts w:eastAsia="Times New Roman" w:cstheme="minorHAnsi"/>
                <w:color w:val="000000"/>
                <w:kern w:val="0"/>
                <w:sz w:val="18"/>
                <w:szCs w:val="18"/>
                <w:lang w:eastAsia="es-PE"/>
                <w14:ligatures w14:val="none"/>
              </w:rPr>
            </w:pPr>
            <w:ins w:id="4007" w:author="Direccion de Politicas y Gestion en Derechos Humanos 14" w:date="2023-12-18T11:31:00Z">
              <w:r w:rsidRPr="00C24B5F">
                <w:rPr>
                  <w:rFonts w:eastAsia="Times New Roman" w:cstheme="minorHAnsi"/>
                  <w:color w:val="000000"/>
                  <w:kern w:val="0"/>
                  <w:sz w:val="18"/>
                  <w:szCs w:val="18"/>
                  <w:lang w:eastAsia="es-PE"/>
                  <w14:ligatures w14:val="none"/>
                </w:rPr>
                <w:t>3.50</w:t>
              </w:r>
            </w:ins>
          </w:p>
        </w:tc>
      </w:tr>
      <w:tr w:rsidR="00AF7482" w:rsidRPr="00C24B5F" w14:paraId="34D9659B" w14:textId="77777777" w:rsidTr="00C33B1F">
        <w:trPr>
          <w:trHeight w:val="20"/>
          <w:ins w:id="4008" w:author="Direccion de Politicas y Gestion en Derechos Humanos 14" w:date="2023-12-18T11:31:00Z"/>
          <w:trPrChange w:id="4009" w:author="Direccion de Politicas y Gestion en Derechos Humanos 14" w:date="2023-12-18T11:39:00Z">
            <w:trPr>
              <w:trHeight w:val="283"/>
            </w:trPr>
          </w:trPrChange>
        </w:trPr>
        <w:tc>
          <w:tcPr>
            <w:tcW w:w="323" w:type="dxa"/>
            <w:tcBorders>
              <w:top w:val="nil"/>
              <w:left w:val="nil"/>
              <w:bottom w:val="nil"/>
              <w:right w:val="nil"/>
            </w:tcBorders>
            <w:shd w:val="clear" w:color="auto" w:fill="auto"/>
            <w:vAlign w:val="center"/>
            <w:hideMark/>
            <w:tcPrChange w:id="4010" w:author="Direccion de Politicas y Gestion en Derechos Humanos 14" w:date="2023-12-18T11:39:00Z">
              <w:tcPr>
                <w:tcW w:w="323" w:type="dxa"/>
                <w:tcBorders>
                  <w:top w:val="nil"/>
                  <w:left w:val="nil"/>
                  <w:bottom w:val="nil"/>
                  <w:right w:val="nil"/>
                </w:tcBorders>
                <w:shd w:val="clear" w:color="auto" w:fill="auto"/>
                <w:vAlign w:val="center"/>
                <w:hideMark/>
              </w:tcPr>
            </w:tcPrChange>
          </w:tcPr>
          <w:p w14:paraId="1E43F14E" w14:textId="77777777" w:rsidR="00AF7482" w:rsidRPr="00C24B5F" w:rsidRDefault="00AF7482" w:rsidP="00F2666B">
            <w:pPr>
              <w:spacing w:after="0" w:line="240" w:lineRule="auto"/>
              <w:jc w:val="center"/>
              <w:rPr>
                <w:ins w:id="4011" w:author="Direccion de Politicas y Gestion en Derechos Humanos 14" w:date="2023-12-18T11:31:00Z"/>
                <w:rFonts w:eastAsia="Times New Roman" w:cstheme="minorHAnsi"/>
                <w:color w:val="000000"/>
                <w:kern w:val="0"/>
                <w:sz w:val="18"/>
                <w:szCs w:val="18"/>
                <w:lang w:eastAsia="es-PE"/>
                <w14:ligatures w14:val="none"/>
              </w:rPr>
            </w:pPr>
            <w:ins w:id="4012" w:author="Direccion de Politicas y Gestion en Derechos Humanos 14" w:date="2023-12-18T11:31:00Z">
              <w:r w:rsidRPr="00C24B5F">
                <w:rPr>
                  <w:rFonts w:eastAsia="Times New Roman" w:cstheme="minorHAnsi"/>
                  <w:color w:val="000000"/>
                  <w:kern w:val="0"/>
                  <w:sz w:val="18"/>
                  <w:szCs w:val="18"/>
                  <w:lang w:eastAsia="es-PE"/>
                  <w14:ligatures w14:val="none"/>
                </w:rPr>
                <w:t>30</w:t>
              </w:r>
            </w:ins>
          </w:p>
        </w:tc>
        <w:tc>
          <w:tcPr>
            <w:tcW w:w="4921" w:type="dxa"/>
            <w:tcBorders>
              <w:top w:val="nil"/>
              <w:left w:val="nil"/>
              <w:bottom w:val="nil"/>
              <w:right w:val="nil"/>
            </w:tcBorders>
            <w:shd w:val="clear" w:color="auto" w:fill="auto"/>
            <w:noWrap/>
            <w:vAlign w:val="center"/>
            <w:hideMark/>
            <w:tcPrChange w:id="4013" w:author="Direccion de Politicas y Gestion en Derechos Humanos 14" w:date="2023-12-18T11:39:00Z">
              <w:tcPr>
                <w:tcW w:w="4921" w:type="dxa"/>
                <w:tcBorders>
                  <w:top w:val="nil"/>
                  <w:left w:val="nil"/>
                  <w:bottom w:val="nil"/>
                  <w:right w:val="nil"/>
                </w:tcBorders>
                <w:shd w:val="clear" w:color="auto" w:fill="auto"/>
                <w:noWrap/>
                <w:vAlign w:val="center"/>
                <w:hideMark/>
              </w:tcPr>
            </w:tcPrChange>
          </w:tcPr>
          <w:p w14:paraId="2F8D0319" w14:textId="77777777" w:rsidR="00AF7482" w:rsidRPr="00C24B5F" w:rsidRDefault="00AF7482" w:rsidP="00F2666B">
            <w:pPr>
              <w:spacing w:after="0" w:line="240" w:lineRule="auto"/>
              <w:rPr>
                <w:ins w:id="4014" w:author="Direccion de Politicas y Gestion en Derechos Humanos 14" w:date="2023-12-18T11:31:00Z"/>
                <w:rFonts w:eastAsia="Times New Roman" w:cstheme="minorHAnsi"/>
                <w:color w:val="333333"/>
                <w:kern w:val="0"/>
                <w:sz w:val="18"/>
                <w:szCs w:val="18"/>
                <w:lang w:eastAsia="es-PE"/>
                <w14:ligatures w14:val="none"/>
              </w:rPr>
            </w:pPr>
            <w:ins w:id="4015" w:author="Direccion de Politicas y Gestion en Derechos Humanos 14" w:date="2023-12-18T11:31:00Z">
              <w:r w:rsidRPr="00C24B5F">
                <w:rPr>
                  <w:rFonts w:eastAsia="Times New Roman" w:cstheme="minorHAnsi"/>
                  <w:color w:val="333333"/>
                  <w:kern w:val="0"/>
                  <w:sz w:val="18"/>
                  <w:szCs w:val="18"/>
                  <w:lang w:eastAsia="es-PE"/>
                  <w14:ligatures w14:val="none"/>
                </w:rPr>
                <w:t>Discontinuidad o eliminación de programas sociales</w:t>
              </w:r>
            </w:ins>
          </w:p>
        </w:tc>
        <w:tc>
          <w:tcPr>
            <w:tcW w:w="990" w:type="dxa"/>
            <w:tcBorders>
              <w:top w:val="nil"/>
              <w:left w:val="nil"/>
              <w:bottom w:val="nil"/>
              <w:right w:val="nil"/>
            </w:tcBorders>
            <w:shd w:val="clear" w:color="auto" w:fill="auto"/>
            <w:vAlign w:val="center"/>
            <w:hideMark/>
            <w:tcPrChange w:id="4016" w:author="Direccion de Politicas y Gestion en Derechos Humanos 14" w:date="2023-12-18T11:39:00Z">
              <w:tcPr>
                <w:tcW w:w="990" w:type="dxa"/>
                <w:tcBorders>
                  <w:top w:val="nil"/>
                  <w:left w:val="nil"/>
                  <w:bottom w:val="nil"/>
                  <w:right w:val="nil"/>
                </w:tcBorders>
                <w:shd w:val="clear" w:color="auto" w:fill="auto"/>
                <w:vAlign w:val="center"/>
                <w:hideMark/>
              </w:tcPr>
            </w:tcPrChange>
          </w:tcPr>
          <w:p w14:paraId="4FBC992E" w14:textId="77777777" w:rsidR="00AF7482" w:rsidRPr="00C24B5F" w:rsidRDefault="00AF7482" w:rsidP="00F2666B">
            <w:pPr>
              <w:spacing w:after="0" w:line="240" w:lineRule="auto"/>
              <w:jc w:val="center"/>
              <w:rPr>
                <w:ins w:id="4017" w:author="Direccion de Politicas y Gestion en Derechos Humanos 14" w:date="2023-12-18T11:31:00Z"/>
                <w:rFonts w:eastAsia="Times New Roman" w:cstheme="minorHAnsi"/>
                <w:color w:val="000000"/>
                <w:kern w:val="0"/>
                <w:sz w:val="18"/>
                <w:szCs w:val="18"/>
                <w:lang w:eastAsia="es-PE"/>
                <w14:ligatures w14:val="none"/>
              </w:rPr>
            </w:pPr>
            <w:ins w:id="4018" w:author="Direccion de Politicas y Gestion en Derechos Humanos 14" w:date="2023-12-18T11:31:00Z">
              <w:r w:rsidRPr="00C24B5F">
                <w:rPr>
                  <w:rFonts w:eastAsia="Times New Roman" w:cstheme="minorHAnsi"/>
                  <w:color w:val="000000"/>
                  <w:kern w:val="0"/>
                  <w:sz w:val="18"/>
                  <w:szCs w:val="18"/>
                  <w:lang w:eastAsia="es-PE"/>
                  <w14:ligatures w14:val="none"/>
                </w:rPr>
                <w:t>3.1</w:t>
              </w:r>
            </w:ins>
          </w:p>
        </w:tc>
        <w:tc>
          <w:tcPr>
            <w:tcW w:w="853" w:type="dxa"/>
            <w:tcBorders>
              <w:top w:val="nil"/>
              <w:left w:val="nil"/>
              <w:bottom w:val="nil"/>
              <w:right w:val="nil"/>
            </w:tcBorders>
            <w:shd w:val="clear" w:color="auto" w:fill="auto"/>
            <w:vAlign w:val="center"/>
            <w:hideMark/>
            <w:tcPrChange w:id="4019" w:author="Direccion de Politicas y Gestion en Derechos Humanos 14" w:date="2023-12-18T11:39:00Z">
              <w:tcPr>
                <w:tcW w:w="853" w:type="dxa"/>
                <w:tcBorders>
                  <w:top w:val="nil"/>
                  <w:left w:val="nil"/>
                  <w:bottom w:val="nil"/>
                  <w:right w:val="nil"/>
                </w:tcBorders>
                <w:shd w:val="clear" w:color="auto" w:fill="auto"/>
                <w:vAlign w:val="center"/>
                <w:hideMark/>
              </w:tcPr>
            </w:tcPrChange>
          </w:tcPr>
          <w:p w14:paraId="114D59A9" w14:textId="77777777" w:rsidR="00AF7482" w:rsidRPr="00C24B5F" w:rsidRDefault="00AF7482" w:rsidP="00F2666B">
            <w:pPr>
              <w:spacing w:after="0" w:line="240" w:lineRule="auto"/>
              <w:jc w:val="center"/>
              <w:rPr>
                <w:ins w:id="4020" w:author="Direccion de Politicas y Gestion en Derechos Humanos 14" w:date="2023-12-18T11:31:00Z"/>
                <w:rFonts w:eastAsia="Times New Roman" w:cstheme="minorHAnsi"/>
                <w:color w:val="000000"/>
                <w:kern w:val="0"/>
                <w:sz w:val="18"/>
                <w:szCs w:val="18"/>
                <w:lang w:eastAsia="es-PE"/>
                <w14:ligatures w14:val="none"/>
              </w:rPr>
            </w:pPr>
            <w:ins w:id="4021" w:author="Direccion de Politicas y Gestion en Derechos Humanos 14" w:date="2023-12-18T11:31:00Z">
              <w:r w:rsidRPr="00C24B5F">
                <w:rPr>
                  <w:rFonts w:eastAsia="Times New Roman" w:cstheme="minorHAnsi"/>
                  <w:color w:val="000000"/>
                  <w:kern w:val="0"/>
                  <w:sz w:val="18"/>
                  <w:szCs w:val="18"/>
                  <w:lang w:eastAsia="es-PE"/>
                  <w14:ligatures w14:val="none"/>
                </w:rPr>
                <w:t>3.7</w:t>
              </w:r>
            </w:ins>
          </w:p>
        </w:tc>
        <w:tc>
          <w:tcPr>
            <w:tcW w:w="872" w:type="dxa"/>
            <w:tcBorders>
              <w:top w:val="nil"/>
              <w:left w:val="nil"/>
              <w:bottom w:val="nil"/>
              <w:right w:val="nil"/>
            </w:tcBorders>
            <w:shd w:val="clear" w:color="auto" w:fill="auto"/>
            <w:vAlign w:val="center"/>
            <w:hideMark/>
            <w:tcPrChange w:id="4022" w:author="Direccion de Politicas y Gestion en Derechos Humanos 14" w:date="2023-12-18T11:39:00Z">
              <w:tcPr>
                <w:tcW w:w="872" w:type="dxa"/>
                <w:tcBorders>
                  <w:top w:val="nil"/>
                  <w:left w:val="nil"/>
                  <w:bottom w:val="nil"/>
                  <w:right w:val="nil"/>
                </w:tcBorders>
                <w:shd w:val="clear" w:color="auto" w:fill="auto"/>
                <w:vAlign w:val="center"/>
                <w:hideMark/>
              </w:tcPr>
            </w:tcPrChange>
          </w:tcPr>
          <w:p w14:paraId="5F755F64" w14:textId="77777777" w:rsidR="00AF7482" w:rsidRPr="00C24B5F" w:rsidRDefault="00AF7482" w:rsidP="00F2666B">
            <w:pPr>
              <w:spacing w:after="0" w:line="240" w:lineRule="auto"/>
              <w:jc w:val="center"/>
              <w:rPr>
                <w:ins w:id="4023" w:author="Direccion de Politicas y Gestion en Derechos Humanos 14" w:date="2023-12-18T11:31:00Z"/>
                <w:rFonts w:eastAsia="Times New Roman" w:cstheme="minorHAnsi"/>
                <w:color w:val="000000"/>
                <w:kern w:val="0"/>
                <w:sz w:val="18"/>
                <w:szCs w:val="18"/>
                <w:lang w:eastAsia="es-PE"/>
                <w14:ligatures w14:val="none"/>
              </w:rPr>
            </w:pPr>
            <w:ins w:id="4024" w:author="Direccion de Politicas y Gestion en Derechos Humanos 14" w:date="2023-12-18T11:31:00Z">
              <w:r w:rsidRPr="00C24B5F">
                <w:rPr>
                  <w:rFonts w:eastAsia="Times New Roman" w:cstheme="minorHAnsi"/>
                  <w:color w:val="000000"/>
                  <w:kern w:val="0"/>
                  <w:sz w:val="18"/>
                  <w:szCs w:val="18"/>
                  <w:lang w:eastAsia="es-PE"/>
                  <w14:ligatures w14:val="none"/>
                </w:rPr>
                <w:t>3.40</w:t>
              </w:r>
            </w:ins>
          </w:p>
        </w:tc>
      </w:tr>
    </w:tbl>
    <w:p w14:paraId="2B0DF87D" w14:textId="77777777" w:rsidR="00AF7482" w:rsidRPr="00C33B1F" w:rsidRDefault="00AF7482">
      <w:pPr>
        <w:spacing w:after="100" w:afterAutospacing="1" w:line="240" w:lineRule="auto"/>
        <w:ind w:left="426"/>
        <w:jc w:val="both"/>
        <w:rPr>
          <w:ins w:id="4025" w:author="Direccion de Politicas y Gestion en Derechos Humanos 14" w:date="2023-12-18T11:31:00Z"/>
          <w:sz w:val="16"/>
          <w:szCs w:val="18"/>
          <w:rPrChange w:id="4026" w:author="Direccion de Politicas y Gestion en Derechos Humanos 14" w:date="2023-12-18T11:35:00Z">
            <w:rPr>
              <w:ins w:id="4027" w:author="Direccion de Politicas y Gestion en Derechos Humanos 14" w:date="2023-12-18T11:31:00Z"/>
              <w:kern w:val="0"/>
              <w:sz w:val="16"/>
              <w14:ligatures w14:val="none"/>
            </w:rPr>
          </w:rPrChange>
        </w:rPr>
        <w:pPrChange w:id="4028" w:author="Direccion de Politicas y Gestion en Derechos Humanos 14" w:date="2023-12-18T11:39:00Z">
          <w:pPr>
            <w:jc w:val="right"/>
          </w:pPr>
        </w:pPrChange>
      </w:pPr>
      <w:ins w:id="4029" w:author="Direccion de Politicas y Gestion en Derechos Humanos 14" w:date="2023-12-18T11:31:00Z">
        <w:r w:rsidRPr="00C33B1F">
          <w:rPr>
            <w:sz w:val="16"/>
            <w:szCs w:val="18"/>
            <w:rPrChange w:id="4030" w:author="Direccion de Politicas y Gestion en Derechos Humanos 14" w:date="2023-12-18T11:35:00Z">
              <w:rPr>
                <w:kern w:val="0"/>
                <w:sz w:val="16"/>
                <w14:ligatures w14:val="none"/>
              </w:rPr>
            </w:rPrChange>
          </w:rPr>
          <w:t>Fuente: Elaboración propia</w:t>
        </w:r>
      </w:ins>
    </w:p>
    <w:p w14:paraId="52029319" w14:textId="77777777" w:rsidR="00AF7482" w:rsidRPr="00AF7482" w:rsidRDefault="00AF7482">
      <w:pPr>
        <w:spacing w:after="0" w:line="240" w:lineRule="auto"/>
        <w:ind w:left="426"/>
        <w:jc w:val="both"/>
        <w:rPr>
          <w:ins w:id="4031" w:author="Direccion de Politicas y Gestion en Derechos Humanos 14" w:date="2023-12-18T11:31:00Z"/>
          <w:b/>
          <w:bCs/>
          <w:sz w:val="20"/>
          <w:rPrChange w:id="4032" w:author="Direccion de Politicas y Gestion en Derechos Humanos 14" w:date="2023-12-18T11:33:00Z">
            <w:rPr>
              <w:ins w:id="4033" w:author="Direccion de Politicas y Gestion en Derechos Humanos 14" w:date="2023-12-18T11:31:00Z"/>
              <w:i/>
              <w:iCs/>
              <w:color w:val="44546A" w:themeColor="text2"/>
              <w:kern w:val="0"/>
              <w:sz w:val="18"/>
              <w:szCs w:val="18"/>
              <w14:ligatures w14:val="none"/>
            </w:rPr>
          </w:rPrChange>
        </w:rPr>
        <w:pPrChange w:id="4034" w:author="Direccion de Politicas y Gestion en Derechos Humanos 14" w:date="2023-12-18T11:39:00Z">
          <w:pPr>
            <w:spacing w:after="200" w:line="240" w:lineRule="auto"/>
            <w:ind w:left="426"/>
          </w:pPr>
        </w:pPrChange>
      </w:pPr>
      <w:bookmarkStart w:id="4035" w:name="_Toc141714224"/>
      <w:ins w:id="4036" w:author="Direccion de Politicas y Gestion en Derechos Humanos 14" w:date="2023-12-18T11:31:00Z">
        <w:r w:rsidRPr="00AF7482">
          <w:rPr>
            <w:b/>
            <w:bCs/>
            <w:sz w:val="20"/>
            <w:rPrChange w:id="4037" w:author="Direccion de Politicas y Gestion en Derechos Humanos 14" w:date="2023-12-18T11:33:00Z">
              <w:rPr>
                <w:kern w:val="0"/>
                <w:sz w:val="20"/>
                <w14:ligatures w14:val="none"/>
              </w:rPr>
            </w:rPrChange>
          </w:rPr>
          <w:t>Tabla: Priorización de oportunidades</w:t>
        </w:r>
        <w:bookmarkEnd w:id="4035"/>
      </w:ins>
    </w:p>
    <w:tbl>
      <w:tblPr>
        <w:tblW w:w="8061" w:type="dxa"/>
        <w:tblInd w:w="426" w:type="dxa"/>
        <w:tblCellMar>
          <w:left w:w="70" w:type="dxa"/>
          <w:right w:w="70" w:type="dxa"/>
        </w:tblCellMar>
        <w:tblLook w:val="04A0" w:firstRow="1" w:lastRow="0" w:firstColumn="1" w:lastColumn="0" w:noHBand="0" w:noVBand="1"/>
        <w:tblPrChange w:id="4038" w:author="Direccion de Politicas y Gestion en Derechos Humanos 14" w:date="2023-12-18T11:39:00Z">
          <w:tblPr>
            <w:tblW w:w="8061" w:type="dxa"/>
            <w:tblInd w:w="426" w:type="dxa"/>
            <w:tblCellMar>
              <w:left w:w="70" w:type="dxa"/>
              <w:right w:w="70" w:type="dxa"/>
            </w:tblCellMar>
            <w:tblLook w:val="04A0" w:firstRow="1" w:lastRow="0" w:firstColumn="1" w:lastColumn="0" w:noHBand="0" w:noVBand="1"/>
          </w:tblPr>
        </w:tblPrChange>
      </w:tblPr>
      <w:tblGrid>
        <w:gridCol w:w="335"/>
        <w:gridCol w:w="4909"/>
        <w:gridCol w:w="1027"/>
        <w:gridCol w:w="885"/>
        <w:gridCol w:w="905"/>
        <w:tblGridChange w:id="4039">
          <w:tblGrid>
            <w:gridCol w:w="335"/>
            <w:gridCol w:w="4909"/>
            <w:gridCol w:w="1027"/>
            <w:gridCol w:w="885"/>
            <w:gridCol w:w="905"/>
          </w:tblGrid>
        </w:tblGridChange>
      </w:tblGrid>
      <w:tr w:rsidR="00AF7482" w:rsidRPr="00C24B5F" w14:paraId="0F2822E9" w14:textId="77777777" w:rsidTr="00C33B1F">
        <w:trPr>
          <w:trHeight w:val="20"/>
          <w:ins w:id="4040" w:author="Direccion de Politicas y Gestion en Derechos Humanos 14" w:date="2023-12-18T11:31:00Z"/>
          <w:trPrChange w:id="4041" w:author="Direccion de Politicas y Gestion en Derechos Humanos 14" w:date="2023-12-18T11:39:00Z">
            <w:trPr>
              <w:trHeight w:val="421"/>
            </w:trPr>
          </w:trPrChange>
        </w:trPr>
        <w:tc>
          <w:tcPr>
            <w:tcW w:w="5244" w:type="dxa"/>
            <w:gridSpan w:val="2"/>
            <w:tcBorders>
              <w:top w:val="nil"/>
              <w:left w:val="nil"/>
              <w:bottom w:val="nil"/>
              <w:right w:val="nil"/>
            </w:tcBorders>
            <w:shd w:val="clear" w:color="000000" w:fill="002060"/>
            <w:vAlign w:val="center"/>
            <w:hideMark/>
            <w:tcPrChange w:id="4042" w:author="Direccion de Politicas y Gestion en Derechos Humanos 14" w:date="2023-12-18T11:39:00Z">
              <w:tcPr>
                <w:tcW w:w="5244" w:type="dxa"/>
                <w:gridSpan w:val="2"/>
                <w:tcBorders>
                  <w:top w:val="nil"/>
                  <w:left w:val="nil"/>
                  <w:bottom w:val="nil"/>
                  <w:right w:val="nil"/>
                </w:tcBorders>
                <w:shd w:val="clear" w:color="000000" w:fill="002060"/>
                <w:vAlign w:val="center"/>
                <w:hideMark/>
              </w:tcPr>
            </w:tcPrChange>
          </w:tcPr>
          <w:p w14:paraId="47D20F0E" w14:textId="77777777" w:rsidR="00AF7482" w:rsidRPr="00C24B5F" w:rsidRDefault="00AF7482" w:rsidP="00F2666B">
            <w:pPr>
              <w:spacing w:after="0" w:line="240" w:lineRule="auto"/>
              <w:jc w:val="center"/>
              <w:rPr>
                <w:ins w:id="4043" w:author="Direccion de Politicas y Gestion en Derechos Humanos 14" w:date="2023-12-18T11:31:00Z"/>
                <w:rFonts w:eastAsia="Times New Roman" w:cstheme="minorHAnsi"/>
                <w:b/>
                <w:bCs/>
                <w:color w:val="FFFFFF"/>
                <w:kern w:val="0"/>
                <w:sz w:val="18"/>
                <w:szCs w:val="18"/>
                <w:lang w:eastAsia="es-PE"/>
                <w14:ligatures w14:val="none"/>
              </w:rPr>
            </w:pPr>
            <w:ins w:id="4044" w:author="Direccion de Politicas y Gestion en Derechos Humanos 14" w:date="2023-12-18T11:31:00Z">
              <w:r w:rsidRPr="00C24B5F">
                <w:rPr>
                  <w:rFonts w:eastAsia="Times New Roman" w:cstheme="minorHAnsi"/>
                  <w:b/>
                  <w:bCs/>
                  <w:color w:val="FFFFFF"/>
                  <w:kern w:val="0"/>
                  <w:sz w:val="18"/>
                  <w:szCs w:val="18"/>
                  <w:lang w:eastAsia="es-PE"/>
                  <w14:ligatures w14:val="none"/>
                </w:rPr>
                <w:t>Tendencias evaluadas</w:t>
              </w:r>
            </w:ins>
          </w:p>
        </w:tc>
        <w:tc>
          <w:tcPr>
            <w:tcW w:w="1027" w:type="dxa"/>
            <w:tcBorders>
              <w:top w:val="nil"/>
              <w:left w:val="nil"/>
              <w:bottom w:val="nil"/>
              <w:right w:val="nil"/>
            </w:tcBorders>
            <w:shd w:val="clear" w:color="000000" w:fill="002060"/>
            <w:vAlign w:val="center"/>
            <w:hideMark/>
            <w:tcPrChange w:id="4045" w:author="Direccion de Politicas y Gestion en Derechos Humanos 14" w:date="2023-12-18T11:39:00Z">
              <w:tcPr>
                <w:tcW w:w="1027" w:type="dxa"/>
                <w:tcBorders>
                  <w:top w:val="nil"/>
                  <w:left w:val="nil"/>
                  <w:bottom w:val="nil"/>
                  <w:right w:val="nil"/>
                </w:tcBorders>
                <w:shd w:val="clear" w:color="000000" w:fill="002060"/>
                <w:vAlign w:val="center"/>
                <w:hideMark/>
              </w:tcPr>
            </w:tcPrChange>
          </w:tcPr>
          <w:p w14:paraId="60987848" w14:textId="77777777" w:rsidR="00AF7482" w:rsidRPr="00C24B5F" w:rsidRDefault="00AF7482" w:rsidP="00F2666B">
            <w:pPr>
              <w:spacing w:after="0" w:line="240" w:lineRule="auto"/>
              <w:jc w:val="center"/>
              <w:rPr>
                <w:ins w:id="4046" w:author="Direccion de Politicas y Gestion en Derechos Humanos 14" w:date="2023-12-18T11:31:00Z"/>
                <w:rFonts w:eastAsia="Times New Roman" w:cstheme="minorHAnsi"/>
                <w:b/>
                <w:bCs/>
                <w:color w:val="FFFFFF"/>
                <w:kern w:val="0"/>
                <w:sz w:val="18"/>
                <w:szCs w:val="18"/>
                <w:lang w:eastAsia="es-PE"/>
                <w14:ligatures w14:val="none"/>
              </w:rPr>
            </w:pPr>
            <w:ins w:id="4047" w:author="Direccion de Politicas y Gestion en Derechos Humanos 14" w:date="2023-12-18T11:31:00Z">
              <w:r w:rsidRPr="00C24B5F">
                <w:rPr>
                  <w:rFonts w:eastAsia="Times New Roman" w:cstheme="minorHAnsi"/>
                  <w:b/>
                  <w:bCs/>
                  <w:color w:val="FFFFFF"/>
                  <w:kern w:val="0"/>
                  <w:sz w:val="18"/>
                  <w:szCs w:val="18"/>
                  <w:lang w:eastAsia="es-PE"/>
                  <w14:ligatures w14:val="none"/>
                </w:rPr>
                <w:t>Nivel de pertinencia</w:t>
              </w:r>
            </w:ins>
          </w:p>
        </w:tc>
        <w:tc>
          <w:tcPr>
            <w:tcW w:w="885" w:type="dxa"/>
            <w:tcBorders>
              <w:top w:val="nil"/>
              <w:left w:val="nil"/>
              <w:bottom w:val="nil"/>
              <w:right w:val="nil"/>
            </w:tcBorders>
            <w:shd w:val="clear" w:color="000000" w:fill="002060"/>
            <w:vAlign w:val="center"/>
            <w:hideMark/>
            <w:tcPrChange w:id="4048" w:author="Direccion de Politicas y Gestion en Derechos Humanos 14" w:date="2023-12-18T11:39:00Z">
              <w:tcPr>
                <w:tcW w:w="885" w:type="dxa"/>
                <w:tcBorders>
                  <w:top w:val="nil"/>
                  <w:left w:val="nil"/>
                  <w:bottom w:val="nil"/>
                  <w:right w:val="nil"/>
                </w:tcBorders>
                <w:shd w:val="clear" w:color="000000" w:fill="002060"/>
                <w:vAlign w:val="center"/>
                <w:hideMark/>
              </w:tcPr>
            </w:tcPrChange>
          </w:tcPr>
          <w:p w14:paraId="544B4715" w14:textId="77777777" w:rsidR="00AF7482" w:rsidRPr="00C24B5F" w:rsidRDefault="00AF7482" w:rsidP="00F2666B">
            <w:pPr>
              <w:spacing w:after="0" w:line="240" w:lineRule="auto"/>
              <w:jc w:val="center"/>
              <w:rPr>
                <w:ins w:id="4049" w:author="Direccion de Politicas y Gestion en Derechos Humanos 14" w:date="2023-12-18T11:31:00Z"/>
                <w:rFonts w:eastAsia="Times New Roman" w:cstheme="minorHAnsi"/>
                <w:b/>
                <w:bCs/>
                <w:color w:val="FFFFFF"/>
                <w:kern w:val="0"/>
                <w:sz w:val="18"/>
                <w:szCs w:val="18"/>
                <w:lang w:eastAsia="es-PE"/>
                <w14:ligatures w14:val="none"/>
              </w:rPr>
            </w:pPr>
            <w:ins w:id="4050" w:author="Direccion de Politicas y Gestion en Derechos Humanos 14" w:date="2023-12-18T11:31:00Z">
              <w:r w:rsidRPr="00C24B5F">
                <w:rPr>
                  <w:rFonts w:eastAsia="Times New Roman" w:cstheme="minorHAnsi"/>
                  <w:b/>
                  <w:bCs/>
                  <w:color w:val="FFFFFF"/>
                  <w:kern w:val="0"/>
                  <w:sz w:val="18"/>
                  <w:szCs w:val="18"/>
                  <w:lang w:eastAsia="es-PE"/>
                  <w14:ligatures w14:val="none"/>
                </w:rPr>
                <w:t>Nivel de evidencia</w:t>
              </w:r>
            </w:ins>
          </w:p>
        </w:tc>
        <w:tc>
          <w:tcPr>
            <w:tcW w:w="905" w:type="dxa"/>
            <w:tcBorders>
              <w:top w:val="nil"/>
              <w:left w:val="nil"/>
              <w:bottom w:val="nil"/>
              <w:right w:val="nil"/>
            </w:tcBorders>
            <w:shd w:val="clear" w:color="000000" w:fill="002060"/>
            <w:vAlign w:val="center"/>
            <w:hideMark/>
            <w:tcPrChange w:id="4051" w:author="Direccion de Politicas y Gestion en Derechos Humanos 14" w:date="2023-12-18T11:39:00Z">
              <w:tcPr>
                <w:tcW w:w="905" w:type="dxa"/>
                <w:tcBorders>
                  <w:top w:val="nil"/>
                  <w:left w:val="nil"/>
                  <w:bottom w:val="nil"/>
                  <w:right w:val="nil"/>
                </w:tcBorders>
                <w:shd w:val="clear" w:color="000000" w:fill="002060"/>
                <w:vAlign w:val="center"/>
                <w:hideMark/>
              </w:tcPr>
            </w:tcPrChange>
          </w:tcPr>
          <w:p w14:paraId="66F2E42B" w14:textId="77777777" w:rsidR="00AF7482" w:rsidRPr="00C24B5F" w:rsidRDefault="00AF7482" w:rsidP="00F2666B">
            <w:pPr>
              <w:spacing w:after="0" w:line="240" w:lineRule="auto"/>
              <w:jc w:val="center"/>
              <w:rPr>
                <w:ins w:id="4052" w:author="Direccion de Politicas y Gestion en Derechos Humanos 14" w:date="2023-12-18T11:31:00Z"/>
                <w:rFonts w:eastAsia="Times New Roman" w:cstheme="minorHAnsi"/>
                <w:b/>
                <w:bCs/>
                <w:color w:val="FFFFFF"/>
                <w:kern w:val="0"/>
                <w:sz w:val="18"/>
                <w:szCs w:val="18"/>
                <w:lang w:eastAsia="es-PE"/>
                <w14:ligatures w14:val="none"/>
              </w:rPr>
            </w:pPr>
            <w:ins w:id="4053" w:author="Direccion de Politicas y Gestion en Derechos Humanos 14" w:date="2023-12-18T11:31:00Z">
              <w:r w:rsidRPr="00C24B5F">
                <w:rPr>
                  <w:rFonts w:eastAsia="Times New Roman" w:cstheme="minorHAnsi"/>
                  <w:b/>
                  <w:bCs/>
                  <w:color w:val="FFFFFF"/>
                  <w:kern w:val="0"/>
                  <w:sz w:val="18"/>
                  <w:szCs w:val="18"/>
                  <w:lang w:eastAsia="es-PE"/>
                  <w14:ligatures w14:val="none"/>
                </w:rPr>
                <w:t>Promedio</w:t>
              </w:r>
            </w:ins>
          </w:p>
        </w:tc>
      </w:tr>
      <w:tr w:rsidR="00AF7482" w:rsidRPr="00C24B5F" w14:paraId="1AE355A8" w14:textId="77777777" w:rsidTr="00C33B1F">
        <w:trPr>
          <w:trHeight w:val="20"/>
          <w:ins w:id="4054" w:author="Direccion de Politicas y Gestion en Derechos Humanos 14" w:date="2023-12-18T11:31:00Z"/>
          <w:trPrChange w:id="4055"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056"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11CFFD98" w14:textId="77777777" w:rsidR="00AF7482" w:rsidRPr="00C24B5F" w:rsidRDefault="00AF7482" w:rsidP="00F2666B">
            <w:pPr>
              <w:spacing w:after="0" w:line="240" w:lineRule="auto"/>
              <w:jc w:val="center"/>
              <w:rPr>
                <w:ins w:id="4057" w:author="Direccion de Politicas y Gestion en Derechos Humanos 14" w:date="2023-12-18T11:31:00Z"/>
                <w:rFonts w:eastAsia="Times New Roman" w:cstheme="minorHAnsi"/>
                <w:color w:val="000000"/>
                <w:kern w:val="0"/>
                <w:sz w:val="18"/>
                <w:szCs w:val="18"/>
                <w:lang w:eastAsia="es-PE"/>
                <w14:ligatures w14:val="none"/>
              </w:rPr>
            </w:pPr>
            <w:ins w:id="4058" w:author="Direccion de Politicas y Gestion en Derechos Humanos 14" w:date="2023-12-18T11:31:00Z">
              <w:r w:rsidRPr="00C24B5F">
                <w:rPr>
                  <w:rFonts w:eastAsia="Times New Roman" w:cstheme="minorHAnsi"/>
                  <w:color w:val="000000"/>
                  <w:kern w:val="0"/>
                  <w:sz w:val="18"/>
                  <w:szCs w:val="18"/>
                  <w:lang w:eastAsia="es-PE"/>
                  <w14:ligatures w14:val="none"/>
                </w:rPr>
                <w:t>1</w:t>
              </w:r>
            </w:ins>
          </w:p>
        </w:tc>
        <w:tc>
          <w:tcPr>
            <w:tcW w:w="4909" w:type="dxa"/>
            <w:tcBorders>
              <w:top w:val="nil"/>
              <w:left w:val="nil"/>
              <w:bottom w:val="nil"/>
              <w:right w:val="nil"/>
            </w:tcBorders>
            <w:shd w:val="clear" w:color="000000" w:fill="C5D9F1"/>
            <w:noWrap/>
            <w:vAlign w:val="center"/>
            <w:hideMark/>
            <w:tcPrChange w:id="4059"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7340657D" w14:textId="77777777" w:rsidR="00AF7482" w:rsidRPr="00C24B5F" w:rsidRDefault="00AF7482" w:rsidP="00F2666B">
            <w:pPr>
              <w:spacing w:after="0" w:line="240" w:lineRule="auto"/>
              <w:rPr>
                <w:ins w:id="4060" w:author="Direccion de Politicas y Gestion en Derechos Humanos 14" w:date="2023-12-18T11:31:00Z"/>
                <w:rFonts w:eastAsia="Times New Roman" w:cstheme="minorHAnsi"/>
                <w:color w:val="333333"/>
                <w:kern w:val="0"/>
                <w:sz w:val="18"/>
                <w:szCs w:val="18"/>
                <w:lang w:eastAsia="es-PE"/>
                <w14:ligatures w14:val="none"/>
              </w:rPr>
            </w:pPr>
            <w:ins w:id="4061" w:author="Direccion de Politicas y Gestion en Derechos Humanos 14" w:date="2023-12-18T11:31:00Z">
              <w:r w:rsidRPr="00C24B5F">
                <w:rPr>
                  <w:rFonts w:eastAsia="Times New Roman" w:cstheme="minorHAnsi"/>
                  <w:color w:val="333333"/>
                  <w:kern w:val="0"/>
                  <w:sz w:val="18"/>
                  <w:szCs w:val="18"/>
                  <w:lang w:eastAsia="es-PE"/>
                  <w14:ligatures w14:val="none"/>
                </w:rPr>
                <w:t>Mejoramiento de la infraestructura vial y de telecomunicaciones a nivel nacional</w:t>
              </w:r>
            </w:ins>
          </w:p>
        </w:tc>
        <w:tc>
          <w:tcPr>
            <w:tcW w:w="1027" w:type="dxa"/>
            <w:tcBorders>
              <w:top w:val="nil"/>
              <w:left w:val="nil"/>
              <w:bottom w:val="nil"/>
              <w:right w:val="nil"/>
            </w:tcBorders>
            <w:shd w:val="clear" w:color="000000" w:fill="C5D9F1"/>
            <w:vAlign w:val="center"/>
            <w:hideMark/>
            <w:tcPrChange w:id="4062"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0882723C" w14:textId="77777777" w:rsidR="00AF7482" w:rsidRPr="00C24B5F" w:rsidRDefault="00AF7482" w:rsidP="00F2666B">
            <w:pPr>
              <w:spacing w:after="0" w:line="240" w:lineRule="auto"/>
              <w:jc w:val="center"/>
              <w:rPr>
                <w:ins w:id="4063" w:author="Direccion de Politicas y Gestion en Derechos Humanos 14" w:date="2023-12-18T11:31:00Z"/>
                <w:rFonts w:eastAsia="Times New Roman" w:cstheme="minorHAnsi"/>
                <w:color w:val="000000"/>
                <w:kern w:val="0"/>
                <w:sz w:val="18"/>
                <w:szCs w:val="18"/>
                <w:lang w:eastAsia="es-PE"/>
                <w14:ligatures w14:val="none"/>
              </w:rPr>
            </w:pPr>
            <w:ins w:id="4064" w:author="Direccion de Politicas y Gestion en Derechos Humanos 14" w:date="2023-12-18T11:31:00Z">
              <w:r w:rsidRPr="00C24B5F">
                <w:rPr>
                  <w:rFonts w:eastAsia="Times New Roman" w:cstheme="minorHAnsi"/>
                  <w:color w:val="000000"/>
                  <w:kern w:val="0"/>
                  <w:sz w:val="18"/>
                  <w:szCs w:val="18"/>
                  <w:lang w:eastAsia="es-PE"/>
                  <w14:ligatures w14:val="none"/>
                </w:rPr>
                <w:t>3.39</w:t>
              </w:r>
            </w:ins>
          </w:p>
        </w:tc>
        <w:tc>
          <w:tcPr>
            <w:tcW w:w="885" w:type="dxa"/>
            <w:tcBorders>
              <w:top w:val="nil"/>
              <w:left w:val="nil"/>
              <w:bottom w:val="nil"/>
              <w:right w:val="nil"/>
            </w:tcBorders>
            <w:shd w:val="clear" w:color="000000" w:fill="C5D9F1"/>
            <w:vAlign w:val="center"/>
            <w:hideMark/>
            <w:tcPrChange w:id="4065"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0F652B29" w14:textId="77777777" w:rsidR="00AF7482" w:rsidRPr="00C24B5F" w:rsidRDefault="00AF7482" w:rsidP="00F2666B">
            <w:pPr>
              <w:spacing w:after="0" w:line="240" w:lineRule="auto"/>
              <w:jc w:val="center"/>
              <w:rPr>
                <w:ins w:id="4066" w:author="Direccion de Politicas y Gestion en Derechos Humanos 14" w:date="2023-12-18T11:31:00Z"/>
                <w:rFonts w:eastAsia="Times New Roman" w:cstheme="minorHAnsi"/>
                <w:color w:val="000000"/>
                <w:kern w:val="0"/>
                <w:sz w:val="18"/>
                <w:szCs w:val="18"/>
                <w:lang w:eastAsia="es-PE"/>
                <w14:ligatures w14:val="none"/>
              </w:rPr>
            </w:pPr>
            <w:ins w:id="4067" w:author="Direccion de Politicas y Gestion en Derechos Humanos 14" w:date="2023-12-18T11:31:00Z">
              <w:r w:rsidRPr="00C24B5F">
                <w:rPr>
                  <w:rFonts w:eastAsia="Times New Roman" w:cstheme="minorHAnsi"/>
                  <w:color w:val="000000"/>
                  <w:kern w:val="0"/>
                  <w:sz w:val="18"/>
                  <w:szCs w:val="18"/>
                  <w:lang w:eastAsia="es-PE"/>
                  <w14:ligatures w14:val="none"/>
                </w:rPr>
                <w:t>3.75</w:t>
              </w:r>
            </w:ins>
          </w:p>
        </w:tc>
        <w:tc>
          <w:tcPr>
            <w:tcW w:w="905" w:type="dxa"/>
            <w:tcBorders>
              <w:top w:val="nil"/>
              <w:left w:val="nil"/>
              <w:bottom w:val="nil"/>
              <w:right w:val="nil"/>
            </w:tcBorders>
            <w:shd w:val="clear" w:color="000000" w:fill="C5D9F1"/>
            <w:vAlign w:val="center"/>
            <w:hideMark/>
            <w:tcPrChange w:id="4068"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373582AF" w14:textId="77777777" w:rsidR="00AF7482" w:rsidRPr="00C24B5F" w:rsidRDefault="00AF7482" w:rsidP="00F2666B">
            <w:pPr>
              <w:spacing w:after="0" w:line="240" w:lineRule="auto"/>
              <w:jc w:val="center"/>
              <w:rPr>
                <w:ins w:id="4069" w:author="Direccion de Politicas y Gestion en Derechos Humanos 14" w:date="2023-12-18T11:31:00Z"/>
                <w:rFonts w:eastAsia="Times New Roman" w:cstheme="minorHAnsi"/>
                <w:color w:val="000000"/>
                <w:kern w:val="0"/>
                <w:sz w:val="18"/>
                <w:szCs w:val="18"/>
                <w:lang w:eastAsia="es-PE"/>
                <w14:ligatures w14:val="none"/>
              </w:rPr>
            </w:pPr>
            <w:ins w:id="4070" w:author="Direccion de Politicas y Gestion en Derechos Humanos 14" w:date="2023-12-18T11:31:00Z">
              <w:r w:rsidRPr="00C24B5F">
                <w:rPr>
                  <w:rFonts w:eastAsia="Times New Roman" w:cstheme="minorHAnsi"/>
                  <w:color w:val="000000"/>
                  <w:kern w:val="0"/>
                  <w:sz w:val="18"/>
                  <w:szCs w:val="18"/>
                  <w:lang w:eastAsia="es-PE"/>
                  <w14:ligatures w14:val="none"/>
                </w:rPr>
                <w:t>3.57</w:t>
              </w:r>
            </w:ins>
          </w:p>
        </w:tc>
      </w:tr>
      <w:tr w:rsidR="00AF7482" w:rsidRPr="00C24B5F" w14:paraId="6A751C5E" w14:textId="77777777" w:rsidTr="00C33B1F">
        <w:trPr>
          <w:trHeight w:val="20"/>
          <w:ins w:id="4071" w:author="Direccion de Politicas y Gestion en Derechos Humanos 14" w:date="2023-12-18T11:31:00Z"/>
          <w:trPrChange w:id="4072"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073"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1E59DEF5" w14:textId="77777777" w:rsidR="00AF7482" w:rsidRPr="00C24B5F" w:rsidRDefault="00AF7482" w:rsidP="00F2666B">
            <w:pPr>
              <w:spacing w:after="0" w:line="240" w:lineRule="auto"/>
              <w:jc w:val="center"/>
              <w:rPr>
                <w:ins w:id="4074" w:author="Direccion de Politicas y Gestion en Derechos Humanos 14" w:date="2023-12-18T11:31:00Z"/>
                <w:rFonts w:eastAsia="Times New Roman" w:cstheme="minorHAnsi"/>
                <w:color w:val="000000"/>
                <w:kern w:val="0"/>
                <w:sz w:val="18"/>
                <w:szCs w:val="18"/>
                <w:lang w:eastAsia="es-PE"/>
                <w14:ligatures w14:val="none"/>
              </w:rPr>
            </w:pPr>
            <w:ins w:id="4075" w:author="Direccion de Politicas y Gestion en Derechos Humanos 14" w:date="2023-12-18T11:31:00Z">
              <w:r w:rsidRPr="00C24B5F">
                <w:rPr>
                  <w:rFonts w:eastAsia="Times New Roman" w:cstheme="minorHAnsi"/>
                  <w:color w:val="000000"/>
                  <w:kern w:val="0"/>
                  <w:sz w:val="18"/>
                  <w:szCs w:val="18"/>
                  <w:lang w:eastAsia="es-PE"/>
                  <w14:ligatures w14:val="none"/>
                </w:rPr>
                <w:t>2</w:t>
              </w:r>
            </w:ins>
          </w:p>
        </w:tc>
        <w:tc>
          <w:tcPr>
            <w:tcW w:w="4909" w:type="dxa"/>
            <w:tcBorders>
              <w:top w:val="nil"/>
              <w:left w:val="nil"/>
              <w:bottom w:val="nil"/>
              <w:right w:val="nil"/>
            </w:tcBorders>
            <w:shd w:val="clear" w:color="auto" w:fill="auto"/>
            <w:noWrap/>
            <w:vAlign w:val="center"/>
            <w:hideMark/>
            <w:tcPrChange w:id="4076"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78CB1712" w14:textId="77777777" w:rsidR="00AF7482" w:rsidRPr="00C24B5F" w:rsidRDefault="00AF7482" w:rsidP="00F2666B">
            <w:pPr>
              <w:spacing w:after="0" w:line="240" w:lineRule="auto"/>
              <w:rPr>
                <w:ins w:id="4077" w:author="Direccion de Politicas y Gestion en Derechos Humanos 14" w:date="2023-12-18T11:31:00Z"/>
                <w:rFonts w:eastAsia="Times New Roman" w:cstheme="minorHAnsi"/>
                <w:color w:val="333333"/>
                <w:kern w:val="0"/>
                <w:sz w:val="18"/>
                <w:szCs w:val="18"/>
                <w:lang w:eastAsia="es-PE"/>
                <w14:ligatures w14:val="none"/>
              </w:rPr>
            </w:pPr>
            <w:ins w:id="4078" w:author="Direccion de Politicas y Gestion en Derechos Humanos 14" w:date="2023-12-18T11:31:00Z">
              <w:r w:rsidRPr="00C24B5F">
                <w:rPr>
                  <w:rFonts w:eastAsia="Times New Roman" w:cstheme="minorHAnsi"/>
                  <w:color w:val="333333"/>
                  <w:kern w:val="0"/>
                  <w:sz w:val="18"/>
                  <w:szCs w:val="18"/>
                  <w:lang w:eastAsia="es-PE"/>
                  <w14:ligatures w14:val="none"/>
                </w:rPr>
                <w:t>Aprovechamiento sostenible de los bosques</w:t>
              </w:r>
            </w:ins>
          </w:p>
        </w:tc>
        <w:tc>
          <w:tcPr>
            <w:tcW w:w="1027" w:type="dxa"/>
            <w:tcBorders>
              <w:top w:val="nil"/>
              <w:left w:val="nil"/>
              <w:bottom w:val="nil"/>
              <w:right w:val="nil"/>
            </w:tcBorders>
            <w:shd w:val="clear" w:color="auto" w:fill="auto"/>
            <w:vAlign w:val="center"/>
            <w:hideMark/>
            <w:tcPrChange w:id="4079"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224104FA" w14:textId="77777777" w:rsidR="00AF7482" w:rsidRPr="00C24B5F" w:rsidRDefault="00AF7482" w:rsidP="00F2666B">
            <w:pPr>
              <w:spacing w:after="0" w:line="240" w:lineRule="auto"/>
              <w:jc w:val="center"/>
              <w:rPr>
                <w:ins w:id="4080" w:author="Direccion de Politicas y Gestion en Derechos Humanos 14" w:date="2023-12-18T11:31:00Z"/>
                <w:rFonts w:eastAsia="Times New Roman" w:cstheme="minorHAnsi"/>
                <w:color w:val="000000"/>
                <w:kern w:val="0"/>
                <w:sz w:val="18"/>
                <w:szCs w:val="18"/>
                <w:lang w:eastAsia="es-PE"/>
                <w14:ligatures w14:val="none"/>
              </w:rPr>
            </w:pPr>
            <w:ins w:id="4081" w:author="Direccion de Politicas y Gestion en Derechos Humanos 14" w:date="2023-12-18T11:31:00Z">
              <w:r w:rsidRPr="00C24B5F">
                <w:rPr>
                  <w:rFonts w:eastAsia="Times New Roman" w:cstheme="minorHAnsi"/>
                  <w:color w:val="000000"/>
                  <w:kern w:val="0"/>
                  <w:sz w:val="18"/>
                  <w:szCs w:val="18"/>
                  <w:lang w:eastAsia="es-PE"/>
                  <w14:ligatures w14:val="none"/>
                </w:rPr>
                <w:t>3.21</w:t>
              </w:r>
            </w:ins>
          </w:p>
        </w:tc>
        <w:tc>
          <w:tcPr>
            <w:tcW w:w="885" w:type="dxa"/>
            <w:tcBorders>
              <w:top w:val="nil"/>
              <w:left w:val="nil"/>
              <w:bottom w:val="nil"/>
              <w:right w:val="nil"/>
            </w:tcBorders>
            <w:shd w:val="clear" w:color="auto" w:fill="auto"/>
            <w:vAlign w:val="center"/>
            <w:hideMark/>
            <w:tcPrChange w:id="4082"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3368B2FA" w14:textId="77777777" w:rsidR="00AF7482" w:rsidRPr="00C24B5F" w:rsidRDefault="00AF7482" w:rsidP="00F2666B">
            <w:pPr>
              <w:spacing w:after="0" w:line="240" w:lineRule="auto"/>
              <w:jc w:val="center"/>
              <w:rPr>
                <w:ins w:id="4083" w:author="Direccion de Politicas y Gestion en Derechos Humanos 14" w:date="2023-12-18T11:31:00Z"/>
                <w:rFonts w:eastAsia="Times New Roman" w:cstheme="minorHAnsi"/>
                <w:color w:val="000000"/>
                <w:kern w:val="0"/>
                <w:sz w:val="18"/>
                <w:szCs w:val="18"/>
                <w:lang w:eastAsia="es-PE"/>
                <w14:ligatures w14:val="none"/>
              </w:rPr>
            </w:pPr>
            <w:ins w:id="4084" w:author="Direccion de Politicas y Gestion en Derechos Humanos 14" w:date="2023-12-18T11:31:00Z">
              <w:r w:rsidRPr="00C24B5F">
                <w:rPr>
                  <w:rFonts w:eastAsia="Times New Roman" w:cstheme="minorHAnsi"/>
                  <w:color w:val="000000"/>
                  <w:kern w:val="0"/>
                  <w:sz w:val="18"/>
                  <w:szCs w:val="18"/>
                  <w:lang w:eastAsia="es-PE"/>
                  <w14:ligatures w14:val="none"/>
                </w:rPr>
                <w:t>3.78</w:t>
              </w:r>
            </w:ins>
          </w:p>
        </w:tc>
        <w:tc>
          <w:tcPr>
            <w:tcW w:w="905" w:type="dxa"/>
            <w:tcBorders>
              <w:top w:val="nil"/>
              <w:left w:val="nil"/>
              <w:bottom w:val="nil"/>
              <w:right w:val="nil"/>
            </w:tcBorders>
            <w:shd w:val="clear" w:color="auto" w:fill="auto"/>
            <w:vAlign w:val="center"/>
            <w:hideMark/>
            <w:tcPrChange w:id="4085"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52A6F796" w14:textId="77777777" w:rsidR="00AF7482" w:rsidRPr="00C24B5F" w:rsidRDefault="00AF7482" w:rsidP="00F2666B">
            <w:pPr>
              <w:spacing w:after="0" w:line="240" w:lineRule="auto"/>
              <w:jc w:val="center"/>
              <w:rPr>
                <w:ins w:id="4086" w:author="Direccion de Politicas y Gestion en Derechos Humanos 14" w:date="2023-12-18T11:31:00Z"/>
                <w:rFonts w:eastAsia="Times New Roman" w:cstheme="minorHAnsi"/>
                <w:color w:val="000000"/>
                <w:kern w:val="0"/>
                <w:sz w:val="18"/>
                <w:szCs w:val="18"/>
                <w:lang w:eastAsia="es-PE"/>
                <w14:ligatures w14:val="none"/>
              </w:rPr>
            </w:pPr>
            <w:ins w:id="4087" w:author="Direccion de Politicas y Gestion en Derechos Humanos 14" w:date="2023-12-18T11:31:00Z">
              <w:r w:rsidRPr="00C24B5F">
                <w:rPr>
                  <w:rFonts w:eastAsia="Times New Roman" w:cstheme="minorHAnsi"/>
                  <w:color w:val="000000"/>
                  <w:kern w:val="0"/>
                  <w:sz w:val="18"/>
                  <w:szCs w:val="18"/>
                  <w:lang w:eastAsia="es-PE"/>
                  <w14:ligatures w14:val="none"/>
                </w:rPr>
                <w:t>3.49</w:t>
              </w:r>
            </w:ins>
          </w:p>
        </w:tc>
      </w:tr>
      <w:tr w:rsidR="00AF7482" w:rsidRPr="00C24B5F" w14:paraId="08FA326D" w14:textId="77777777" w:rsidTr="00C33B1F">
        <w:trPr>
          <w:trHeight w:val="20"/>
          <w:ins w:id="4088" w:author="Direccion de Politicas y Gestion en Derechos Humanos 14" w:date="2023-12-18T11:31:00Z"/>
          <w:trPrChange w:id="4089"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090"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29CE2B0D" w14:textId="77777777" w:rsidR="00AF7482" w:rsidRPr="00C24B5F" w:rsidRDefault="00AF7482" w:rsidP="00F2666B">
            <w:pPr>
              <w:spacing w:after="0" w:line="240" w:lineRule="auto"/>
              <w:jc w:val="center"/>
              <w:rPr>
                <w:ins w:id="4091" w:author="Direccion de Politicas y Gestion en Derechos Humanos 14" w:date="2023-12-18T11:31:00Z"/>
                <w:rFonts w:eastAsia="Times New Roman" w:cstheme="minorHAnsi"/>
                <w:color w:val="000000"/>
                <w:kern w:val="0"/>
                <w:sz w:val="18"/>
                <w:szCs w:val="18"/>
                <w:lang w:eastAsia="es-PE"/>
                <w14:ligatures w14:val="none"/>
              </w:rPr>
            </w:pPr>
            <w:ins w:id="4092" w:author="Direccion de Politicas y Gestion en Derechos Humanos 14" w:date="2023-12-18T11:31:00Z">
              <w:r w:rsidRPr="00C24B5F">
                <w:rPr>
                  <w:rFonts w:eastAsia="Times New Roman" w:cstheme="minorHAnsi"/>
                  <w:color w:val="000000"/>
                  <w:kern w:val="0"/>
                  <w:sz w:val="18"/>
                  <w:szCs w:val="18"/>
                  <w:lang w:eastAsia="es-PE"/>
                  <w14:ligatures w14:val="none"/>
                </w:rPr>
                <w:t>3</w:t>
              </w:r>
            </w:ins>
          </w:p>
        </w:tc>
        <w:tc>
          <w:tcPr>
            <w:tcW w:w="4909" w:type="dxa"/>
            <w:tcBorders>
              <w:top w:val="nil"/>
              <w:left w:val="nil"/>
              <w:bottom w:val="nil"/>
              <w:right w:val="nil"/>
            </w:tcBorders>
            <w:shd w:val="clear" w:color="000000" w:fill="C5D9F1"/>
            <w:noWrap/>
            <w:vAlign w:val="center"/>
            <w:hideMark/>
            <w:tcPrChange w:id="4093"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65565096" w14:textId="77777777" w:rsidR="00AF7482" w:rsidRPr="00C24B5F" w:rsidRDefault="00AF7482" w:rsidP="00F2666B">
            <w:pPr>
              <w:spacing w:after="0" w:line="240" w:lineRule="auto"/>
              <w:rPr>
                <w:ins w:id="4094" w:author="Direccion de Politicas y Gestion en Derechos Humanos 14" w:date="2023-12-18T11:31:00Z"/>
                <w:rFonts w:eastAsia="Times New Roman" w:cstheme="minorHAnsi"/>
                <w:color w:val="333333"/>
                <w:kern w:val="0"/>
                <w:sz w:val="18"/>
                <w:szCs w:val="18"/>
                <w:lang w:eastAsia="es-PE"/>
                <w14:ligatures w14:val="none"/>
              </w:rPr>
            </w:pPr>
            <w:ins w:id="4095" w:author="Direccion de Politicas y Gestion en Derechos Humanos 14" w:date="2023-12-18T11:31:00Z">
              <w:r w:rsidRPr="00C24B5F">
                <w:rPr>
                  <w:rFonts w:eastAsia="Times New Roman" w:cstheme="minorHAnsi"/>
                  <w:color w:val="333333"/>
                  <w:kern w:val="0"/>
                  <w:sz w:val="18"/>
                  <w:szCs w:val="18"/>
                  <w:lang w:eastAsia="es-PE"/>
                  <w14:ligatures w14:val="none"/>
                </w:rPr>
                <w:t>Mayor aprovechamiento de las energías renovables</w:t>
              </w:r>
            </w:ins>
          </w:p>
        </w:tc>
        <w:tc>
          <w:tcPr>
            <w:tcW w:w="1027" w:type="dxa"/>
            <w:tcBorders>
              <w:top w:val="nil"/>
              <w:left w:val="nil"/>
              <w:bottom w:val="nil"/>
              <w:right w:val="nil"/>
            </w:tcBorders>
            <w:shd w:val="clear" w:color="000000" w:fill="C5D9F1"/>
            <w:vAlign w:val="center"/>
            <w:hideMark/>
            <w:tcPrChange w:id="4096"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3B5E738B" w14:textId="77777777" w:rsidR="00AF7482" w:rsidRPr="00C24B5F" w:rsidRDefault="00AF7482" w:rsidP="00F2666B">
            <w:pPr>
              <w:spacing w:after="0" w:line="240" w:lineRule="auto"/>
              <w:jc w:val="center"/>
              <w:rPr>
                <w:ins w:id="4097" w:author="Direccion de Politicas y Gestion en Derechos Humanos 14" w:date="2023-12-18T11:31:00Z"/>
                <w:rFonts w:eastAsia="Times New Roman" w:cstheme="minorHAnsi"/>
                <w:color w:val="000000"/>
                <w:kern w:val="0"/>
                <w:sz w:val="18"/>
                <w:szCs w:val="18"/>
                <w:lang w:eastAsia="es-PE"/>
                <w14:ligatures w14:val="none"/>
              </w:rPr>
            </w:pPr>
            <w:ins w:id="4098" w:author="Direccion de Politicas y Gestion en Derechos Humanos 14" w:date="2023-12-18T11:31:00Z">
              <w:r w:rsidRPr="00C24B5F">
                <w:rPr>
                  <w:rFonts w:eastAsia="Times New Roman" w:cstheme="minorHAnsi"/>
                  <w:color w:val="000000"/>
                  <w:kern w:val="0"/>
                  <w:sz w:val="18"/>
                  <w:szCs w:val="18"/>
                  <w:lang w:eastAsia="es-PE"/>
                  <w14:ligatures w14:val="none"/>
                </w:rPr>
                <w:t>3.25</w:t>
              </w:r>
            </w:ins>
          </w:p>
        </w:tc>
        <w:tc>
          <w:tcPr>
            <w:tcW w:w="885" w:type="dxa"/>
            <w:tcBorders>
              <w:top w:val="nil"/>
              <w:left w:val="nil"/>
              <w:bottom w:val="nil"/>
              <w:right w:val="nil"/>
            </w:tcBorders>
            <w:shd w:val="clear" w:color="000000" w:fill="C5D9F1"/>
            <w:vAlign w:val="center"/>
            <w:hideMark/>
            <w:tcPrChange w:id="4099"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3183684C" w14:textId="77777777" w:rsidR="00AF7482" w:rsidRPr="00C24B5F" w:rsidRDefault="00AF7482" w:rsidP="00F2666B">
            <w:pPr>
              <w:spacing w:after="0" w:line="240" w:lineRule="auto"/>
              <w:jc w:val="center"/>
              <w:rPr>
                <w:ins w:id="4100" w:author="Direccion de Politicas y Gestion en Derechos Humanos 14" w:date="2023-12-18T11:31:00Z"/>
                <w:rFonts w:eastAsia="Times New Roman" w:cstheme="minorHAnsi"/>
                <w:color w:val="000000"/>
                <w:kern w:val="0"/>
                <w:sz w:val="18"/>
                <w:szCs w:val="18"/>
                <w:lang w:eastAsia="es-PE"/>
                <w14:ligatures w14:val="none"/>
              </w:rPr>
            </w:pPr>
            <w:ins w:id="4101" w:author="Direccion de Politicas y Gestion en Derechos Humanos 14" w:date="2023-12-18T11:31:00Z">
              <w:r w:rsidRPr="00C24B5F">
                <w:rPr>
                  <w:rFonts w:eastAsia="Times New Roman" w:cstheme="minorHAnsi"/>
                  <w:color w:val="000000"/>
                  <w:kern w:val="0"/>
                  <w:sz w:val="18"/>
                  <w:szCs w:val="18"/>
                  <w:lang w:eastAsia="es-PE"/>
                  <w14:ligatures w14:val="none"/>
                </w:rPr>
                <w:t>3.66</w:t>
              </w:r>
            </w:ins>
          </w:p>
        </w:tc>
        <w:tc>
          <w:tcPr>
            <w:tcW w:w="905" w:type="dxa"/>
            <w:tcBorders>
              <w:top w:val="nil"/>
              <w:left w:val="nil"/>
              <w:bottom w:val="nil"/>
              <w:right w:val="nil"/>
            </w:tcBorders>
            <w:shd w:val="clear" w:color="000000" w:fill="C5D9F1"/>
            <w:vAlign w:val="center"/>
            <w:hideMark/>
            <w:tcPrChange w:id="4102"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19450C6B" w14:textId="77777777" w:rsidR="00AF7482" w:rsidRPr="00C24B5F" w:rsidRDefault="00AF7482" w:rsidP="00F2666B">
            <w:pPr>
              <w:spacing w:after="0" w:line="240" w:lineRule="auto"/>
              <w:jc w:val="center"/>
              <w:rPr>
                <w:ins w:id="4103" w:author="Direccion de Politicas y Gestion en Derechos Humanos 14" w:date="2023-12-18T11:31:00Z"/>
                <w:rFonts w:eastAsia="Times New Roman" w:cstheme="minorHAnsi"/>
                <w:color w:val="000000"/>
                <w:kern w:val="0"/>
                <w:sz w:val="18"/>
                <w:szCs w:val="18"/>
                <w:lang w:eastAsia="es-PE"/>
                <w14:ligatures w14:val="none"/>
              </w:rPr>
            </w:pPr>
            <w:ins w:id="4104" w:author="Direccion de Politicas y Gestion en Derechos Humanos 14" w:date="2023-12-18T11:31:00Z">
              <w:r w:rsidRPr="00C24B5F">
                <w:rPr>
                  <w:rFonts w:eastAsia="Times New Roman" w:cstheme="minorHAnsi"/>
                  <w:color w:val="000000"/>
                  <w:kern w:val="0"/>
                  <w:sz w:val="18"/>
                  <w:szCs w:val="18"/>
                  <w:lang w:eastAsia="es-PE"/>
                  <w14:ligatures w14:val="none"/>
                </w:rPr>
                <w:t>3.46</w:t>
              </w:r>
            </w:ins>
          </w:p>
        </w:tc>
      </w:tr>
      <w:tr w:rsidR="00AF7482" w:rsidRPr="00C24B5F" w14:paraId="0A8F37F7" w14:textId="77777777" w:rsidTr="00C33B1F">
        <w:trPr>
          <w:trHeight w:val="20"/>
          <w:ins w:id="4105" w:author="Direccion de Politicas y Gestion en Derechos Humanos 14" w:date="2023-12-18T11:31:00Z"/>
          <w:trPrChange w:id="4106"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107"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016D3301" w14:textId="77777777" w:rsidR="00AF7482" w:rsidRPr="00C24B5F" w:rsidRDefault="00AF7482" w:rsidP="00F2666B">
            <w:pPr>
              <w:spacing w:after="0" w:line="240" w:lineRule="auto"/>
              <w:jc w:val="center"/>
              <w:rPr>
                <w:ins w:id="4108" w:author="Direccion de Politicas y Gestion en Derechos Humanos 14" w:date="2023-12-18T11:31:00Z"/>
                <w:rFonts w:eastAsia="Times New Roman" w:cstheme="minorHAnsi"/>
                <w:color w:val="000000"/>
                <w:kern w:val="0"/>
                <w:sz w:val="18"/>
                <w:szCs w:val="18"/>
                <w:lang w:eastAsia="es-PE"/>
                <w14:ligatures w14:val="none"/>
              </w:rPr>
            </w:pPr>
            <w:ins w:id="4109" w:author="Direccion de Politicas y Gestion en Derechos Humanos 14" w:date="2023-12-18T11:31:00Z">
              <w:r w:rsidRPr="00C24B5F">
                <w:rPr>
                  <w:rFonts w:eastAsia="Times New Roman" w:cstheme="minorHAnsi"/>
                  <w:color w:val="000000"/>
                  <w:kern w:val="0"/>
                  <w:sz w:val="18"/>
                  <w:szCs w:val="18"/>
                  <w:lang w:eastAsia="es-PE"/>
                  <w14:ligatures w14:val="none"/>
                </w:rPr>
                <w:t>4</w:t>
              </w:r>
            </w:ins>
          </w:p>
        </w:tc>
        <w:tc>
          <w:tcPr>
            <w:tcW w:w="4909" w:type="dxa"/>
            <w:tcBorders>
              <w:top w:val="nil"/>
              <w:left w:val="nil"/>
              <w:bottom w:val="nil"/>
              <w:right w:val="nil"/>
            </w:tcBorders>
            <w:shd w:val="clear" w:color="auto" w:fill="auto"/>
            <w:noWrap/>
            <w:vAlign w:val="center"/>
            <w:hideMark/>
            <w:tcPrChange w:id="4110"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554A51B4" w14:textId="77777777" w:rsidR="00AF7482" w:rsidRPr="00C24B5F" w:rsidRDefault="00AF7482" w:rsidP="00F2666B">
            <w:pPr>
              <w:spacing w:after="0" w:line="240" w:lineRule="auto"/>
              <w:rPr>
                <w:ins w:id="4111" w:author="Direccion de Politicas y Gestion en Derechos Humanos 14" w:date="2023-12-18T11:31:00Z"/>
                <w:rFonts w:eastAsia="Times New Roman" w:cstheme="minorHAnsi"/>
                <w:color w:val="333333"/>
                <w:kern w:val="0"/>
                <w:sz w:val="18"/>
                <w:szCs w:val="18"/>
                <w:lang w:eastAsia="es-PE"/>
                <w14:ligatures w14:val="none"/>
              </w:rPr>
            </w:pPr>
            <w:ins w:id="4112" w:author="Direccion de Politicas y Gestion en Derechos Humanos 14" w:date="2023-12-18T11:31:00Z">
              <w:r w:rsidRPr="00C24B5F">
                <w:rPr>
                  <w:rFonts w:eastAsia="Times New Roman" w:cstheme="minorHAnsi"/>
                  <w:color w:val="333333"/>
                  <w:kern w:val="0"/>
                  <w:sz w:val="18"/>
                  <w:szCs w:val="18"/>
                  <w:lang w:eastAsia="es-PE"/>
                  <w14:ligatures w14:val="none"/>
                </w:rPr>
                <w:t>Universalización del uso de tecnología e innovación en educación</w:t>
              </w:r>
            </w:ins>
          </w:p>
        </w:tc>
        <w:tc>
          <w:tcPr>
            <w:tcW w:w="1027" w:type="dxa"/>
            <w:tcBorders>
              <w:top w:val="nil"/>
              <w:left w:val="nil"/>
              <w:bottom w:val="nil"/>
              <w:right w:val="nil"/>
            </w:tcBorders>
            <w:shd w:val="clear" w:color="auto" w:fill="auto"/>
            <w:vAlign w:val="center"/>
            <w:hideMark/>
            <w:tcPrChange w:id="4113"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1F2D43E8" w14:textId="77777777" w:rsidR="00AF7482" w:rsidRPr="00C24B5F" w:rsidRDefault="00AF7482" w:rsidP="00F2666B">
            <w:pPr>
              <w:spacing w:after="0" w:line="240" w:lineRule="auto"/>
              <w:jc w:val="center"/>
              <w:rPr>
                <w:ins w:id="4114" w:author="Direccion de Politicas y Gestion en Derechos Humanos 14" w:date="2023-12-18T11:31:00Z"/>
                <w:rFonts w:eastAsia="Times New Roman" w:cstheme="minorHAnsi"/>
                <w:color w:val="000000"/>
                <w:kern w:val="0"/>
                <w:sz w:val="18"/>
                <w:szCs w:val="18"/>
                <w:lang w:eastAsia="es-PE"/>
                <w14:ligatures w14:val="none"/>
              </w:rPr>
            </w:pPr>
            <w:ins w:id="4115" w:author="Direccion de Politicas y Gestion en Derechos Humanos 14" w:date="2023-12-18T11:31:00Z">
              <w:r w:rsidRPr="00C24B5F">
                <w:rPr>
                  <w:rFonts w:eastAsia="Times New Roman" w:cstheme="minorHAnsi"/>
                  <w:color w:val="000000"/>
                  <w:kern w:val="0"/>
                  <w:sz w:val="18"/>
                  <w:szCs w:val="18"/>
                  <w:lang w:eastAsia="es-PE"/>
                  <w14:ligatures w14:val="none"/>
                </w:rPr>
                <w:t>3.13</w:t>
              </w:r>
            </w:ins>
          </w:p>
        </w:tc>
        <w:tc>
          <w:tcPr>
            <w:tcW w:w="885" w:type="dxa"/>
            <w:tcBorders>
              <w:top w:val="nil"/>
              <w:left w:val="nil"/>
              <w:bottom w:val="nil"/>
              <w:right w:val="nil"/>
            </w:tcBorders>
            <w:shd w:val="clear" w:color="auto" w:fill="auto"/>
            <w:vAlign w:val="center"/>
            <w:hideMark/>
            <w:tcPrChange w:id="4116"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2692CE3C" w14:textId="77777777" w:rsidR="00AF7482" w:rsidRPr="00C24B5F" w:rsidRDefault="00AF7482" w:rsidP="00F2666B">
            <w:pPr>
              <w:spacing w:after="0" w:line="240" w:lineRule="auto"/>
              <w:jc w:val="center"/>
              <w:rPr>
                <w:ins w:id="4117" w:author="Direccion de Politicas y Gestion en Derechos Humanos 14" w:date="2023-12-18T11:31:00Z"/>
                <w:rFonts w:eastAsia="Times New Roman" w:cstheme="minorHAnsi"/>
                <w:color w:val="000000"/>
                <w:kern w:val="0"/>
                <w:sz w:val="18"/>
                <w:szCs w:val="18"/>
                <w:lang w:eastAsia="es-PE"/>
                <w14:ligatures w14:val="none"/>
              </w:rPr>
            </w:pPr>
            <w:ins w:id="4118" w:author="Direccion de Politicas y Gestion en Derechos Humanos 14" w:date="2023-12-18T11:31:00Z">
              <w:r w:rsidRPr="00C24B5F">
                <w:rPr>
                  <w:rFonts w:eastAsia="Times New Roman" w:cstheme="minorHAnsi"/>
                  <w:color w:val="000000"/>
                  <w:kern w:val="0"/>
                  <w:sz w:val="18"/>
                  <w:szCs w:val="18"/>
                  <w:lang w:eastAsia="es-PE"/>
                  <w14:ligatures w14:val="none"/>
                </w:rPr>
                <w:t>3.73</w:t>
              </w:r>
            </w:ins>
          </w:p>
        </w:tc>
        <w:tc>
          <w:tcPr>
            <w:tcW w:w="905" w:type="dxa"/>
            <w:tcBorders>
              <w:top w:val="nil"/>
              <w:left w:val="nil"/>
              <w:bottom w:val="nil"/>
              <w:right w:val="nil"/>
            </w:tcBorders>
            <w:shd w:val="clear" w:color="auto" w:fill="auto"/>
            <w:vAlign w:val="center"/>
            <w:hideMark/>
            <w:tcPrChange w:id="4119"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68FE9B0D" w14:textId="77777777" w:rsidR="00AF7482" w:rsidRPr="00C24B5F" w:rsidRDefault="00AF7482" w:rsidP="00F2666B">
            <w:pPr>
              <w:spacing w:after="0" w:line="240" w:lineRule="auto"/>
              <w:jc w:val="center"/>
              <w:rPr>
                <w:ins w:id="4120" w:author="Direccion de Politicas y Gestion en Derechos Humanos 14" w:date="2023-12-18T11:31:00Z"/>
                <w:rFonts w:eastAsia="Times New Roman" w:cstheme="minorHAnsi"/>
                <w:color w:val="000000"/>
                <w:kern w:val="0"/>
                <w:sz w:val="18"/>
                <w:szCs w:val="18"/>
                <w:lang w:eastAsia="es-PE"/>
                <w14:ligatures w14:val="none"/>
              </w:rPr>
            </w:pPr>
            <w:ins w:id="4121" w:author="Direccion de Politicas y Gestion en Derechos Humanos 14" w:date="2023-12-18T11:31:00Z">
              <w:r w:rsidRPr="00C24B5F">
                <w:rPr>
                  <w:rFonts w:eastAsia="Times New Roman" w:cstheme="minorHAnsi"/>
                  <w:color w:val="000000"/>
                  <w:kern w:val="0"/>
                  <w:sz w:val="18"/>
                  <w:szCs w:val="18"/>
                  <w:lang w:eastAsia="es-PE"/>
                  <w14:ligatures w14:val="none"/>
                </w:rPr>
                <w:t>3.43</w:t>
              </w:r>
            </w:ins>
          </w:p>
        </w:tc>
      </w:tr>
      <w:tr w:rsidR="00AF7482" w:rsidRPr="00C24B5F" w14:paraId="43BA33D9" w14:textId="77777777" w:rsidTr="00C33B1F">
        <w:trPr>
          <w:trHeight w:val="20"/>
          <w:ins w:id="4122" w:author="Direccion de Politicas y Gestion en Derechos Humanos 14" w:date="2023-12-18T11:31:00Z"/>
          <w:trPrChange w:id="4123"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124"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3362A3F9" w14:textId="77777777" w:rsidR="00AF7482" w:rsidRPr="00C24B5F" w:rsidRDefault="00AF7482" w:rsidP="00F2666B">
            <w:pPr>
              <w:spacing w:after="0" w:line="240" w:lineRule="auto"/>
              <w:jc w:val="center"/>
              <w:rPr>
                <w:ins w:id="4125" w:author="Direccion de Politicas y Gestion en Derechos Humanos 14" w:date="2023-12-18T11:31:00Z"/>
                <w:rFonts w:eastAsia="Times New Roman" w:cstheme="minorHAnsi"/>
                <w:color w:val="000000"/>
                <w:kern w:val="0"/>
                <w:sz w:val="18"/>
                <w:szCs w:val="18"/>
                <w:lang w:eastAsia="es-PE"/>
                <w14:ligatures w14:val="none"/>
              </w:rPr>
            </w:pPr>
            <w:ins w:id="4126" w:author="Direccion de Politicas y Gestion en Derechos Humanos 14" w:date="2023-12-18T11:31:00Z">
              <w:r w:rsidRPr="00C24B5F">
                <w:rPr>
                  <w:rFonts w:eastAsia="Times New Roman" w:cstheme="minorHAnsi"/>
                  <w:color w:val="000000"/>
                  <w:kern w:val="0"/>
                  <w:sz w:val="18"/>
                  <w:szCs w:val="18"/>
                  <w:lang w:eastAsia="es-PE"/>
                  <w14:ligatures w14:val="none"/>
                </w:rPr>
                <w:t>5</w:t>
              </w:r>
            </w:ins>
          </w:p>
        </w:tc>
        <w:tc>
          <w:tcPr>
            <w:tcW w:w="4909" w:type="dxa"/>
            <w:tcBorders>
              <w:top w:val="nil"/>
              <w:left w:val="nil"/>
              <w:bottom w:val="nil"/>
              <w:right w:val="nil"/>
            </w:tcBorders>
            <w:shd w:val="clear" w:color="000000" w:fill="C5D9F1"/>
            <w:noWrap/>
            <w:vAlign w:val="center"/>
            <w:hideMark/>
            <w:tcPrChange w:id="4127"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6A39457F" w14:textId="77777777" w:rsidR="00AF7482" w:rsidRPr="00C24B5F" w:rsidRDefault="00AF7482" w:rsidP="00F2666B">
            <w:pPr>
              <w:spacing w:after="0" w:line="240" w:lineRule="auto"/>
              <w:rPr>
                <w:ins w:id="4128" w:author="Direccion de Politicas y Gestion en Derechos Humanos 14" w:date="2023-12-18T11:31:00Z"/>
                <w:rFonts w:eastAsia="Times New Roman" w:cstheme="minorHAnsi"/>
                <w:color w:val="333333"/>
                <w:kern w:val="0"/>
                <w:sz w:val="18"/>
                <w:szCs w:val="18"/>
                <w:lang w:eastAsia="es-PE"/>
                <w14:ligatures w14:val="none"/>
              </w:rPr>
            </w:pPr>
            <w:ins w:id="4129" w:author="Direccion de Politicas y Gestion en Derechos Humanos 14" w:date="2023-12-18T11:31:00Z">
              <w:r w:rsidRPr="00C24B5F">
                <w:rPr>
                  <w:rFonts w:eastAsia="Times New Roman" w:cstheme="minorHAnsi"/>
                  <w:color w:val="333333"/>
                  <w:kern w:val="0"/>
                  <w:sz w:val="18"/>
                  <w:szCs w:val="18"/>
                  <w:lang w:eastAsia="es-PE"/>
                  <w14:ligatures w14:val="none"/>
                </w:rPr>
                <w:t>Fortalecimiento y modernización del Estado</w:t>
              </w:r>
            </w:ins>
          </w:p>
        </w:tc>
        <w:tc>
          <w:tcPr>
            <w:tcW w:w="1027" w:type="dxa"/>
            <w:tcBorders>
              <w:top w:val="nil"/>
              <w:left w:val="nil"/>
              <w:bottom w:val="nil"/>
              <w:right w:val="nil"/>
            </w:tcBorders>
            <w:shd w:val="clear" w:color="000000" w:fill="C5D9F1"/>
            <w:vAlign w:val="center"/>
            <w:hideMark/>
            <w:tcPrChange w:id="4130"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322C0243" w14:textId="77777777" w:rsidR="00AF7482" w:rsidRPr="00C24B5F" w:rsidRDefault="00AF7482" w:rsidP="00F2666B">
            <w:pPr>
              <w:spacing w:after="0" w:line="240" w:lineRule="auto"/>
              <w:jc w:val="center"/>
              <w:rPr>
                <w:ins w:id="4131" w:author="Direccion de Politicas y Gestion en Derechos Humanos 14" w:date="2023-12-18T11:31:00Z"/>
                <w:rFonts w:eastAsia="Times New Roman" w:cstheme="minorHAnsi"/>
                <w:color w:val="000000"/>
                <w:kern w:val="0"/>
                <w:sz w:val="18"/>
                <w:szCs w:val="18"/>
                <w:lang w:eastAsia="es-PE"/>
                <w14:ligatures w14:val="none"/>
              </w:rPr>
            </w:pPr>
            <w:ins w:id="4132" w:author="Direccion de Politicas y Gestion en Derechos Humanos 14" w:date="2023-12-18T11:31:00Z">
              <w:r w:rsidRPr="00C24B5F">
                <w:rPr>
                  <w:rFonts w:eastAsia="Times New Roman" w:cstheme="minorHAnsi"/>
                  <w:color w:val="000000"/>
                  <w:kern w:val="0"/>
                  <w:sz w:val="18"/>
                  <w:szCs w:val="18"/>
                  <w:lang w:eastAsia="es-PE"/>
                  <w14:ligatures w14:val="none"/>
                </w:rPr>
                <w:t>3.27</w:t>
              </w:r>
            </w:ins>
          </w:p>
        </w:tc>
        <w:tc>
          <w:tcPr>
            <w:tcW w:w="885" w:type="dxa"/>
            <w:tcBorders>
              <w:top w:val="nil"/>
              <w:left w:val="nil"/>
              <w:bottom w:val="nil"/>
              <w:right w:val="nil"/>
            </w:tcBorders>
            <w:shd w:val="clear" w:color="000000" w:fill="C5D9F1"/>
            <w:vAlign w:val="center"/>
            <w:hideMark/>
            <w:tcPrChange w:id="4133"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5D5F981C" w14:textId="77777777" w:rsidR="00AF7482" w:rsidRPr="00C24B5F" w:rsidRDefault="00AF7482" w:rsidP="00F2666B">
            <w:pPr>
              <w:spacing w:after="0" w:line="240" w:lineRule="auto"/>
              <w:jc w:val="center"/>
              <w:rPr>
                <w:ins w:id="4134" w:author="Direccion de Politicas y Gestion en Derechos Humanos 14" w:date="2023-12-18T11:31:00Z"/>
                <w:rFonts w:eastAsia="Times New Roman" w:cstheme="minorHAnsi"/>
                <w:color w:val="000000"/>
                <w:kern w:val="0"/>
                <w:sz w:val="18"/>
                <w:szCs w:val="18"/>
                <w:lang w:eastAsia="es-PE"/>
                <w14:ligatures w14:val="none"/>
              </w:rPr>
            </w:pPr>
            <w:ins w:id="4135" w:author="Direccion de Politicas y Gestion en Derechos Humanos 14" w:date="2023-12-18T11:31:00Z">
              <w:r w:rsidRPr="00C24B5F">
                <w:rPr>
                  <w:rFonts w:eastAsia="Times New Roman" w:cstheme="minorHAnsi"/>
                  <w:color w:val="000000"/>
                  <w:kern w:val="0"/>
                  <w:sz w:val="18"/>
                  <w:szCs w:val="18"/>
                  <w:lang w:eastAsia="es-PE"/>
                  <w14:ligatures w14:val="none"/>
                </w:rPr>
                <w:t>3.58</w:t>
              </w:r>
            </w:ins>
          </w:p>
        </w:tc>
        <w:tc>
          <w:tcPr>
            <w:tcW w:w="905" w:type="dxa"/>
            <w:tcBorders>
              <w:top w:val="nil"/>
              <w:left w:val="nil"/>
              <w:bottom w:val="nil"/>
              <w:right w:val="nil"/>
            </w:tcBorders>
            <w:shd w:val="clear" w:color="000000" w:fill="C5D9F1"/>
            <w:vAlign w:val="center"/>
            <w:hideMark/>
            <w:tcPrChange w:id="4136"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375B46DC" w14:textId="77777777" w:rsidR="00AF7482" w:rsidRPr="00C24B5F" w:rsidRDefault="00AF7482" w:rsidP="00F2666B">
            <w:pPr>
              <w:spacing w:after="0" w:line="240" w:lineRule="auto"/>
              <w:jc w:val="center"/>
              <w:rPr>
                <w:ins w:id="4137" w:author="Direccion de Politicas y Gestion en Derechos Humanos 14" w:date="2023-12-18T11:31:00Z"/>
                <w:rFonts w:eastAsia="Times New Roman" w:cstheme="minorHAnsi"/>
                <w:color w:val="000000"/>
                <w:kern w:val="0"/>
                <w:sz w:val="18"/>
                <w:szCs w:val="18"/>
                <w:lang w:eastAsia="es-PE"/>
                <w14:ligatures w14:val="none"/>
              </w:rPr>
            </w:pPr>
            <w:ins w:id="4138" w:author="Direccion de Politicas y Gestion en Derechos Humanos 14" w:date="2023-12-18T11:31:00Z">
              <w:r w:rsidRPr="00C24B5F">
                <w:rPr>
                  <w:rFonts w:eastAsia="Times New Roman" w:cstheme="minorHAnsi"/>
                  <w:color w:val="000000"/>
                  <w:kern w:val="0"/>
                  <w:sz w:val="18"/>
                  <w:szCs w:val="18"/>
                  <w:lang w:eastAsia="es-PE"/>
                  <w14:ligatures w14:val="none"/>
                </w:rPr>
                <w:t>3.43</w:t>
              </w:r>
            </w:ins>
          </w:p>
        </w:tc>
      </w:tr>
      <w:tr w:rsidR="00AF7482" w:rsidRPr="00C24B5F" w14:paraId="2F3D59BB" w14:textId="77777777" w:rsidTr="00C33B1F">
        <w:trPr>
          <w:trHeight w:val="20"/>
          <w:ins w:id="4139" w:author="Direccion de Politicas y Gestion en Derechos Humanos 14" w:date="2023-12-18T11:31:00Z"/>
          <w:trPrChange w:id="4140"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141"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5963E213" w14:textId="77777777" w:rsidR="00AF7482" w:rsidRPr="00C24B5F" w:rsidRDefault="00AF7482" w:rsidP="00F2666B">
            <w:pPr>
              <w:spacing w:after="0" w:line="240" w:lineRule="auto"/>
              <w:jc w:val="center"/>
              <w:rPr>
                <w:ins w:id="4142" w:author="Direccion de Politicas y Gestion en Derechos Humanos 14" w:date="2023-12-18T11:31:00Z"/>
                <w:rFonts w:eastAsia="Times New Roman" w:cstheme="minorHAnsi"/>
                <w:color w:val="000000"/>
                <w:kern w:val="0"/>
                <w:sz w:val="18"/>
                <w:szCs w:val="18"/>
                <w:lang w:eastAsia="es-PE"/>
                <w14:ligatures w14:val="none"/>
              </w:rPr>
            </w:pPr>
            <w:ins w:id="4143" w:author="Direccion de Politicas y Gestion en Derechos Humanos 14" w:date="2023-12-18T11:31:00Z">
              <w:r w:rsidRPr="00C24B5F">
                <w:rPr>
                  <w:rFonts w:eastAsia="Times New Roman" w:cstheme="minorHAnsi"/>
                  <w:color w:val="000000"/>
                  <w:kern w:val="0"/>
                  <w:sz w:val="18"/>
                  <w:szCs w:val="18"/>
                  <w:lang w:eastAsia="es-PE"/>
                  <w14:ligatures w14:val="none"/>
                </w:rPr>
                <w:t>6</w:t>
              </w:r>
            </w:ins>
          </w:p>
        </w:tc>
        <w:tc>
          <w:tcPr>
            <w:tcW w:w="4909" w:type="dxa"/>
            <w:tcBorders>
              <w:top w:val="nil"/>
              <w:left w:val="nil"/>
              <w:bottom w:val="nil"/>
              <w:right w:val="nil"/>
            </w:tcBorders>
            <w:shd w:val="clear" w:color="auto" w:fill="auto"/>
            <w:noWrap/>
            <w:vAlign w:val="center"/>
            <w:hideMark/>
            <w:tcPrChange w:id="4144"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67E4CF5D" w14:textId="77777777" w:rsidR="00AF7482" w:rsidRPr="00C24B5F" w:rsidRDefault="00AF7482" w:rsidP="00F2666B">
            <w:pPr>
              <w:spacing w:after="0" w:line="240" w:lineRule="auto"/>
              <w:rPr>
                <w:ins w:id="4145" w:author="Direccion de Politicas y Gestion en Derechos Humanos 14" w:date="2023-12-18T11:31:00Z"/>
                <w:rFonts w:eastAsia="Times New Roman" w:cstheme="minorHAnsi"/>
                <w:color w:val="333333"/>
                <w:kern w:val="0"/>
                <w:sz w:val="18"/>
                <w:szCs w:val="18"/>
                <w:lang w:eastAsia="es-PE"/>
                <w14:ligatures w14:val="none"/>
              </w:rPr>
            </w:pPr>
            <w:ins w:id="4146" w:author="Direccion de Politicas y Gestion en Derechos Humanos 14" w:date="2023-12-18T11:31:00Z">
              <w:r w:rsidRPr="00C24B5F">
                <w:rPr>
                  <w:rFonts w:eastAsia="Times New Roman" w:cstheme="minorHAnsi"/>
                  <w:color w:val="333333"/>
                  <w:kern w:val="0"/>
                  <w:sz w:val="18"/>
                  <w:szCs w:val="18"/>
                  <w:lang w:eastAsia="es-PE"/>
                  <w14:ligatures w14:val="none"/>
                </w:rPr>
                <w:t>Desarrollo de agricultura orgánica para la seguridad alimentaria</w:t>
              </w:r>
            </w:ins>
          </w:p>
        </w:tc>
        <w:tc>
          <w:tcPr>
            <w:tcW w:w="1027" w:type="dxa"/>
            <w:tcBorders>
              <w:top w:val="nil"/>
              <w:left w:val="nil"/>
              <w:bottom w:val="nil"/>
              <w:right w:val="nil"/>
            </w:tcBorders>
            <w:shd w:val="clear" w:color="auto" w:fill="auto"/>
            <w:vAlign w:val="center"/>
            <w:hideMark/>
            <w:tcPrChange w:id="4147"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4FF4022B" w14:textId="77777777" w:rsidR="00AF7482" w:rsidRPr="00C24B5F" w:rsidRDefault="00AF7482" w:rsidP="00F2666B">
            <w:pPr>
              <w:spacing w:after="0" w:line="240" w:lineRule="auto"/>
              <w:jc w:val="center"/>
              <w:rPr>
                <w:ins w:id="4148" w:author="Direccion de Politicas y Gestion en Derechos Humanos 14" w:date="2023-12-18T11:31:00Z"/>
                <w:rFonts w:eastAsia="Times New Roman" w:cstheme="minorHAnsi"/>
                <w:color w:val="000000"/>
                <w:kern w:val="0"/>
                <w:sz w:val="18"/>
                <w:szCs w:val="18"/>
                <w:lang w:eastAsia="es-PE"/>
                <w14:ligatures w14:val="none"/>
              </w:rPr>
            </w:pPr>
            <w:ins w:id="4149" w:author="Direccion de Politicas y Gestion en Derechos Humanos 14" w:date="2023-12-18T11:31:00Z">
              <w:r w:rsidRPr="00C24B5F">
                <w:rPr>
                  <w:rFonts w:eastAsia="Times New Roman" w:cstheme="minorHAnsi"/>
                  <w:color w:val="000000"/>
                  <w:kern w:val="0"/>
                  <w:sz w:val="18"/>
                  <w:szCs w:val="18"/>
                  <w:lang w:eastAsia="es-PE"/>
                  <w14:ligatures w14:val="none"/>
                </w:rPr>
                <w:t>3.16</w:t>
              </w:r>
            </w:ins>
          </w:p>
        </w:tc>
        <w:tc>
          <w:tcPr>
            <w:tcW w:w="885" w:type="dxa"/>
            <w:tcBorders>
              <w:top w:val="nil"/>
              <w:left w:val="nil"/>
              <w:bottom w:val="nil"/>
              <w:right w:val="nil"/>
            </w:tcBorders>
            <w:shd w:val="clear" w:color="auto" w:fill="auto"/>
            <w:vAlign w:val="center"/>
            <w:hideMark/>
            <w:tcPrChange w:id="4150"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5F040E3A" w14:textId="77777777" w:rsidR="00AF7482" w:rsidRPr="00C24B5F" w:rsidRDefault="00AF7482" w:rsidP="00F2666B">
            <w:pPr>
              <w:spacing w:after="0" w:line="240" w:lineRule="auto"/>
              <w:jc w:val="center"/>
              <w:rPr>
                <w:ins w:id="4151" w:author="Direccion de Politicas y Gestion en Derechos Humanos 14" w:date="2023-12-18T11:31:00Z"/>
                <w:rFonts w:eastAsia="Times New Roman" w:cstheme="minorHAnsi"/>
                <w:color w:val="000000"/>
                <w:kern w:val="0"/>
                <w:sz w:val="18"/>
                <w:szCs w:val="18"/>
                <w:lang w:eastAsia="es-PE"/>
                <w14:ligatures w14:val="none"/>
              </w:rPr>
            </w:pPr>
            <w:ins w:id="4152" w:author="Direccion de Politicas y Gestion en Derechos Humanos 14" w:date="2023-12-18T11:31:00Z">
              <w:r w:rsidRPr="00C24B5F">
                <w:rPr>
                  <w:rFonts w:eastAsia="Times New Roman" w:cstheme="minorHAnsi"/>
                  <w:color w:val="000000"/>
                  <w:kern w:val="0"/>
                  <w:sz w:val="18"/>
                  <w:szCs w:val="18"/>
                  <w:lang w:eastAsia="es-PE"/>
                  <w14:ligatures w14:val="none"/>
                </w:rPr>
                <w:t>3.54</w:t>
              </w:r>
            </w:ins>
          </w:p>
        </w:tc>
        <w:tc>
          <w:tcPr>
            <w:tcW w:w="905" w:type="dxa"/>
            <w:tcBorders>
              <w:top w:val="nil"/>
              <w:left w:val="nil"/>
              <w:bottom w:val="nil"/>
              <w:right w:val="nil"/>
            </w:tcBorders>
            <w:shd w:val="clear" w:color="auto" w:fill="auto"/>
            <w:vAlign w:val="center"/>
            <w:hideMark/>
            <w:tcPrChange w:id="4153"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39A2A269" w14:textId="77777777" w:rsidR="00AF7482" w:rsidRPr="00C24B5F" w:rsidRDefault="00AF7482" w:rsidP="00F2666B">
            <w:pPr>
              <w:spacing w:after="0" w:line="240" w:lineRule="auto"/>
              <w:jc w:val="center"/>
              <w:rPr>
                <w:ins w:id="4154" w:author="Direccion de Politicas y Gestion en Derechos Humanos 14" w:date="2023-12-18T11:31:00Z"/>
                <w:rFonts w:eastAsia="Times New Roman" w:cstheme="minorHAnsi"/>
                <w:color w:val="000000"/>
                <w:kern w:val="0"/>
                <w:sz w:val="18"/>
                <w:szCs w:val="18"/>
                <w:lang w:eastAsia="es-PE"/>
                <w14:ligatures w14:val="none"/>
              </w:rPr>
            </w:pPr>
            <w:ins w:id="4155" w:author="Direccion de Politicas y Gestion en Derechos Humanos 14" w:date="2023-12-18T11:31:00Z">
              <w:r w:rsidRPr="00C24B5F">
                <w:rPr>
                  <w:rFonts w:eastAsia="Times New Roman" w:cstheme="minorHAnsi"/>
                  <w:color w:val="000000"/>
                  <w:kern w:val="0"/>
                  <w:sz w:val="18"/>
                  <w:szCs w:val="18"/>
                  <w:lang w:eastAsia="es-PE"/>
                  <w14:ligatures w14:val="none"/>
                </w:rPr>
                <w:t>3.35</w:t>
              </w:r>
            </w:ins>
          </w:p>
        </w:tc>
      </w:tr>
      <w:tr w:rsidR="00AF7482" w:rsidRPr="00C24B5F" w14:paraId="66A8C9FB" w14:textId="77777777" w:rsidTr="00C33B1F">
        <w:trPr>
          <w:trHeight w:val="20"/>
          <w:ins w:id="4156" w:author="Direccion de Politicas y Gestion en Derechos Humanos 14" w:date="2023-12-18T11:31:00Z"/>
          <w:trPrChange w:id="4157"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158"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5FA82EA0" w14:textId="77777777" w:rsidR="00AF7482" w:rsidRPr="00C24B5F" w:rsidRDefault="00AF7482" w:rsidP="00F2666B">
            <w:pPr>
              <w:spacing w:after="0" w:line="240" w:lineRule="auto"/>
              <w:jc w:val="center"/>
              <w:rPr>
                <w:ins w:id="4159" w:author="Direccion de Politicas y Gestion en Derechos Humanos 14" w:date="2023-12-18T11:31:00Z"/>
                <w:rFonts w:eastAsia="Times New Roman" w:cstheme="minorHAnsi"/>
                <w:color w:val="000000"/>
                <w:kern w:val="0"/>
                <w:sz w:val="18"/>
                <w:szCs w:val="18"/>
                <w:lang w:eastAsia="es-PE"/>
                <w14:ligatures w14:val="none"/>
              </w:rPr>
            </w:pPr>
            <w:ins w:id="4160" w:author="Direccion de Politicas y Gestion en Derechos Humanos 14" w:date="2023-12-18T11:31:00Z">
              <w:r w:rsidRPr="00C24B5F">
                <w:rPr>
                  <w:rFonts w:eastAsia="Times New Roman" w:cstheme="minorHAnsi"/>
                  <w:color w:val="000000"/>
                  <w:kern w:val="0"/>
                  <w:sz w:val="18"/>
                  <w:szCs w:val="18"/>
                  <w:lang w:eastAsia="es-PE"/>
                  <w14:ligatures w14:val="none"/>
                </w:rPr>
                <w:t>7</w:t>
              </w:r>
            </w:ins>
          </w:p>
        </w:tc>
        <w:tc>
          <w:tcPr>
            <w:tcW w:w="4909" w:type="dxa"/>
            <w:tcBorders>
              <w:top w:val="nil"/>
              <w:left w:val="nil"/>
              <w:bottom w:val="nil"/>
              <w:right w:val="nil"/>
            </w:tcBorders>
            <w:shd w:val="clear" w:color="000000" w:fill="C5D9F1"/>
            <w:noWrap/>
            <w:vAlign w:val="center"/>
            <w:hideMark/>
            <w:tcPrChange w:id="4161"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5211AC35" w14:textId="77777777" w:rsidR="00AF7482" w:rsidRPr="00C24B5F" w:rsidRDefault="00AF7482" w:rsidP="00F2666B">
            <w:pPr>
              <w:spacing w:after="0" w:line="240" w:lineRule="auto"/>
              <w:rPr>
                <w:ins w:id="4162" w:author="Direccion de Politicas y Gestion en Derechos Humanos 14" w:date="2023-12-18T11:31:00Z"/>
                <w:rFonts w:eastAsia="Times New Roman" w:cstheme="minorHAnsi"/>
                <w:color w:val="333333"/>
                <w:kern w:val="0"/>
                <w:sz w:val="18"/>
                <w:szCs w:val="18"/>
                <w:lang w:eastAsia="es-PE"/>
                <w14:ligatures w14:val="none"/>
              </w:rPr>
            </w:pPr>
            <w:ins w:id="4163" w:author="Direccion de Politicas y Gestion en Derechos Humanos 14" w:date="2023-12-18T11:31:00Z">
              <w:r w:rsidRPr="00C24B5F">
                <w:rPr>
                  <w:rFonts w:eastAsia="Times New Roman" w:cstheme="minorHAnsi"/>
                  <w:color w:val="333333"/>
                  <w:kern w:val="0"/>
                  <w:sz w:val="18"/>
                  <w:szCs w:val="18"/>
                  <w:lang w:eastAsia="es-PE"/>
                  <w14:ligatures w14:val="none"/>
                </w:rPr>
                <w:t>Masificación del uso de tecnología e innovación en salud</w:t>
              </w:r>
            </w:ins>
          </w:p>
        </w:tc>
        <w:tc>
          <w:tcPr>
            <w:tcW w:w="1027" w:type="dxa"/>
            <w:tcBorders>
              <w:top w:val="nil"/>
              <w:left w:val="nil"/>
              <w:bottom w:val="nil"/>
              <w:right w:val="nil"/>
            </w:tcBorders>
            <w:shd w:val="clear" w:color="000000" w:fill="C5D9F1"/>
            <w:vAlign w:val="center"/>
            <w:hideMark/>
            <w:tcPrChange w:id="4164"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0B083F4E" w14:textId="77777777" w:rsidR="00AF7482" w:rsidRPr="00C24B5F" w:rsidRDefault="00AF7482" w:rsidP="00F2666B">
            <w:pPr>
              <w:spacing w:after="0" w:line="240" w:lineRule="auto"/>
              <w:jc w:val="center"/>
              <w:rPr>
                <w:ins w:id="4165" w:author="Direccion de Politicas y Gestion en Derechos Humanos 14" w:date="2023-12-18T11:31:00Z"/>
                <w:rFonts w:eastAsia="Times New Roman" w:cstheme="minorHAnsi"/>
                <w:color w:val="000000"/>
                <w:kern w:val="0"/>
                <w:sz w:val="18"/>
                <w:szCs w:val="18"/>
                <w:lang w:eastAsia="es-PE"/>
                <w14:ligatures w14:val="none"/>
              </w:rPr>
            </w:pPr>
            <w:ins w:id="4166" w:author="Direccion de Politicas y Gestion en Derechos Humanos 14" w:date="2023-12-18T11:31:00Z">
              <w:r w:rsidRPr="00C24B5F">
                <w:rPr>
                  <w:rFonts w:eastAsia="Times New Roman" w:cstheme="minorHAnsi"/>
                  <w:color w:val="000000"/>
                  <w:kern w:val="0"/>
                  <w:sz w:val="18"/>
                  <w:szCs w:val="18"/>
                  <w:lang w:eastAsia="es-PE"/>
                  <w14:ligatures w14:val="none"/>
                </w:rPr>
                <w:t>3.04</w:t>
              </w:r>
            </w:ins>
          </w:p>
        </w:tc>
        <w:tc>
          <w:tcPr>
            <w:tcW w:w="885" w:type="dxa"/>
            <w:tcBorders>
              <w:top w:val="nil"/>
              <w:left w:val="nil"/>
              <w:bottom w:val="nil"/>
              <w:right w:val="nil"/>
            </w:tcBorders>
            <w:shd w:val="clear" w:color="000000" w:fill="C5D9F1"/>
            <w:vAlign w:val="center"/>
            <w:hideMark/>
            <w:tcPrChange w:id="4167"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567142D7" w14:textId="77777777" w:rsidR="00AF7482" w:rsidRPr="00C24B5F" w:rsidRDefault="00AF7482" w:rsidP="00F2666B">
            <w:pPr>
              <w:spacing w:after="0" w:line="240" w:lineRule="auto"/>
              <w:jc w:val="center"/>
              <w:rPr>
                <w:ins w:id="4168" w:author="Direccion de Politicas y Gestion en Derechos Humanos 14" w:date="2023-12-18T11:31:00Z"/>
                <w:rFonts w:eastAsia="Times New Roman" w:cstheme="minorHAnsi"/>
                <w:color w:val="000000"/>
                <w:kern w:val="0"/>
                <w:sz w:val="18"/>
                <w:szCs w:val="18"/>
                <w:lang w:eastAsia="es-PE"/>
                <w14:ligatures w14:val="none"/>
              </w:rPr>
            </w:pPr>
            <w:ins w:id="4169" w:author="Direccion de Politicas y Gestion en Derechos Humanos 14" w:date="2023-12-18T11:31:00Z">
              <w:r w:rsidRPr="00C24B5F">
                <w:rPr>
                  <w:rFonts w:eastAsia="Times New Roman" w:cstheme="minorHAnsi"/>
                  <w:color w:val="000000"/>
                  <w:kern w:val="0"/>
                  <w:sz w:val="18"/>
                  <w:szCs w:val="18"/>
                  <w:lang w:eastAsia="es-PE"/>
                  <w14:ligatures w14:val="none"/>
                </w:rPr>
                <w:t>3.66</w:t>
              </w:r>
            </w:ins>
          </w:p>
        </w:tc>
        <w:tc>
          <w:tcPr>
            <w:tcW w:w="905" w:type="dxa"/>
            <w:tcBorders>
              <w:top w:val="nil"/>
              <w:left w:val="nil"/>
              <w:bottom w:val="nil"/>
              <w:right w:val="nil"/>
            </w:tcBorders>
            <w:shd w:val="clear" w:color="000000" w:fill="C5D9F1"/>
            <w:vAlign w:val="center"/>
            <w:hideMark/>
            <w:tcPrChange w:id="4170"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521E1216" w14:textId="77777777" w:rsidR="00AF7482" w:rsidRPr="00C24B5F" w:rsidRDefault="00AF7482" w:rsidP="00F2666B">
            <w:pPr>
              <w:spacing w:after="0" w:line="240" w:lineRule="auto"/>
              <w:jc w:val="center"/>
              <w:rPr>
                <w:ins w:id="4171" w:author="Direccion de Politicas y Gestion en Derechos Humanos 14" w:date="2023-12-18T11:31:00Z"/>
                <w:rFonts w:eastAsia="Times New Roman" w:cstheme="minorHAnsi"/>
                <w:color w:val="000000"/>
                <w:kern w:val="0"/>
                <w:sz w:val="18"/>
                <w:szCs w:val="18"/>
                <w:lang w:eastAsia="es-PE"/>
                <w14:ligatures w14:val="none"/>
              </w:rPr>
            </w:pPr>
            <w:ins w:id="4172" w:author="Direccion de Politicas y Gestion en Derechos Humanos 14" w:date="2023-12-18T11:31:00Z">
              <w:r w:rsidRPr="00C24B5F">
                <w:rPr>
                  <w:rFonts w:eastAsia="Times New Roman" w:cstheme="minorHAnsi"/>
                  <w:color w:val="000000"/>
                  <w:kern w:val="0"/>
                  <w:sz w:val="18"/>
                  <w:szCs w:val="18"/>
                  <w:lang w:eastAsia="es-PE"/>
                  <w14:ligatures w14:val="none"/>
                </w:rPr>
                <w:t>3.35</w:t>
              </w:r>
            </w:ins>
          </w:p>
        </w:tc>
      </w:tr>
      <w:tr w:rsidR="00AF7482" w:rsidRPr="00C24B5F" w14:paraId="28B4DA5C" w14:textId="77777777" w:rsidTr="00C33B1F">
        <w:trPr>
          <w:trHeight w:val="20"/>
          <w:ins w:id="4173" w:author="Direccion de Politicas y Gestion en Derechos Humanos 14" w:date="2023-12-18T11:31:00Z"/>
          <w:trPrChange w:id="4174"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175"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745982EA" w14:textId="77777777" w:rsidR="00AF7482" w:rsidRPr="00C24B5F" w:rsidRDefault="00AF7482" w:rsidP="00F2666B">
            <w:pPr>
              <w:spacing w:after="0" w:line="240" w:lineRule="auto"/>
              <w:jc w:val="center"/>
              <w:rPr>
                <w:ins w:id="4176" w:author="Direccion de Politicas y Gestion en Derechos Humanos 14" w:date="2023-12-18T11:31:00Z"/>
                <w:rFonts w:eastAsia="Times New Roman" w:cstheme="minorHAnsi"/>
                <w:color w:val="000000"/>
                <w:kern w:val="0"/>
                <w:sz w:val="18"/>
                <w:szCs w:val="18"/>
                <w:lang w:eastAsia="es-PE"/>
                <w14:ligatures w14:val="none"/>
              </w:rPr>
            </w:pPr>
            <w:ins w:id="4177" w:author="Direccion de Politicas y Gestion en Derechos Humanos 14" w:date="2023-12-18T11:31:00Z">
              <w:r w:rsidRPr="00C24B5F">
                <w:rPr>
                  <w:rFonts w:eastAsia="Times New Roman" w:cstheme="minorHAnsi"/>
                  <w:color w:val="000000"/>
                  <w:kern w:val="0"/>
                  <w:sz w:val="18"/>
                  <w:szCs w:val="18"/>
                  <w:lang w:eastAsia="es-PE"/>
                  <w14:ligatures w14:val="none"/>
                </w:rPr>
                <w:t>8</w:t>
              </w:r>
            </w:ins>
          </w:p>
        </w:tc>
        <w:tc>
          <w:tcPr>
            <w:tcW w:w="4909" w:type="dxa"/>
            <w:tcBorders>
              <w:top w:val="nil"/>
              <w:left w:val="nil"/>
              <w:bottom w:val="nil"/>
              <w:right w:val="nil"/>
            </w:tcBorders>
            <w:shd w:val="clear" w:color="auto" w:fill="auto"/>
            <w:noWrap/>
            <w:vAlign w:val="center"/>
            <w:hideMark/>
            <w:tcPrChange w:id="4178"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290037F5" w14:textId="77777777" w:rsidR="00AF7482" w:rsidRPr="00C24B5F" w:rsidRDefault="00AF7482" w:rsidP="00F2666B">
            <w:pPr>
              <w:spacing w:after="0" w:line="240" w:lineRule="auto"/>
              <w:rPr>
                <w:ins w:id="4179" w:author="Direccion de Politicas y Gestion en Derechos Humanos 14" w:date="2023-12-18T11:31:00Z"/>
                <w:rFonts w:eastAsia="Times New Roman" w:cstheme="minorHAnsi"/>
                <w:color w:val="333333"/>
                <w:kern w:val="0"/>
                <w:sz w:val="18"/>
                <w:szCs w:val="18"/>
                <w:lang w:eastAsia="es-PE"/>
                <w14:ligatures w14:val="none"/>
              </w:rPr>
            </w:pPr>
            <w:ins w:id="4180" w:author="Direccion de Politicas y Gestion en Derechos Humanos 14" w:date="2023-12-18T11:31:00Z">
              <w:r w:rsidRPr="00C24B5F">
                <w:rPr>
                  <w:rFonts w:eastAsia="Times New Roman" w:cstheme="minorHAnsi"/>
                  <w:color w:val="333333"/>
                  <w:kern w:val="0"/>
                  <w:sz w:val="18"/>
                  <w:szCs w:val="18"/>
                  <w:lang w:eastAsia="es-PE"/>
                  <w14:ligatures w14:val="none"/>
                </w:rPr>
                <w:t>Impulso de incentivos para la formalización de empresas y laboral</w:t>
              </w:r>
            </w:ins>
          </w:p>
        </w:tc>
        <w:tc>
          <w:tcPr>
            <w:tcW w:w="1027" w:type="dxa"/>
            <w:tcBorders>
              <w:top w:val="nil"/>
              <w:left w:val="nil"/>
              <w:bottom w:val="nil"/>
              <w:right w:val="nil"/>
            </w:tcBorders>
            <w:shd w:val="clear" w:color="auto" w:fill="auto"/>
            <w:vAlign w:val="center"/>
            <w:hideMark/>
            <w:tcPrChange w:id="4181"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086F69AE" w14:textId="77777777" w:rsidR="00AF7482" w:rsidRPr="00C24B5F" w:rsidRDefault="00AF7482" w:rsidP="00F2666B">
            <w:pPr>
              <w:spacing w:after="0" w:line="240" w:lineRule="auto"/>
              <w:jc w:val="center"/>
              <w:rPr>
                <w:ins w:id="4182" w:author="Direccion de Politicas y Gestion en Derechos Humanos 14" w:date="2023-12-18T11:31:00Z"/>
                <w:rFonts w:eastAsia="Times New Roman" w:cstheme="minorHAnsi"/>
                <w:color w:val="000000"/>
                <w:kern w:val="0"/>
                <w:sz w:val="18"/>
                <w:szCs w:val="18"/>
                <w:lang w:eastAsia="es-PE"/>
                <w14:ligatures w14:val="none"/>
              </w:rPr>
            </w:pPr>
            <w:ins w:id="4183" w:author="Direccion de Politicas y Gestion en Derechos Humanos 14" w:date="2023-12-18T11:31:00Z">
              <w:r w:rsidRPr="00C24B5F">
                <w:rPr>
                  <w:rFonts w:eastAsia="Times New Roman" w:cstheme="minorHAnsi"/>
                  <w:color w:val="000000"/>
                  <w:kern w:val="0"/>
                  <w:sz w:val="18"/>
                  <w:szCs w:val="18"/>
                  <w:lang w:eastAsia="es-PE"/>
                  <w14:ligatures w14:val="none"/>
                </w:rPr>
                <w:t>3.15</w:t>
              </w:r>
            </w:ins>
          </w:p>
        </w:tc>
        <w:tc>
          <w:tcPr>
            <w:tcW w:w="885" w:type="dxa"/>
            <w:tcBorders>
              <w:top w:val="nil"/>
              <w:left w:val="nil"/>
              <w:bottom w:val="nil"/>
              <w:right w:val="nil"/>
            </w:tcBorders>
            <w:shd w:val="clear" w:color="auto" w:fill="auto"/>
            <w:vAlign w:val="center"/>
            <w:hideMark/>
            <w:tcPrChange w:id="4184"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3535EA1D" w14:textId="77777777" w:rsidR="00AF7482" w:rsidRPr="00C24B5F" w:rsidRDefault="00AF7482" w:rsidP="00F2666B">
            <w:pPr>
              <w:spacing w:after="0" w:line="240" w:lineRule="auto"/>
              <w:jc w:val="center"/>
              <w:rPr>
                <w:ins w:id="4185" w:author="Direccion de Politicas y Gestion en Derechos Humanos 14" w:date="2023-12-18T11:31:00Z"/>
                <w:rFonts w:eastAsia="Times New Roman" w:cstheme="minorHAnsi"/>
                <w:color w:val="000000"/>
                <w:kern w:val="0"/>
                <w:sz w:val="18"/>
                <w:szCs w:val="18"/>
                <w:lang w:eastAsia="es-PE"/>
                <w14:ligatures w14:val="none"/>
              </w:rPr>
            </w:pPr>
            <w:ins w:id="4186" w:author="Direccion de Politicas y Gestion en Derechos Humanos 14" w:date="2023-12-18T11:31:00Z">
              <w:r w:rsidRPr="00C24B5F">
                <w:rPr>
                  <w:rFonts w:eastAsia="Times New Roman" w:cstheme="minorHAnsi"/>
                  <w:color w:val="000000"/>
                  <w:kern w:val="0"/>
                  <w:sz w:val="18"/>
                  <w:szCs w:val="18"/>
                  <w:lang w:eastAsia="es-PE"/>
                  <w14:ligatures w14:val="none"/>
                </w:rPr>
                <w:t>3.45</w:t>
              </w:r>
            </w:ins>
          </w:p>
        </w:tc>
        <w:tc>
          <w:tcPr>
            <w:tcW w:w="905" w:type="dxa"/>
            <w:tcBorders>
              <w:top w:val="nil"/>
              <w:left w:val="nil"/>
              <w:bottom w:val="nil"/>
              <w:right w:val="nil"/>
            </w:tcBorders>
            <w:shd w:val="clear" w:color="auto" w:fill="auto"/>
            <w:vAlign w:val="center"/>
            <w:hideMark/>
            <w:tcPrChange w:id="4187"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70633353" w14:textId="77777777" w:rsidR="00AF7482" w:rsidRPr="00C24B5F" w:rsidRDefault="00AF7482" w:rsidP="00F2666B">
            <w:pPr>
              <w:spacing w:after="0" w:line="240" w:lineRule="auto"/>
              <w:jc w:val="center"/>
              <w:rPr>
                <w:ins w:id="4188" w:author="Direccion de Politicas y Gestion en Derechos Humanos 14" w:date="2023-12-18T11:31:00Z"/>
                <w:rFonts w:eastAsia="Times New Roman" w:cstheme="minorHAnsi"/>
                <w:color w:val="000000"/>
                <w:kern w:val="0"/>
                <w:sz w:val="18"/>
                <w:szCs w:val="18"/>
                <w:lang w:eastAsia="es-PE"/>
                <w14:ligatures w14:val="none"/>
              </w:rPr>
            </w:pPr>
            <w:ins w:id="4189" w:author="Direccion de Politicas y Gestion en Derechos Humanos 14" w:date="2023-12-18T11:31:00Z">
              <w:r w:rsidRPr="00C24B5F">
                <w:rPr>
                  <w:rFonts w:eastAsia="Times New Roman" w:cstheme="minorHAnsi"/>
                  <w:color w:val="000000"/>
                  <w:kern w:val="0"/>
                  <w:sz w:val="18"/>
                  <w:szCs w:val="18"/>
                  <w:lang w:eastAsia="es-PE"/>
                  <w14:ligatures w14:val="none"/>
                </w:rPr>
                <w:t>3.30</w:t>
              </w:r>
            </w:ins>
          </w:p>
        </w:tc>
      </w:tr>
      <w:tr w:rsidR="00AF7482" w:rsidRPr="00C24B5F" w14:paraId="2461A45C" w14:textId="77777777" w:rsidTr="00C33B1F">
        <w:trPr>
          <w:trHeight w:val="20"/>
          <w:ins w:id="4190" w:author="Direccion de Politicas y Gestion en Derechos Humanos 14" w:date="2023-12-18T11:31:00Z"/>
          <w:trPrChange w:id="4191"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192"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3D29C1C8" w14:textId="77777777" w:rsidR="00AF7482" w:rsidRPr="00C24B5F" w:rsidRDefault="00AF7482" w:rsidP="00F2666B">
            <w:pPr>
              <w:spacing w:after="0" w:line="240" w:lineRule="auto"/>
              <w:jc w:val="center"/>
              <w:rPr>
                <w:ins w:id="4193" w:author="Direccion de Politicas y Gestion en Derechos Humanos 14" w:date="2023-12-18T11:31:00Z"/>
                <w:rFonts w:eastAsia="Times New Roman" w:cstheme="minorHAnsi"/>
                <w:color w:val="000000"/>
                <w:kern w:val="0"/>
                <w:sz w:val="18"/>
                <w:szCs w:val="18"/>
                <w:lang w:eastAsia="es-PE"/>
                <w14:ligatures w14:val="none"/>
              </w:rPr>
            </w:pPr>
            <w:ins w:id="4194" w:author="Direccion de Politicas y Gestion en Derechos Humanos 14" w:date="2023-12-18T11:31:00Z">
              <w:r w:rsidRPr="00C24B5F">
                <w:rPr>
                  <w:rFonts w:eastAsia="Times New Roman" w:cstheme="minorHAnsi"/>
                  <w:color w:val="000000"/>
                  <w:kern w:val="0"/>
                  <w:sz w:val="18"/>
                  <w:szCs w:val="18"/>
                  <w:lang w:eastAsia="es-PE"/>
                  <w14:ligatures w14:val="none"/>
                </w:rPr>
                <w:t>9</w:t>
              </w:r>
            </w:ins>
          </w:p>
        </w:tc>
        <w:tc>
          <w:tcPr>
            <w:tcW w:w="4909" w:type="dxa"/>
            <w:tcBorders>
              <w:top w:val="nil"/>
              <w:left w:val="nil"/>
              <w:bottom w:val="nil"/>
              <w:right w:val="nil"/>
            </w:tcBorders>
            <w:shd w:val="clear" w:color="000000" w:fill="C5D9F1"/>
            <w:noWrap/>
            <w:vAlign w:val="center"/>
            <w:hideMark/>
            <w:tcPrChange w:id="4195"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05FBDEA4" w14:textId="77777777" w:rsidR="00AF7482" w:rsidRPr="00C24B5F" w:rsidRDefault="00AF7482" w:rsidP="00F2666B">
            <w:pPr>
              <w:spacing w:after="0" w:line="240" w:lineRule="auto"/>
              <w:rPr>
                <w:ins w:id="4196" w:author="Direccion de Politicas y Gestion en Derechos Humanos 14" w:date="2023-12-18T11:31:00Z"/>
                <w:rFonts w:eastAsia="Times New Roman" w:cstheme="minorHAnsi"/>
                <w:color w:val="333333"/>
                <w:kern w:val="0"/>
                <w:sz w:val="18"/>
                <w:szCs w:val="18"/>
                <w:lang w:eastAsia="es-PE"/>
                <w14:ligatures w14:val="none"/>
              </w:rPr>
            </w:pPr>
            <w:ins w:id="4197" w:author="Direccion de Politicas y Gestion en Derechos Humanos 14" w:date="2023-12-18T11:31:00Z">
              <w:r w:rsidRPr="00C24B5F">
                <w:rPr>
                  <w:rFonts w:eastAsia="Times New Roman" w:cstheme="minorHAnsi"/>
                  <w:color w:val="333333"/>
                  <w:kern w:val="0"/>
                  <w:sz w:val="18"/>
                  <w:szCs w:val="18"/>
                  <w:lang w:eastAsia="es-PE"/>
                  <w14:ligatures w14:val="none"/>
                </w:rPr>
                <w:t>Mayor construcción de edificaciones sismo resistentes</w:t>
              </w:r>
            </w:ins>
          </w:p>
        </w:tc>
        <w:tc>
          <w:tcPr>
            <w:tcW w:w="1027" w:type="dxa"/>
            <w:tcBorders>
              <w:top w:val="nil"/>
              <w:left w:val="nil"/>
              <w:bottom w:val="nil"/>
              <w:right w:val="nil"/>
            </w:tcBorders>
            <w:shd w:val="clear" w:color="000000" w:fill="C5D9F1"/>
            <w:vAlign w:val="center"/>
            <w:hideMark/>
            <w:tcPrChange w:id="4198"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2A98E9E9" w14:textId="77777777" w:rsidR="00AF7482" w:rsidRPr="00C24B5F" w:rsidRDefault="00AF7482" w:rsidP="00F2666B">
            <w:pPr>
              <w:spacing w:after="0" w:line="240" w:lineRule="auto"/>
              <w:jc w:val="center"/>
              <w:rPr>
                <w:ins w:id="4199" w:author="Direccion de Politicas y Gestion en Derechos Humanos 14" w:date="2023-12-18T11:31:00Z"/>
                <w:rFonts w:eastAsia="Times New Roman" w:cstheme="minorHAnsi"/>
                <w:color w:val="000000"/>
                <w:kern w:val="0"/>
                <w:sz w:val="18"/>
                <w:szCs w:val="18"/>
                <w:lang w:eastAsia="es-PE"/>
                <w14:ligatures w14:val="none"/>
              </w:rPr>
            </w:pPr>
            <w:ins w:id="4200" w:author="Direccion de Politicas y Gestion en Derechos Humanos 14" w:date="2023-12-18T11:31:00Z">
              <w:r w:rsidRPr="00C24B5F">
                <w:rPr>
                  <w:rFonts w:eastAsia="Times New Roman" w:cstheme="minorHAnsi"/>
                  <w:color w:val="000000"/>
                  <w:kern w:val="0"/>
                  <w:sz w:val="18"/>
                  <w:szCs w:val="18"/>
                  <w:lang w:eastAsia="es-PE"/>
                  <w14:ligatures w14:val="none"/>
                </w:rPr>
                <w:t>3.07</w:t>
              </w:r>
            </w:ins>
          </w:p>
        </w:tc>
        <w:tc>
          <w:tcPr>
            <w:tcW w:w="885" w:type="dxa"/>
            <w:tcBorders>
              <w:top w:val="nil"/>
              <w:left w:val="nil"/>
              <w:bottom w:val="nil"/>
              <w:right w:val="nil"/>
            </w:tcBorders>
            <w:shd w:val="clear" w:color="000000" w:fill="C5D9F1"/>
            <w:vAlign w:val="center"/>
            <w:hideMark/>
            <w:tcPrChange w:id="4201"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47524930" w14:textId="77777777" w:rsidR="00AF7482" w:rsidRPr="00C24B5F" w:rsidRDefault="00AF7482" w:rsidP="00F2666B">
            <w:pPr>
              <w:spacing w:after="0" w:line="240" w:lineRule="auto"/>
              <w:jc w:val="center"/>
              <w:rPr>
                <w:ins w:id="4202" w:author="Direccion de Politicas y Gestion en Derechos Humanos 14" w:date="2023-12-18T11:31:00Z"/>
                <w:rFonts w:eastAsia="Times New Roman" w:cstheme="minorHAnsi"/>
                <w:color w:val="000000"/>
                <w:kern w:val="0"/>
                <w:sz w:val="18"/>
                <w:szCs w:val="18"/>
                <w:lang w:eastAsia="es-PE"/>
                <w14:ligatures w14:val="none"/>
              </w:rPr>
            </w:pPr>
            <w:ins w:id="4203" w:author="Direccion de Politicas y Gestion en Derechos Humanos 14" w:date="2023-12-18T11:31:00Z">
              <w:r w:rsidRPr="00C24B5F">
                <w:rPr>
                  <w:rFonts w:eastAsia="Times New Roman" w:cstheme="minorHAnsi"/>
                  <w:color w:val="000000"/>
                  <w:kern w:val="0"/>
                  <w:sz w:val="18"/>
                  <w:szCs w:val="18"/>
                  <w:lang w:eastAsia="es-PE"/>
                  <w14:ligatures w14:val="none"/>
                </w:rPr>
                <w:t>3.42</w:t>
              </w:r>
            </w:ins>
          </w:p>
        </w:tc>
        <w:tc>
          <w:tcPr>
            <w:tcW w:w="905" w:type="dxa"/>
            <w:tcBorders>
              <w:top w:val="nil"/>
              <w:left w:val="nil"/>
              <w:bottom w:val="nil"/>
              <w:right w:val="nil"/>
            </w:tcBorders>
            <w:shd w:val="clear" w:color="000000" w:fill="C5D9F1"/>
            <w:vAlign w:val="center"/>
            <w:hideMark/>
            <w:tcPrChange w:id="4204"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3ACEA375" w14:textId="77777777" w:rsidR="00AF7482" w:rsidRPr="00C24B5F" w:rsidRDefault="00AF7482" w:rsidP="00F2666B">
            <w:pPr>
              <w:spacing w:after="0" w:line="240" w:lineRule="auto"/>
              <w:jc w:val="center"/>
              <w:rPr>
                <w:ins w:id="4205" w:author="Direccion de Politicas y Gestion en Derechos Humanos 14" w:date="2023-12-18T11:31:00Z"/>
                <w:rFonts w:eastAsia="Times New Roman" w:cstheme="minorHAnsi"/>
                <w:color w:val="000000"/>
                <w:kern w:val="0"/>
                <w:sz w:val="18"/>
                <w:szCs w:val="18"/>
                <w:lang w:eastAsia="es-PE"/>
                <w14:ligatures w14:val="none"/>
              </w:rPr>
            </w:pPr>
            <w:ins w:id="4206" w:author="Direccion de Politicas y Gestion en Derechos Humanos 14" w:date="2023-12-18T11:31:00Z">
              <w:r w:rsidRPr="00C24B5F">
                <w:rPr>
                  <w:rFonts w:eastAsia="Times New Roman" w:cstheme="minorHAnsi"/>
                  <w:color w:val="000000"/>
                  <w:kern w:val="0"/>
                  <w:sz w:val="18"/>
                  <w:szCs w:val="18"/>
                  <w:lang w:eastAsia="es-PE"/>
                  <w14:ligatures w14:val="none"/>
                </w:rPr>
                <w:t>3.25</w:t>
              </w:r>
            </w:ins>
          </w:p>
        </w:tc>
      </w:tr>
      <w:tr w:rsidR="00AF7482" w:rsidRPr="00C24B5F" w14:paraId="7D94D89E" w14:textId="77777777" w:rsidTr="00C33B1F">
        <w:trPr>
          <w:trHeight w:val="20"/>
          <w:ins w:id="4207" w:author="Direccion de Politicas y Gestion en Derechos Humanos 14" w:date="2023-12-18T11:31:00Z"/>
          <w:trPrChange w:id="4208"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209"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50EB23A1" w14:textId="77777777" w:rsidR="00AF7482" w:rsidRPr="00C24B5F" w:rsidRDefault="00AF7482" w:rsidP="00F2666B">
            <w:pPr>
              <w:spacing w:after="0" w:line="240" w:lineRule="auto"/>
              <w:jc w:val="center"/>
              <w:rPr>
                <w:ins w:id="4210" w:author="Direccion de Politicas y Gestion en Derechos Humanos 14" w:date="2023-12-18T11:31:00Z"/>
                <w:rFonts w:eastAsia="Times New Roman" w:cstheme="minorHAnsi"/>
                <w:color w:val="000000"/>
                <w:kern w:val="0"/>
                <w:sz w:val="18"/>
                <w:szCs w:val="18"/>
                <w:lang w:eastAsia="es-PE"/>
                <w14:ligatures w14:val="none"/>
              </w:rPr>
            </w:pPr>
            <w:ins w:id="4211" w:author="Direccion de Politicas y Gestion en Derechos Humanos 14" w:date="2023-12-18T11:31:00Z">
              <w:r w:rsidRPr="00C24B5F">
                <w:rPr>
                  <w:rFonts w:eastAsia="Times New Roman" w:cstheme="minorHAnsi"/>
                  <w:color w:val="000000"/>
                  <w:kern w:val="0"/>
                  <w:sz w:val="18"/>
                  <w:szCs w:val="18"/>
                  <w:lang w:eastAsia="es-PE"/>
                  <w14:ligatures w14:val="none"/>
                </w:rPr>
                <w:t>10</w:t>
              </w:r>
            </w:ins>
          </w:p>
        </w:tc>
        <w:tc>
          <w:tcPr>
            <w:tcW w:w="4909" w:type="dxa"/>
            <w:tcBorders>
              <w:top w:val="nil"/>
              <w:left w:val="nil"/>
              <w:bottom w:val="nil"/>
              <w:right w:val="nil"/>
            </w:tcBorders>
            <w:shd w:val="clear" w:color="auto" w:fill="auto"/>
            <w:noWrap/>
            <w:vAlign w:val="center"/>
            <w:hideMark/>
            <w:tcPrChange w:id="4212"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67C2B8E5" w14:textId="77777777" w:rsidR="00AF7482" w:rsidRPr="00C24B5F" w:rsidRDefault="00AF7482" w:rsidP="00F2666B">
            <w:pPr>
              <w:spacing w:after="0" w:line="240" w:lineRule="auto"/>
              <w:rPr>
                <w:ins w:id="4213" w:author="Direccion de Politicas y Gestion en Derechos Humanos 14" w:date="2023-12-18T11:31:00Z"/>
                <w:rFonts w:eastAsia="Times New Roman" w:cstheme="minorHAnsi"/>
                <w:color w:val="333333"/>
                <w:kern w:val="0"/>
                <w:sz w:val="18"/>
                <w:szCs w:val="18"/>
                <w:lang w:eastAsia="es-PE"/>
                <w14:ligatures w14:val="none"/>
              </w:rPr>
            </w:pPr>
            <w:ins w:id="4214" w:author="Direccion de Politicas y Gestion en Derechos Humanos 14" w:date="2023-12-18T11:31:00Z">
              <w:r w:rsidRPr="00C24B5F">
                <w:rPr>
                  <w:rFonts w:eastAsia="Times New Roman" w:cstheme="minorHAnsi"/>
                  <w:color w:val="333333"/>
                  <w:kern w:val="0"/>
                  <w:sz w:val="18"/>
                  <w:szCs w:val="18"/>
                  <w:lang w:eastAsia="es-PE"/>
                  <w14:ligatures w14:val="none"/>
                </w:rPr>
                <w:t>Impulso a las inversiones verdes</w:t>
              </w:r>
            </w:ins>
          </w:p>
        </w:tc>
        <w:tc>
          <w:tcPr>
            <w:tcW w:w="1027" w:type="dxa"/>
            <w:tcBorders>
              <w:top w:val="nil"/>
              <w:left w:val="nil"/>
              <w:bottom w:val="nil"/>
              <w:right w:val="nil"/>
            </w:tcBorders>
            <w:shd w:val="clear" w:color="auto" w:fill="auto"/>
            <w:vAlign w:val="center"/>
            <w:hideMark/>
            <w:tcPrChange w:id="4215"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343C0820" w14:textId="77777777" w:rsidR="00AF7482" w:rsidRPr="00C24B5F" w:rsidRDefault="00AF7482" w:rsidP="00F2666B">
            <w:pPr>
              <w:spacing w:after="0" w:line="240" w:lineRule="auto"/>
              <w:jc w:val="center"/>
              <w:rPr>
                <w:ins w:id="4216" w:author="Direccion de Politicas y Gestion en Derechos Humanos 14" w:date="2023-12-18T11:31:00Z"/>
                <w:rFonts w:eastAsia="Times New Roman" w:cstheme="minorHAnsi"/>
                <w:color w:val="000000"/>
                <w:kern w:val="0"/>
                <w:sz w:val="18"/>
                <w:szCs w:val="18"/>
                <w:lang w:eastAsia="es-PE"/>
                <w14:ligatures w14:val="none"/>
              </w:rPr>
            </w:pPr>
            <w:ins w:id="4217" w:author="Direccion de Politicas y Gestion en Derechos Humanos 14" w:date="2023-12-18T11:31:00Z">
              <w:r w:rsidRPr="00C24B5F">
                <w:rPr>
                  <w:rFonts w:eastAsia="Times New Roman" w:cstheme="minorHAnsi"/>
                  <w:color w:val="000000"/>
                  <w:kern w:val="0"/>
                  <w:sz w:val="18"/>
                  <w:szCs w:val="18"/>
                  <w:lang w:eastAsia="es-PE"/>
                  <w14:ligatures w14:val="none"/>
                </w:rPr>
                <w:t>3.07</w:t>
              </w:r>
            </w:ins>
          </w:p>
        </w:tc>
        <w:tc>
          <w:tcPr>
            <w:tcW w:w="885" w:type="dxa"/>
            <w:tcBorders>
              <w:top w:val="nil"/>
              <w:left w:val="nil"/>
              <w:bottom w:val="nil"/>
              <w:right w:val="nil"/>
            </w:tcBorders>
            <w:shd w:val="clear" w:color="auto" w:fill="auto"/>
            <w:vAlign w:val="center"/>
            <w:hideMark/>
            <w:tcPrChange w:id="4218"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7E1092C8" w14:textId="77777777" w:rsidR="00AF7482" w:rsidRPr="00C24B5F" w:rsidRDefault="00AF7482" w:rsidP="00F2666B">
            <w:pPr>
              <w:spacing w:after="0" w:line="240" w:lineRule="auto"/>
              <w:jc w:val="center"/>
              <w:rPr>
                <w:ins w:id="4219" w:author="Direccion de Politicas y Gestion en Derechos Humanos 14" w:date="2023-12-18T11:31:00Z"/>
                <w:rFonts w:eastAsia="Times New Roman" w:cstheme="minorHAnsi"/>
                <w:color w:val="000000"/>
                <w:kern w:val="0"/>
                <w:sz w:val="18"/>
                <w:szCs w:val="18"/>
                <w:lang w:eastAsia="es-PE"/>
                <w14:ligatures w14:val="none"/>
              </w:rPr>
            </w:pPr>
            <w:ins w:id="4220" w:author="Direccion de Politicas y Gestion en Derechos Humanos 14" w:date="2023-12-18T11:31:00Z">
              <w:r w:rsidRPr="00C24B5F">
                <w:rPr>
                  <w:rFonts w:eastAsia="Times New Roman" w:cstheme="minorHAnsi"/>
                  <w:color w:val="000000"/>
                  <w:kern w:val="0"/>
                  <w:sz w:val="18"/>
                  <w:szCs w:val="18"/>
                  <w:lang w:eastAsia="es-PE"/>
                  <w14:ligatures w14:val="none"/>
                </w:rPr>
                <w:t>3.42</w:t>
              </w:r>
            </w:ins>
          </w:p>
        </w:tc>
        <w:tc>
          <w:tcPr>
            <w:tcW w:w="905" w:type="dxa"/>
            <w:tcBorders>
              <w:top w:val="nil"/>
              <w:left w:val="nil"/>
              <w:bottom w:val="nil"/>
              <w:right w:val="nil"/>
            </w:tcBorders>
            <w:shd w:val="clear" w:color="auto" w:fill="auto"/>
            <w:vAlign w:val="center"/>
            <w:hideMark/>
            <w:tcPrChange w:id="4221"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5CDBF6B8" w14:textId="77777777" w:rsidR="00AF7482" w:rsidRPr="00C24B5F" w:rsidRDefault="00AF7482" w:rsidP="00F2666B">
            <w:pPr>
              <w:spacing w:after="0" w:line="240" w:lineRule="auto"/>
              <w:jc w:val="center"/>
              <w:rPr>
                <w:ins w:id="4222" w:author="Direccion de Politicas y Gestion en Derechos Humanos 14" w:date="2023-12-18T11:31:00Z"/>
                <w:rFonts w:eastAsia="Times New Roman" w:cstheme="minorHAnsi"/>
                <w:color w:val="000000"/>
                <w:kern w:val="0"/>
                <w:sz w:val="18"/>
                <w:szCs w:val="18"/>
                <w:lang w:eastAsia="es-PE"/>
                <w14:ligatures w14:val="none"/>
              </w:rPr>
            </w:pPr>
            <w:ins w:id="4223" w:author="Direccion de Politicas y Gestion en Derechos Humanos 14" w:date="2023-12-18T11:31:00Z">
              <w:r w:rsidRPr="00C24B5F">
                <w:rPr>
                  <w:rFonts w:eastAsia="Times New Roman" w:cstheme="minorHAnsi"/>
                  <w:color w:val="000000"/>
                  <w:kern w:val="0"/>
                  <w:sz w:val="18"/>
                  <w:szCs w:val="18"/>
                  <w:lang w:eastAsia="es-PE"/>
                  <w14:ligatures w14:val="none"/>
                </w:rPr>
                <w:t>3.25</w:t>
              </w:r>
            </w:ins>
          </w:p>
        </w:tc>
      </w:tr>
      <w:tr w:rsidR="00AF7482" w:rsidRPr="00C24B5F" w14:paraId="0207A012" w14:textId="77777777" w:rsidTr="00C33B1F">
        <w:trPr>
          <w:trHeight w:val="20"/>
          <w:ins w:id="4224" w:author="Direccion de Politicas y Gestion en Derechos Humanos 14" w:date="2023-12-18T11:31:00Z"/>
          <w:trPrChange w:id="4225"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226"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52471531" w14:textId="77777777" w:rsidR="00AF7482" w:rsidRPr="00C24B5F" w:rsidRDefault="00AF7482" w:rsidP="00F2666B">
            <w:pPr>
              <w:spacing w:after="0" w:line="240" w:lineRule="auto"/>
              <w:jc w:val="center"/>
              <w:rPr>
                <w:ins w:id="4227" w:author="Direccion de Politicas y Gestion en Derechos Humanos 14" w:date="2023-12-18T11:31:00Z"/>
                <w:rFonts w:eastAsia="Times New Roman" w:cstheme="minorHAnsi"/>
                <w:color w:val="000000"/>
                <w:kern w:val="0"/>
                <w:sz w:val="18"/>
                <w:szCs w:val="18"/>
                <w:lang w:eastAsia="es-PE"/>
                <w14:ligatures w14:val="none"/>
              </w:rPr>
            </w:pPr>
            <w:ins w:id="4228" w:author="Direccion de Politicas y Gestion en Derechos Humanos 14" w:date="2023-12-18T11:31:00Z">
              <w:r w:rsidRPr="00C24B5F">
                <w:rPr>
                  <w:rFonts w:eastAsia="Times New Roman" w:cstheme="minorHAnsi"/>
                  <w:color w:val="000000"/>
                  <w:kern w:val="0"/>
                  <w:sz w:val="18"/>
                  <w:szCs w:val="18"/>
                  <w:lang w:eastAsia="es-PE"/>
                  <w14:ligatures w14:val="none"/>
                </w:rPr>
                <w:t>11</w:t>
              </w:r>
            </w:ins>
          </w:p>
        </w:tc>
        <w:tc>
          <w:tcPr>
            <w:tcW w:w="4909" w:type="dxa"/>
            <w:tcBorders>
              <w:top w:val="nil"/>
              <w:left w:val="nil"/>
              <w:bottom w:val="nil"/>
              <w:right w:val="nil"/>
            </w:tcBorders>
            <w:shd w:val="clear" w:color="000000" w:fill="C5D9F1"/>
            <w:noWrap/>
            <w:vAlign w:val="center"/>
            <w:hideMark/>
            <w:tcPrChange w:id="4229"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0C04D2F1" w14:textId="77777777" w:rsidR="00AF7482" w:rsidRPr="00C24B5F" w:rsidRDefault="00AF7482" w:rsidP="00F2666B">
            <w:pPr>
              <w:spacing w:after="0" w:line="240" w:lineRule="auto"/>
              <w:rPr>
                <w:ins w:id="4230" w:author="Direccion de Politicas y Gestion en Derechos Humanos 14" w:date="2023-12-18T11:31:00Z"/>
                <w:rFonts w:eastAsia="Times New Roman" w:cstheme="minorHAnsi"/>
                <w:color w:val="333333"/>
                <w:kern w:val="0"/>
                <w:sz w:val="18"/>
                <w:szCs w:val="18"/>
                <w:lang w:eastAsia="es-PE"/>
                <w14:ligatures w14:val="none"/>
              </w:rPr>
            </w:pPr>
            <w:ins w:id="4231" w:author="Direccion de Politicas y Gestion en Derechos Humanos 14" w:date="2023-12-18T11:31:00Z">
              <w:r w:rsidRPr="00C24B5F">
                <w:rPr>
                  <w:rFonts w:eastAsia="Times New Roman" w:cstheme="minorHAnsi"/>
                  <w:color w:val="333333"/>
                  <w:kern w:val="0"/>
                  <w:sz w:val="18"/>
                  <w:szCs w:val="18"/>
                  <w:lang w:eastAsia="es-PE"/>
                  <w14:ligatures w14:val="none"/>
                </w:rPr>
                <w:t>Repoblamiento y modernización de áreas rurales</w:t>
              </w:r>
            </w:ins>
          </w:p>
        </w:tc>
        <w:tc>
          <w:tcPr>
            <w:tcW w:w="1027" w:type="dxa"/>
            <w:tcBorders>
              <w:top w:val="nil"/>
              <w:left w:val="nil"/>
              <w:bottom w:val="nil"/>
              <w:right w:val="nil"/>
            </w:tcBorders>
            <w:shd w:val="clear" w:color="000000" w:fill="C5D9F1"/>
            <w:vAlign w:val="center"/>
            <w:hideMark/>
            <w:tcPrChange w:id="4232"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301D2EBC" w14:textId="77777777" w:rsidR="00AF7482" w:rsidRPr="00C24B5F" w:rsidRDefault="00AF7482" w:rsidP="00F2666B">
            <w:pPr>
              <w:spacing w:after="0" w:line="240" w:lineRule="auto"/>
              <w:jc w:val="center"/>
              <w:rPr>
                <w:ins w:id="4233" w:author="Direccion de Politicas y Gestion en Derechos Humanos 14" w:date="2023-12-18T11:31:00Z"/>
                <w:rFonts w:eastAsia="Times New Roman" w:cstheme="minorHAnsi"/>
                <w:color w:val="000000"/>
                <w:kern w:val="0"/>
                <w:sz w:val="18"/>
                <w:szCs w:val="18"/>
                <w:lang w:eastAsia="es-PE"/>
                <w14:ligatures w14:val="none"/>
              </w:rPr>
            </w:pPr>
            <w:ins w:id="4234" w:author="Direccion de Politicas y Gestion en Derechos Humanos 14" w:date="2023-12-18T11:31:00Z">
              <w:r w:rsidRPr="00C24B5F">
                <w:rPr>
                  <w:rFonts w:eastAsia="Times New Roman" w:cstheme="minorHAnsi"/>
                  <w:color w:val="000000"/>
                  <w:kern w:val="0"/>
                  <w:sz w:val="18"/>
                  <w:szCs w:val="18"/>
                  <w:lang w:eastAsia="es-PE"/>
                  <w14:ligatures w14:val="none"/>
                </w:rPr>
                <w:t>2.94</w:t>
              </w:r>
            </w:ins>
          </w:p>
        </w:tc>
        <w:tc>
          <w:tcPr>
            <w:tcW w:w="885" w:type="dxa"/>
            <w:tcBorders>
              <w:top w:val="nil"/>
              <w:left w:val="nil"/>
              <w:bottom w:val="nil"/>
              <w:right w:val="nil"/>
            </w:tcBorders>
            <w:shd w:val="clear" w:color="000000" w:fill="C5D9F1"/>
            <w:vAlign w:val="center"/>
            <w:hideMark/>
            <w:tcPrChange w:id="4235"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6A96AB33" w14:textId="77777777" w:rsidR="00AF7482" w:rsidRPr="00C24B5F" w:rsidRDefault="00AF7482" w:rsidP="00F2666B">
            <w:pPr>
              <w:spacing w:after="0" w:line="240" w:lineRule="auto"/>
              <w:jc w:val="center"/>
              <w:rPr>
                <w:ins w:id="4236" w:author="Direccion de Politicas y Gestion en Derechos Humanos 14" w:date="2023-12-18T11:31:00Z"/>
                <w:rFonts w:eastAsia="Times New Roman" w:cstheme="minorHAnsi"/>
                <w:color w:val="000000"/>
                <w:kern w:val="0"/>
                <w:sz w:val="18"/>
                <w:szCs w:val="18"/>
                <w:lang w:eastAsia="es-PE"/>
                <w14:ligatures w14:val="none"/>
              </w:rPr>
            </w:pPr>
            <w:ins w:id="4237" w:author="Direccion de Politicas y Gestion en Derechos Humanos 14" w:date="2023-12-18T11:31:00Z">
              <w:r w:rsidRPr="00C24B5F">
                <w:rPr>
                  <w:rFonts w:eastAsia="Times New Roman" w:cstheme="minorHAnsi"/>
                  <w:color w:val="000000"/>
                  <w:kern w:val="0"/>
                  <w:sz w:val="18"/>
                  <w:szCs w:val="18"/>
                  <w:lang w:eastAsia="es-PE"/>
                  <w14:ligatures w14:val="none"/>
                </w:rPr>
                <w:t>3.43</w:t>
              </w:r>
            </w:ins>
          </w:p>
        </w:tc>
        <w:tc>
          <w:tcPr>
            <w:tcW w:w="905" w:type="dxa"/>
            <w:tcBorders>
              <w:top w:val="nil"/>
              <w:left w:val="nil"/>
              <w:bottom w:val="nil"/>
              <w:right w:val="nil"/>
            </w:tcBorders>
            <w:shd w:val="clear" w:color="000000" w:fill="C5D9F1"/>
            <w:vAlign w:val="center"/>
            <w:hideMark/>
            <w:tcPrChange w:id="4238"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3132B99E" w14:textId="77777777" w:rsidR="00AF7482" w:rsidRPr="00C24B5F" w:rsidRDefault="00AF7482" w:rsidP="00F2666B">
            <w:pPr>
              <w:spacing w:after="0" w:line="240" w:lineRule="auto"/>
              <w:jc w:val="center"/>
              <w:rPr>
                <w:ins w:id="4239" w:author="Direccion de Politicas y Gestion en Derechos Humanos 14" w:date="2023-12-18T11:31:00Z"/>
                <w:rFonts w:eastAsia="Times New Roman" w:cstheme="minorHAnsi"/>
                <w:color w:val="000000"/>
                <w:kern w:val="0"/>
                <w:sz w:val="18"/>
                <w:szCs w:val="18"/>
                <w:lang w:eastAsia="es-PE"/>
                <w14:ligatures w14:val="none"/>
              </w:rPr>
            </w:pPr>
            <w:ins w:id="4240" w:author="Direccion de Politicas y Gestion en Derechos Humanos 14" w:date="2023-12-18T11:31:00Z">
              <w:r w:rsidRPr="00C24B5F">
                <w:rPr>
                  <w:rFonts w:eastAsia="Times New Roman" w:cstheme="minorHAnsi"/>
                  <w:color w:val="000000"/>
                  <w:kern w:val="0"/>
                  <w:sz w:val="18"/>
                  <w:szCs w:val="18"/>
                  <w:lang w:eastAsia="es-PE"/>
                  <w14:ligatures w14:val="none"/>
                </w:rPr>
                <w:t>3.19</w:t>
              </w:r>
            </w:ins>
          </w:p>
        </w:tc>
      </w:tr>
      <w:tr w:rsidR="00AF7482" w:rsidRPr="00C24B5F" w14:paraId="3D40EE60" w14:textId="77777777" w:rsidTr="00C33B1F">
        <w:trPr>
          <w:trHeight w:val="20"/>
          <w:ins w:id="4241" w:author="Direccion de Politicas y Gestion en Derechos Humanos 14" w:date="2023-12-18T11:31:00Z"/>
          <w:trPrChange w:id="4242"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243"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79947275" w14:textId="77777777" w:rsidR="00AF7482" w:rsidRPr="00C24B5F" w:rsidRDefault="00AF7482" w:rsidP="00F2666B">
            <w:pPr>
              <w:spacing w:after="0" w:line="240" w:lineRule="auto"/>
              <w:jc w:val="center"/>
              <w:rPr>
                <w:ins w:id="4244" w:author="Direccion de Politicas y Gestion en Derechos Humanos 14" w:date="2023-12-18T11:31:00Z"/>
                <w:rFonts w:eastAsia="Times New Roman" w:cstheme="minorHAnsi"/>
                <w:color w:val="000000"/>
                <w:kern w:val="0"/>
                <w:sz w:val="18"/>
                <w:szCs w:val="18"/>
                <w:lang w:eastAsia="es-PE"/>
                <w14:ligatures w14:val="none"/>
              </w:rPr>
            </w:pPr>
            <w:ins w:id="4245" w:author="Direccion de Politicas y Gestion en Derechos Humanos 14" w:date="2023-12-18T11:31:00Z">
              <w:r w:rsidRPr="00C24B5F">
                <w:rPr>
                  <w:rFonts w:eastAsia="Times New Roman" w:cstheme="minorHAnsi"/>
                  <w:color w:val="000000"/>
                  <w:kern w:val="0"/>
                  <w:sz w:val="18"/>
                  <w:szCs w:val="18"/>
                  <w:lang w:eastAsia="es-PE"/>
                  <w14:ligatures w14:val="none"/>
                </w:rPr>
                <w:t>12</w:t>
              </w:r>
            </w:ins>
          </w:p>
        </w:tc>
        <w:tc>
          <w:tcPr>
            <w:tcW w:w="4909" w:type="dxa"/>
            <w:tcBorders>
              <w:top w:val="nil"/>
              <w:left w:val="nil"/>
              <w:bottom w:val="nil"/>
              <w:right w:val="nil"/>
            </w:tcBorders>
            <w:shd w:val="clear" w:color="auto" w:fill="auto"/>
            <w:noWrap/>
            <w:vAlign w:val="center"/>
            <w:hideMark/>
            <w:tcPrChange w:id="4246"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4EF7DAE1" w14:textId="77777777" w:rsidR="00AF7482" w:rsidRPr="00C24B5F" w:rsidRDefault="00AF7482" w:rsidP="00F2666B">
            <w:pPr>
              <w:spacing w:after="0" w:line="240" w:lineRule="auto"/>
              <w:rPr>
                <w:ins w:id="4247" w:author="Direccion de Politicas y Gestion en Derechos Humanos 14" w:date="2023-12-18T11:31:00Z"/>
                <w:rFonts w:eastAsia="Times New Roman" w:cstheme="minorHAnsi"/>
                <w:color w:val="333333"/>
                <w:kern w:val="0"/>
                <w:sz w:val="18"/>
                <w:szCs w:val="18"/>
                <w:lang w:eastAsia="es-PE"/>
                <w14:ligatures w14:val="none"/>
              </w:rPr>
            </w:pPr>
            <w:ins w:id="4248" w:author="Direccion de Politicas y Gestion en Derechos Humanos 14" w:date="2023-12-18T11:31:00Z">
              <w:r w:rsidRPr="00C24B5F">
                <w:rPr>
                  <w:rFonts w:eastAsia="Times New Roman" w:cstheme="minorHAnsi"/>
                  <w:color w:val="333333"/>
                  <w:kern w:val="0"/>
                  <w:sz w:val="18"/>
                  <w:szCs w:val="18"/>
                  <w:lang w:eastAsia="es-PE"/>
                  <w14:ligatures w14:val="none"/>
                </w:rPr>
                <w:t>Explotación de minerales alternativos</w:t>
              </w:r>
            </w:ins>
          </w:p>
        </w:tc>
        <w:tc>
          <w:tcPr>
            <w:tcW w:w="1027" w:type="dxa"/>
            <w:tcBorders>
              <w:top w:val="nil"/>
              <w:left w:val="nil"/>
              <w:bottom w:val="nil"/>
              <w:right w:val="nil"/>
            </w:tcBorders>
            <w:shd w:val="clear" w:color="auto" w:fill="auto"/>
            <w:vAlign w:val="center"/>
            <w:hideMark/>
            <w:tcPrChange w:id="4249"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1594DB8F" w14:textId="77777777" w:rsidR="00AF7482" w:rsidRPr="00C24B5F" w:rsidRDefault="00AF7482" w:rsidP="00F2666B">
            <w:pPr>
              <w:spacing w:after="0" w:line="240" w:lineRule="auto"/>
              <w:jc w:val="center"/>
              <w:rPr>
                <w:ins w:id="4250" w:author="Direccion de Politicas y Gestion en Derechos Humanos 14" w:date="2023-12-18T11:31:00Z"/>
                <w:rFonts w:eastAsia="Times New Roman" w:cstheme="minorHAnsi"/>
                <w:color w:val="000000"/>
                <w:kern w:val="0"/>
                <w:sz w:val="18"/>
                <w:szCs w:val="18"/>
                <w:lang w:eastAsia="es-PE"/>
                <w14:ligatures w14:val="none"/>
              </w:rPr>
            </w:pPr>
            <w:ins w:id="4251" w:author="Direccion de Politicas y Gestion en Derechos Humanos 14" w:date="2023-12-18T11:31:00Z">
              <w:r w:rsidRPr="00C24B5F">
                <w:rPr>
                  <w:rFonts w:eastAsia="Times New Roman" w:cstheme="minorHAnsi"/>
                  <w:color w:val="000000"/>
                  <w:kern w:val="0"/>
                  <w:sz w:val="18"/>
                  <w:szCs w:val="18"/>
                  <w:lang w:eastAsia="es-PE"/>
                  <w14:ligatures w14:val="none"/>
                </w:rPr>
                <w:t>3.06</w:t>
              </w:r>
            </w:ins>
          </w:p>
        </w:tc>
        <w:tc>
          <w:tcPr>
            <w:tcW w:w="885" w:type="dxa"/>
            <w:tcBorders>
              <w:top w:val="nil"/>
              <w:left w:val="nil"/>
              <w:bottom w:val="nil"/>
              <w:right w:val="nil"/>
            </w:tcBorders>
            <w:shd w:val="clear" w:color="auto" w:fill="auto"/>
            <w:vAlign w:val="center"/>
            <w:hideMark/>
            <w:tcPrChange w:id="4252"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0AB7AD0F" w14:textId="77777777" w:rsidR="00AF7482" w:rsidRPr="00C24B5F" w:rsidRDefault="00AF7482" w:rsidP="00F2666B">
            <w:pPr>
              <w:spacing w:after="0" w:line="240" w:lineRule="auto"/>
              <w:jc w:val="center"/>
              <w:rPr>
                <w:ins w:id="4253" w:author="Direccion de Politicas y Gestion en Derechos Humanos 14" w:date="2023-12-18T11:31:00Z"/>
                <w:rFonts w:eastAsia="Times New Roman" w:cstheme="minorHAnsi"/>
                <w:color w:val="000000"/>
                <w:kern w:val="0"/>
                <w:sz w:val="18"/>
                <w:szCs w:val="18"/>
                <w:lang w:eastAsia="es-PE"/>
                <w14:ligatures w14:val="none"/>
              </w:rPr>
            </w:pPr>
            <w:ins w:id="4254" w:author="Direccion de Politicas y Gestion en Derechos Humanos 14" w:date="2023-12-18T11:31:00Z">
              <w:r w:rsidRPr="00C24B5F">
                <w:rPr>
                  <w:rFonts w:eastAsia="Times New Roman" w:cstheme="minorHAnsi"/>
                  <w:color w:val="000000"/>
                  <w:kern w:val="0"/>
                  <w:sz w:val="18"/>
                  <w:szCs w:val="18"/>
                  <w:lang w:eastAsia="es-PE"/>
                  <w14:ligatures w14:val="none"/>
                </w:rPr>
                <w:t>3.28</w:t>
              </w:r>
            </w:ins>
          </w:p>
        </w:tc>
        <w:tc>
          <w:tcPr>
            <w:tcW w:w="905" w:type="dxa"/>
            <w:tcBorders>
              <w:top w:val="nil"/>
              <w:left w:val="nil"/>
              <w:bottom w:val="nil"/>
              <w:right w:val="nil"/>
            </w:tcBorders>
            <w:shd w:val="clear" w:color="auto" w:fill="auto"/>
            <w:vAlign w:val="center"/>
            <w:hideMark/>
            <w:tcPrChange w:id="4255"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4376BD17" w14:textId="77777777" w:rsidR="00AF7482" w:rsidRPr="00C24B5F" w:rsidRDefault="00AF7482" w:rsidP="00F2666B">
            <w:pPr>
              <w:spacing w:after="0" w:line="240" w:lineRule="auto"/>
              <w:jc w:val="center"/>
              <w:rPr>
                <w:ins w:id="4256" w:author="Direccion de Politicas y Gestion en Derechos Humanos 14" w:date="2023-12-18T11:31:00Z"/>
                <w:rFonts w:eastAsia="Times New Roman" w:cstheme="minorHAnsi"/>
                <w:color w:val="000000"/>
                <w:kern w:val="0"/>
                <w:sz w:val="18"/>
                <w:szCs w:val="18"/>
                <w:lang w:eastAsia="es-PE"/>
                <w14:ligatures w14:val="none"/>
              </w:rPr>
            </w:pPr>
            <w:ins w:id="4257" w:author="Direccion de Politicas y Gestion en Derechos Humanos 14" w:date="2023-12-18T11:31:00Z">
              <w:r w:rsidRPr="00C24B5F">
                <w:rPr>
                  <w:rFonts w:eastAsia="Times New Roman" w:cstheme="minorHAnsi"/>
                  <w:color w:val="000000"/>
                  <w:kern w:val="0"/>
                  <w:sz w:val="18"/>
                  <w:szCs w:val="18"/>
                  <w:lang w:eastAsia="es-PE"/>
                  <w14:ligatures w14:val="none"/>
                </w:rPr>
                <w:t>3.17</w:t>
              </w:r>
            </w:ins>
          </w:p>
        </w:tc>
      </w:tr>
      <w:tr w:rsidR="00AF7482" w:rsidRPr="00C24B5F" w14:paraId="6F95EC7A" w14:textId="77777777" w:rsidTr="00C33B1F">
        <w:trPr>
          <w:trHeight w:val="20"/>
          <w:ins w:id="4258" w:author="Direccion de Politicas y Gestion en Derechos Humanos 14" w:date="2023-12-18T11:31:00Z"/>
          <w:trPrChange w:id="4259" w:author="Direccion de Politicas y Gestion en Derechos Humanos 14" w:date="2023-12-18T11:39:00Z">
            <w:trPr>
              <w:trHeight w:val="280"/>
            </w:trPr>
          </w:trPrChange>
        </w:trPr>
        <w:tc>
          <w:tcPr>
            <w:tcW w:w="335" w:type="dxa"/>
            <w:tcBorders>
              <w:top w:val="nil"/>
              <w:left w:val="nil"/>
              <w:bottom w:val="nil"/>
              <w:right w:val="nil"/>
            </w:tcBorders>
            <w:shd w:val="clear" w:color="000000" w:fill="C5D9F1"/>
            <w:vAlign w:val="center"/>
            <w:hideMark/>
            <w:tcPrChange w:id="4260" w:author="Direccion de Politicas y Gestion en Derechos Humanos 14" w:date="2023-12-18T11:39:00Z">
              <w:tcPr>
                <w:tcW w:w="335" w:type="dxa"/>
                <w:tcBorders>
                  <w:top w:val="nil"/>
                  <w:left w:val="nil"/>
                  <w:bottom w:val="nil"/>
                  <w:right w:val="nil"/>
                </w:tcBorders>
                <w:shd w:val="clear" w:color="000000" w:fill="C5D9F1"/>
                <w:vAlign w:val="center"/>
                <w:hideMark/>
              </w:tcPr>
            </w:tcPrChange>
          </w:tcPr>
          <w:p w14:paraId="7F05BC9A" w14:textId="77777777" w:rsidR="00AF7482" w:rsidRPr="00C24B5F" w:rsidRDefault="00AF7482" w:rsidP="00F2666B">
            <w:pPr>
              <w:spacing w:after="0" w:line="240" w:lineRule="auto"/>
              <w:jc w:val="center"/>
              <w:rPr>
                <w:ins w:id="4261" w:author="Direccion de Politicas y Gestion en Derechos Humanos 14" w:date="2023-12-18T11:31:00Z"/>
                <w:rFonts w:eastAsia="Times New Roman" w:cstheme="minorHAnsi"/>
                <w:color w:val="000000"/>
                <w:kern w:val="0"/>
                <w:sz w:val="18"/>
                <w:szCs w:val="18"/>
                <w:lang w:eastAsia="es-PE"/>
                <w14:ligatures w14:val="none"/>
              </w:rPr>
            </w:pPr>
            <w:ins w:id="4262" w:author="Direccion de Politicas y Gestion en Derechos Humanos 14" w:date="2023-12-18T11:31:00Z">
              <w:r w:rsidRPr="00C24B5F">
                <w:rPr>
                  <w:rFonts w:eastAsia="Times New Roman" w:cstheme="minorHAnsi"/>
                  <w:color w:val="000000"/>
                  <w:kern w:val="0"/>
                  <w:sz w:val="18"/>
                  <w:szCs w:val="18"/>
                  <w:lang w:eastAsia="es-PE"/>
                  <w14:ligatures w14:val="none"/>
                </w:rPr>
                <w:t>13</w:t>
              </w:r>
            </w:ins>
          </w:p>
        </w:tc>
        <w:tc>
          <w:tcPr>
            <w:tcW w:w="4909" w:type="dxa"/>
            <w:tcBorders>
              <w:top w:val="nil"/>
              <w:left w:val="nil"/>
              <w:bottom w:val="nil"/>
              <w:right w:val="nil"/>
            </w:tcBorders>
            <w:shd w:val="clear" w:color="000000" w:fill="C5D9F1"/>
            <w:noWrap/>
            <w:vAlign w:val="center"/>
            <w:hideMark/>
            <w:tcPrChange w:id="4263" w:author="Direccion de Politicas y Gestion en Derechos Humanos 14" w:date="2023-12-18T11:39:00Z">
              <w:tcPr>
                <w:tcW w:w="4909" w:type="dxa"/>
                <w:tcBorders>
                  <w:top w:val="nil"/>
                  <w:left w:val="nil"/>
                  <w:bottom w:val="nil"/>
                  <w:right w:val="nil"/>
                </w:tcBorders>
                <w:shd w:val="clear" w:color="000000" w:fill="C5D9F1"/>
                <w:noWrap/>
                <w:vAlign w:val="center"/>
                <w:hideMark/>
              </w:tcPr>
            </w:tcPrChange>
          </w:tcPr>
          <w:p w14:paraId="1A215715" w14:textId="77777777" w:rsidR="00AF7482" w:rsidRPr="00C24B5F" w:rsidRDefault="00AF7482" w:rsidP="00F2666B">
            <w:pPr>
              <w:spacing w:after="0" w:line="240" w:lineRule="auto"/>
              <w:rPr>
                <w:ins w:id="4264" w:author="Direccion de Politicas y Gestion en Derechos Humanos 14" w:date="2023-12-18T11:31:00Z"/>
                <w:rFonts w:eastAsia="Times New Roman" w:cstheme="minorHAnsi"/>
                <w:color w:val="333333"/>
                <w:kern w:val="0"/>
                <w:sz w:val="18"/>
                <w:szCs w:val="18"/>
                <w:lang w:eastAsia="es-PE"/>
                <w14:ligatures w14:val="none"/>
              </w:rPr>
            </w:pPr>
            <w:ins w:id="4265" w:author="Direccion de Politicas y Gestion en Derechos Humanos 14" w:date="2023-12-18T11:31:00Z">
              <w:r w:rsidRPr="00C24B5F">
                <w:rPr>
                  <w:rFonts w:eastAsia="Times New Roman" w:cstheme="minorHAnsi"/>
                  <w:color w:val="333333"/>
                  <w:kern w:val="0"/>
                  <w:sz w:val="18"/>
                  <w:szCs w:val="18"/>
                  <w:lang w:eastAsia="es-PE"/>
                  <w14:ligatures w14:val="none"/>
                </w:rPr>
                <w:t>Cierre de la brecha digital</w:t>
              </w:r>
            </w:ins>
          </w:p>
        </w:tc>
        <w:tc>
          <w:tcPr>
            <w:tcW w:w="1027" w:type="dxa"/>
            <w:tcBorders>
              <w:top w:val="nil"/>
              <w:left w:val="nil"/>
              <w:bottom w:val="nil"/>
              <w:right w:val="nil"/>
            </w:tcBorders>
            <w:shd w:val="clear" w:color="000000" w:fill="C5D9F1"/>
            <w:vAlign w:val="center"/>
            <w:hideMark/>
            <w:tcPrChange w:id="4266" w:author="Direccion de Politicas y Gestion en Derechos Humanos 14" w:date="2023-12-18T11:39:00Z">
              <w:tcPr>
                <w:tcW w:w="1027" w:type="dxa"/>
                <w:tcBorders>
                  <w:top w:val="nil"/>
                  <w:left w:val="nil"/>
                  <w:bottom w:val="nil"/>
                  <w:right w:val="nil"/>
                </w:tcBorders>
                <w:shd w:val="clear" w:color="000000" w:fill="C5D9F1"/>
                <w:vAlign w:val="center"/>
                <w:hideMark/>
              </w:tcPr>
            </w:tcPrChange>
          </w:tcPr>
          <w:p w14:paraId="0C169347" w14:textId="77777777" w:rsidR="00AF7482" w:rsidRPr="00C24B5F" w:rsidRDefault="00AF7482" w:rsidP="00F2666B">
            <w:pPr>
              <w:spacing w:after="0" w:line="240" w:lineRule="auto"/>
              <w:jc w:val="center"/>
              <w:rPr>
                <w:ins w:id="4267" w:author="Direccion de Politicas y Gestion en Derechos Humanos 14" w:date="2023-12-18T11:31:00Z"/>
                <w:rFonts w:eastAsia="Times New Roman" w:cstheme="minorHAnsi"/>
                <w:color w:val="000000"/>
                <w:kern w:val="0"/>
                <w:sz w:val="18"/>
                <w:szCs w:val="18"/>
                <w:lang w:eastAsia="es-PE"/>
                <w14:ligatures w14:val="none"/>
              </w:rPr>
            </w:pPr>
            <w:ins w:id="4268" w:author="Direccion de Politicas y Gestion en Derechos Humanos 14" w:date="2023-12-18T11:31:00Z">
              <w:r w:rsidRPr="00C24B5F">
                <w:rPr>
                  <w:rFonts w:eastAsia="Times New Roman" w:cstheme="minorHAnsi"/>
                  <w:color w:val="000000"/>
                  <w:kern w:val="0"/>
                  <w:sz w:val="18"/>
                  <w:szCs w:val="18"/>
                  <w:lang w:eastAsia="es-PE"/>
                  <w14:ligatures w14:val="none"/>
                </w:rPr>
                <w:t>2.85</w:t>
              </w:r>
            </w:ins>
          </w:p>
        </w:tc>
        <w:tc>
          <w:tcPr>
            <w:tcW w:w="885" w:type="dxa"/>
            <w:tcBorders>
              <w:top w:val="nil"/>
              <w:left w:val="nil"/>
              <w:bottom w:val="nil"/>
              <w:right w:val="nil"/>
            </w:tcBorders>
            <w:shd w:val="clear" w:color="000000" w:fill="C5D9F1"/>
            <w:vAlign w:val="center"/>
            <w:hideMark/>
            <w:tcPrChange w:id="4269" w:author="Direccion de Politicas y Gestion en Derechos Humanos 14" w:date="2023-12-18T11:39:00Z">
              <w:tcPr>
                <w:tcW w:w="885" w:type="dxa"/>
                <w:tcBorders>
                  <w:top w:val="nil"/>
                  <w:left w:val="nil"/>
                  <w:bottom w:val="nil"/>
                  <w:right w:val="nil"/>
                </w:tcBorders>
                <w:shd w:val="clear" w:color="000000" w:fill="C5D9F1"/>
                <w:vAlign w:val="center"/>
                <w:hideMark/>
              </w:tcPr>
            </w:tcPrChange>
          </w:tcPr>
          <w:p w14:paraId="591CCBAE" w14:textId="77777777" w:rsidR="00AF7482" w:rsidRPr="00C24B5F" w:rsidRDefault="00AF7482" w:rsidP="00F2666B">
            <w:pPr>
              <w:spacing w:after="0" w:line="240" w:lineRule="auto"/>
              <w:jc w:val="center"/>
              <w:rPr>
                <w:ins w:id="4270" w:author="Direccion de Politicas y Gestion en Derechos Humanos 14" w:date="2023-12-18T11:31:00Z"/>
                <w:rFonts w:eastAsia="Times New Roman" w:cstheme="minorHAnsi"/>
                <w:color w:val="000000"/>
                <w:kern w:val="0"/>
                <w:sz w:val="18"/>
                <w:szCs w:val="18"/>
                <w:lang w:eastAsia="es-PE"/>
                <w14:ligatures w14:val="none"/>
              </w:rPr>
            </w:pPr>
            <w:ins w:id="4271" w:author="Direccion de Politicas y Gestion en Derechos Humanos 14" w:date="2023-12-18T11:31:00Z">
              <w:r w:rsidRPr="00C24B5F">
                <w:rPr>
                  <w:rFonts w:eastAsia="Times New Roman" w:cstheme="minorHAnsi"/>
                  <w:color w:val="000000"/>
                  <w:kern w:val="0"/>
                  <w:sz w:val="18"/>
                  <w:szCs w:val="18"/>
                  <w:lang w:eastAsia="es-PE"/>
                  <w14:ligatures w14:val="none"/>
                </w:rPr>
                <w:t>3.46</w:t>
              </w:r>
            </w:ins>
          </w:p>
        </w:tc>
        <w:tc>
          <w:tcPr>
            <w:tcW w:w="905" w:type="dxa"/>
            <w:tcBorders>
              <w:top w:val="nil"/>
              <w:left w:val="nil"/>
              <w:bottom w:val="nil"/>
              <w:right w:val="nil"/>
            </w:tcBorders>
            <w:shd w:val="clear" w:color="000000" w:fill="C5D9F1"/>
            <w:vAlign w:val="center"/>
            <w:hideMark/>
            <w:tcPrChange w:id="4272" w:author="Direccion de Politicas y Gestion en Derechos Humanos 14" w:date="2023-12-18T11:39:00Z">
              <w:tcPr>
                <w:tcW w:w="905" w:type="dxa"/>
                <w:tcBorders>
                  <w:top w:val="nil"/>
                  <w:left w:val="nil"/>
                  <w:bottom w:val="nil"/>
                  <w:right w:val="nil"/>
                </w:tcBorders>
                <w:shd w:val="clear" w:color="000000" w:fill="C5D9F1"/>
                <w:vAlign w:val="center"/>
                <w:hideMark/>
              </w:tcPr>
            </w:tcPrChange>
          </w:tcPr>
          <w:p w14:paraId="40BEB797" w14:textId="77777777" w:rsidR="00AF7482" w:rsidRPr="00C24B5F" w:rsidRDefault="00AF7482" w:rsidP="00F2666B">
            <w:pPr>
              <w:spacing w:after="0" w:line="240" w:lineRule="auto"/>
              <w:jc w:val="center"/>
              <w:rPr>
                <w:ins w:id="4273" w:author="Direccion de Politicas y Gestion en Derechos Humanos 14" w:date="2023-12-18T11:31:00Z"/>
                <w:rFonts w:eastAsia="Times New Roman" w:cstheme="minorHAnsi"/>
                <w:color w:val="000000"/>
                <w:kern w:val="0"/>
                <w:sz w:val="18"/>
                <w:szCs w:val="18"/>
                <w:lang w:eastAsia="es-PE"/>
                <w14:ligatures w14:val="none"/>
              </w:rPr>
            </w:pPr>
            <w:ins w:id="4274" w:author="Direccion de Politicas y Gestion en Derechos Humanos 14" w:date="2023-12-18T11:31:00Z">
              <w:r w:rsidRPr="00C24B5F">
                <w:rPr>
                  <w:rFonts w:eastAsia="Times New Roman" w:cstheme="minorHAnsi"/>
                  <w:color w:val="000000"/>
                  <w:kern w:val="0"/>
                  <w:sz w:val="18"/>
                  <w:szCs w:val="18"/>
                  <w:lang w:eastAsia="es-PE"/>
                  <w14:ligatures w14:val="none"/>
                </w:rPr>
                <w:t>3.16</w:t>
              </w:r>
            </w:ins>
          </w:p>
        </w:tc>
      </w:tr>
      <w:tr w:rsidR="00AF7482" w:rsidRPr="00C24B5F" w14:paraId="26CADEA7" w14:textId="77777777" w:rsidTr="00C33B1F">
        <w:trPr>
          <w:trHeight w:val="20"/>
          <w:ins w:id="4275" w:author="Direccion de Politicas y Gestion en Derechos Humanos 14" w:date="2023-12-18T11:31:00Z"/>
          <w:trPrChange w:id="4276" w:author="Direccion de Politicas y Gestion en Derechos Humanos 14" w:date="2023-12-18T11:39:00Z">
            <w:trPr>
              <w:trHeight w:val="280"/>
            </w:trPr>
          </w:trPrChange>
        </w:trPr>
        <w:tc>
          <w:tcPr>
            <w:tcW w:w="335" w:type="dxa"/>
            <w:tcBorders>
              <w:top w:val="nil"/>
              <w:left w:val="nil"/>
              <w:bottom w:val="nil"/>
              <w:right w:val="nil"/>
            </w:tcBorders>
            <w:shd w:val="clear" w:color="auto" w:fill="auto"/>
            <w:vAlign w:val="center"/>
            <w:hideMark/>
            <w:tcPrChange w:id="4277" w:author="Direccion de Politicas y Gestion en Derechos Humanos 14" w:date="2023-12-18T11:39:00Z">
              <w:tcPr>
                <w:tcW w:w="335" w:type="dxa"/>
                <w:tcBorders>
                  <w:top w:val="nil"/>
                  <w:left w:val="nil"/>
                  <w:bottom w:val="nil"/>
                  <w:right w:val="nil"/>
                </w:tcBorders>
                <w:shd w:val="clear" w:color="auto" w:fill="auto"/>
                <w:vAlign w:val="center"/>
                <w:hideMark/>
              </w:tcPr>
            </w:tcPrChange>
          </w:tcPr>
          <w:p w14:paraId="659DEF3E" w14:textId="77777777" w:rsidR="00AF7482" w:rsidRPr="00C24B5F" w:rsidRDefault="00AF7482" w:rsidP="00F2666B">
            <w:pPr>
              <w:spacing w:after="0" w:line="240" w:lineRule="auto"/>
              <w:jc w:val="center"/>
              <w:rPr>
                <w:ins w:id="4278" w:author="Direccion de Politicas y Gestion en Derechos Humanos 14" w:date="2023-12-18T11:31:00Z"/>
                <w:rFonts w:eastAsia="Times New Roman" w:cstheme="minorHAnsi"/>
                <w:color w:val="000000"/>
                <w:kern w:val="0"/>
                <w:sz w:val="18"/>
                <w:szCs w:val="18"/>
                <w:lang w:eastAsia="es-PE"/>
                <w14:ligatures w14:val="none"/>
              </w:rPr>
            </w:pPr>
            <w:ins w:id="4279" w:author="Direccion de Politicas y Gestion en Derechos Humanos 14" w:date="2023-12-18T11:31:00Z">
              <w:r w:rsidRPr="00C24B5F">
                <w:rPr>
                  <w:rFonts w:eastAsia="Times New Roman" w:cstheme="minorHAnsi"/>
                  <w:color w:val="000000"/>
                  <w:kern w:val="0"/>
                  <w:sz w:val="18"/>
                  <w:szCs w:val="18"/>
                  <w:lang w:eastAsia="es-PE"/>
                  <w14:ligatures w14:val="none"/>
                </w:rPr>
                <w:t>14</w:t>
              </w:r>
            </w:ins>
          </w:p>
        </w:tc>
        <w:tc>
          <w:tcPr>
            <w:tcW w:w="4909" w:type="dxa"/>
            <w:tcBorders>
              <w:top w:val="nil"/>
              <w:left w:val="nil"/>
              <w:bottom w:val="nil"/>
              <w:right w:val="nil"/>
            </w:tcBorders>
            <w:shd w:val="clear" w:color="auto" w:fill="auto"/>
            <w:noWrap/>
            <w:vAlign w:val="center"/>
            <w:hideMark/>
            <w:tcPrChange w:id="4280" w:author="Direccion de Politicas y Gestion en Derechos Humanos 14" w:date="2023-12-18T11:39:00Z">
              <w:tcPr>
                <w:tcW w:w="4909" w:type="dxa"/>
                <w:tcBorders>
                  <w:top w:val="nil"/>
                  <w:left w:val="nil"/>
                  <w:bottom w:val="nil"/>
                  <w:right w:val="nil"/>
                </w:tcBorders>
                <w:shd w:val="clear" w:color="auto" w:fill="auto"/>
                <w:noWrap/>
                <w:vAlign w:val="center"/>
                <w:hideMark/>
              </w:tcPr>
            </w:tcPrChange>
          </w:tcPr>
          <w:p w14:paraId="76EFFF27" w14:textId="77777777" w:rsidR="00AF7482" w:rsidRPr="00C24B5F" w:rsidRDefault="00AF7482" w:rsidP="00F2666B">
            <w:pPr>
              <w:spacing w:after="0" w:line="240" w:lineRule="auto"/>
              <w:rPr>
                <w:ins w:id="4281" w:author="Direccion de Politicas y Gestion en Derechos Humanos 14" w:date="2023-12-18T11:31:00Z"/>
                <w:rFonts w:eastAsia="Times New Roman" w:cstheme="minorHAnsi"/>
                <w:color w:val="333333"/>
                <w:kern w:val="0"/>
                <w:sz w:val="18"/>
                <w:szCs w:val="18"/>
                <w:lang w:eastAsia="es-PE"/>
                <w14:ligatures w14:val="none"/>
              </w:rPr>
            </w:pPr>
            <w:ins w:id="4282" w:author="Direccion de Politicas y Gestion en Derechos Humanos 14" w:date="2023-12-18T11:31:00Z">
              <w:r w:rsidRPr="00C24B5F">
                <w:rPr>
                  <w:rFonts w:eastAsia="Times New Roman" w:cstheme="minorHAnsi"/>
                  <w:color w:val="333333"/>
                  <w:kern w:val="0"/>
                  <w:sz w:val="18"/>
                  <w:szCs w:val="18"/>
                  <w:lang w:eastAsia="es-PE"/>
                  <w14:ligatures w14:val="none"/>
                </w:rPr>
                <w:t>Utilización de neurotecnologías</w:t>
              </w:r>
            </w:ins>
          </w:p>
        </w:tc>
        <w:tc>
          <w:tcPr>
            <w:tcW w:w="1027" w:type="dxa"/>
            <w:tcBorders>
              <w:top w:val="nil"/>
              <w:left w:val="nil"/>
              <w:bottom w:val="nil"/>
              <w:right w:val="nil"/>
            </w:tcBorders>
            <w:shd w:val="clear" w:color="auto" w:fill="auto"/>
            <w:vAlign w:val="center"/>
            <w:hideMark/>
            <w:tcPrChange w:id="4283" w:author="Direccion de Politicas y Gestion en Derechos Humanos 14" w:date="2023-12-18T11:39:00Z">
              <w:tcPr>
                <w:tcW w:w="1027" w:type="dxa"/>
                <w:tcBorders>
                  <w:top w:val="nil"/>
                  <w:left w:val="nil"/>
                  <w:bottom w:val="nil"/>
                  <w:right w:val="nil"/>
                </w:tcBorders>
                <w:shd w:val="clear" w:color="auto" w:fill="auto"/>
                <w:vAlign w:val="center"/>
                <w:hideMark/>
              </w:tcPr>
            </w:tcPrChange>
          </w:tcPr>
          <w:p w14:paraId="701C6F01" w14:textId="77777777" w:rsidR="00AF7482" w:rsidRPr="00C24B5F" w:rsidRDefault="00AF7482" w:rsidP="00F2666B">
            <w:pPr>
              <w:spacing w:after="0" w:line="240" w:lineRule="auto"/>
              <w:jc w:val="center"/>
              <w:rPr>
                <w:ins w:id="4284" w:author="Direccion de Politicas y Gestion en Derechos Humanos 14" w:date="2023-12-18T11:31:00Z"/>
                <w:rFonts w:eastAsia="Times New Roman" w:cstheme="minorHAnsi"/>
                <w:color w:val="000000"/>
                <w:kern w:val="0"/>
                <w:sz w:val="18"/>
                <w:szCs w:val="18"/>
                <w:lang w:eastAsia="es-PE"/>
                <w14:ligatures w14:val="none"/>
              </w:rPr>
            </w:pPr>
            <w:ins w:id="4285" w:author="Direccion de Politicas y Gestion en Derechos Humanos 14" w:date="2023-12-18T11:31:00Z">
              <w:r w:rsidRPr="00C24B5F">
                <w:rPr>
                  <w:rFonts w:eastAsia="Times New Roman" w:cstheme="minorHAnsi"/>
                  <w:color w:val="000000"/>
                  <w:kern w:val="0"/>
                  <w:sz w:val="18"/>
                  <w:szCs w:val="18"/>
                  <w:lang w:eastAsia="es-PE"/>
                  <w14:ligatures w14:val="none"/>
                </w:rPr>
                <w:t>2.81</w:t>
              </w:r>
            </w:ins>
          </w:p>
        </w:tc>
        <w:tc>
          <w:tcPr>
            <w:tcW w:w="885" w:type="dxa"/>
            <w:tcBorders>
              <w:top w:val="nil"/>
              <w:left w:val="nil"/>
              <w:bottom w:val="nil"/>
              <w:right w:val="nil"/>
            </w:tcBorders>
            <w:shd w:val="clear" w:color="auto" w:fill="auto"/>
            <w:vAlign w:val="center"/>
            <w:hideMark/>
            <w:tcPrChange w:id="4286" w:author="Direccion de Politicas y Gestion en Derechos Humanos 14" w:date="2023-12-18T11:39:00Z">
              <w:tcPr>
                <w:tcW w:w="885" w:type="dxa"/>
                <w:tcBorders>
                  <w:top w:val="nil"/>
                  <w:left w:val="nil"/>
                  <w:bottom w:val="nil"/>
                  <w:right w:val="nil"/>
                </w:tcBorders>
                <w:shd w:val="clear" w:color="auto" w:fill="auto"/>
                <w:vAlign w:val="center"/>
                <w:hideMark/>
              </w:tcPr>
            </w:tcPrChange>
          </w:tcPr>
          <w:p w14:paraId="0DDB72AD" w14:textId="77777777" w:rsidR="00AF7482" w:rsidRPr="00C24B5F" w:rsidRDefault="00AF7482" w:rsidP="00F2666B">
            <w:pPr>
              <w:spacing w:after="0" w:line="240" w:lineRule="auto"/>
              <w:jc w:val="center"/>
              <w:rPr>
                <w:ins w:id="4287" w:author="Direccion de Politicas y Gestion en Derechos Humanos 14" w:date="2023-12-18T11:31:00Z"/>
                <w:rFonts w:eastAsia="Times New Roman" w:cstheme="minorHAnsi"/>
                <w:color w:val="000000"/>
                <w:kern w:val="0"/>
                <w:sz w:val="18"/>
                <w:szCs w:val="18"/>
                <w:lang w:eastAsia="es-PE"/>
                <w14:ligatures w14:val="none"/>
              </w:rPr>
            </w:pPr>
            <w:ins w:id="4288" w:author="Direccion de Politicas y Gestion en Derechos Humanos 14" w:date="2023-12-18T11:31:00Z">
              <w:r w:rsidRPr="00C24B5F">
                <w:rPr>
                  <w:rFonts w:eastAsia="Times New Roman" w:cstheme="minorHAnsi"/>
                  <w:color w:val="000000"/>
                  <w:kern w:val="0"/>
                  <w:sz w:val="18"/>
                  <w:szCs w:val="18"/>
                  <w:lang w:eastAsia="es-PE"/>
                  <w14:ligatures w14:val="none"/>
                </w:rPr>
                <w:t>3.27</w:t>
              </w:r>
            </w:ins>
          </w:p>
        </w:tc>
        <w:tc>
          <w:tcPr>
            <w:tcW w:w="905" w:type="dxa"/>
            <w:tcBorders>
              <w:top w:val="nil"/>
              <w:left w:val="nil"/>
              <w:bottom w:val="nil"/>
              <w:right w:val="nil"/>
            </w:tcBorders>
            <w:shd w:val="clear" w:color="auto" w:fill="auto"/>
            <w:vAlign w:val="center"/>
            <w:hideMark/>
            <w:tcPrChange w:id="4289" w:author="Direccion de Politicas y Gestion en Derechos Humanos 14" w:date="2023-12-18T11:39:00Z">
              <w:tcPr>
                <w:tcW w:w="905" w:type="dxa"/>
                <w:tcBorders>
                  <w:top w:val="nil"/>
                  <w:left w:val="nil"/>
                  <w:bottom w:val="nil"/>
                  <w:right w:val="nil"/>
                </w:tcBorders>
                <w:shd w:val="clear" w:color="auto" w:fill="auto"/>
                <w:vAlign w:val="center"/>
                <w:hideMark/>
              </w:tcPr>
            </w:tcPrChange>
          </w:tcPr>
          <w:p w14:paraId="36CB0D52" w14:textId="77777777" w:rsidR="00AF7482" w:rsidRPr="00C24B5F" w:rsidRDefault="00AF7482" w:rsidP="00F2666B">
            <w:pPr>
              <w:spacing w:after="0" w:line="240" w:lineRule="auto"/>
              <w:jc w:val="center"/>
              <w:rPr>
                <w:ins w:id="4290" w:author="Direccion de Politicas y Gestion en Derechos Humanos 14" w:date="2023-12-18T11:31:00Z"/>
                <w:rFonts w:eastAsia="Times New Roman" w:cstheme="minorHAnsi"/>
                <w:color w:val="000000"/>
                <w:kern w:val="0"/>
                <w:sz w:val="18"/>
                <w:szCs w:val="18"/>
                <w:lang w:eastAsia="es-PE"/>
                <w14:ligatures w14:val="none"/>
              </w:rPr>
            </w:pPr>
            <w:ins w:id="4291" w:author="Direccion de Politicas y Gestion en Derechos Humanos 14" w:date="2023-12-18T11:31:00Z">
              <w:r w:rsidRPr="00C24B5F">
                <w:rPr>
                  <w:rFonts w:eastAsia="Times New Roman" w:cstheme="minorHAnsi"/>
                  <w:color w:val="000000"/>
                  <w:kern w:val="0"/>
                  <w:sz w:val="18"/>
                  <w:szCs w:val="18"/>
                  <w:lang w:eastAsia="es-PE"/>
                  <w14:ligatures w14:val="none"/>
                </w:rPr>
                <w:t>3.04</w:t>
              </w:r>
            </w:ins>
          </w:p>
        </w:tc>
      </w:tr>
    </w:tbl>
    <w:p w14:paraId="135CFF10" w14:textId="77A610EA" w:rsidR="00AF7482" w:rsidRPr="00C33B1F" w:rsidRDefault="00AF7482">
      <w:pPr>
        <w:spacing w:after="100" w:afterAutospacing="1" w:line="240" w:lineRule="auto"/>
        <w:ind w:left="426"/>
        <w:jc w:val="both"/>
        <w:rPr>
          <w:ins w:id="4292" w:author="Direccion de Politicas y Gestion en Derechos Humanos 14" w:date="2023-12-18T11:31:00Z"/>
          <w:sz w:val="16"/>
          <w:szCs w:val="18"/>
          <w:rPrChange w:id="4293" w:author="Direccion de Politicas y Gestion en Derechos Humanos 14" w:date="2023-12-18T11:35:00Z">
            <w:rPr>
              <w:ins w:id="4294" w:author="Direccion de Politicas y Gestion en Derechos Humanos 14" w:date="2023-12-18T11:31:00Z"/>
              <w:kern w:val="0"/>
              <w14:ligatures w14:val="none"/>
            </w:rPr>
          </w:rPrChange>
        </w:rPr>
        <w:pPrChange w:id="4295" w:author="Direccion de Politicas y Gestion en Derechos Humanos 14" w:date="2023-12-18T11:39:00Z">
          <w:pPr/>
        </w:pPrChange>
      </w:pPr>
      <w:ins w:id="4296" w:author="Direccion de Politicas y Gestion en Derechos Humanos 14" w:date="2023-12-18T11:31:00Z">
        <w:r w:rsidRPr="00C33B1F">
          <w:rPr>
            <w:sz w:val="16"/>
            <w:szCs w:val="18"/>
            <w:rPrChange w:id="4297" w:author="Direccion de Politicas y Gestion en Derechos Humanos 14" w:date="2023-12-18T11:35:00Z">
              <w:rPr>
                <w:kern w:val="0"/>
                <w:sz w:val="20"/>
                <w14:ligatures w14:val="none"/>
              </w:rPr>
            </w:rPrChange>
          </w:rPr>
          <w:t>Fuente: Elaboración propia</w:t>
        </w:r>
        <w:r w:rsidRPr="00C33B1F">
          <w:rPr>
            <w:sz w:val="16"/>
            <w:szCs w:val="18"/>
            <w:rPrChange w:id="4298" w:author="Direccion de Politicas y Gestion en Derechos Humanos 14" w:date="2023-12-18T11:35:00Z">
              <w:rPr>
                <w:kern w:val="0"/>
                <w14:ligatures w14:val="none"/>
              </w:rPr>
            </w:rPrChange>
          </w:rPr>
          <w:br w:type="page"/>
        </w:r>
      </w:ins>
    </w:p>
    <w:p w14:paraId="12B93D3F" w14:textId="18887009" w:rsidR="007678D2" w:rsidRDefault="007678D2" w:rsidP="00C37D8D">
      <w:pPr>
        <w:pStyle w:val="Ttulo1"/>
        <w:rPr>
          <w:ins w:id="4299" w:author="Direccion de Politicas y Gestion en Derechos Humanos 14" w:date="2023-12-18T11:58:00Z"/>
        </w:rPr>
      </w:pPr>
      <w:bookmarkStart w:id="4300" w:name="_Toc154739297"/>
      <w:ins w:id="4301" w:author="Direccion de Politicas y Gestion en Derechos Humanos 14" w:date="2023-12-18T11:58:00Z">
        <w:r>
          <w:lastRenderedPageBreak/>
          <w:t xml:space="preserve">Anexo 3: </w:t>
        </w:r>
      </w:ins>
      <w:ins w:id="4302" w:author="Direccion de Politicas y Gestion en Derechos Humanos 14" w:date="2023-12-18T15:21:00Z">
        <w:r w:rsidR="009662D4" w:rsidRPr="009662D4">
          <w:t>Proceso de consulta y socialización del indicador propuesto por el sector</w:t>
        </w:r>
      </w:ins>
      <w:bookmarkEnd w:id="4300"/>
    </w:p>
    <w:p w14:paraId="6870B8DD" w14:textId="77777777" w:rsidR="00DA36F5" w:rsidRPr="00F2666B" w:rsidRDefault="00DA36F5" w:rsidP="00DA36F5">
      <w:pPr>
        <w:spacing w:before="100" w:beforeAutospacing="1" w:after="100" w:afterAutospacing="1" w:line="288" w:lineRule="auto"/>
        <w:jc w:val="both"/>
        <w:rPr>
          <w:ins w:id="4303" w:author="Direccion de Politicas y Gestion en Derechos Humanos 14" w:date="2023-12-18T18:00:00Z"/>
          <w:sz w:val="20"/>
        </w:rPr>
      </w:pPr>
      <w:ins w:id="4304" w:author="Direccion de Politicas y Gestion en Derechos Humanos 14" w:date="2023-12-18T18:00:00Z">
        <w:r w:rsidRPr="00F2666B">
          <w:rPr>
            <w:sz w:val="20"/>
          </w:rPr>
          <w:t>Como propuesta de la determinación del indicador del futuro deseado, se ha considerado como instrumento metodológico a la Guía de Indicadores de Derechos Humanos de la Oficina del Alto Comisionado de las Naciones Unidas para los Derechos Humanos (OACNUDH), la cual se muestra a continuación.</w:t>
        </w:r>
      </w:ins>
    </w:p>
    <w:p w14:paraId="4770E1E2" w14:textId="77777777" w:rsidR="00DA36F5" w:rsidRPr="00F2666B" w:rsidRDefault="00DA36F5" w:rsidP="00DA36F5">
      <w:pPr>
        <w:rPr>
          <w:ins w:id="4305" w:author="Direccion de Politicas y Gestion en Derechos Humanos 14" w:date="2023-12-18T18:00:00Z"/>
          <w:rFonts w:cstheme="minorHAnsi"/>
          <w:b/>
          <w:bCs/>
          <w:sz w:val="20"/>
          <w:szCs w:val="20"/>
          <w:lang w:val="es-ES"/>
        </w:rPr>
      </w:pPr>
    </w:p>
    <w:p w14:paraId="50966EA5" w14:textId="77777777" w:rsidR="00DA36F5" w:rsidRDefault="00DA36F5" w:rsidP="00DA36F5">
      <w:pPr>
        <w:jc w:val="center"/>
        <w:rPr>
          <w:ins w:id="4306" w:author="Direccion de Politicas y Gestion en Derechos Humanos 14" w:date="2023-12-18T18:00:00Z"/>
          <w:rFonts w:cstheme="minorHAnsi"/>
          <w:b/>
          <w:bCs/>
          <w:sz w:val="20"/>
          <w:szCs w:val="20"/>
          <w:highlight w:val="yellow"/>
          <w:lang w:val="es-ES"/>
        </w:rPr>
      </w:pPr>
      <w:ins w:id="4307" w:author="Direccion de Politicas y Gestion en Derechos Humanos 14" w:date="2023-12-18T18:00:00Z">
        <w:r w:rsidRPr="009662D4">
          <w:rPr>
            <w:rFonts w:cstheme="minorHAnsi"/>
            <w:b/>
            <w:bCs/>
            <w:noProof/>
            <w:sz w:val="20"/>
            <w:szCs w:val="20"/>
            <w:lang w:val="es-ES"/>
          </w:rPr>
          <w:drawing>
            <wp:inline distT="0" distB="0" distL="0" distR="0" wp14:anchorId="2E69881A" wp14:editId="21972124">
              <wp:extent cx="2241396" cy="3163362"/>
              <wp:effectExtent l="0" t="0" r="6985" b="0"/>
              <wp:docPr id="175887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390" name=""/>
                      <pic:cNvPicPr/>
                    </pic:nvPicPr>
                    <pic:blipFill>
                      <a:blip r:embed="rId96" cstate="print">
                        <a:extLst>
                          <a:ext uri="{28A0092B-C50C-407E-A947-70E740481C1C}">
                            <a14:useLocalDpi xmlns:a14="http://schemas.microsoft.com/office/drawing/2010/main"/>
                          </a:ext>
                        </a:extLst>
                      </a:blip>
                      <a:stretch>
                        <a:fillRect/>
                      </a:stretch>
                    </pic:blipFill>
                    <pic:spPr>
                      <a:xfrm>
                        <a:off x="0" y="0"/>
                        <a:ext cx="2250237" cy="3175839"/>
                      </a:xfrm>
                      <a:prstGeom prst="rect">
                        <a:avLst/>
                      </a:prstGeom>
                    </pic:spPr>
                  </pic:pic>
                </a:graphicData>
              </a:graphic>
            </wp:inline>
          </w:drawing>
        </w:r>
      </w:ins>
    </w:p>
    <w:p w14:paraId="361F9E16" w14:textId="77777777" w:rsidR="00DA36F5" w:rsidRDefault="00DA36F5" w:rsidP="00DA36F5">
      <w:pPr>
        <w:rPr>
          <w:ins w:id="4308" w:author="Direccion de Politicas y Gestion en Derechos Humanos 14" w:date="2023-12-18T18:00:00Z"/>
          <w:rFonts w:cstheme="minorHAnsi"/>
          <w:b/>
          <w:bCs/>
          <w:sz w:val="20"/>
          <w:szCs w:val="20"/>
          <w:highlight w:val="yellow"/>
          <w:lang w:val="es-ES"/>
        </w:rPr>
      </w:pPr>
    </w:p>
    <w:p w14:paraId="76008C47" w14:textId="77777777" w:rsidR="00DA36F5" w:rsidRPr="00F962D7" w:rsidRDefault="00DA36F5" w:rsidP="00DA36F5">
      <w:pPr>
        <w:spacing w:before="100" w:beforeAutospacing="1" w:after="100" w:afterAutospacing="1" w:line="288" w:lineRule="auto"/>
        <w:jc w:val="both"/>
        <w:rPr>
          <w:ins w:id="4309" w:author="Direccion de Politicas y Gestion en Derechos Humanos 14" w:date="2023-12-18T18:00:00Z"/>
          <w:sz w:val="20"/>
        </w:rPr>
      </w:pPr>
      <w:ins w:id="4310" w:author="Direccion de Politicas y Gestion en Derechos Humanos 14" w:date="2023-12-18T18:00:00Z">
        <w:r w:rsidRPr="00F962D7">
          <w:rPr>
            <w:sz w:val="20"/>
          </w:rPr>
          <w:t xml:space="preserve">Según </w:t>
        </w:r>
        <w:r>
          <w:rPr>
            <w:sz w:val="20"/>
          </w:rPr>
          <w:t>la OACNUDH</w:t>
        </w:r>
        <w:r w:rsidRPr="00F962D7">
          <w:rPr>
            <w:sz w:val="20"/>
          </w:rPr>
          <w:t>, los signos de derechos fundamentales ofrecen información específica sobre la condición o situación de un objeto, evento, actividad o resultado que puede vincularse con las normativas de derechos humanos. Estos signos abordan y reflejan principios e intereses relativos a los derechos fundamentales, y se emplean para evaluar y supervisar la promoción y protección de los derechos humanos. Bajo esta definición, algunos indicadores podrían ser exclusivamente de derechos humanos, ya que su existencia se deriva de normas específicas en este ámbito y generalmente no se aplican en otros contextos. Esto se evidencia, por ejemplo, en indicadores como el recuento de ejecuciones extrajudiciales, sumarias o arbitrarias, la cifra de víctimas de tortura reportadas por la policía y fuerzas paramilitares, o el número de niños que se ven privados de acceso a la educación primaria debido a la discriminación perpetrada por funcionarios.</w:t>
        </w:r>
      </w:ins>
    </w:p>
    <w:p w14:paraId="0E127B47" w14:textId="77777777" w:rsidR="00DA36F5" w:rsidRPr="00F962D7" w:rsidRDefault="00DA36F5" w:rsidP="00DA36F5">
      <w:pPr>
        <w:spacing w:before="100" w:beforeAutospacing="1" w:after="100" w:afterAutospacing="1" w:line="288" w:lineRule="auto"/>
        <w:jc w:val="both"/>
        <w:rPr>
          <w:ins w:id="4311" w:author="Direccion de Politicas y Gestion en Derechos Humanos 14" w:date="2023-12-18T18:00:00Z"/>
          <w:sz w:val="20"/>
        </w:rPr>
      </w:pPr>
      <w:ins w:id="4312" w:author="Direccion de Politicas y Gestion en Derechos Humanos 14" w:date="2023-12-18T18:00:00Z">
        <w:r w:rsidRPr="00F962D7">
          <w:rPr>
            <w:sz w:val="20"/>
          </w:rPr>
          <w:t>Simultáneamente, existen numerosos indicadores, como las estadísticas socioeconómicas de uso común (por ejemplo, los indicadores de desarrollo humano utilizados en los Informes sobre Desarrollo Humano del Programa de las Naciones Unidas para el Desarrollo (PNUD)), que podrían, al menos implícitamente, cumplir con todos los requisitos para ser considerados indicadores de derechos humanos. En todos estos casos, siempre y cuando estos indicadores estén vinculados a normas y principios de derechos humanos y se utilicen para evaluar los derechos fundamentales, resulta beneficioso considerarlos como indicadores de derechos humanos.</w:t>
        </w:r>
      </w:ins>
    </w:p>
    <w:p w14:paraId="76101374" w14:textId="77777777" w:rsidR="00DA36F5" w:rsidRPr="00F2666B" w:rsidRDefault="00DA36F5" w:rsidP="00DA36F5">
      <w:pPr>
        <w:pStyle w:val="Prrafodelista"/>
        <w:numPr>
          <w:ilvl w:val="3"/>
          <w:numId w:val="23"/>
        </w:numPr>
        <w:spacing w:before="100" w:beforeAutospacing="1" w:after="100" w:afterAutospacing="1" w:line="288" w:lineRule="auto"/>
        <w:ind w:left="284" w:hanging="284"/>
        <w:jc w:val="both"/>
        <w:rPr>
          <w:ins w:id="4313" w:author="Direccion de Politicas y Gestion en Derechos Humanos 14" w:date="2023-12-18T18:00:00Z"/>
          <w:b/>
          <w:bCs/>
          <w:sz w:val="20"/>
        </w:rPr>
      </w:pPr>
      <w:ins w:id="4314" w:author="Direccion de Politicas y Gestion en Derechos Humanos 14" w:date="2023-12-18T18:00:00Z">
        <w:r w:rsidRPr="00F2666B">
          <w:rPr>
            <w:b/>
            <w:bCs/>
            <w:sz w:val="20"/>
          </w:rPr>
          <w:lastRenderedPageBreak/>
          <w:t>Marco conceptual de indicadores para los Derechos Humanos</w:t>
        </w:r>
      </w:ins>
    </w:p>
    <w:p w14:paraId="61C73FFA" w14:textId="77777777" w:rsidR="00DA36F5" w:rsidRDefault="00DA36F5" w:rsidP="00DA36F5">
      <w:pPr>
        <w:spacing w:before="100" w:beforeAutospacing="1" w:after="100" w:afterAutospacing="1" w:line="288" w:lineRule="auto"/>
        <w:jc w:val="both"/>
        <w:rPr>
          <w:ins w:id="4315" w:author="Direccion de Politicas y Gestion en Derechos Humanos 14" w:date="2023-12-18T18:00:00Z"/>
          <w:sz w:val="20"/>
        </w:rPr>
      </w:pPr>
      <w:ins w:id="4316" w:author="Direccion de Politicas y Gestion en Derechos Humanos 14" w:date="2023-12-18T18:00:00Z">
        <w:r w:rsidRPr="00F962D7">
          <w:rPr>
            <w:sz w:val="20"/>
          </w:rPr>
          <w:t>Una concepción tan amplia del término "indicador" posibilita que este adopte diversas formas, ya sea de naturaleza cualitativa o cuantitativa. Sin embargo, esta amplitud puede dar lugar a una pluralidad en la comprensión del concepto y las metodologías utilizadas para definir y elaborar indicadores, lo que a veces puede generar confusión</w:t>
        </w:r>
        <w:r>
          <w:rPr>
            <w:sz w:val="20"/>
          </w:rPr>
          <w:t>.</w:t>
        </w:r>
      </w:ins>
    </w:p>
    <w:p w14:paraId="33EE36F5" w14:textId="77777777" w:rsidR="00DA36F5" w:rsidRDefault="00DA36F5" w:rsidP="00DA36F5">
      <w:pPr>
        <w:spacing w:before="100" w:beforeAutospacing="1" w:after="100" w:afterAutospacing="1" w:line="288" w:lineRule="auto"/>
        <w:jc w:val="both"/>
        <w:rPr>
          <w:ins w:id="4317" w:author="Direccion de Politicas y Gestion en Derechos Humanos 14" w:date="2023-12-18T18:00:00Z"/>
          <w:sz w:val="20"/>
        </w:rPr>
      </w:pPr>
      <w:ins w:id="4318" w:author="Direccion de Politicas y Gestion en Derechos Humanos 14" w:date="2023-12-18T18:00:00Z">
        <w:r>
          <w:rPr>
            <w:sz w:val="20"/>
          </w:rPr>
          <w:t xml:space="preserve">Tabla: </w:t>
        </w:r>
        <w:r w:rsidRPr="00F962D7">
          <w:rPr>
            <w:sz w:val="20"/>
          </w:rPr>
          <w:t>Categorías de indicadores utilizados para los derechos humanos</w:t>
        </w:r>
      </w:ins>
    </w:p>
    <w:tbl>
      <w:tblPr>
        <w:tblStyle w:val="Tablaconcuadrcula"/>
        <w:tblW w:w="0" w:type="auto"/>
        <w:tblInd w:w="336"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4A0" w:firstRow="1" w:lastRow="0" w:firstColumn="1" w:lastColumn="0" w:noHBand="0" w:noVBand="1"/>
      </w:tblPr>
      <w:tblGrid>
        <w:gridCol w:w="1360"/>
        <w:gridCol w:w="3402"/>
        <w:gridCol w:w="3396"/>
      </w:tblGrid>
      <w:tr w:rsidR="00DA36F5" w14:paraId="21DA7EE9" w14:textId="77777777" w:rsidTr="00F2666B">
        <w:trPr>
          <w:ins w:id="4319" w:author="Direccion de Politicas y Gestion en Derechos Humanos 14" w:date="2023-12-18T18:00:00Z"/>
        </w:trPr>
        <w:tc>
          <w:tcPr>
            <w:tcW w:w="1360" w:type="dxa"/>
            <w:shd w:val="clear" w:color="auto" w:fill="002060"/>
            <w:vAlign w:val="center"/>
          </w:tcPr>
          <w:p w14:paraId="54BF2660" w14:textId="77777777" w:rsidR="00DA36F5" w:rsidRDefault="00DA36F5" w:rsidP="00F2666B">
            <w:pPr>
              <w:spacing w:before="100" w:beforeAutospacing="1" w:after="100" w:afterAutospacing="1" w:line="288" w:lineRule="auto"/>
              <w:jc w:val="center"/>
              <w:rPr>
                <w:ins w:id="4320" w:author="Direccion de Politicas y Gestion en Derechos Humanos 14" w:date="2023-12-18T18:00:00Z"/>
                <w:sz w:val="20"/>
              </w:rPr>
            </w:pPr>
          </w:p>
        </w:tc>
        <w:tc>
          <w:tcPr>
            <w:tcW w:w="3402" w:type="dxa"/>
            <w:shd w:val="clear" w:color="auto" w:fill="002060"/>
            <w:vAlign w:val="center"/>
          </w:tcPr>
          <w:p w14:paraId="443014C1" w14:textId="77777777" w:rsidR="00DA36F5" w:rsidRDefault="00DA36F5" w:rsidP="00F2666B">
            <w:pPr>
              <w:spacing w:before="100" w:beforeAutospacing="1" w:after="100" w:afterAutospacing="1" w:line="288" w:lineRule="auto"/>
              <w:jc w:val="center"/>
              <w:rPr>
                <w:ins w:id="4321" w:author="Direccion de Politicas y Gestion en Derechos Humanos 14" w:date="2023-12-18T18:00:00Z"/>
                <w:sz w:val="20"/>
              </w:rPr>
            </w:pPr>
            <w:ins w:id="4322" w:author="Direccion de Politicas y Gestion en Derechos Humanos 14" w:date="2023-12-18T18:00:00Z">
              <w:r w:rsidRPr="00D81EC5">
                <w:rPr>
                  <w:sz w:val="20"/>
                </w:rPr>
                <w:t>Objetivo o basado en hechos</w:t>
              </w:r>
            </w:ins>
          </w:p>
        </w:tc>
        <w:tc>
          <w:tcPr>
            <w:tcW w:w="3396" w:type="dxa"/>
            <w:shd w:val="clear" w:color="auto" w:fill="002060"/>
            <w:vAlign w:val="center"/>
          </w:tcPr>
          <w:p w14:paraId="03990ED4" w14:textId="77777777" w:rsidR="00DA36F5" w:rsidRDefault="00DA36F5" w:rsidP="00F2666B">
            <w:pPr>
              <w:spacing w:before="100" w:beforeAutospacing="1" w:after="100" w:afterAutospacing="1" w:line="288" w:lineRule="auto"/>
              <w:jc w:val="center"/>
              <w:rPr>
                <w:ins w:id="4323" w:author="Direccion de Politicas y Gestion en Derechos Humanos 14" w:date="2023-12-18T18:00:00Z"/>
                <w:sz w:val="20"/>
              </w:rPr>
            </w:pPr>
            <w:ins w:id="4324" w:author="Direccion de Politicas y Gestion en Derechos Humanos 14" w:date="2023-12-18T18:00:00Z">
              <w:r w:rsidRPr="00D81EC5">
                <w:rPr>
                  <w:sz w:val="20"/>
                </w:rPr>
                <w:t>Objetivo o basado en hechos Subjetivo o basado en juicios</w:t>
              </w:r>
            </w:ins>
          </w:p>
        </w:tc>
      </w:tr>
      <w:tr w:rsidR="00DA36F5" w14:paraId="210BFBB8" w14:textId="77777777" w:rsidTr="00F2666B">
        <w:trPr>
          <w:ins w:id="4325" w:author="Direccion de Politicas y Gestion en Derechos Humanos 14" w:date="2023-12-18T18:00:00Z"/>
        </w:trPr>
        <w:tc>
          <w:tcPr>
            <w:tcW w:w="1360" w:type="dxa"/>
            <w:shd w:val="clear" w:color="auto" w:fill="D9E2F3" w:themeFill="accent1" w:themeFillTint="33"/>
            <w:vAlign w:val="center"/>
          </w:tcPr>
          <w:p w14:paraId="56436458" w14:textId="77777777" w:rsidR="00DA36F5" w:rsidRPr="00F2666B" w:rsidRDefault="00DA36F5" w:rsidP="00F2666B">
            <w:pPr>
              <w:spacing w:before="100" w:beforeAutospacing="1" w:after="100" w:afterAutospacing="1"/>
              <w:contextualSpacing/>
              <w:jc w:val="center"/>
              <w:rPr>
                <w:ins w:id="4326" w:author="Direccion de Politicas y Gestion en Derechos Humanos 14" w:date="2023-12-18T18:00:00Z"/>
                <w:b/>
                <w:bCs/>
                <w:sz w:val="20"/>
              </w:rPr>
            </w:pPr>
            <w:ins w:id="4327" w:author="Direccion de Politicas y Gestion en Derechos Humanos 14" w:date="2023-12-18T18:00:00Z">
              <w:r w:rsidRPr="00F2666B">
                <w:rPr>
                  <w:b/>
                  <w:bCs/>
                  <w:sz w:val="20"/>
                </w:rPr>
                <w:t>Cuantitativo</w:t>
              </w:r>
            </w:ins>
          </w:p>
        </w:tc>
        <w:tc>
          <w:tcPr>
            <w:tcW w:w="3402" w:type="dxa"/>
            <w:shd w:val="clear" w:color="auto" w:fill="D9E2F3" w:themeFill="accent1" w:themeFillTint="33"/>
          </w:tcPr>
          <w:p w14:paraId="726D6A8B" w14:textId="77777777" w:rsidR="00DA36F5" w:rsidRPr="00D81EC5" w:rsidRDefault="00DA36F5" w:rsidP="00F2666B">
            <w:pPr>
              <w:spacing w:before="100" w:beforeAutospacing="1" w:after="100" w:afterAutospacing="1"/>
              <w:contextualSpacing/>
              <w:jc w:val="both"/>
              <w:rPr>
                <w:ins w:id="4328" w:author="Direccion de Politicas y Gestion en Derechos Humanos 14" w:date="2023-12-18T18:00:00Z"/>
                <w:sz w:val="20"/>
              </w:rPr>
            </w:pPr>
            <w:ins w:id="4329" w:author="Direccion de Politicas y Gestion en Derechos Humanos 14" w:date="2023-12-18T18:00:00Z">
              <w:r w:rsidRPr="00D81EC5">
                <w:rPr>
                  <w:sz w:val="20"/>
                </w:rPr>
                <w:t>Indicador articulado en forma cuantitativa y</w:t>
              </w:r>
              <w:r>
                <w:rPr>
                  <w:sz w:val="20"/>
                </w:rPr>
                <w:t xml:space="preserve"> </w:t>
              </w:r>
              <w:r w:rsidRPr="00D81EC5">
                <w:rPr>
                  <w:sz w:val="20"/>
                </w:rPr>
                <w:t>basado en información sobre objetos, hechos</w:t>
              </w:r>
              <w:r>
                <w:rPr>
                  <w:sz w:val="20"/>
                </w:rPr>
                <w:t xml:space="preserve"> </w:t>
              </w:r>
              <w:r w:rsidRPr="00D81EC5">
                <w:rPr>
                  <w:sz w:val="20"/>
                </w:rPr>
                <w:t>o acontecimientos que son, en principio,</w:t>
              </w:r>
              <w:r>
                <w:rPr>
                  <w:sz w:val="20"/>
                </w:rPr>
                <w:t xml:space="preserve"> </w:t>
              </w:r>
              <w:r w:rsidRPr="00D81EC5">
                <w:rPr>
                  <w:sz w:val="20"/>
                </w:rPr>
                <w:t>directamente observables y verificables.</w:t>
              </w:r>
            </w:ins>
          </w:p>
          <w:p w14:paraId="6A9D49E2" w14:textId="77777777" w:rsidR="00DA36F5" w:rsidRPr="00D81EC5" w:rsidRDefault="00DA36F5" w:rsidP="00F2666B">
            <w:pPr>
              <w:spacing w:before="100" w:beforeAutospacing="1" w:after="100" w:afterAutospacing="1"/>
              <w:contextualSpacing/>
              <w:jc w:val="both"/>
              <w:rPr>
                <w:ins w:id="4330" w:author="Direccion de Politicas y Gestion en Derechos Humanos 14" w:date="2023-12-18T18:00:00Z"/>
                <w:sz w:val="20"/>
              </w:rPr>
            </w:pPr>
            <w:ins w:id="4331" w:author="Direccion de Politicas y Gestion en Derechos Humanos 14" w:date="2023-12-18T18:00:00Z">
              <w:r w:rsidRPr="00D81EC5">
                <w:rPr>
                  <w:sz w:val="20"/>
                </w:rPr>
                <w:t>Ejemplo 1: prevalencia de niños menores de</w:t>
              </w:r>
              <w:r>
                <w:rPr>
                  <w:sz w:val="20"/>
                </w:rPr>
                <w:t xml:space="preserve"> </w:t>
              </w:r>
              <w:r w:rsidRPr="00D81EC5">
                <w:rPr>
                  <w:sz w:val="20"/>
                </w:rPr>
                <w:t>cinco años con peso insuficiente.</w:t>
              </w:r>
            </w:ins>
          </w:p>
          <w:p w14:paraId="2F2858D1" w14:textId="77777777" w:rsidR="00DA36F5" w:rsidRDefault="00DA36F5" w:rsidP="00F2666B">
            <w:pPr>
              <w:spacing w:before="100" w:beforeAutospacing="1" w:after="100" w:afterAutospacing="1"/>
              <w:contextualSpacing/>
              <w:jc w:val="both"/>
              <w:rPr>
                <w:ins w:id="4332" w:author="Direccion de Politicas y Gestion en Derechos Humanos 14" w:date="2023-12-18T18:00:00Z"/>
                <w:sz w:val="20"/>
              </w:rPr>
            </w:pPr>
            <w:ins w:id="4333" w:author="Direccion de Politicas y Gestion en Derechos Humanos 14" w:date="2023-12-18T18:00:00Z">
              <w:r w:rsidRPr="00D81EC5">
                <w:rPr>
                  <w:sz w:val="20"/>
                </w:rPr>
                <w:t>Ejemplo 2: número de ejecuciones arbitrarias</w:t>
              </w:r>
              <w:r>
                <w:rPr>
                  <w:sz w:val="20"/>
                </w:rPr>
                <w:t xml:space="preserve"> </w:t>
              </w:r>
              <w:r w:rsidRPr="00D81EC5">
                <w:rPr>
                  <w:sz w:val="20"/>
                </w:rPr>
                <w:t>registradas.</w:t>
              </w:r>
            </w:ins>
          </w:p>
        </w:tc>
        <w:tc>
          <w:tcPr>
            <w:tcW w:w="3396" w:type="dxa"/>
            <w:shd w:val="clear" w:color="auto" w:fill="D9E2F3" w:themeFill="accent1" w:themeFillTint="33"/>
          </w:tcPr>
          <w:p w14:paraId="39E40B1D" w14:textId="77777777" w:rsidR="00DA36F5" w:rsidRPr="00D81EC5" w:rsidRDefault="00DA36F5" w:rsidP="00F2666B">
            <w:pPr>
              <w:spacing w:before="100" w:beforeAutospacing="1" w:after="100" w:afterAutospacing="1"/>
              <w:contextualSpacing/>
              <w:jc w:val="both"/>
              <w:rPr>
                <w:ins w:id="4334" w:author="Direccion de Politicas y Gestion en Derechos Humanos 14" w:date="2023-12-18T18:00:00Z"/>
                <w:sz w:val="20"/>
              </w:rPr>
            </w:pPr>
            <w:ins w:id="4335" w:author="Direccion de Politicas y Gestion en Derechos Humanos 14" w:date="2023-12-18T18:00:00Z">
              <w:r w:rsidRPr="00D81EC5">
                <w:rPr>
                  <w:sz w:val="20"/>
                </w:rPr>
                <w:t>Indicador articulado en forma cuantitativa</w:t>
              </w:r>
              <w:r>
                <w:rPr>
                  <w:sz w:val="20"/>
                </w:rPr>
                <w:t xml:space="preserve"> </w:t>
              </w:r>
              <w:r w:rsidRPr="00D81EC5">
                <w:rPr>
                  <w:sz w:val="20"/>
                </w:rPr>
                <w:t>y basado en información que supone una</w:t>
              </w:r>
              <w:r>
                <w:rPr>
                  <w:sz w:val="20"/>
                </w:rPr>
                <w:t xml:space="preserve"> </w:t>
              </w:r>
              <w:r w:rsidRPr="00D81EC5">
                <w:rPr>
                  <w:sz w:val="20"/>
                </w:rPr>
                <w:t>percepción, opinión, valoración o juicio,</w:t>
              </w:r>
              <w:r>
                <w:rPr>
                  <w:sz w:val="20"/>
                </w:rPr>
                <w:t xml:space="preserve"> </w:t>
              </w:r>
              <w:r w:rsidRPr="00D81EC5">
                <w:rPr>
                  <w:sz w:val="20"/>
                </w:rPr>
                <w:t>utilizando, por ejemplo, escalas cardinales/</w:t>
              </w:r>
              <w:r>
                <w:rPr>
                  <w:sz w:val="20"/>
                </w:rPr>
                <w:t xml:space="preserve"> </w:t>
              </w:r>
              <w:r w:rsidRPr="00D81EC5">
                <w:rPr>
                  <w:sz w:val="20"/>
                </w:rPr>
                <w:t>ordinales.</w:t>
              </w:r>
            </w:ins>
          </w:p>
          <w:p w14:paraId="7C8B326B" w14:textId="77777777" w:rsidR="00DA36F5" w:rsidRPr="00D81EC5" w:rsidRDefault="00DA36F5" w:rsidP="00F2666B">
            <w:pPr>
              <w:spacing w:before="100" w:beforeAutospacing="1" w:after="100" w:afterAutospacing="1"/>
              <w:contextualSpacing/>
              <w:jc w:val="both"/>
              <w:rPr>
                <w:ins w:id="4336" w:author="Direccion de Politicas y Gestion en Derechos Humanos 14" w:date="2023-12-18T18:00:00Z"/>
                <w:sz w:val="20"/>
              </w:rPr>
            </w:pPr>
            <w:ins w:id="4337" w:author="Direccion de Politicas y Gestion en Derechos Humanos 14" w:date="2023-12-18T18:00:00Z">
              <w:r w:rsidRPr="00D81EC5">
                <w:rPr>
                  <w:sz w:val="20"/>
                </w:rPr>
                <w:t>Ejemplo 1: porcentaje de personas que se</w:t>
              </w:r>
              <w:r>
                <w:rPr>
                  <w:sz w:val="20"/>
                </w:rPr>
                <w:t xml:space="preserve"> </w:t>
              </w:r>
              <w:r w:rsidRPr="00D81EC5">
                <w:rPr>
                  <w:sz w:val="20"/>
                </w:rPr>
                <w:t>sienten seguras caminando a solas por la</w:t>
              </w:r>
              <w:r>
                <w:rPr>
                  <w:sz w:val="20"/>
                </w:rPr>
                <w:t xml:space="preserve"> </w:t>
              </w:r>
              <w:r w:rsidRPr="00D81EC5">
                <w:rPr>
                  <w:sz w:val="20"/>
                </w:rPr>
                <w:t>noche.</w:t>
              </w:r>
            </w:ins>
          </w:p>
          <w:p w14:paraId="031A3FBE" w14:textId="77777777" w:rsidR="00DA36F5" w:rsidRDefault="00DA36F5" w:rsidP="00F2666B">
            <w:pPr>
              <w:spacing w:before="100" w:beforeAutospacing="1" w:after="100" w:afterAutospacing="1"/>
              <w:contextualSpacing/>
              <w:jc w:val="both"/>
              <w:rPr>
                <w:ins w:id="4338" w:author="Direccion de Politicas y Gestion en Derechos Humanos 14" w:date="2023-12-18T18:00:00Z"/>
                <w:sz w:val="20"/>
              </w:rPr>
            </w:pPr>
            <w:ins w:id="4339" w:author="Direccion de Politicas y Gestion en Derechos Humanos 14" w:date="2023-12-18T18:00:00Z">
              <w:r w:rsidRPr="00D81EC5">
                <w:rPr>
                  <w:sz w:val="20"/>
                </w:rPr>
                <w:t>Ejemplo 2: clasificación basada en una</w:t>
              </w:r>
              <w:r>
                <w:rPr>
                  <w:sz w:val="20"/>
                </w:rPr>
                <w:t xml:space="preserve"> </w:t>
              </w:r>
              <w:r w:rsidRPr="00D81EC5">
                <w:rPr>
                  <w:sz w:val="20"/>
                </w:rPr>
                <w:t>puntuación media asignada por un grupo</w:t>
              </w:r>
              <w:r>
                <w:rPr>
                  <w:sz w:val="20"/>
                </w:rPr>
                <w:t xml:space="preserve"> </w:t>
              </w:r>
              <w:r w:rsidRPr="00D81EC5">
                <w:rPr>
                  <w:sz w:val="20"/>
                </w:rPr>
                <w:t>de expertos o periodistas sobre el estado</w:t>
              </w:r>
              <w:r>
                <w:rPr>
                  <w:sz w:val="20"/>
                </w:rPr>
                <w:t xml:space="preserve"> </w:t>
              </w:r>
              <w:r w:rsidRPr="00D81EC5">
                <w:rPr>
                  <w:sz w:val="20"/>
                </w:rPr>
                <w:t>de la libertad de expresión en un país.</w:t>
              </w:r>
            </w:ins>
          </w:p>
        </w:tc>
      </w:tr>
      <w:tr w:rsidR="00DA36F5" w14:paraId="4149F8B7" w14:textId="77777777" w:rsidTr="00F2666B">
        <w:trPr>
          <w:ins w:id="4340" w:author="Direccion de Politicas y Gestion en Derechos Humanos 14" w:date="2023-12-18T18:00:00Z"/>
        </w:trPr>
        <w:tc>
          <w:tcPr>
            <w:tcW w:w="1360" w:type="dxa"/>
            <w:vAlign w:val="center"/>
          </w:tcPr>
          <w:p w14:paraId="63C49550" w14:textId="77777777" w:rsidR="00DA36F5" w:rsidRPr="00F2666B" w:rsidRDefault="00DA36F5" w:rsidP="00F2666B">
            <w:pPr>
              <w:spacing w:before="100" w:beforeAutospacing="1" w:after="100" w:afterAutospacing="1"/>
              <w:contextualSpacing/>
              <w:jc w:val="center"/>
              <w:rPr>
                <w:ins w:id="4341" w:author="Direccion de Politicas y Gestion en Derechos Humanos 14" w:date="2023-12-18T18:00:00Z"/>
                <w:b/>
                <w:bCs/>
                <w:sz w:val="20"/>
              </w:rPr>
            </w:pPr>
            <w:ins w:id="4342" w:author="Direccion de Politicas y Gestion en Derechos Humanos 14" w:date="2023-12-18T18:00:00Z">
              <w:r w:rsidRPr="00F2666B">
                <w:rPr>
                  <w:b/>
                  <w:bCs/>
                  <w:sz w:val="20"/>
                </w:rPr>
                <w:t>Cualitativo</w:t>
              </w:r>
            </w:ins>
          </w:p>
        </w:tc>
        <w:tc>
          <w:tcPr>
            <w:tcW w:w="3402" w:type="dxa"/>
          </w:tcPr>
          <w:p w14:paraId="07A11C3F" w14:textId="77777777" w:rsidR="00DA36F5" w:rsidRPr="00D81EC5" w:rsidRDefault="00DA36F5" w:rsidP="00F2666B">
            <w:pPr>
              <w:spacing w:before="100" w:beforeAutospacing="1" w:after="100" w:afterAutospacing="1"/>
              <w:contextualSpacing/>
              <w:jc w:val="both"/>
              <w:rPr>
                <w:ins w:id="4343" w:author="Direccion de Politicas y Gestion en Derechos Humanos 14" w:date="2023-12-18T18:00:00Z"/>
                <w:sz w:val="20"/>
              </w:rPr>
            </w:pPr>
            <w:ins w:id="4344" w:author="Direccion de Politicas y Gestion en Derechos Humanos 14" w:date="2023-12-18T18:00:00Z">
              <w:r w:rsidRPr="00D81EC5">
                <w:rPr>
                  <w:sz w:val="20"/>
                </w:rPr>
                <w:t>Indicador articulado de forma descriptiva, en</w:t>
              </w:r>
              <w:r>
                <w:rPr>
                  <w:sz w:val="20"/>
                </w:rPr>
                <w:t xml:space="preserve"> </w:t>
              </w:r>
              <w:r w:rsidRPr="00D81EC5">
                <w:rPr>
                  <w:sz w:val="20"/>
                </w:rPr>
                <w:t>forma categórica, y basado en información</w:t>
              </w:r>
              <w:r>
                <w:rPr>
                  <w:sz w:val="20"/>
                </w:rPr>
                <w:t xml:space="preserve"> </w:t>
              </w:r>
              <w:r w:rsidRPr="00D81EC5">
                <w:rPr>
                  <w:sz w:val="20"/>
                </w:rPr>
                <w:t>sobre objetos, hechos o acontecimientos que</w:t>
              </w:r>
              <w:r>
                <w:rPr>
                  <w:sz w:val="20"/>
                </w:rPr>
                <w:t xml:space="preserve"> </w:t>
              </w:r>
              <w:r w:rsidRPr="00D81EC5">
                <w:rPr>
                  <w:sz w:val="20"/>
                </w:rPr>
                <w:t>son, en principio, directamente observables y</w:t>
              </w:r>
              <w:r>
                <w:rPr>
                  <w:sz w:val="20"/>
                </w:rPr>
                <w:t xml:space="preserve"> </w:t>
              </w:r>
              <w:r w:rsidRPr="00D81EC5">
                <w:rPr>
                  <w:sz w:val="20"/>
                </w:rPr>
                <w:t>verificables.</w:t>
              </w:r>
            </w:ins>
          </w:p>
          <w:p w14:paraId="4AC54BDE" w14:textId="77777777" w:rsidR="00DA36F5" w:rsidRPr="00D81EC5" w:rsidRDefault="00DA36F5" w:rsidP="00F2666B">
            <w:pPr>
              <w:spacing w:before="100" w:beforeAutospacing="1" w:after="100" w:afterAutospacing="1"/>
              <w:contextualSpacing/>
              <w:jc w:val="both"/>
              <w:rPr>
                <w:ins w:id="4345" w:author="Direccion de Politicas y Gestion en Derechos Humanos 14" w:date="2023-12-18T18:00:00Z"/>
                <w:sz w:val="20"/>
              </w:rPr>
            </w:pPr>
            <w:ins w:id="4346" w:author="Direccion de Politicas y Gestion en Derechos Humanos 14" w:date="2023-12-18T18:00:00Z">
              <w:r w:rsidRPr="00D81EC5">
                <w:rPr>
                  <w:sz w:val="20"/>
                </w:rPr>
                <w:t>Ejemplo 1: estado de ratificación de un</w:t>
              </w:r>
              <w:r>
                <w:rPr>
                  <w:sz w:val="20"/>
                </w:rPr>
                <w:t xml:space="preserve"> </w:t>
              </w:r>
              <w:r w:rsidRPr="00D81EC5">
                <w:rPr>
                  <w:sz w:val="20"/>
                </w:rPr>
                <w:t>tratado de derechos humanos en cierto país:</w:t>
              </w:r>
              <w:r>
                <w:rPr>
                  <w:sz w:val="20"/>
                </w:rPr>
                <w:t xml:space="preserve"> </w:t>
              </w:r>
              <w:r w:rsidRPr="00D81EC5">
                <w:rPr>
                  <w:sz w:val="20"/>
                </w:rPr>
                <w:t>ratificado/firmado/ni firmado ni ratificado.</w:t>
              </w:r>
            </w:ins>
          </w:p>
          <w:p w14:paraId="0DFC5938" w14:textId="77777777" w:rsidR="00DA36F5" w:rsidRDefault="00DA36F5" w:rsidP="00F2666B">
            <w:pPr>
              <w:spacing w:before="100" w:beforeAutospacing="1" w:after="100" w:afterAutospacing="1"/>
              <w:contextualSpacing/>
              <w:jc w:val="both"/>
              <w:rPr>
                <w:ins w:id="4347" w:author="Direccion de Politicas y Gestion en Derechos Humanos 14" w:date="2023-12-18T18:00:00Z"/>
                <w:sz w:val="20"/>
              </w:rPr>
            </w:pPr>
            <w:ins w:id="4348" w:author="Direccion de Politicas y Gestion en Derechos Humanos 14" w:date="2023-12-18T18:00:00Z">
              <w:r w:rsidRPr="00D81EC5">
                <w:rPr>
                  <w:sz w:val="20"/>
                </w:rPr>
                <w:t>Ejemplo 2: descripción de los hechos de un</w:t>
              </w:r>
              <w:r>
                <w:rPr>
                  <w:sz w:val="20"/>
                </w:rPr>
                <w:t xml:space="preserve"> </w:t>
              </w:r>
              <w:r w:rsidRPr="00D81EC5">
                <w:rPr>
                  <w:sz w:val="20"/>
                </w:rPr>
                <w:t>acontecimiento en el que se han producido</w:t>
              </w:r>
              <w:r>
                <w:rPr>
                  <w:sz w:val="20"/>
                </w:rPr>
                <w:t xml:space="preserve"> </w:t>
              </w:r>
              <w:r w:rsidRPr="00D81EC5">
                <w:rPr>
                  <w:sz w:val="20"/>
                </w:rPr>
                <w:t>actos de violencia física, con un agresor</w:t>
              </w:r>
              <w:r>
                <w:rPr>
                  <w:sz w:val="20"/>
                </w:rPr>
                <w:t xml:space="preserve"> </w:t>
              </w:r>
              <w:r w:rsidRPr="00D81EC5">
                <w:rPr>
                  <w:sz w:val="20"/>
                </w:rPr>
                <w:t>y una víctima.</w:t>
              </w:r>
            </w:ins>
          </w:p>
        </w:tc>
        <w:tc>
          <w:tcPr>
            <w:tcW w:w="3396" w:type="dxa"/>
          </w:tcPr>
          <w:p w14:paraId="24F77D75" w14:textId="77777777" w:rsidR="00DA36F5" w:rsidRPr="00D81EC5" w:rsidRDefault="00DA36F5" w:rsidP="00F2666B">
            <w:pPr>
              <w:spacing w:before="100" w:beforeAutospacing="1" w:after="100" w:afterAutospacing="1"/>
              <w:contextualSpacing/>
              <w:jc w:val="both"/>
              <w:rPr>
                <w:ins w:id="4349" w:author="Direccion de Politicas y Gestion en Derechos Humanos 14" w:date="2023-12-18T18:00:00Z"/>
                <w:sz w:val="20"/>
              </w:rPr>
            </w:pPr>
            <w:ins w:id="4350" w:author="Direccion de Politicas y Gestion en Derechos Humanos 14" w:date="2023-12-18T18:00:00Z">
              <w:r w:rsidRPr="00D81EC5">
                <w:rPr>
                  <w:sz w:val="20"/>
                </w:rPr>
                <w:t>Indicador articulado de forma descriptiva,</w:t>
              </w:r>
              <w:r>
                <w:rPr>
                  <w:sz w:val="20"/>
                </w:rPr>
                <w:t xml:space="preserve"> </w:t>
              </w:r>
              <w:r w:rsidRPr="00D81EC5">
                <w:rPr>
                  <w:sz w:val="20"/>
                </w:rPr>
                <w:t>no necesariamente en forma categórica,</w:t>
              </w:r>
              <w:r>
                <w:rPr>
                  <w:sz w:val="20"/>
                </w:rPr>
                <w:t xml:space="preserve"> </w:t>
              </w:r>
              <w:r w:rsidRPr="00D81EC5">
                <w:rPr>
                  <w:sz w:val="20"/>
                </w:rPr>
                <w:t>y basado en información que supone una</w:t>
              </w:r>
              <w:r>
                <w:rPr>
                  <w:sz w:val="20"/>
                </w:rPr>
                <w:t xml:space="preserve"> </w:t>
              </w:r>
              <w:r w:rsidRPr="00D81EC5">
                <w:rPr>
                  <w:sz w:val="20"/>
                </w:rPr>
                <w:t>percepción, opinión, valoración o juicio.</w:t>
              </w:r>
            </w:ins>
          </w:p>
          <w:p w14:paraId="4594A940" w14:textId="77777777" w:rsidR="00DA36F5" w:rsidRPr="00D81EC5" w:rsidRDefault="00DA36F5" w:rsidP="00F2666B">
            <w:pPr>
              <w:spacing w:before="100" w:beforeAutospacing="1" w:after="100" w:afterAutospacing="1"/>
              <w:contextualSpacing/>
              <w:jc w:val="both"/>
              <w:rPr>
                <w:ins w:id="4351" w:author="Direccion de Politicas y Gestion en Derechos Humanos 14" w:date="2023-12-18T18:00:00Z"/>
                <w:sz w:val="20"/>
              </w:rPr>
            </w:pPr>
            <w:ins w:id="4352" w:author="Direccion de Politicas y Gestion en Derechos Humanos 14" w:date="2023-12-18T18:00:00Z">
              <w:r w:rsidRPr="00D81EC5">
                <w:rPr>
                  <w:sz w:val="20"/>
                </w:rPr>
                <w:t>Ejemplo 1: valoración descriptiva del grado</w:t>
              </w:r>
              <w:r>
                <w:rPr>
                  <w:sz w:val="20"/>
                </w:rPr>
                <w:t xml:space="preserve"> </w:t>
              </w:r>
              <w:r w:rsidRPr="00D81EC5">
                <w:rPr>
                  <w:sz w:val="20"/>
                </w:rPr>
                <w:t>de independencia e imparcialidad de la</w:t>
              </w:r>
              <w:r>
                <w:rPr>
                  <w:sz w:val="20"/>
                </w:rPr>
                <w:t xml:space="preserve"> </w:t>
              </w:r>
              <w:r w:rsidRPr="00D81EC5">
                <w:rPr>
                  <w:sz w:val="20"/>
                </w:rPr>
                <w:t>justicia.</w:t>
              </w:r>
            </w:ins>
          </w:p>
          <w:p w14:paraId="732DDB7B" w14:textId="77777777" w:rsidR="00DA36F5" w:rsidRDefault="00DA36F5" w:rsidP="00F2666B">
            <w:pPr>
              <w:spacing w:before="100" w:beforeAutospacing="1" w:after="100" w:afterAutospacing="1"/>
              <w:contextualSpacing/>
              <w:jc w:val="both"/>
              <w:rPr>
                <w:ins w:id="4353" w:author="Direccion de Politicas y Gestion en Derechos Humanos 14" w:date="2023-12-18T18:00:00Z"/>
                <w:sz w:val="20"/>
              </w:rPr>
            </w:pPr>
            <w:ins w:id="4354" w:author="Direccion de Politicas y Gestion en Derechos Humanos 14" w:date="2023-12-18T18:00:00Z">
              <w:r w:rsidRPr="00D81EC5">
                <w:rPr>
                  <w:sz w:val="20"/>
                </w:rPr>
                <w:t>Ejemplo 2: ¿está plenamente garantizado el</w:t>
              </w:r>
              <w:r>
                <w:rPr>
                  <w:sz w:val="20"/>
                </w:rPr>
                <w:t xml:space="preserve"> </w:t>
              </w:r>
              <w:r w:rsidRPr="00D81EC5">
                <w:rPr>
                  <w:sz w:val="20"/>
                </w:rPr>
                <w:t>derecho a la alimentación en las leyes y en</w:t>
              </w:r>
              <w:r>
                <w:rPr>
                  <w:sz w:val="20"/>
                </w:rPr>
                <w:t xml:space="preserve"> </w:t>
              </w:r>
              <w:r w:rsidRPr="00D81EC5">
                <w:rPr>
                  <w:sz w:val="20"/>
                </w:rPr>
                <w:t>la práctica en determinado país?</w:t>
              </w:r>
            </w:ins>
          </w:p>
        </w:tc>
      </w:tr>
    </w:tbl>
    <w:p w14:paraId="4DD76836" w14:textId="77777777" w:rsidR="00DA36F5" w:rsidRPr="00F2666B" w:rsidRDefault="00DA36F5" w:rsidP="00DA36F5">
      <w:pPr>
        <w:spacing w:before="100" w:beforeAutospacing="1" w:after="100" w:afterAutospacing="1" w:line="288" w:lineRule="auto"/>
        <w:ind w:left="336"/>
        <w:jc w:val="right"/>
        <w:rPr>
          <w:ins w:id="4355" w:author="Direccion de Politicas y Gestion en Derechos Humanos 14" w:date="2023-12-18T18:00:00Z"/>
          <w:sz w:val="16"/>
          <w:szCs w:val="18"/>
        </w:rPr>
      </w:pPr>
      <w:ins w:id="4356" w:author="Direccion de Politicas y Gestion en Derechos Humanos 14" w:date="2023-12-18T18:00:00Z">
        <w:r w:rsidRPr="00F2666B">
          <w:rPr>
            <w:sz w:val="16"/>
            <w:szCs w:val="18"/>
          </w:rPr>
          <w:t>Fuente: OACNUDH</w:t>
        </w:r>
      </w:ins>
    </w:p>
    <w:p w14:paraId="5BC5B063" w14:textId="77777777" w:rsidR="00DA36F5" w:rsidRPr="00E8270F" w:rsidRDefault="00DA36F5" w:rsidP="00DA36F5">
      <w:pPr>
        <w:spacing w:before="100" w:beforeAutospacing="1" w:after="100" w:afterAutospacing="1" w:line="288" w:lineRule="auto"/>
        <w:jc w:val="both"/>
        <w:rPr>
          <w:ins w:id="4357" w:author="Direccion de Politicas y Gestion en Derechos Humanos 14" w:date="2023-12-18T18:00:00Z"/>
          <w:sz w:val="20"/>
        </w:rPr>
      </w:pPr>
      <w:ins w:id="4358" w:author="Direccion de Politicas y Gestion en Derechos Humanos 14" w:date="2023-12-18T18:00:00Z">
        <w:r w:rsidRPr="00E8270F">
          <w:rPr>
            <w:sz w:val="20"/>
          </w:rPr>
          <w:t>Antes de adentrarnos en el procedimiento metodológico utilizado por el OACNUDH, es esencial establecer algunos criterios fundamentales que se consideran en el desarrollo de propuestas de indicadores:</w:t>
        </w:r>
      </w:ins>
    </w:p>
    <w:p w14:paraId="4A0CBED3" w14:textId="77777777" w:rsidR="00DA36F5" w:rsidRPr="00E8270F" w:rsidRDefault="00DA36F5" w:rsidP="00DA36F5">
      <w:pPr>
        <w:spacing w:before="100" w:beforeAutospacing="1" w:after="100" w:afterAutospacing="1" w:line="288" w:lineRule="auto"/>
        <w:jc w:val="both"/>
        <w:rPr>
          <w:ins w:id="4359" w:author="Direccion de Politicas y Gestion en Derechos Humanos 14" w:date="2023-12-18T18:00:00Z"/>
          <w:sz w:val="20"/>
        </w:rPr>
      </w:pPr>
      <w:ins w:id="4360" w:author="Direccion de Politicas y Gestion en Derechos Humanos 14" w:date="2023-12-18T18:00:00Z">
        <w:r w:rsidRPr="00E8270F">
          <w:rPr>
            <w:b/>
            <w:bCs/>
            <w:sz w:val="20"/>
          </w:rPr>
          <w:t>¿Qué se debe medir?</w:t>
        </w:r>
      </w:ins>
    </w:p>
    <w:p w14:paraId="66017DF7" w14:textId="77777777" w:rsidR="00DA36F5" w:rsidRPr="00E8270F" w:rsidRDefault="00DA36F5" w:rsidP="00DA36F5">
      <w:pPr>
        <w:numPr>
          <w:ilvl w:val="1"/>
          <w:numId w:val="62"/>
        </w:numPr>
        <w:tabs>
          <w:tab w:val="clear" w:pos="1440"/>
        </w:tabs>
        <w:spacing w:before="100" w:beforeAutospacing="1" w:after="100" w:afterAutospacing="1" w:line="288" w:lineRule="auto"/>
        <w:ind w:left="284" w:hanging="284"/>
        <w:jc w:val="both"/>
        <w:rPr>
          <w:ins w:id="4361" w:author="Direccion de Politicas y Gestion en Derechos Humanos 14" w:date="2023-12-18T18:00:00Z"/>
          <w:sz w:val="20"/>
        </w:rPr>
      </w:pPr>
      <w:ins w:id="4362" w:author="Direccion de Politicas y Gestion en Derechos Humanos 14" w:date="2023-12-18T18:00:00Z">
        <w:r w:rsidRPr="00E8270F">
          <w:rPr>
            <w:sz w:val="20"/>
          </w:rPr>
          <w:t>El objetivo principal es medir el disfrute de los derechos por parte de sus titulares, es decir, identificar un conjunto reducido de resultados relacionados con la efectiva realización de los derechos humanos. Al mismo tiempo, esta medición busca evaluar los avances realizados por el garante de los derechos en el cumplimiento de sus obligaciones.</w:t>
        </w:r>
      </w:ins>
    </w:p>
    <w:p w14:paraId="624A5A59" w14:textId="77777777" w:rsidR="00DA36F5" w:rsidRPr="00F2666B" w:rsidRDefault="00DA36F5" w:rsidP="00DA36F5">
      <w:pPr>
        <w:spacing w:before="100" w:beforeAutospacing="1" w:after="100" w:afterAutospacing="1" w:line="288" w:lineRule="auto"/>
        <w:jc w:val="both"/>
        <w:rPr>
          <w:ins w:id="4363" w:author="Direccion de Politicas y Gestion en Derechos Humanos 14" w:date="2023-12-18T18:00:00Z"/>
          <w:b/>
          <w:bCs/>
          <w:sz w:val="20"/>
        </w:rPr>
      </w:pPr>
      <w:ins w:id="4364" w:author="Direccion de Politicas y Gestion en Derechos Humanos 14" w:date="2023-12-18T18:00:00Z">
        <w:r w:rsidRPr="00E8270F">
          <w:rPr>
            <w:b/>
            <w:bCs/>
            <w:sz w:val="20"/>
          </w:rPr>
          <w:t>¿Cómo seleccionar posibles indicadores para medir lo deseado?</w:t>
        </w:r>
      </w:ins>
    </w:p>
    <w:p w14:paraId="5978FE91" w14:textId="77777777" w:rsidR="00DA36F5" w:rsidRPr="00E8270F" w:rsidRDefault="00DA36F5" w:rsidP="00DA36F5">
      <w:pPr>
        <w:numPr>
          <w:ilvl w:val="1"/>
          <w:numId w:val="62"/>
        </w:numPr>
        <w:tabs>
          <w:tab w:val="clear" w:pos="1440"/>
        </w:tabs>
        <w:spacing w:before="100" w:beforeAutospacing="1" w:after="100" w:afterAutospacing="1" w:line="288" w:lineRule="auto"/>
        <w:ind w:left="284" w:hanging="284"/>
        <w:jc w:val="both"/>
        <w:rPr>
          <w:ins w:id="4365" w:author="Direccion de Politicas y Gestion en Derechos Humanos 14" w:date="2023-12-18T18:00:00Z"/>
          <w:sz w:val="20"/>
        </w:rPr>
      </w:pPr>
      <w:ins w:id="4366" w:author="Direccion de Politicas y Gestion en Derechos Humanos 14" w:date="2023-12-18T18:00:00Z">
        <w:r w:rsidRPr="00E8270F">
          <w:rPr>
            <w:sz w:val="20"/>
          </w:rPr>
          <w:lastRenderedPageBreak/>
          <w:t>Se requiere un enfoque estructurado con criterios claramente definidos que puedan aplicarse de manera coherente en la definición y elaboración de indicadores para diversos derechos humanos. Este enfoque debe ser conceptualmente coherente, respaldando la determinación de indicadores relevantes para el contexto y factibles desde el punto de vista metodológico.</w:t>
        </w:r>
      </w:ins>
    </w:p>
    <w:p w14:paraId="11CAF2A5" w14:textId="77777777" w:rsidR="00DA36F5" w:rsidRPr="00F2666B" w:rsidRDefault="00DA36F5" w:rsidP="00DA36F5">
      <w:pPr>
        <w:spacing w:before="100" w:beforeAutospacing="1" w:after="100" w:afterAutospacing="1" w:line="288" w:lineRule="auto"/>
        <w:jc w:val="both"/>
        <w:rPr>
          <w:ins w:id="4367" w:author="Direccion de Politicas y Gestion en Derechos Humanos 14" w:date="2023-12-18T18:00:00Z"/>
          <w:b/>
          <w:bCs/>
          <w:sz w:val="20"/>
        </w:rPr>
      </w:pPr>
      <w:ins w:id="4368" w:author="Direccion de Politicas y Gestion en Derechos Humanos 14" w:date="2023-12-18T18:00:00Z">
        <w:r w:rsidRPr="00E8270F">
          <w:rPr>
            <w:b/>
            <w:bCs/>
            <w:sz w:val="20"/>
          </w:rPr>
          <w:t>Importancia de una base conceptual sólida:</w:t>
        </w:r>
      </w:ins>
    </w:p>
    <w:p w14:paraId="31CB61FC" w14:textId="77777777" w:rsidR="00DA36F5" w:rsidRPr="00E8270F" w:rsidRDefault="00DA36F5" w:rsidP="00DA36F5">
      <w:pPr>
        <w:numPr>
          <w:ilvl w:val="1"/>
          <w:numId w:val="62"/>
        </w:numPr>
        <w:tabs>
          <w:tab w:val="clear" w:pos="1440"/>
        </w:tabs>
        <w:spacing w:before="100" w:beforeAutospacing="1" w:after="100" w:afterAutospacing="1" w:line="288" w:lineRule="auto"/>
        <w:ind w:left="284" w:hanging="284"/>
        <w:jc w:val="both"/>
        <w:rPr>
          <w:ins w:id="4369" w:author="Direccion de Politicas y Gestion en Derechos Humanos 14" w:date="2023-12-18T18:00:00Z"/>
          <w:sz w:val="20"/>
        </w:rPr>
      </w:pPr>
      <w:ins w:id="4370" w:author="Direccion de Politicas y Gestion en Derechos Humanos 14" w:date="2023-12-18T18:00:00Z">
        <w:r w:rsidRPr="00E8270F">
          <w:rPr>
            <w:sz w:val="20"/>
          </w:rPr>
          <w:t>Es crucial contar con una base conceptual sólida para los indicadores en lugar de generar una lista arbitraria de opciones. Un marco conceptual adecuado debe destacar la conexión entre los medios y los instrumentos de política, por un lado, y los resultados deseados, por otro. Comprender esta relación es esencial para definir indicadores que impulsen la implementación de los derechos humanos, más allá de simplemente cuantificar su estado de cumplimiento.</w:t>
        </w:r>
      </w:ins>
    </w:p>
    <w:p w14:paraId="627AC34E" w14:textId="77777777" w:rsidR="00DA36F5" w:rsidRPr="00F2666B" w:rsidRDefault="00DA36F5" w:rsidP="00DA36F5">
      <w:pPr>
        <w:spacing w:before="100" w:beforeAutospacing="1" w:after="100" w:afterAutospacing="1" w:line="288" w:lineRule="auto"/>
        <w:jc w:val="both"/>
        <w:rPr>
          <w:ins w:id="4371" w:author="Direccion de Politicas y Gestion en Derechos Humanos 14" w:date="2023-12-18T18:00:00Z"/>
          <w:b/>
          <w:bCs/>
          <w:sz w:val="20"/>
        </w:rPr>
      </w:pPr>
      <w:ins w:id="4372" w:author="Direccion de Politicas y Gestion en Derechos Humanos 14" w:date="2023-12-18T18:00:00Z">
        <w:r w:rsidRPr="00E8270F">
          <w:rPr>
            <w:b/>
            <w:bCs/>
            <w:sz w:val="20"/>
          </w:rPr>
          <w:t>¿Cuántos indicadores son necesarios para evaluar la aplicación del derecho humano?</w:t>
        </w:r>
      </w:ins>
    </w:p>
    <w:p w14:paraId="1AA38179" w14:textId="77777777" w:rsidR="00DA36F5" w:rsidRPr="00E8270F" w:rsidRDefault="00DA36F5" w:rsidP="00DA36F5">
      <w:pPr>
        <w:numPr>
          <w:ilvl w:val="1"/>
          <w:numId w:val="62"/>
        </w:numPr>
        <w:tabs>
          <w:tab w:val="clear" w:pos="1440"/>
        </w:tabs>
        <w:spacing w:before="100" w:beforeAutospacing="1" w:after="100" w:afterAutospacing="1" w:line="288" w:lineRule="auto"/>
        <w:ind w:left="284" w:hanging="284"/>
        <w:jc w:val="both"/>
        <w:rPr>
          <w:ins w:id="4373" w:author="Direccion de Politicas y Gestion en Derechos Humanos 14" w:date="2023-12-18T18:00:00Z"/>
          <w:sz w:val="20"/>
        </w:rPr>
      </w:pPr>
      <w:ins w:id="4374" w:author="Direccion de Politicas y Gestion en Derechos Humanos 14" w:date="2023-12-18T18:00:00Z">
        <w:r w:rsidRPr="00E8270F">
          <w:rPr>
            <w:sz w:val="20"/>
          </w:rPr>
          <w:t>Aunque la tendencia natural puede ser limitar el número de indicadores, este dependerá del contexto y el propósito del ejercicio. Por ejemplo, en un contexto nacional o subnacional de supervisión de los derechos civiles, culturales, económicos, políticos y sociales, podría ser necesario monitorear un conjunto amplio de indicadores para capturar de manera integral todos los aspectos de esos derechos y los progresos en las obligaciones correspondientes.</w:t>
        </w:r>
      </w:ins>
    </w:p>
    <w:p w14:paraId="0DAAB549" w14:textId="77777777" w:rsidR="00DA36F5" w:rsidRDefault="00DA36F5" w:rsidP="00DA36F5">
      <w:pPr>
        <w:pStyle w:val="Prrafodelista"/>
        <w:numPr>
          <w:ilvl w:val="3"/>
          <w:numId w:val="23"/>
        </w:numPr>
        <w:spacing w:before="100" w:beforeAutospacing="1" w:after="100" w:afterAutospacing="1" w:line="288" w:lineRule="auto"/>
        <w:ind w:left="284" w:hanging="284"/>
        <w:contextualSpacing w:val="0"/>
        <w:jc w:val="both"/>
        <w:rPr>
          <w:ins w:id="4375" w:author="Direccion de Politicas y Gestion en Derechos Humanos 14" w:date="2023-12-18T18:00:00Z"/>
          <w:b/>
          <w:bCs/>
          <w:sz w:val="20"/>
        </w:rPr>
      </w:pPr>
      <w:ins w:id="4376" w:author="Direccion de Politicas y Gestion en Derechos Humanos 14" w:date="2023-12-18T18:00:00Z">
        <w:r w:rsidRPr="00F2666B">
          <w:rPr>
            <w:b/>
            <w:bCs/>
            <w:sz w:val="20"/>
          </w:rPr>
          <w:t xml:space="preserve">El proceso metodológico seguido por </w:t>
        </w:r>
        <w:r>
          <w:rPr>
            <w:b/>
            <w:bCs/>
            <w:sz w:val="20"/>
          </w:rPr>
          <w:t>la</w:t>
        </w:r>
        <w:r w:rsidRPr="00F2666B">
          <w:rPr>
            <w:b/>
            <w:bCs/>
            <w:sz w:val="20"/>
          </w:rPr>
          <w:t xml:space="preserve"> </w:t>
        </w:r>
        <w:r>
          <w:rPr>
            <w:b/>
            <w:bCs/>
            <w:sz w:val="20"/>
          </w:rPr>
          <w:t>O</w:t>
        </w:r>
        <w:r w:rsidRPr="00F2666B">
          <w:rPr>
            <w:b/>
            <w:bCs/>
            <w:sz w:val="20"/>
          </w:rPr>
          <w:t>ACNUDH</w:t>
        </w:r>
      </w:ins>
    </w:p>
    <w:p w14:paraId="68F95914" w14:textId="77777777" w:rsidR="00DA36F5" w:rsidRPr="00845814" w:rsidRDefault="00DA36F5" w:rsidP="00DA36F5">
      <w:pPr>
        <w:pStyle w:val="Prrafodelista"/>
        <w:spacing w:before="100" w:beforeAutospacing="1" w:after="100" w:afterAutospacing="1" w:line="288" w:lineRule="auto"/>
        <w:ind w:left="0"/>
        <w:contextualSpacing w:val="0"/>
        <w:jc w:val="both"/>
        <w:rPr>
          <w:ins w:id="4377" w:author="Direccion de Politicas y Gestion en Derechos Humanos 14" w:date="2023-12-18T18:00:00Z"/>
          <w:sz w:val="20"/>
        </w:rPr>
      </w:pPr>
      <w:ins w:id="4378" w:author="Direccion de Politicas y Gestion en Derechos Humanos 14" w:date="2023-12-18T18:00:00Z">
        <w:r w:rsidRPr="00F2666B">
          <w:rPr>
            <w:sz w:val="20"/>
          </w:rPr>
          <w:t>La metodología mediante el cual la OACNUDH sigue para la determinación de los indicadores viene a ser la siguiente:</w:t>
        </w:r>
      </w:ins>
    </w:p>
    <w:p w14:paraId="40DB50DF" w14:textId="77777777" w:rsidR="00DA36F5" w:rsidRDefault="00DA36F5" w:rsidP="00DA36F5">
      <w:pPr>
        <w:pStyle w:val="Prrafodelista"/>
        <w:numPr>
          <w:ilvl w:val="0"/>
          <w:numId w:val="63"/>
        </w:numPr>
        <w:spacing w:before="100" w:beforeAutospacing="1" w:after="100" w:afterAutospacing="1" w:line="288" w:lineRule="auto"/>
        <w:ind w:left="567" w:hanging="227"/>
        <w:contextualSpacing w:val="0"/>
        <w:jc w:val="both"/>
        <w:rPr>
          <w:ins w:id="4379" w:author="Direccion de Politicas y Gestion en Derechos Humanos 14" w:date="2023-12-18T18:00:00Z"/>
          <w:b/>
          <w:bCs/>
          <w:sz w:val="20"/>
        </w:rPr>
      </w:pPr>
      <w:ins w:id="4380" w:author="Direccion de Politicas y Gestion en Derechos Humanos 14" w:date="2023-12-18T18:00:00Z">
        <w:r w:rsidRPr="00F2666B">
          <w:rPr>
            <w:b/>
            <w:bCs/>
            <w:sz w:val="20"/>
          </w:rPr>
          <w:t>Consideraciones en la preparación de cuadros de indicadores</w:t>
        </w:r>
        <w:r>
          <w:rPr>
            <w:b/>
            <w:bCs/>
            <w:sz w:val="20"/>
          </w:rPr>
          <w:t xml:space="preserve"> (OACNUDH)</w:t>
        </w:r>
      </w:ins>
    </w:p>
    <w:p w14:paraId="38BA5779" w14:textId="77777777" w:rsidR="00DA36F5" w:rsidRPr="00F2666B" w:rsidRDefault="00DA36F5" w:rsidP="00DA36F5">
      <w:pPr>
        <w:pStyle w:val="Prrafodelista"/>
        <w:numPr>
          <w:ilvl w:val="0"/>
          <w:numId w:val="60"/>
        </w:numPr>
        <w:spacing w:before="100" w:beforeAutospacing="1" w:after="100" w:afterAutospacing="1" w:line="288" w:lineRule="auto"/>
        <w:ind w:left="993"/>
        <w:jc w:val="both"/>
        <w:rPr>
          <w:ins w:id="4381" w:author="Direccion de Politicas y Gestion en Derechos Humanos 14" w:date="2023-12-18T18:00:00Z"/>
          <w:sz w:val="20"/>
        </w:rPr>
      </w:pPr>
      <w:ins w:id="4382" w:author="Direccion de Politicas y Gestion en Derechos Humanos 14" w:date="2023-12-18T18:00:00Z">
        <w:r w:rsidRPr="00F2666B">
          <w:rPr>
            <w:b/>
            <w:bCs/>
            <w:sz w:val="20"/>
          </w:rPr>
          <w:t>Uso de un formato uniforme:</w:t>
        </w:r>
        <w:r w:rsidRPr="00F2666B">
          <w:rPr>
            <w:sz w:val="20"/>
          </w:rPr>
          <w:t xml:space="preserve"> Teniendo en cuenta el marco adoptado para la definición de indicadores, el uso de una plantilla normalizada es no solo inevitable sino conveniente.</w:t>
        </w:r>
      </w:ins>
    </w:p>
    <w:p w14:paraId="5FBA9C57" w14:textId="77777777" w:rsidR="00DA36F5" w:rsidRPr="00F2666B" w:rsidRDefault="00DA36F5" w:rsidP="00DA36F5">
      <w:pPr>
        <w:pStyle w:val="Prrafodelista"/>
        <w:numPr>
          <w:ilvl w:val="0"/>
          <w:numId w:val="60"/>
        </w:numPr>
        <w:spacing w:before="100" w:beforeAutospacing="1" w:after="100" w:afterAutospacing="1" w:line="288" w:lineRule="auto"/>
        <w:ind w:left="993"/>
        <w:jc w:val="both"/>
        <w:rPr>
          <w:ins w:id="4383" w:author="Direccion de Politicas y Gestion en Derechos Humanos 14" w:date="2023-12-18T18:00:00Z"/>
          <w:sz w:val="20"/>
        </w:rPr>
      </w:pPr>
      <w:ins w:id="4384" w:author="Direccion de Politicas y Gestion en Derechos Humanos 14" w:date="2023-12-18T18:00:00Z">
        <w:r w:rsidRPr="00F2666B">
          <w:rPr>
            <w:b/>
            <w:bCs/>
            <w:sz w:val="20"/>
          </w:rPr>
          <w:t>Selección de derechos humanos para la elaboración de indicadores:</w:t>
        </w:r>
        <w:r w:rsidRPr="00F2666B">
          <w:rPr>
            <w:sz w:val="20"/>
          </w:rPr>
          <w:t xml:space="preserve"> La selección de los derechos humanos para los cuales se han elaborado indicadores reflejados en la Guía de indicadores del AONUDH, se hizo bajo la orientación de un grupo de expertos procedentes de los órganos creados en virtud de tratados y profesionales de los derechos humanos que colaboraron en este trabajo</w:t>
        </w:r>
      </w:ins>
    </w:p>
    <w:p w14:paraId="150C9837" w14:textId="77777777" w:rsidR="00DA36F5" w:rsidRPr="00F2666B" w:rsidRDefault="00DA36F5" w:rsidP="00DA36F5">
      <w:pPr>
        <w:pStyle w:val="Prrafodelista"/>
        <w:numPr>
          <w:ilvl w:val="0"/>
          <w:numId w:val="60"/>
        </w:numPr>
        <w:spacing w:before="100" w:beforeAutospacing="1" w:after="100" w:afterAutospacing="1" w:line="288" w:lineRule="auto"/>
        <w:ind w:left="993"/>
        <w:jc w:val="both"/>
        <w:rPr>
          <w:ins w:id="4385" w:author="Direccion de Politicas y Gestion en Derechos Humanos 14" w:date="2023-12-18T18:00:00Z"/>
          <w:sz w:val="20"/>
        </w:rPr>
      </w:pPr>
      <w:ins w:id="4386" w:author="Direccion de Politicas y Gestion en Derechos Humanos 14" w:date="2023-12-18T18:00:00Z">
        <w:r w:rsidRPr="00F2666B">
          <w:rPr>
            <w:b/>
            <w:bCs/>
            <w:sz w:val="20"/>
          </w:rPr>
          <w:t>Pertinencia de la información estadística común y de antecedentes:</w:t>
        </w:r>
        <w:r w:rsidRPr="00F2666B">
          <w:rPr>
            <w:sz w:val="20"/>
          </w:rPr>
          <w:t xml:space="preserve"> En el caso de la vigilancia del cumplimiento por parte de los órganos creados en virtud de tratados, los indicadores de derechos humanos deben verse teniendo en cuenta la información estadística de antecedentes que cada uno de los Estados partes en los tratados internacionales debe presentar siguiendo las directrices generales</w:t>
        </w:r>
      </w:ins>
    </w:p>
    <w:p w14:paraId="1F382AF5" w14:textId="77777777" w:rsidR="00DA36F5" w:rsidRPr="00F2666B" w:rsidRDefault="00DA36F5" w:rsidP="00DA36F5">
      <w:pPr>
        <w:pStyle w:val="Prrafodelista"/>
        <w:numPr>
          <w:ilvl w:val="0"/>
          <w:numId w:val="60"/>
        </w:numPr>
        <w:spacing w:before="100" w:beforeAutospacing="1" w:after="100" w:afterAutospacing="1" w:line="288" w:lineRule="auto"/>
        <w:ind w:left="993"/>
        <w:jc w:val="both"/>
        <w:rPr>
          <w:ins w:id="4387" w:author="Direccion de Politicas y Gestion en Derechos Humanos 14" w:date="2023-12-18T18:00:00Z"/>
          <w:sz w:val="20"/>
        </w:rPr>
      </w:pPr>
      <w:ins w:id="4388" w:author="Direccion de Politicas y Gestion en Derechos Humanos 14" w:date="2023-12-18T18:00:00Z">
        <w:r w:rsidRPr="00F2666B">
          <w:rPr>
            <w:b/>
            <w:bCs/>
            <w:sz w:val="20"/>
          </w:rPr>
          <w:t>Importancia asignada al desglose de la información:</w:t>
        </w:r>
        <w:r w:rsidRPr="00F2666B">
          <w:rPr>
            <w:sz w:val="20"/>
          </w:rPr>
          <w:t xml:space="preserve"> En general, es indispensable que la mayoría de los indicadores vayan más allá de los promedios nacionales y busquen información desglosada relacionada con la situación de derechos humanos de los grupos destinatarios pertinentes frente al resto de la población.</w:t>
        </w:r>
      </w:ins>
    </w:p>
    <w:p w14:paraId="48D4BC97" w14:textId="77777777" w:rsidR="00DA36F5" w:rsidRPr="00F2666B" w:rsidRDefault="00DA36F5" w:rsidP="00DA36F5">
      <w:pPr>
        <w:pStyle w:val="Prrafodelista"/>
        <w:numPr>
          <w:ilvl w:val="0"/>
          <w:numId w:val="60"/>
        </w:numPr>
        <w:spacing w:before="100" w:beforeAutospacing="1" w:after="100" w:afterAutospacing="1" w:line="288" w:lineRule="auto"/>
        <w:ind w:left="993"/>
        <w:jc w:val="both"/>
        <w:rPr>
          <w:ins w:id="4389" w:author="Direccion de Politicas y Gestion en Derechos Humanos 14" w:date="2023-12-18T18:00:00Z"/>
          <w:sz w:val="20"/>
        </w:rPr>
      </w:pPr>
      <w:ins w:id="4390" w:author="Direccion de Politicas y Gestion en Derechos Humanos 14" w:date="2023-12-18T18:00:00Z">
        <w:r w:rsidRPr="00F2666B">
          <w:rPr>
            <w:b/>
            <w:bCs/>
            <w:sz w:val="20"/>
          </w:rPr>
          <w:t xml:space="preserve">Atención particular al papel del principal garante de derechos e indicadores sobre reparación: </w:t>
        </w:r>
        <w:r w:rsidRPr="00F2666B">
          <w:rPr>
            <w:sz w:val="20"/>
          </w:rPr>
          <w:t>En la elaboración de indicadores para los derechos humanos, se ha prestado especial atención a la definición de medidas que el garante de derechos ha de adoptar para cumplir sus obligaciones de respetar, proteger y hacer efectivos los derechos humanos</w:t>
        </w:r>
        <w:r>
          <w:rPr>
            <w:sz w:val="20"/>
          </w:rPr>
          <w:t>.</w:t>
        </w:r>
      </w:ins>
    </w:p>
    <w:p w14:paraId="2453C08D" w14:textId="77777777" w:rsidR="00DA36F5" w:rsidRDefault="00DA36F5" w:rsidP="00DA36F5">
      <w:pPr>
        <w:pStyle w:val="Prrafodelista"/>
        <w:numPr>
          <w:ilvl w:val="0"/>
          <w:numId w:val="63"/>
        </w:numPr>
        <w:spacing w:before="100" w:beforeAutospacing="1" w:after="100" w:afterAutospacing="1" w:line="288" w:lineRule="auto"/>
        <w:ind w:left="567" w:hanging="227"/>
        <w:contextualSpacing w:val="0"/>
        <w:jc w:val="both"/>
        <w:rPr>
          <w:ins w:id="4391" w:author="Direccion de Politicas y Gestion en Derechos Humanos 14" w:date="2023-12-18T18:00:00Z"/>
          <w:b/>
          <w:bCs/>
          <w:sz w:val="20"/>
        </w:rPr>
      </w:pPr>
      <w:ins w:id="4392" w:author="Direccion de Politicas y Gestion en Derechos Humanos 14" w:date="2023-12-18T18:00:00Z">
        <w:r w:rsidRPr="00F2666B">
          <w:rPr>
            <w:b/>
            <w:bCs/>
            <w:sz w:val="20"/>
          </w:rPr>
          <w:lastRenderedPageBreak/>
          <w:t>Identificación de atributos</w:t>
        </w:r>
      </w:ins>
    </w:p>
    <w:p w14:paraId="3C0EB6F1" w14:textId="77777777" w:rsidR="00DA36F5" w:rsidRPr="00F2666B" w:rsidRDefault="00DA36F5" w:rsidP="00DA36F5">
      <w:pPr>
        <w:pStyle w:val="Prrafodelista"/>
        <w:spacing w:before="100" w:beforeAutospacing="1" w:after="100" w:afterAutospacing="1" w:line="288" w:lineRule="auto"/>
        <w:ind w:left="284"/>
        <w:contextualSpacing w:val="0"/>
        <w:jc w:val="both"/>
        <w:rPr>
          <w:ins w:id="4393" w:author="Direccion de Politicas y Gestion en Derechos Humanos 14" w:date="2023-12-18T18:00:00Z"/>
          <w:sz w:val="20"/>
        </w:rPr>
      </w:pPr>
      <w:ins w:id="4394" w:author="Direccion de Politicas y Gestion en Derechos Humanos 14" w:date="2023-12-18T18:00:00Z">
        <w:r w:rsidRPr="00F2666B">
          <w:rPr>
            <w:sz w:val="20"/>
          </w:rPr>
          <w:t>El proceso metodológico consta de tres pasos distintos. En el primer paso, se lleva a cabo una revisión exhaustiva de la normativa vigente, durante la cual se seleccionan de manera cuidadosa 4 o 5 atributos. Estos atributos son escogidos siguiendo criterios que incluyen la mutua exclusión, la reflexión de los derechos humanos y la articulación operacional.</w:t>
        </w:r>
      </w:ins>
    </w:p>
    <w:p w14:paraId="1B8D0D9A" w14:textId="77777777" w:rsidR="00DA36F5" w:rsidRPr="00F2666B" w:rsidRDefault="00DA36F5" w:rsidP="00DA36F5">
      <w:pPr>
        <w:pStyle w:val="Prrafodelista"/>
        <w:spacing w:before="100" w:beforeAutospacing="1" w:after="100" w:afterAutospacing="1" w:line="288" w:lineRule="auto"/>
        <w:ind w:left="284"/>
        <w:contextualSpacing w:val="0"/>
        <w:jc w:val="both"/>
        <w:rPr>
          <w:ins w:id="4395" w:author="Direccion de Politicas y Gestion en Derechos Humanos 14" w:date="2023-12-18T18:00:00Z"/>
          <w:sz w:val="20"/>
        </w:rPr>
      </w:pPr>
      <w:ins w:id="4396" w:author="Direccion de Politicas y Gestion en Derechos Humanos 14" w:date="2023-12-18T18:00:00Z">
        <w:r w:rsidRPr="00F2666B">
          <w:rPr>
            <w:sz w:val="20"/>
          </w:rPr>
          <w:t>En el segundo paso, se realiza una revisión detallada de los atributos identificados en la etapa anterior. Este paso permite verificar y afinar la selección inicial, garantizando que los atributos sean coherentes y efectivamente reflejen los aspectos deseados relacionados con los derechos humanos.</w:t>
        </w:r>
      </w:ins>
    </w:p>
    <w:p w14:paraId="0D4F7C74" w14:textId="77777777" w:rsidR="00DA36F5" w:rsidRPr="00F2666B" w:rsidRDefault="00DA36F5" w:rsidP="00DA36F5">
      <w:pPr>
        <w:pStyle w:val="Prrafodelista"/>
        <w:spacing w:before="100" w:beforeAutospacing="1" w:after="100" w:afterAutospacing="1" w:line="288" w:lineRule="auto"/>
        <w:ind w:left="284"/>
        <w:contextualSpacing w:val="0"/>
        <w:jc w:val="both"/>
        <w:rPr>
          <w:ins w:id="4397" w:author="Direccion de Politicas y Gestion en Derechos Humanos 14" w:date="2023-12-18T18:00:00Z"/>
          <w:sz w:val="20"/>
        </w:rPr>
      </w:pPr>
      <w:ins w:id="4398" w:author="Direccion de Politicas y Gestion en Derechos Humanos 14" w:date="2023-12-18T18:00:00Z">
        <w:r w:rsidRPr="00F2666B">
          <w:rPr>
            <w:sz w:val="20"/>
          </w:rPr>
          <w:t xml:space="preserve">El tercer paso implica la validación de los atributos por parte de expertos. En este sentido, es crucial destacar que, </w:t>
        </w:r>
        <w:r w:rsidRPr="00936DF6">
          <w:rPr>
            <w:b/>
            <w:bCs/>
            <w:sz w:val="20"/>
          </w:rPr>
          <w:t>dado que este proceso metodológico sigue la misma estructura que el utilizado por la OACNUDH, no se considera necesario realizar una validación adicional de expertos específicamente para los indicadores propuestos en la construcción del indicador para la variable central del problema público de la PNMDH. Esto se debe a que todos los indicadores han sido extraídos del documento de guía proporcionado por la OACNUDH.</w:t>
        </w:r>
      </w:ins>
    </w:p>
    <w:p w14:paraId="3D6627C3" w14:textId="77777777" w:rsidR="00DA36F5" w:rsidRPr="00936DF6" w:rsidRDefault="00DA36F5" w:rsidP="00DA36F5">
      <w:pPr>
        <w:pStyle w:val="Prrafodelista"/>
        <w:spacing w:before="100" w:beforeAutospacing="1" w:after="100" w:afterAutospacing="1" w:line="288" w:lineRule="auto"/>
        <w:ind w:left="284"/>
        <w:contextualSpacing w:val="0"/>
        <w:jc w:val="both"/>
        <w:rPr>
          <w:ins w:id="4399" w:author="Direccion de Politicas y Gestion en Derechos Humanos 14" w:date="2023-12-18T18:00:00Z"/>
          <w:sz w:val="20"/>
        </w:rPr>
      </w:pPr>
      <w:ins w:id="4400" w:author="Direccion de Politicas y Gestion en Derechos Humanos 14" w:date="2023-12-18T18:00:00Z">
        <w:r w:rsidRPr="00F2666B">
          <w:rPr>
            <w:sz w:val="20"/>
          </w:rPr>
          <w:t>Este enfoque garantiza la consistencia y la rigurosidad del proceso, al aprovechar la experiencia y la autoridad de la OACNUDH en la materia. Al basarse en un marco metodológico reconocido internacionalmente, se fortalece la validez y la aplicabilidad de los indicadores propuestos para abordar el problema público en la PNMDH.</w:t>
        </w:r>
      </w:ins>
    </w:p>
    <w:p w14:paraId="13103178" w14:textId="77777777" w:rsidR="00DA36F5" w:rsidRDefault="00DA36F5" w:rsidP="00DA36F5">
      <w:pPr>
        <w:spacing w:before="100" w:beforeAutospacing="1" w:after="100" w:afterAutospacing="1" w:line="288" w:lineRule="auto"/>
        <w:ind w:left="336"/>
        <w:jc w:val="center"/>
        <w:rPr>
          <w:ins w:id="4401" w:author="Direccion de Politicas y Gestion en Derechos Humanos 14" w:date="2023-12-18T18:00:00Z"/>
          <w:sz w:val="20"/>
        </w:rPr>
      </w:pPr>
      <w:ins w:id="4402" w:author="Direccion de Politicas y Gestion en Derechos Humanos 14" w:date="2023-12-18T18:00:00Z">
        <w:r>
          <w:rPr>
            <w:noProof/>
            <w:sz w:val="20"/>
          </w:rPr>
          <w:drawing>
            <wp:inline distT="0" distB="0" distL="0" distR="0" wp14:anchorId="3DDF37CC" wp14:editId="376C5F28">
              <wp:extent cx="4099880" cy="4059044"/>
              <wp:effectExtent l="0" t="0" r="0" b="0"/>
              <wp:docPr id="12198113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108585" cy="4067662"/>
                      </a:xfrm>
                      <a:prstGeom prst="rect">
                        <a:avLst/>
                      </a:prstGeom>
                      <a:noFill/>
                    </pic:spPr>
                  </pic:pic>
                </a:graphicData>
              </a:graphic>
            </wp:inline>
          </w:drawing>
        </w:r>
      </w:ins>
    </w:p>
    <w:p w14:paraId="6F4682F6" w14:textId="77777777" w:rsidR="00DA36F5" w:rsidRDefault="00DA36F5" w:rsidP="00DA36F5">
      <w:pPr>
        <w:spacing w:before="100" w:beforeAutospacing="1" w:after="100" w:afterAutospacing="1" w:line="288" w:lineRule="auto"/>
        <w:ind w:left="335"/>
        <w:contextualSpacing/>
        <w:jc w:val="both"/>
        <w:rPr>
          <w:ins w:id="4403" w:author="Direccion de Politicas y Gestion en Derechos Humanos 14" w:date="2023-12-18T18:00:00Z"/>
          <w:sz w:val="20"/>
        </w:rPr>
      </w:pPr>
      <w:ins w:id="4404" w:author="Direccion de Politicas y Gestion en Derechos Humanos 14" w:date="2023-12-18T18:00:00Z">
        <w:r>
          <w:rPr>
            <w:sz w:val="20"/>
          </w:rPr>
          <w:t xml:space="preserve">Figura: </w:t>
        </w:r>
        <w:r w:rsidRPr="00F2666B">
          <w:rPr>
            <w:sz w:val="20"/>
          </w:rPr>
          <w:t>Identificación de atributos</w:t>
        </w:r>
      </w:ins>
    </w:p>
    <w:p w14:paraId="7F1B044F" w14:textId="77777777" w:rsidR="00DA36F5" w:rsidRPr="00F2666B" w:rsidRDefault="00DA36F5" w:rsidP="00DA36F5">
      <w:pPr>
        <w:spacing w:before="100" w:beforeAutospacing="1" w:after="100" w:afterAutospacing="1" w:line="288" w:lineRule="auto"/>
        <w:ind w:left="335"/>
        <w:contextualSpacing/>
        <w:jc w:val="both"/>
        <w:rPr>
          <w:ins w:id="4405" w:author="Direccion de Politicas y Gestion en Derechos Humanos 14" w:date="2023-12-18T18:00:00Z"/>
          <w:sz w:val="20"/>
        </w:rPr>
      </w:pPr>
      <w:ins w:id="4406" w:author="Direccion de Politicas y Gestion en Derechos Humanos 14" w:date="2023-12-18T18:00:00Z">
        <w:r>
          <w:rPr>
            <w:sz w:val="20"/>
          </w:rPr>
          <w:t>Fuente: OACNUDH</w:t>
        </w:r>
      </w:ins>
    </w:p>
    <w:p w14:paraId="4A814F19" w14:textId="77777777" w:rsidR="00DA36F5" w:rsidRDefault="00DA36F5" w:rsidP="00DA36F5">
      <w:pPr>
        <w:pStyle w:val="Prrafodelista"/>
        <w:numPr>
          <w:ilvl w:val="0"/>
          <w:numId w:val="63"/>
        </w:numPr>
        <w:spacing w:before="100" w:beforeAutospacing="1" w:after="100" w:afterAutospacing="1" w:line="288" w:lineRule="auto"/>
        <w:ind w:left="567" w:hanging="227"/>
        <w:contextualSpacing w:val="0"/>
        <w:jc w:val="both"/>
        <w:rPr>
          <w:ins w:id="4407" w:author="Direccion de Politicas y Gestion en Derechos Humanos 14" w:date="2023-12-18T18:00:00Z"/>
          <w:b/>
          <w:bCs/>
          <w:sz w:val="20"/>
        </w:rPr>
      </w:pPr>
      <w:ins w:id="4408" w:author="Direccion de Politicas y Gestion en Derechos Humanos 14" w:date="2023-12-18T18:00:00Z">
        <w:r w:rsidRPr="00F2666B">
          <w:rPr>
            <w:b/>
            <w:bCs/>
            <w:sz w:val="20"/>
          </w:rPr>
          <w:lastRenderedPageBreak/>
          <w:t>Selección de indicadores</w:t>
        </w:r>
      </w:ins>
    </w:p>
    <w:p w14:paraId="5DC44A6C" w14:textId="77777777" w:rsidR="00DA36F5" w:rsidRPr="00F2666B" w:rsidRDefault="00DA36F5" w:rsidP="00DA36F5">
      <w:pPr>
        <w:pStyle w:val="Prrafodelista"/>
        <w:spacing w:before="100" w:beforeAutospacing="1" w:after="100" w:afterAutospacing="1" w:line="288" w:lineRule="auto"/>
        <w:ind w:left="284"/>
        <w:contextualSpacing w:val="0"/>
        <w:jc w:val="both"/>
        <w:rPr>
          <w:ins w:id="4409" w:author="Direccion de Politicas y Gestion en Derechos Humanos 14" w:date="2023-12-18T18:00:00Z"/>
          <w:sz w:val="20"/>
        </w:rPr>
      </w:pPr>
      <w:ins w:id="4410" w:author="Direccion de Politicas y Gestion en Derechos Humanos 14" w:date="2023-12-18T18:00:00Z">
        <w:r>
          <w:rPr>
            <w:sz w:val="20"/>
          </w:rPr>
          <w:t>Finalmente, d</w:t>
        </w:r>
        <w:r w:rsidRPr="00F2666B">
          <w:rPr>
            <w:sz w:val="20"/>
          </w:rPr>
          <w:t>urante el proceso de selección de indicadores, se siguen tres pasos distintos, cada uno enfocado en una categoría específica de indicadores. El primero de ellos aborda los indicadores estructurales, el segundo se centra en los indicadores de procesos, y el tercero se dedica a los indicadores de resultados.</w:t>
        </w:r>
      </w:ins>
    </w:p>
    <w:p w14:paraId="4E67F0FE" w14:textId="77777777" w:rsidR="00DA36F5" w:rsidRPr="00F2666B" w:rsidRDefault="00DA36F5" w:rsidP="00DA36F5">
      <w:pPr>
        <w:pStyle w:val="Prrafodelista"/>
        <w:numPr>
          <w:ilvl w:val="0"/>
          <w:numId w:val="64"/>
        </w:numPr>
        <w:spacing w:before="100" w:beforeAutospacing="1" w:after="100" w:afterAutospacing="1" w:line="288" w:lineRule="auto"/>
        <w:ind w:left="709"/>
        <w:contextualSpacing w:val="0"/>
        <w:jc w:val="both"/>
        <w:rPr>
          <w:ins w:id="4411" w:author="Direccion de Politicas y Gestion en Derechos Humanos 14" w:date="2023-12-18T18:00:00Z"/>
          <w:sz w:val="20"/>
        </w:rPr>
      </w:pPr>
      <w:ins w:id="4412" w:author="Direccion de Politicas y Gestion en Derechos Humanos 14" w:date="2023-12-18T18:00:00Z">
        <w:r w:rsidRPr="00936DF6">
          <w:rPr>
            <w:b/>
            <w:bCs/>
            <w:sz w:val="20"/>
          </w:rPr>
          <w:t>Indicadores estructurales:</w:t>
        </w:r>
        <w:r w:rsidRPr="00F2666B">
          <w:rPr>
            <w:sz w:val="20"/>
          </w:rPr>
          <w:t xml:space="preserve"> En este primer paso, se realiza la determinación y selección de indicadores estructurales. Estos indicadores están orientados a evaluar elementos fijos o condiciones de base que influyen en la realización de los derechos humanos. Pueden incluir aspectos como leyes, políticas, infraestructuras, y otros elementos fundamentales que establecen la estructura para la protección y promoción de los derechos.</w:t>
        </w:r>
      </w:ins>
    </w:p>
    <w:p w14:paraId="04951F5D" w14:textId="77777777" w:rsidR="00DA36F5" w:rsidRPr="00F2666B" w:rsidRDefault="00DA36F5" w:rsidP="00DA36F5">
      <w:pPr>
        <w:pStyle w:val="Prrafodelista"/>
        <w:numPr>
          <w:ilvl w:val="0"/>
          <w:numId w:val="64"/>
        </w:numPr>
        <w:spacing w:before="100" w:beforeAutospacing="1" w:after="100" w:afterAutospacing="1" w:line="288" w:lineRule="auto"/>
        <w:ind w:left="709"/>
        <w:contextualSpacing w:val="0"/>
        <w:jc w:val="both"/>
        <w:rPr>
          <w:ins w:id="4413" w:author="Direccion de Politicas y Gestion en Derechos Humanos 14" w:date="2023-12-18T18:00:00Z"/>
          <w:sz w:val="20"/>
        </w:rPr>
      </w:pPr>
      <w:ins w:id="4414" w:author="Direccion de Politicas y Gestion en Derechos Humanos 14" w:date="2023-12-18T18:00:00Z">
        <w:r w:rsidRPr="00936DF6">
          <w:rPr>
            <w:b/>
            <w:bCs/>
            <w:sz w:val="20"/>
          </w:rPr>
          <w:t>Indicadores de procesos:</w:t>
        </w:r>
        <w:r w:rsidRPr="00F2666B">
          <w:rPr>
            <w:sz w:val="20"/>
          </w:rPr>
          <w:t xml:space="preserve"> El segundo paso se enfoca en la identificación y selección de indicadores de procesos. Estos indicadores se centran en evaluar las acciones y actividades que se llevan a cabo para implementar y garantizar los derechos humanos. Pueden abarcar procesos administrativos, educativos, legales, entre otros, que contribuyen al desarrollo y cumplimiento de los derechos.</w:t>
        </w:r>
      </w:ins>
    </w:p>
    <w:p w14:paraId="67E0D327" w14:textId="77777777" w:rsidR="00DA36F5" w:rsidRPr="00F2666B" w:rsidRDefault="00DA36F5" w:rsidP="00DA36F5">
      <w:pPr>
        <w:pStyle w:val="Prrafodelista"/>
        <w:numPr>
          <w:ilvl w:val="0"/>
          <w:numId w:val="64"/>
        </w:numPr>
        <w:spacing w:before="100" w:beforeAutospacing="1" w:after="100" w:afterAutospacing="1" w:line="288" w:lineRule="auto"/>
        <w:ind w:left="709"/>
        <w:contextualSpacing w:val="0"/>
        <w:jc w:val="both"/>
        <w:rPr>
          <w:ins w:id="4415" w:author="Direccion de Politicas y Gestion en Derechos Humanos 14" w:date="2023-12-18T18:00:00Z"/>
          <w:sz w:val="20"/>
        </w:rPr>
      </w:pPr>
      <w:ins w:id="4416" w:author="Direccion de Politicas y Gestion en Derechos Humanos 14" w:date="2023-12-18T18:00:00Z">
        <w:r w:rsidRPr="00936DF6">
          <w:rPr>
            <w:b/>
            <w:bCs/>
            <w:sz w:val="20"/>
          </w:rPr>
          <w:t>Indicadores de resultados:</w:t>
        </w:r>
        <w:r w:rsidRPr="00F2666B">
          <w:rPr>
            <w:sz w:val="20"/>
          </w:rPr>
          <w:t xml:space="preserve"> El tercer paso se dedica a la determinación y selección de indicadores de resultados. Estos indicadores están diseñados para medir el impacto o los logros obtenidos como resultado de las acciones implementadas. Pueden incluir mejoras en la calidad de vida, niveles de acceso a servicios, reducción de violaciones a los derechos humanos, entre otros resultados tangibles.</w:t>
        </w:r>
      </w:ins>
    </w:p>
    <w:p w14:paraId="37116AFE" w14:textId="77777777" w:rsidR="00DA36F5" w:rsidRPr="00F2666B" w:rsidRDefault="00DA36F5" w:rsidP="00DA36F5">
      <w:pPr>
        <w:pStyle w:val="Prrafodelista"/>
        <w:spacing w:before="100" w:beforeAutospacing="1" w:after="100" w:afterAutospacing="1" w:line="288" w:lineRule="auto"/>
        <w:ind w:left="284"/>
        <w:contextualSpacing w:val="0"/>
        <w:jc w:val="both"/>
        <w:rPr>
          <w:ins w:id="4417" w:author="Direccion de Politicas y Gestion en Derechos Humanos 14" w:date="2023-12-18T18:00:00Z"/>
          <w:sz w:val="20"/>
        </w:rPr>
      </w:pPr>
      <w:ins w:id="4418" w:author="Direccion de Politicas y Gestion en Derechos Humanos 14" w:date="2023-12-18T18:00:00Z">
        <w:r w:rsidRPr="00F2666B">
          <w:rPr>
            <w:sz w:val="20"/>
          </w:rPr>
          <w:t>Este enfoque tripartito proporciona una estructura integral para la selección de indicadores, abarcando desde las condiciones fundamentales hasta las acciones implementadas y los resultados alcanzados. Cada categoría de indicadores desempeña un papel crucial en la evaluación completa y holística de la protección y promoción de los derechos humanos.</w:t>
        </w:r>
      </w:ins>
    </w:p>
    <w:p w14:paraId="3242545D" w14:textId="77777777" w:rsidR="00DA36F5" w:rsidRDefault="00DA36F5" w:rsidP="00DA36F5">
      <w:pPr>
        <w:jc w:val="center"/>
        <w:rPr>
          <w:ins w:id="4419" w:author="Direccion de Politicas y Gestion en Derechos Humanos 14" w:date="2023-12-18T18:00:00Z"/>
          <w:rFonts w:cstheme="minorHAnsi"/>
          <w:b/>
          <w:bCs/>
          <w:sz w:val="20"/>
          <w:szCs w:val="20"/>
          <w:highlight w:val="yellow"/>
          <w:lang w:val="es-ES"/>
        </w:rPr>
      </w:pPr>
      <w:ins w:id="4420" w:author="Direccion de Politicas y Gestion en Derechos Humanos 14" w:date="2023-12-18T18:00:00Z">
        <w:r>
          <w:rPr>
            <w:noProof/>
          </w:rPr>
          <w:drawing>
            <wp:inline distT="0" distB="0" distL="0" distR="0" wp14:anchorId="538B5766" wp14:editId="23A4C40A">
              <wp:extent cx="3100039" cy="3241430"/>
              <wp:effectExtent l="0" t="0" r="5715" b="0"/>
              <wp:docPr id="1555831261" name="Imagen 155583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3115384" cy="3257475"/>
                      </a:xfrm>
                      <a:prstGeom prst="rect">
                        <a:avLst/>
                      </a:prstGeom>
                      <a:noFill/>
                      <a:ln>
                        <a:noFill/>
                      </a:ln>
                    </pic:spPr>
                  </pic:pic>
                </a:graphicData>
              </a:graphic>
            </wp:inline>
          </w:drawing>
        </w:r>
      </w:ins>
    </w:p>
    <w:p w14:paraId="35AB2F34" w14:textId="77777777" w:rsidR="00DA36F5" w:rsidRDefault="00DA36F5" w:rsidP="00DA36F5">
      <w:pPr>
        <w:spacing w:before="100" w:beforeAutospacing="1" w:after="100" w:afterAutospacing="1" w:line="288" w:lineRule="auto"/>
        <w:ind w:left="335"/>
        <w:contextualSpacing/>
        <w:jc w:val="both"/>
        <w:rPr>
          <w:ins w:id="4421" w:author="Direccion de Politicas y Gestion en Derechos Humanos 14" w:date="2023-12-18T18:00:00Z"/>
          <w:sz w:val="20"/>
        </w:rPr>
      </w:pPr>
      <w:ins w:id="4422" w:author="Direccion de Politicas y Gestion en Derechos Humanos 14" w:date="2023-12-18T18:00:00Z">
        <w:r>
          <w:rPr>
            <w:sz w:val="20"/>
          </w:rPr>
          <w:t xml:space="preserve">Figura: </w:t>
        </w:r>
        <w:r w:rsidRPr="00936DF6">
          <w:rPr>
            <w:sz w:val="20"/>
          </w:rPr>
          <w:t>Selección de indicadores</w:t>
        </w:r>
      </w:ins>
    </w:p>
    <w:p w14:paraId="033EB94F" w14:textId="77777777" w:rsidR="00DA36F5" w:rsidRPr="00F2666B" w:rsidRDefault="00DA36F5" w:rsidP="00DA36F5">
      <w:pPr>
        <w:spacing w:before="100" w:beforeAutospacing="1" w:after="100" w:afterAutospacing="1" w:line="288" w:lineRule="auto"/>
        <w:ind w:left="335"/>
        <w:contextualSpacing/>
        <w:jc w:val="both"/>
        <w:rPr>
          <w:ins w:id="4423" w:author="Direccion de Politicas y Gestion en Derechos Humanos 14" w:date="2023-12-18T18:00:00Z"/>
          <w:sz w:val="20"/>
        </w:rPr>
      </w:pPr>
      <w:ins w:id="4424" w:author="Direccion de Politicas y Gestion en Derechos Humanos 14" w:date="2023-12-18T18:00:00Z">
        <w:r>
          <w:rPr>
            <w:sz w:val="20"/>
          </w:rPr>
          <w:t>Fuente: OACNUDH</w:t>
        </w:r>
      </w:ins>
    </w:p>
    <w:p w14:paraId="1857AFE4" w14:textId="77777777" w:rsidR="00DA36F5" w:rsidRPr="00F2666B" w:rsidRDefault="00DA36F5" w:rsidP="00DA36F5">
      <w:pPr>
        <w:pStyle w:val="Prrafodelista"/>
        <w:spacing w:before="100" w:beforeAutospacing="1" w:after="100" w:afterAutospacing="1" w:line="288" w:lineRule="auto"/>
        <w:ind w:left="284"/>
        <w:contextualSpacing w:val="0"/>
        <w:jc w:val="both"/>
        <w:rPr>
          <w:ins w:id="4425" w:author="Direccion de Politicas y Gestion en Derechos Humanos 14" w:date="2023-12-18T18:00:00Z"/>
          <w:sz w:val="20"/>
        </w:rPr>
      </w:pPr>
      <w:ins w:id="4426" w:author="Direccion de Politicas y Gestion en Derechos Humanos 14" w:date="2023-12-18T18:00:00Z">
        <w:r w:rsidRPr="00F2666B">
          <w:rPr>
            <w:sz w:val="20"/>
          </w:rPr>
          <w:lastRenderedPageBreak/>
          <w:t>En el contexto de la PNMDH, se llevó a cabo un proceso de consulta y socialización del indicador propuesto. La Secretaría Técnica del Grupo de Trabajo Multisectorial lideró la consulta, durante la cual se presentó a consideración el contenido preliminar del entregable 2 de la PNMDH. Este entregable incluía la presentación del indicador diseñado para abordar el problema público identificado.</w:t>
        </w:r>
      </w:ins>
    </w:p>
    <w:p w14:paraId="77038D67" w14:textId="77777777" w:rsidR="00DA36F5" w:rsidRPr="00F2666B" w:rsidRDefault="00DA36F5" w:rsidP="00DA36F5">
      <w:pPr>
        <w:pStyle w:val="Prrafodelista"/>
        <w:spacing w:before="100" w:beforeAutospacing="1" w:after="100" w:afterAutospacing="1" w:line="288" w:lineRule="auto"/>
        <w:ind w:left="284"/>
        <w:contextualSpacing w:val="0"/>
        <w:jc w:val="both"/>
        <w:rPr>
          <w:ins w:id="4427" w:author="Direccion de Politicas y Gestion en Derechos Humanos 14" w:date="2023-12-18T18:00:00Z"/>
          <w:sz w:val="20"/>
        </w:rPr>
      </w:pPr>
      <w:ins w:id="4428" w:author="Direccion de Politicas y Gestion en Derechos Humanos 14" w:date="2023-12-18T18:00:00Z">
        <w:r w:rsidRPr="00F2666B">
          <w:rPr>
            <w:sz w:val="20"/>
          </w:rPr>
          <w:t>Durante el proceso de consulta, se recopilaron comentarios y observaciones de los participantes, los cuales han sido incorporados en la versión actual del documento. Además de los comentarios, se recibieron expresiones de conformidad respecto al contenido presentado en el documento.</w:t>
        </w:r>
      </w:ins>
    </w:p>
    <w:p w14:paraId="5E549583" w14:textId="77777777" w:rsidR="00DA36F5" w:rsidRPr="00F2666B" w:rsidRDefault="00DA36F5" w:rsidP="00DA36F5">
      <w:pPr>
        <w:pStyle w:val="Prrafodelista"/>
        <w:spacing w:before="100" w:beforeAutospacing="1" w:after="100" w:afterAutospacing="1" w:line="288" w:lineRule="auto"/>
        <w:ind w:left="284"/>
        <w:contextualSpacing w:val="0"/>
        <w:jc w:val="both"/>
        <w:rPr>
          <w:ins w:id="4429" w:author="Direccion de Politicas y Gestion en Derechos Humanos 14" w:date="2023-12-18T18:00:00Z"/>
          <w:sz w:val="20"/>
        </w:rPr>
      </w:pPr>
      <w:ins w:id="4430" w:author="Direccion de Politicas y Gestion en Derechos Humanos 14" w:date="2023-12-18T18:00:00Z">
        <w:r w:rsidRPr="00F2666B">
          <w:rPr>
            <w:sz w:val="20"/>
          </w:rPr>
          <w:t xml:space="preserve">Este enfoque participativo y consultivo refleja un compromiso con la transparencia y la inclusión de diversas perspectivas en la construcción y validación del indicador propuesto. La retroalimentación recopilada durante este proceso contribuye a la mejora y refinamiento del indicador, asegurando su pertinencia y efectividad en </w:t>
        </w:r>
        <w:r w:rsidRPr="00F2445D">
          <w:rPr>
            <w:sz w:val="20"/>
          </w:rPr>
          <w:t>el abordaje</w:t>
        </w:r>
        <w:r w:rsidRPr="00F2666B">
          <w:rPr>
            <w:sz w:val="20"/>
          </w:rPr>
          <w:t xml:space="preserve"> del problema público en el marco de la PNMDH.</w:t>
        </w:r>
      </w:ins>
    </w:p>
    <w:p w14:paraId="6DF8AE69" w14:textId="77777777" w:rsidR="00DA36F5" w:rsidRDefault="00DA36F5" w:rsidP="00DA36F5">
      <w:pPr>
        <w:ind w:left="284"/>
        <w:rPr>
          <w:ins w:id="4431" w:author="Direccion de Politicas y Gestion en Derechos Humanos 14" w:date="2023-12-18T18:00:00Z"/>
          <w:rFonts w:cstheme="minorHAnsi"/>
          <w:b/>
          <w:bCs/>
          <w:sz w:val="20"/>
          <w:szCs w:val="20"/>
          <w:lang w:val="es-ES"/>
        </w:rPr>
      </w:pPr>
      <w:ins w:id="4432" w:author="Direccion de Politicas y Gestion en Derechos Humanos 14" w:date="2023-12-18T18:00:00Z">
        <w:r w:rsidRPr="009662D4">
          <w:rPr>
            <w:rFonts w:cstheme="minorHAnsi"/>
            <w:b/>
            <w:bCs/>
            <w:noProof/>
            <w:sz w:val="20"/>
            <w:szCs w:val="20"/>
            <w:lang w:val="es-ES"/>
          </w:rPr>
          <w:drawing>
            <wp:inline distT="0" distB="0" distL="0" distR="0" wp14:anchorId="03018143" wp14:editId="6BC8A1B5">
              <wp:extent cx="5187688" cy="3634554"/>
              <wp:effectExtent l="0" t="0" r="0" b="4445"/>
              <wp:docPr id="213772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9704" name=""/>
                      <pic:cNvPicPr/>
                    </pic:nvPicPr>
                    <pic:blipFill>
                      <a:blip r:embed="rId99"/>
                      <a:stretch>
                        <a:fillRect/>
                      </a:stretch>
                    </pic:blipFill>
                    <pic:spPr>
                      <a:xfrm>
                        <a:off x="0" y="0"/>
                        <a:ext cx="5223354" cy="3659542"/>
                      </a:xfrm>
                      <a:prstGeom prst="rect">
                        <a:avLst/>
                      </a:prstGeom>
                    </pic:spPr>
                  </pic:pic>
                </a:graphicData>
              </a:graphic>
            </wp:inline>
          </w:drawing>
        </w:r>
      </w:ins>
    </w:p>
    <w:p w14:paraId="7847DA97" w14:textId="77777777" w:rsidR="00DA36F5" w:rsidRDefault="00DA36F5" w:rsidP="00DA36F5">
      <w:pPr>
        <w:ind w:left="284"/>
        <w:rPr>
          <w:ins w:id="4433" w:author="Direccion de Politicas y Gestion en Derechos Humanos 14" w:date="2023-12-18T18:00:00Z"/>
          <w:rFonts w:cstheme="minorHAnsi"/>
          <w:b/>
          <w:bCs/>
          <w:sz w:val="20"/>
          <w:szCs w:val="20"/>
          <w:lang w:val="es-ES"/>
        </w:rPr>
      </w:pPr>
      <w:ins w:id="4434" w:author="Direccion de Politicas y Gestion en Derechos Humanos 14" w:date="2023-12-18T18:00:00Z">
        <w:r w:rsidRPr="009662D4">
          <w:rPr>
            <w:rFonts w:cstheme="minorHAnsi"/>
            <w:b/>
            <w:bCs/>
            <w:noProof/>
            <w:sz w:val="20"/>
            <w:szCs w:val="20"/>
            <w:lang w:val="es-ES"/>
          </w:rPr>
          <w:drawing>
            <wp:inline distT="0" distB="0" distL="0" distR="0" wp14:anchorId="0AF089B5" wp14:editId="48DF8CFD">
              <wp:extent cx="5140325" cy="1817649"/>
              <wp:effectExtent l="0" t="0" r="3175" b="0"/>
              <wp:docPr id="1640408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8304"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164310" cy="1826130"/>
                      </a:xfrm>
                      <a:prstGeom prst="rect">
                        <a:avLst/>
                      </a:prstGeom>
                      <a:ln>
                        <a:noFill/>
                      </a:ln>
                      <a:extLst>
                        <a:ext uri="{53640926-AAD7-44D8-BBD7-CCE9431645EC}">
                          <a14:shadowObscured xmlns:a14="http://schemas.microsoft.com/office/drawing/2010/main"/>
                        </a:ext>
                      </a:extLst>
                    </pic:spPr>
                  </pic:pic>
                </a:graphicData>
              </a:graphic>
            </wp:inline>
          </w:drawing>
        </w:r>
      </w:ins>
    </w:p>
    <w:p w14:paraId="7799DB26" w14:textId="77777777" w:rsidR="00DA36F5" w:rsidRDefault="00DA36F5" w:rsidP="00DA36F5">
      <w:pPr>
        <w:ind w:left="284"/>
        <w:rPr>
          <w:ins w:id="4435" w:author="Direccion de Politicas y Gestion en Derechos Humanos 14" w:date="2023-12-18T18:00:00Z"/>
          <w:rFonts w:cstheme="minorHAnsi"/>
          <w:b/>
          <w:bCs/>
          <w:sz w:val="20"/>
          <w:szCs w:val="20"/>
          <w:lang w:val="es-ES"/>
        </w:rPr>
      </w:pPr>
      <w:ins w:id="4436" w:author="Direccion de Politicas y Gestion en Derechos Humanos 14" w:date="2023-12-18T18:00:00Z">
        <w:r w:rsidRPr="009662D4">
          <w:rPr>
            <w:rFonts w:cstheme="minorHAnsi"/>
            <w:b/>
            <w:bCs/>
            <w:noProof/>
            <w:sz w:val="20"/>
            <w:szCs w:val="20"/>
            <w:lang w:val="es-ES"/>
          </w:rPr>
          <w:lastRenderedPageBreak/>
          <w:drawing>
            <wp:inline distT="0" distB="0" distL="0" distR="0" wp14:anchorId="4330B481" wp14:editId="3E899699">
              <wp:extent cx="5062220" cy="1460810"/>
              <wp:effectExtent l="0" t="0" r="5080" b="6350"/>
              <wp:docPr id="2111586551" name="Imagen 211158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8304"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086008" cy="1467674"/>
                      </a:xfrm>
                      <a:prstGeom prst="rect">
                        <a:avLst/>
                      </a:prstGeom>
                      <a:ln>
                        <a:noFill/>
                      </a:ln>
                      <a:extLst>
                        <a:ext uri="{53640926-AAD7-44D8-BBD7-CCE9431645EC}">
                          <a14:shadowObscured xmlns:a14="http://schemas.microsoft.com/office/drawing/2010/main"/>
                        </a:ext>
                      </a:extLst>
                    </pic:spPr>
                  </pic:pic>
                </a:graphicData>
              </a:graphic>
            </wp:inline>
          </w:drawing>
        </w:r>
      </w:ins>
    </w:p>
    <w:p w14:paraId="64792A3A" w14:textId="77777777" w:rsidR="00DA36F5" w:rsidRDefault="00DA36F5" w:rsidP="00DA36F5">
      <w:pPr>
        <w:ind w:left="284"/>
        <w:rPr>
          <w:ins w:id="4437" w:author="Direccion de Politicas y Gestion en Derechos Humanos 14" w:date="2023-12-18T18:00:00Z"/>
          <w:rFonts w:cstheme="minorHAnsi"/>
          <w:b/>
          <w:bCs/>
          <w:sz w:val="20"/>
          <w:szCs w:val="20"/>
          <w:lang w:val="es-ES"/>
        </w:rPr>
      </w:pPr>
      <w:ins w:id="4438" w:author="Direccion de Politicas y Gestion en Derechos Humanos 14" w:date="2023-12-18T18:00:00Z">
        <w:r w:rsidRPr="009662D4">
          <w:rPr>
            <w:rFonts w:cstheme="minorHAnsi"/>
            <w:b/>
            <w:bCs/>
            <w:noProof/>
            <w:sz w:val="20"/>
            <w:szCs w:val="20"/>
            <w:lang w:val="es-ES"/>
          </w:rPr>
          <w:drawing>
            <wp:inline distT="0" distB="0" distL="0" distR="0" wp14:anchorId="3F634E56" wp14:editId="5FC12284">
              <wp:extent cx="5084445" cy="1862254"/>
              <wp:effectExtent l="0" t="0" r="1905" b="5080"/>
              <wp:docPr id="236218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8680" name=""/>
                      <pic:cNvPicPr/>
                    </pic:nvPicPr>
                    <pic:blipFill>
                      <a:blip r:embed="rId102"/>
                      <a:stretch>
                        <a:fillRect/>
                      </a:stretch>
                    </pic:blipFill>
                    <pic:spPr>
                      <a:xfrm>
                        <a:off x="0" y="0"/>
                        <a:ext cx="5095153" cy="1866176"/>
                      </a:xfrm>
                      <a:prstGeom prst="rect">
                        <a:avLst/>
                      </a:prstGeom>
                    </pic:spPr>
                  </pic:pic>
                </a:graphicData>
              </a:graphic>
            </wp:inline>
          </w:drawing>
        </w:r>
      </w:ins>
    </w:p>
    <w:p w14:paraId="1755E2CB" w14:textId="77777777" w:rsidR="00DA36F5" w:rsidRPr="00EC3F16" w:rsidRDefault="00DA36F5" w:rsidP="00DA36F5">
      <w:pPr>
        <w:pStyle w:val="Prrafodelista"/>
        <w:spacing w:before="100" w:beforeAutospacing="1" w:after="100" w:afterAutospacing="1" w:line="288" w:lineRule="auto"/>
        <w:ind w:left="284"/>
        <w:jc w:val="both"/>
        <w:rPr>
          <w:ins w:id="4439" w:author="Direccion de Politicas y Gestion en Derechos Humanos 14" w:date="2023-12-18T18:00:00Z"/>
          <w:sz w:val="20"/>
        </w:rPr>
      </w:pPr>
      <w:ins w:id="4440" w:author="Direccion de Politicas y Gestion en Derechos Humanos 14" w:date="2023-12-18T18:00:00Z">
        <w:r w:rsidRPr="00EC3F16">
          <w:rPr>
            <w:sz w:val="20"/>
          </w:rPr>
          <w:t>En el marco del proceso de socialización del indicador destinado a abordar el problema público identificado en la PNMDH, se llevaron a cabo presentaciones en diversos contextos, ampliando así la difusión y participación. Este indicador fue expuesto durante los talleres dedicados a la determinación de alternativas de solución, proporcionando a los participantes una visión clara y detallada de la propuesta.</w:t>
        </w:r>
      </w:ins>
    </w:p>
    <w:p w14:paraId="54EA328D" w14:textId="77777777" w:rsidR="00DA36F5" w:rsidRPr="00EC3F16" w:rsidRDefault="00DA36F5" w:rsidP="00DA36F5">
      <w:pPr>
        <w:pStyle w:val="Prrafodelista"/>
        <w:spacing w:before="100" w:beforeAutospacing="1" w:after="100" w:afterAutospacing="1" w:line="288" w:lineRule="auto"/>
        <w:ind w:left="284"/>
        <w:jc w:val="both"/>
        <w:rPr>
          <w:ins w:id="4441" w:author="Direccion de Politicas y Gestion en Derechos Humanos 14" w:date="2023-12-18T18:00:00Z"/>
          <w:sz w:val="20"/>
        </w:rPr>
      </w:pPr>
    </w:p>
    <w:p w14:paraId="37A23CE4" w14:textId="77777777" w:rsidR="00DA36F5" w:rsidRPr="00EC3F16" w:rsidRDefault="00DA36F5" w:rsidP="00DA36F5">
      <w:pPr>
        <w:pStyle w:val="Prrafodelista"/>
        <w:spacing w:before="100" w:beforeAutospacing="1" w:after="100" w:afterAutospacing="1" w:line="288" w:lineRule="auto"/>
        <w:ind w:left="284"/>
        <w:jc w:val="both"/>
        <w:rPr>
          <w:ins w:id="4442" w:author="Direccion de Politicas y Gestion en Derechos Humanos 14" w:date="2023-12-18T18:00:00Z"/>
          <w:sz w:val="20"/>
        </w:rPr>
      </w:pPr>
      <w:ins w:id="4443" w:author="Direccion de Politicas y Gestion en Derechos Humanos 14" w:date="2023-12-18T18:00:00Z">
        <w:r w:rsidRPr="00EC3F16">
          <w:rPr>
            <w:sz w:val="20"/>
          </w:rPr>
          <w:t>Además de los talleres específicos, el indicador también se presentó en la Semana de Derechos Humanos, evento que ofrece una plataforma destacada para discutir, compartir y sensibilizar sobre cuestiones relacionadas con los derechos humanos. Al presentar el indicador en este contexto más amplio, se facilita la participación de un público diverso y se fomenta la conciencia y comprensión sobre la importancia del indicador en la resolución del problema público identificado por la PNMDH.</w:t>
        </w:r>
      </w:ins>
    </w:p>
    <w:p w14:paraId="6606BF5B" w14:textId="77777777" w:rsidR="00DA36F5" w:rsidRPr="00EC3F16" w:rsidRDefault="00DA36F5" w:rsidP="00DA36F5">
      <w:pPr>
        <w:pStyle w:val="Prrafodelista"/>
        <w:spacing w:before="100" w:beforeAutospacing="1" w:after="100" w:afterAutospacing="1" w:line="288" w:lineRule="auto"/>
        <w:ind w:left="284"/>
        <w:jc w:val="both"/>
        <w:rPr>
          <w:ins w:id="4444" w:author="Direccion de Politicas y Gestion en Derechos Humanos 14" w:date="2023-12-18T18:00:00Z"/>
          <w:sz w:val="20"/>
        </w:rPr>
      </w:pPr>
    </w:p>
    <w:p w14:paraId="2BE7FFAB" w14:textId="77777777" w:rsidR="00DA36F5" w:rsidRDefault="00DA36F5" w:rsidP="00DA36F5">
      <w:pPr>
        <w:pStyle w:val="Prrafodelista"/>
        <w:spacing w:before="100" w:beforeAutospacing="1" w:after="100" w:afterAutospacing="1" w:line="288" w:lineRule="auto"/>
        <w:ind w:left="284"/>
        <w:contextualSpacing w:val="0"/>
        <w:jc w:val="both"/>
        <w:rPr>
          <w:ins w:id="4445" w:author="Direccion de Politicas y Gestion en Derechos Humanos 14" w:date="2023-12-18T18:00:00Z"/>
          <w:sz w:val="20"/>
        </w:rPr>
      </w:pPr>
      <w:ins w:id="4446" w:author="Direccion de Politicas y Gestion en Derechos Humanos 14" w:date="2023-12-18T18:00:00Z">
        <w:r w:rsidRPr="00EC3F16">
          <w:rPr>
            <w:sz w:val="20"/>
          </w:rPr>
          <w:t>La inclusión del indicador en estas instancias de participación y diálogo contribuye a enriquecer el proceso al obtener una variedad de perspectivas y retroalimentación de diferentes partes interesadas. Además, al integrar el indicador en eventos y actividades centradas en los derechos humanos, se refuerza su relevancia y se destaca su papel en la promoción y protección de estos derechos.</w:t>
        </w:r>
      </w:ins>
    </w:p>
    <w:p w14:paraId="7E481564" w14:textId="77777777" w:rsidR="00DA36F5" w:rsidRPr="00F2666B" w:rsidRDefault="00DA36F5" w:rsidP="00DA36F5">
      <w:pPr>
        <w:pStyle w:val="Prrafodelista"/>
        <w:spacing w:before="100" w:beforeAutospacing="1" w:after="100" w:afterAutospacing="1" w:line="288" w:lineRule="auto"/>
        <w:ind w:left="284"/>
        <w:contextualSpacing w:val="0"/>
        <w:jc w:val="both"/>
        <w:rPr>
          <w:ins w:id="4447" w:author="Direccion de Politicas y Gestion en Derechos Humanos 14" w:date="2023-12-18T18:00:00Z"/>
          <w:sz w:val="20"/>
        </w:rPr>
      </w:pPr>
      <w:ins w:id="4448" w:author="Direccion de Politicas y Gestion en Derechos Humanos 14" w:date="2023-12-18T18:00:00Z">
        <w:r>
          <w:rPr>
            <w:noProof/>
            <w:sz w:val="20"/>
          </w:rPr>
          <w:drawing>
            <wp:inline distT="0" distB="0" distL="0" distR="0" wp14:anchorId="0F5603AA" wp14:editId="71D73ED6">
              <wp:extent cx="2581275" cy="1935957"/>
              <wp:effectExtent l="0" t="0" r="0" b="7620"/>
              <wp:docPr id="11775063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2613198" cy="1959899"/>
                      </a:xfrm>
                      <a:prstGeom prst="rect">
                        <a:avLst/>
                      </a:prstGeom>
                      <a:noFill/>
                    </pic:spPr>
                  </pic:pic>
                </a:graphicData>
              </a:graphic>
            </wp:inline>
          </w:drawing>
        </w:r>
        <w:r>
          <w:rPr>
            <w:sz w:val="20"/>
          </w:rPr>
          <w:t xml:space="preserve"> </w:t>
        </w:r>
        <w:r>
          <w:rPr>
            <w:rFonts w:cstheme="minorHAnsi"/>
            <w:b/>
            <w:bCs/>
            <w:noProof/>
            <w:sz w:val="20"/>
            <w:szCs w:val="20"/>
            <w:lang w:val="es-ES"/>
          </w:rPr>
          <w:drawing>
            <wp:inline distT="0" distB="0" distL="0" distR="0" wp14:anchorId="69928CC7" wp14:editId="362FA402">
              <wp:extent cx="2590800" cy="1951919"/>
              <wp:effectExtent l="0" t="0" r="0" b="0"/>
              <wp:docPr id="14314376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2613508" cy="1969027"/>
                      </a:xfrm>
                      <a:prstGeom prst="rect">
                        <a:avLst/>
                      </a:prstGeom>
                      <a:noFill/>
                    </pic:spPr>
                  </pic:pic>
                </a:graphicData>
              </a:graphic>
            </wp:inline>
          </w:drawing>
        </w:r>
      </w:ins>
    </w:p>
    <w:p w14:paraId="65EF130D" w14:textId="11C2AA09" w:rsidR="007678D2" w:rsidRPr="007678D2" w:rsidRDefault="007678D2" w:rsidP="00C37D8D">
      <w:pPr>
        <w:pStyle w:val="Ttulo1"/>
        <w:rPr>
          <w:ins w:id="4449" w:author="Direccion de Politicas y Gestion en Derechos Humanos 14" w:date="2023-12-18T11:57:00Z"/>
          <w:rPrChange w:id="4450" w:author="Direccion de Politicas y Gestion en Derechos Humanos 14" w:date="2023-12-18T12:05:00Z">
            <w:rPr>
              <w:ins w:id="4451" w:author="Direccion de Politicas y Gestion en Derechos Humanos 14" w:date="2023-12-18T11:57:00Z"/>
              <w:rFonts w:cstheme="minorHAnsi"/>
              <w:b/>
              <w:bCs/>
              <w:sz w:val="20"/>
              <w:szCs w:val="20"/>
              <w:lang w:val="es-ES"/>
            </w:rPr>
          </w:rPrChange>
        </w:rPr>
        <w:pPrChange w:id="4452" w:author="Direccion de Politicas y Gestion en Derechos Humanos 14" w:date="2023-12-29T09:59:00Z">
          <w:pPr>
            <w:spacing w:after="0" w:line="240" w:lineRule="auto"/>
          </w:pPr>
        </w:pPrChange>
      </w:pPr>
      <w:bookmarkStart w:id="4453" w:name="_Toc154739298"/>
      <w:ins w:id="4454" w:author="Direccion de Politicas y Gestion en Derechos Humanos 14" w:date="2023-12-18T11:57:00Z">
        <w:r w:rsidRPr="007678D2">
          <w:rPr>
            <w:rPrChange w:id="4455" w:author="Direccion de Politicas y Gestion en Derechos Humanos 14" w:date="2023-12-18T12:05:00Z">
              <w:rPr>
                <w:bCs/>
                <w:sz w:val="20"/>
                <w:szCs w:val="20"/>
                <w:lang w:val="es-ES"/>
              </w:rPr>
            </w:rPrChange>
          </w:rPr>
          <w:lastRenderedPageBreak/>
          <w:t xml:space="preserve">Anexo 4: </w:t>
        </w:r>
      </w:ins>
      <w:r w:rsidR="00AA0E5F">
        <w:t>M</w:t>
      </w:r>
      <w:ins w:id="4456" w:author="Direccion de Politicas y Gestion en Derechos Humanos 14" w:date="2023-12-18T11:57:00Z">
        <w:r w:rsidRPr="007678D2">
          <w:rPr>
            <w:rPrChange w:id="4457" w:author="Direccion de Politicas y Gestion en Derechos Humanos 14" w:date="2023-12-18T12:05:00Z">
              <w:rPr>
                <w:bCs/>
                <w:sz w:val="20"/>
                <w:szCs w:val="20"/>
                <w:lang w:val="es-ES"/>
              </w:rPr>
            </w:rPrChange>
          </w:rPr>
          <w:t>etodología de selección de alternativas de solución</w:t>
        </w:r>
        <w:bookmarkEnd w:id="4453"/>
      </w:ins>
    </w:p>
    <w:p w14:paraId="4A709C89" w14:textId="77777777" w:rsidR="007678D2" w:rsidRPr="007678D2" w:rsidRDefault="007678D2">
      <w:pPr>
        <w:spacing w:before="100" w:beforeAutospacing="1" w:after="100" w:afterAutospacing="1" w:line="288" w:lineRule="auto"/>
        <w:jc w:val="both"/>
        <w:rPr>
          <w:ins w:id="4458" w:author="Direccion de Politicas y Gestion en Derechos Humanos 14" w:date="2023-12-18T12:16:00Z"/>
          <w:b/>
          <w:bCs/>
          <w:sz w:val="20"/>
          <w:u w:val="single"/>
          <w:rPrChange w:id="4459" w:author="Direccion de Politicas y Gestion en Derechos Humanos 14" w:date="2023-12-18T12:17:00Z">
            <w:rPr>
              <w:ins w:id="4460" w:author="Direccion de Politicas y Gestion en Derechos Humanos 14" w:date="2023-12-18T12:16:00Z"/>
              <w:b/>
              <w:u w:val="single"/>
              <w:lang w:val="es-ES"/>
            </w:rPr>
          </w:rPrChange>
        </w:rPr>
        <w:pPrChange w:id="4461" w:author="Direccion de Politicas y Gestion en Derechos Humanos 14" w:date="2023-12-18T12:17:00Z">
          <w:pPr>
            <w:jc w:val="both"/>
          </w:pPr>
        </w:pPrChange>
      </w:pPr>
      <w:ins w:id="4462" w:author="Direccion de Politicas y Gestion en Derechos Humanos 14" w:date="2023-12-18T12:16:00Z">
        <w:r w:rsidRPr="007678D2">
          <w:rPr>
            <w:b/>
            <w:bCs/>
            <w:sz w:val="20"/>
            <w:u w:val="single"/>
            <w:rPrChange w:id="4463" w:author="Direccion de Politicas y Gestion en Derechos Humanos 14" w:date="2023-12-18T12:17:00Z">
              <w:rPr>
                <w:b/>
                <w:u w:val="single"/>
                <w:lang w:val="es-ES"/>
              </w:rPr>
            </w:rPrChange>
          </w:rPr>
          <w:t>Identificación de alternativas de solución</w:t>
        </w:r>
      </w:ins>
    </w:p>
    <w:p w14:paraId="5D3202AB" w14:textId="77777777" w:rsidR="007678D2" w:rsidRPr="007678D2" w:rsidRDefault="007678D2">
      <w:pPr>
        <w:spacing w:before="100" w:beforeAutospacing="1" w:after="100" w:afterAutospacing="1" w:line="288" w:lineRule="auto"/>
        <w:jc w:val="both"/>
        <w:rPr>
          <w:ins w:id="4464" w:author="Direccion de Politicas y Gestion en Derechos Humanos 14" w:date="2023-12-18T12:16:00Z"/>
          <w:sz w:val="20"/>
          <w:rPrChange w:id="4465" w:author="Direccion de Politicas y Gestion en Derechos Humanos 14" w:date="2023-12-18T12:17:00Z">
            <w:rPr>
              <w:ins w:id="4466" w:author="Direccion de Politicas y Gestion en Derechos Humanos 14" w:date="2023-12-18T12:16:00Z"/>
            </w:rPr>
          </w:rPrChange>
        </w:rPr>
        <w:pPrChange w:id="4467" w:author="Direccion de Politicas y Gestion en Derechos Humanos 14" w:date="2023-12-18T12:17:00Z">
          <w:pPr>
            <w:jc w:val="both"/>
          </w:pPr>
        </w:pPrChange>
      </w:pPr>
      <w:ins w:id="4468" w:author="Direccion de Politicas y Gestion en Derechos Humanos 14" w:date="2023-12-18T12:16:00Z">
        <w:r w:rsidRPr="007678D2">
          <w:rPr>
            <w:sz w:val="20"/>
            <w:rPrChange w:id="4469" w:author="Direccion de Politicas y Gestion en Derechos Humanos 14" w:date="2023-12-18T12:17:00Z">
              <w:rPr/>
            </w:rPrChange>
          </w:rPr>
          <w:t>Para la identificación de alternativas de solución, se llevaron a cabo talleres descentralizados en las ciudades de Arequipa y la Libertad con la participación de funcionarios públicos y representantes de la sociedad civil. Adicionalmente, se organizaron talleres de asistencia técnica con la participación de expertos del Sistema Universal de Protección de Derechos Humanos de las Agencias de la ONU y la Coordinadora Nacional de Derechos Humanos en la ciudad de Lima. En el desarrollo de los talleres, se implementó la metodología denominada Café Mundial, la cual facilitó un proceso participativo y colaborativo, aprovechando la diversidad de perspectivas y experiencias de los participantes.</w:t>
        </w:r>
      </w:ins>
    </w:p>
    <w:p w14:paraId="4E5CE962" w14:textId="2802EAF0" w:rsidR="007678D2" w:rsidRPr="007678D2" w:rsidRDefault="007678D2">
      <w:pPr>
        <w:pStyle w:val="Prrafodelista"/>
        <w:numPr>
          <w:ilvl w:val="0"/>
          <w:numId w:val="56"/>
        </w:numPr>
        <w:spacing w:before="100" w:beforeAutospacing="1" w:after="100" w:afterAutospacing="1" w:line="288" w:lineRule="auto"/>
        <w:ind w:left="284" w:hanging="283"/>
        <w:jc w:val="both"/>
        <w:rPr>
          <w:ins w:id="4470" w:author="Direccion de Politicas y Gestion en Derechos Humanos 14" w:date="2023-12-18T12:22:00Z"/>
          <w:b/>
          <w:bCs/>
          <w:sz w:val="20"/>
          <w:rPrChange w:id="4471" w:author="Direccion de Politicas y Gestion en Derechos Humanos 14" w:date="2023-12-18T12:23:00Z">
            <w:rPr>
              <w:ins w:id="4472" w:author="Direccion de Politicas y Gestion en Derechos Humanos 14" w:date="2023-12-18T12:22:00Z"/>
              <w:sz w:val="20"/>
            </w:rPr>
          </w:rPrChange>
        </w:rPr>
        <w:pPrChange w:id="4473" w:author="Direccion de Politicas y Gestion en Derechos Humanos 14" w:date="2023-12-18T12:23:00Z">
          <w:pPr>
            <w:spacing w:before="100" w:beforeAutospacing="1" w:after="100" w:afterAutospacing="1" w:line="288" w:lineRule="auto"/>
            <w:ind w:left="336"/>
            <w:jc w:val="both"/>
          </w:pPr>
        </w:pPrChange>
      </w:pPr>
      <w:ins w:id="4474" w:author="Direccion de Politicas y Gestion en Derechos Humanos 14" w:date="2023-12-18T12:22:00Z">
        <w:r w:rsidRPr="007678D2">
          <w:rPr>
            <w:b/>
            <w:bCs/>
            <w:sz w:val="20"/>
            <w:rPrChange w:id="4475" w:author="Direccion de Politicas y Gestion en Derechos Humanos 14" w:date="2023-12-18T12:23:00Z">
              <w:rPr>
                <w:sz w:val="20"/>
              </w:rPr>
            </w:rPrChange>
          </w:rPr>
          <w:t>Objetivos:</w:t>
        </w:r>
      </w:ins>
    </w:p>
    <w:p w14:paraId="3CE73605" w14:textId="5E4E9FB8" w:rsidR="007678D2" w:rsidRDefault="007678D2" w:rsidP="00203BE5">
      <w:pPr>
        <w:spacing w:before="100" w:beforeAutospacing="1" w:after="100" w:afterAutospacing="1" w:line="288" w:lineRule="auto"/>
        <w:jc w:val="both"/>
        <w:rPr>
          <w:ins w:id="4476" w:author="Direccion de Politicas y Gestion en Derechos Humanos 14" w:date="2023-12-18T12:22:00Z"/>
          <w:sz w:val="20"/>
        </w:rPr>
      </w:pPr>
      <w:ins w:id="4477" w:author="Direccion de Politicas y Gestion en Derechos Humanos 14" w:date="2023-12-18T12:22:00Z">
        <w:r w:rsidRPr="007678D2">
          <w:rPr>
            <w:sz w:val="20"/>
          </w:rPr>
          <w:t>Esta metodología busca abordar un tema específico a través de conversaciones en grupos reducidos que se rotan durante el desarrollo del taller. El objetivo es aprovechar distintas perspectivas para enriquecer la discusión y fomentar la creación de redes, propuestas y soluciones diversas.</w:t>
        </w:r>
      </w:ins>
    </w:p>
    <w:p w14:paraId="02D5ACC6" w14:textId="3474F9D3" w:rsidR="007678D2" w:rsidRPr="007678D2" w:rsidRDefault="007678D2">
      <w:pPr>
        <w:pStyle w:val="Prrafodelista"/>
        <w:numPr>
          <w:ilvl w:val="0"/>
          <w:numId w:val="56"/>
        </w:numPr>
        <w:spacing w:before="100" w:beforeAutospacing="1" w:after="100" w:afterAutospacing="1" w:line="288" w:lineRule="auto"/>
        <w:ind w:left="284" w:hanging="283"/>
        <w:jc w:val="both"/>
        <w:rPr>
          <w:ins w:id="4478" w:author="Direccion de Politicas y Gestion en Derechos Humanos 14" w:date="2023-12-18T12:22:00Z"/>
          <w:b/>
          <w:bCs/>
          <w:sz w:val="20"/>
          <w:rPrChange w:id="4479" w:author="Direccion de Politicas y Gestion en Derechos Humanos 14" w:date="2023-12-18T12:23:00Z">
            <w:rPr>
              <w:ins w:id="4480" w:author="Direccion de Politicas y Gestion en Derechos Humanos 14" w:date="2023-12-18T12:22:00Z"/>
              <w:sz w:val="20"/>
            </w:rPr>
          </w:rPrChange>
        </w:rPr>
        <w:pPrChange w:id="4481" w:author="Direccion de Politicas y Gestion en Derechos Humanos 14" w:date="2023-12-18T12:23:00Z">
          <w:pPr>
            <w:spacing w:before="100" w:beforeAutospacing="1" w:after="100" w:afterAutospacing="1" w:line="288" w:lineRule="auto"/>
            <w:ind w:left="336"/>
            <w:jc w:val="both"/>
          </w:pPr>
        </w:pPrChange>
      </w:pPr>
      <w:ins w:id="4482" w:author="Direccion de Politicas y Gestion en Derechos Humanos 14" w:date="2023-12-18T12:22:00Z">
        <w:r w:rsidRPr="007678D2">
          <w:rPr>
            <w:b/>
            <w:bCs/>
            <w:sz w:val="20"/>
            <w:rPrChange w:id="4483" w:author="Direccion de Politicas y Gestion en Derechos Humanos 14" w:date="2023-12-18T12:23:00Z">
              <w:rPr>
                <w:sz w:val="20"/>
              </w:rPr>
            </w:rPrChange>
          </w:rPr>
          <w:t>Pasos:</w:t>
        </w:r>
      </w:ins>
    </w:p>
    <w:p w14:paraId="32378685" w14:textId="77777777" w:rsidR="007678D2" w:rsidRPr="007678D2" w:rsidRDefault="007678D2" w:rsidP="00AA0E5F">
      <w:pPr>
        <w:spacing w:before="100" w:beforeAutospacing="1" w:after="100" w:afterAutospacing="1" w:line="288" w:lineRule="auto"/>
        <w:ind w:left="284"/>
        <w:jc w:val="both"/>
        <w:rPr>
          <w:ins w:id="4484" w:author="Direccion de Politicas y Gestion en Derechos Humanos 14" w:date="2023-12-18T12:23:00Z"/>
          <w:sz w:val="20"/>
          <w:u w:val="single"/>
          <w:rPrChange w:id="4485" w:author="Direccion de Politicas y Gestion en Derechos Humanos 14" w:date="2023-12-18T12:23:00Z">
            <w:rPr>
              <w:ins w:id="4486" w:author="Direccion de Politicas y Gestion en Derechos Humanos 14" w:date="2023-12-18T12:23:00Z"/>
              <w:sz w:val="20"/>
            </w:rPr>
          </w:rPrChange>
        </w:rPr>
      </w:pPr>
      <w:ins w:id="4487" w:author="Direccion de Politicas y Gestion en Derechos Humanos 14" w:date="2023-12-18T12:23:00Z">
        <w:r w:rsidRPr="007678D2">
          <w:rPr>
            <w:sz w:val="20"/>
            <w:u w:val="single"/>
            <w:rPrChange w:id="4488" w:author="Direccion de Politicas y Gestion en Derechos Humanos 14" w:date="2023-12-18T12:23:00Z">
              <w:rPr>
                <w:sz w:val="20"/>
              </w:rPr>
            </w:rPrChange>
          </w:rPr>
          <w:t>Antes del Taller:</w:t>
        </w:r>
      </w:ins>
    </w:p>
    <w:p w14:paraId="361851E6"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489" w:author="Direccion de Politicas y Gestion en Derechos Humanos 14" w:date="2023-12-18T12:23:00Z"/>
          <w:sz w:val="20"/>
          <w:rPrChange w:id="4490" w:author="Direccion de Politicas y Gestion en Derechos Humanos 14" w:date="2023-12-18T12:24:00Z">
            <w:rPr>
              <w:ins w:id="4491" w:author="Direccion de Politicas y Gestion en Derechos Humanos 14" w:date="2023-12-18T12:23:00Z"/>
            </w:rPr>
          </w:rPrChange>
        </w:rPr>
        <w:pPrChange w:id="4492" w:author="Direccion de Politicas y Gestion en Derechos Humanos 14" w:date="2023-12-18T12:24:00Z">
          <w:pPr>
            <w:spacing w:before="100" w:beforeAutospacing="1" w:after="100" w:afterAutospacing="1" w:line="288" w:lineRule="auto"/>
            <w:ind w:left="336"/>
            <w:jc w:val="both"/>
          </w:pPr>
        </w:pPrChange>
      </w:pPr>
      <w:ins w:id="4493" w:author="Direccion de Politicas y Gestion en Derechos Humanos 14" w:date="2023-12-18T12:23:00Z">
        <w:r w:rsidRPr="007678D2">
          <w:rPr>
            <w:sz w:val="20"/>
            <w:rPrChange w:id="4494" w:author="Direccion de Politicas y Gestion en Derechos Humanos 14" w:date="2023-12-18T12:24:00Z">
              <w:rPr/>
            </w:rPrChange>
          </w:rPr>
          <w:t>Definir el propósito y tema central: alternativas de solución a las causas directas del problema público</w:t>
        </w:r>
      </w:ins>
    </w:p>
    <w:p w14:paraId="5E0AB075"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495" w:author="Direccion de Politicas y Gestion en Derechos Humanos 14" w:date="2023-12-18T12:23:00Z"/>
          <w:sz w:val="20"/>
          <w:rPrChange w:id="4496" w:author="Direccion de Politicas y Gestion en Derechos Humanos 14" w:date="2023-12-18T12:24:00Z">
            <w:rPr>
              <w:ins w:id="4497" w:author="Direccion de Politicas y Gestion en Derechos Humanos 14" w:date="2023-12-18T12:23:00Z"/>
            </w:rPr>
          </w:rPrChange>
        </w:rPr>
        <w:pPrChange w:id="4498" w:author="Direccion de Politicas y Gestion en Derechos Humanos 14" w:date="2023-12-18T12:24:00Z">
          <w:pPr>
            <w:spacing w:before="100" w:beforeAutospacing="1" w:after="100" w:afterAutospacing="1" w:line="288" w:lineRule="auto"/>
            <w:ind w:left="336"/>
            <w:jc w:val="both"/>
          </w:pPr>
        </w:pPrChange>
      </w:pPr>
      <w:ins w:id="4499" w:author="Direccion de Politicas y Gestion en Derechos Humanos 14" w:date="2023-12-18T12:23:00Z">
        <w:r w:rsidRPr="007678D2">
          <w:rPr>
            <w:sz w:val="20"/>
            <w:rPrChange w:id="4500" w:author="Direccion de Politicas y Gestion en Derechos Humanos 14" w:date="2023-12-18T12:24:00Z">
              <w:rPr/>
            </w:rPrChange>
          </w:rPr>
          <w:t xml:space="preserve">Organizar el espacio con mesas y sillas, y colocar pliegos de cartulina, marcadores y tarjetas adhesivas tipo </w:t>
        </w:r>
        <w:proofErr w:type="spellStart"/>
        <w:r w:rsidRPr="007678D2">
          <w:rPr>
            <w:sz w:val="20"/>
            <w:rPrChange w:id="4501" w:author="Direccion de Politicas y Gestion en Derechos Humanos 14" w:date="2023-12-18T12:24:00Z">
              <w:rPr/>
            </w:rPrChange>
          </w:rPr>
          <w:t>post-it</w:t>
        </w:r>
        <w:proofErr w:type="spellEnd"/>
        <w:r w:rsidRPr="007678D2">
          <w:rPr>
            <w:sz w:val="20"/>
            <w:rPrChange w:id="4502" w:author="Direccion de Politicas y Gestion en Derechos Humanos 14" w:date="2023-12-18T12:24:00Z">
              <w:rPr/>
            </w:rPrChange>
          </w:rPr>
          <w:t xml:space="preserve"> de múltiples colores en cada mesa.</w:t>
        </w:r>
      </w:ins>
    </w:p>
    <w:p w14:paraId="0206AB84" w14:textId="77777777" w:rsidR="007678D2" w:rsidRPr="007678D2" w:rsidRDefault="007678D2" w:rsidP="00AA0E5F">
      <w:pPr>
        <w:spacing w:before="100" w:beforeAutospacing="1" w:after="100" w:afterAutospacing="1" w:line="288" w:lineRule="auto"/>
        <w:ind w:left="284"/>
        <w:jc w:val="both"/>
        <w:rPr>
          <w:ins w:id="4503" w:author="Direccion de Politicas y Gestion en Derechos Humanos 14" w:date="2023-12-18T12:23:00Z"/>
          <w:sz w:val="20"/>
          <w:u w:val="single"/>
          <w:rPrChange w:id="4504" w:author="Direccion de Politicas y Gestion en Derechos Humanos 14" w:date="2023-12-18T12:24:00Z">
            <w:rPr>
              <w:ins w:id="4505" w:author="Direccion de Politicas y Gestion en Derechos Humanos 14" w:date="2023-12-18T12:23:00Z"/>
              <w:sz w:val="20"/>
            </w:rPr>
          </w:rPrChange>
        </w:rPr>
      </w:pPr>
      <w:ins w:id="4506" w:author="Direccion de Politicas y Gestion en Derechos Humanos 14" w:date="2023-12-18T12:23:00Z">
        <w:r w:rsidRPr="007678D2">
          <w:rPr>
            <w:sz w:val="20"/>
            <w:u w:val="single"/>
            <w:rPrChange w:id="4507" w:author="Direccion de Politicas y Gestion en Derechos Humanos 14" w:date="2023-12-18T12:24:00Z">
              <w:rPr>
                <w:sz w:val="20"/>
              </w:rPr>
            </w:rPrChange>
          </w:rPr>
          <w:t>Durante el Taller:</w:t>
        </w:r>
      </w:ins>
    </w:p>
    <w:p w14:paraId="5FF7E786"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08" w:author="Direccion de Politicas y Gestion en Derechos Humanos 14" w:date="2023-12-18T12:23:00Z"/>
          <w:sz w:val="20"/>
        </w:rPr>
        <w:pPrChange w:id="4509" w:author="Direccion de Politicas y Gestion en Derechos Humanos 14" w:date="2023-12-18T12:24:00Z">
          <w:pPr>
            <w:spacing w:before="100" w:beforeAutospacing="1" w:after="100" w:afterAutospacing="1" w:line="288" w:lineRule="auto"/>
            <w:ind w:left="336"/>
            <w:jc w:val="both"/>
          </w:pPr>
        </w:pPrChange>
      </w:pPr>
      <w:ins w:id="4510" w:author="Direccion de Politicas y Gestion en Derechos Humanos 14" w:date="2023-12-18T12:23:00Z">
        <w:r w:rsidRPr="007678D2">
          <w:rPr>
            <w:sz w:val="20"/>
          </w:rPr>
          <w:t>Delimitar el objetivo del taller</w:t>
        </w:r>
      </w:ins>
    </w:p>
    <w:p w14:paraId="4479DEEA"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11" w:author="Direccion de Politicas y Gestion en Derechos Humanos 14" w:date="2023-12-18T12:23:00Z"/>
          <w:sz w:val="20"/>
        </w:rPr>
        <w:pPrChange w:id="4512" w:author="Direccion de Politicas y Gestion en Derechos Humanos 14" w:date="2023-12-18T12:24:00Z">
          <w:pPr>
            <w:spacing w:before="100" w:beforeAutospacing="1" w:after="100" w:afterAutospacing="1" w:line="288" w:lineRule="auto"/>
            <w:ind w:left="336"/>
            <w:jc w:val="both"/>
          </w:pPr>
        </w:pPrChange>
      </w:pPr>
      <w:ins w:id="4513" w:author="Direccion de Politicas y Gestion en Derechos Humanos 14" w:date="2023-12-18T12:23:00Z">
        <w:r w:rsidRPr="007678D2">
          <w:rPr>
            <w:sz w:val="20"/>
          </w:rPr>
          <w:t>Formar 4 grupos de trabajo relacionados a cada causa directa de la PNMDH.</w:t>
        </w:r>
      </w:ins>
    </w:p>
    <w:p w14:paraId="12698BAE"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14" w:author="Direccion de Politicas y Gestion en Derechos Humanos 14" w:date="2023-12-18T12:23:00Z"/>
          <w:sz w:val="20"/>
        </w:rPr>
        <w:pPrChange w:id="4515" w:author="Direccion de Politicas y Gestion en Derechos Humanos 14" w:date="2023-12-18T12:24:00Z">
          <w:pPr>
            <w:spacing w:before="100" w:beforeAutospacing="1" w:after="100" w:afterAutospacing="1" w:line="288" w:lineRule="auto"/>
            <w:ind w:left="336"/>
            <w:jc w:val="both"/>
          </w:pPr>
        </w:pPrChange>
      </w:pPr>
      <w:ins w:id="4516" w:author="Direccion de Politicas y Gestion en Derechos Humanos 14" w:date="2023-12-18T12:23:00Z">
        <w:r w:rsidRPr="007678D2">
          <w:rPr>
            <w:sz w:val="20"/>
          </w:rPr>
          <w:t xml:space="preserve">La primera ronda permite 20 minutos de conversación en cada mesa. Los participantes pueden tomar notas en las tarjetas adhesivas tipo </w:t>
        </w:r>
        <w:proofErr w:type="spellStart"/>
        <w:r w:rsidRPr="007678D2">
          <w:rPr>
            <w:sz w:val="20"/>
          </w:rPr>
          <w:t>post-it</w:t>
        </w:r>
        <w:proofErr w:type="spellEnd"/>
        <w:r w:rsidRPr="007678D2">
          <w:rPr>
            <w:sz w:val="20"/>
          </w:rPr>
          <w:t>.</w:t>
        </w:r>
      </w:ins>
    </w:p>
    <w:p w14:paraId="76204F6D"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17" w:author="Direccion de Politicas y Gestion en Derechos Humanos 14" w:date="2023-12-18T12:23:00Z"/>
          <w:sz w:val="20"/>
        </w:rPr>
        <w:pPrChange w:id="4518" w:author="Direccion de Politicas y Gestion en Derechos Humanos 14" w:date="2023-12-18T12:24:00Z">
          <w:pPr>
            <w:spacing w:before="100" w:beforeAutospacing="1" w:after="100" w:afterAutospacing="1" w:line="288" w:lineRule="auto"/>
            <w:ind w:left="336"/>
            <w:jc w:val="both"/>
          </w:pPr>
        </w:pPrChange>
      </w:pPr>
      <w:ins w:id="4519" w:author="Direccion de Politicas y Gestion en Derechos Humanos 14" w:date="2023-12-18T12:23:00Z">
        <w:r w:rsidRPr="007678D2">
          <w:rPr>
            <w:sz w:val="20"/>
          </w:rPr>
          <w:t>Después de 20 minutos, los miembros de los grupos (excepto los anfitriones) rotan a otras mesas, donde el anfitrión resume las ideas clave de la conversación anterior en 5 minutos.</w:t>
        </w:r>
      </w:ins>
    </w:p>
    <w:p w14:paraId="5093F1CC"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20" w:author="Direccion de Politicas y Gestion en Derechos Humanos 14" w:date="2023-12-18T12:23:00Z"/>
          <w:sz w:val="20"/>
        </w:rPr>
        <w:pPrChange w:id="4521" w:author="Direccion de Politicas y Gestion en Derechos Humanos 14" w:date="2023-12-18T12:24:00Z">
          <w:pPr>
            <w:spacing w:before="100" w:beforeAutospacing="1" w:after="100" w:afterAutospacing="1" w:line="288" w:lineRule="auto"/>
            <w:ind w:left="336"/>
            <w:jc w:val="both"/>
          </w:pPr>
        </w:pPrChange>
      </w:pPr>
      <w:ins w:id="4522" w:author="Direccion de Politicas y Gestion en Derechos Humanos 14" w:date="2023-12-18T12:23:00Z">
        <w:r w:rsidRPr="007678D2">
          <w:rPr>
            <w:sz w:val="20"/>
          </w:rPr>
          <w:t>Sigue este proceso para las siguientes rondas, permitiendo una discusión profunda en grupos rotativos.</w:t>
        </w:r>
      </w:ins>
    </w:p>
    <w:p w14:paraId="56AFF9D9" w14:textId="77777777" w:rsidR="007678D2" w:rsidRPr="007678D2" w:rsidRDefault="007678D2">
      <w:pPr>
        <w:pStyle w:val="Prrafodelista"/>
        <w:numPr>
          <w:ilvl w:val="0"/>
          <w:numId w:val="57"/>
        </w:numPr>
        <w:spacing w:before="100" w:beforeAutospacing="1" w:after="100" w:afterAutospacing="1" w:line="288" w:lineRule="auto"/>
        <w:ind w:left="567" w:hanging="284"/>
        <w:jc w:val="both"/>
        <w:rPr>
          <w:ins w:id="4523" w:author="Direccion de Politicas y Gestion en Derechos Humanos 14" w:date="2023-12-18T12:23:00Z"/>
          <w:sz w:val="20"/>
        </w:rPr>
        <w:pPrChange w:id="4524" w:author="Direccion de Politicas y Gestion en Derechos Humanos 14" w:date="2023-12-18T12:24:00Z">
          <w:pPr>
            <w:spacing w:before="100" w:beforeAutospacing="1" w:after="100" w:afterAutospacing="1" w:line="288" w:lineRule="auto"/>
            <w:ind w:left="336"/>
            <w:jc w:val="both"/>
          </w:pPr>
        </w:pPrChange>
      </w:pPr>
      <w:ins w:id="4525" w:author="Direccion de Politicas y Gestion en Derechos Humanos 14" w:date="2023-12-18T12:23:00Z">
        <w:r w:rsidRPr="007678D2">
          <w:rPr>
            <w:sz w:val="20"/>
          </w:rPr>
          <w:t>En la última ronda, los participantes regresan a sus mesas originales para sintetizar descubrimientos.</w:t>
        </w:r>
      </w:ins>
    </w:p>
    <w:p w14:paraId="7864615A" w14:textId="77777777" w:rsidR="007678D2" w:rsidRPr="007678D2" w:rsidRDefault="007678D2" w:rsidP="00AA0E5F">
      <w:pPr>
        <w:spacing w:before="100" w:beforeAutospacing="1" w:after="100" w:afterAutospacing="1" w:line="288" w:lineRule="auto"/>
        <w:ind w:left="284"/>
        <w:jc w:val="both"/>
        <w:rPr>
          <w:ins w:id="4526" w:author="Direccion de Politicas y Gestion en Derechos Humanos 14" w:date="2023-12-18T12:23:00Z"/>
          <w:sz w:val="20"/>
          <w:u w:val="single"/>
          <w:rPrChange w:id="4527" w:author="Direccion de Politicas y Gestion en Derechos Humanos 14" w:date="2023-12-18T12:25:00Z">
            <w:rPr>
              <w:ins w:id="4528" w:author="Direccion de Politicas y Gestion en Derechos Humanos 14" w:date="2023-12-18T12:23:00Z"/>
              <w:sz w:val="20"/>
            </w:rPr>
          </w:rPrChange>
        </w:rPr>
      </w:pPr>
      <w:ins w:id="4529" w:author="Direccion de Politicas y Gestion en Derechos Humanos 14" w:date="2023-12-18T12:23:00Z">
        <w:r w:rsidRPr="007678D2">
          <w:rPr>
            <w:sz w:val="20"/>
            <w:u w:val="single"/>
            <w:rPrChange w:id="4530" w:author="Direccion de Politicas y Gestion en Derechos Humanos 14" w:date="2023-12-18T12:25:00Z">
              <w:rPr>
                <w:sz w:val="20"/>
              </w:rPr>
            </w:rPrChange>
          </w:rPr>
          <w:t>Después del Taller:</w:t>
        </w:r>
      </w:ins>
    </w:p>
    <w:p w14:paraId="5590CD1F" w14:textId="0815088F" w:rsidR="007678D2" w:rsidRDefault="007678D2" w:rsidP="00AA0E5F">
      <w:pPr>
        <w:pStyle w:val="Prrafodelista"/>
        <w:numPr>
          <w:ilvl w:val="0"/>
          <w:numId w:val="57"/>
        </w:numPr>
        <w:spacing w:before="100" w:beforeAutospacing="1" w:after="100" w:afterAutospacing="1" w:line="288" w:lineRule="auto"/>
        <w:ind w:left="568" w:hanging="284"/>
        <w:contextualSpacing w:val="0"/>
        <w:jc w:val="both"/>
        <w:rPr>
          <w:ins w:id="4531" w:author="Direccion de Politicas y Gestion en Derechos Humanos 14" w:date="2023-12-18T12:27:00Z"/>
          <w:sz w:val="20"/>
        </w:rPr>
      </w:pPr>
      <w:ins w:id="4532" w:author="Direccion de Politicas y Gestion en Derechos Humanos 14" w:date="2023-12-18T12:24:00Z">
        <w:r>
          <w:rPr>
            <w:sz w:val="20"/>
          </w:rPr>
          <w:t>Recojo de alternativas de solución a las causas directas del problema de la PNM</w:t>
        </w:r>
      </w:ins>
      <w:ins w:id="4533" w:author="Direccion de Politicas y Gestion en Derechos Humanos 14" w:date="2023-12-18T12:25:00Z">
        <w:r>
          <w:rPr>
            <w:sz w:val="20"/>
          </w:rPr>
          <w:t>DH</w:t>
        </w:r>
      </w:ins>
    </w:p>
    <w:p w14:paraId="348F268E" w14:textId="1BC21A80" w:rsidR="007678D2" w:rsidRPr="007678D2" w:rsidRDefault="007678D2">
      <w:pPr>
        <w:pStyle w:val="Prrafodelista"/>
        <w:numPr>
          <w:ilvl w:val="0"/>
          <w:numId w:val="56"/>
        </w:numPr>
        <w:spacing w:before="100" w:beforeAutospacing="1" w:after="100" w:afterAutospacing="1" w:line="288" w:lineRule="auto"/>
        <w:ind w:left="284" w:hanging="284"/>
        <w:contextualSpacing w:val="0"/>
        <w:jc w:val="both"/>
        <w:rPr>
          <w:ins w:id="4534" w:author="Direccion de Politicas y Gestion en Derechos Humanos 14" w:date="2023-12-18T12:21:00Z"/>
          <w:b/>
          <w:bCs/>
          <w:sz w:val="20"/>
          <w:rPrChange w:id="4535" w:author="Direccion de Politicas y Gestion en Derechos Humanos 14" w:date="2023-12-18T12:25:00Z">
            <w:rPr>
              <w:ins w:id="4536" w:author="Direccion de Politicas y Gestion en Derechos Humanos 14" w:date="2023-12-18T12:21:00Z"/>
              <w:sz w:val="20"/>
            </w:rPr>
          </w:rPrChange>
        </w:rPr>
        <w:pPrChange w:id="4537" w:author="Direccion de Politicas y Gestion en Derechos Humanos 14" w:date="2023-12-18T12:25:00Z">
          <w:pPr>
            <w:spacing w:before="100" w:beforeAutospacing="1" w:after="100" w:afterAutospacing="1" w:line="288" w:lineRule="auto"/>
            <w:ind w:left="336"/>
            <w:jc w:val="both"/>
          </w:pPr>
        </w:pPrChange>
      </w:pPr>
      <w:ins w:id="4538" w:author="Direccion de Politicas y Gestion en Derechos Humanos 14" w:date="2023-12-18T12:25:00Z">
        <w:r w:rsidRPr="007678D2">
          <w:rPr>
            <w:b/>
            <w:bCs/>
            <w:sz w:val="20"/>
            <w:rPrChange w:id="4539" w:author="Direccion de Politicas y Gestion en Derechos Humanos 14" w:date="2023-12-18T12:25:00Z">
              <w:rPr>
                <w:sz w:val="20"/>
              </w:rPr>
            </w:rPrChange>
          </w:rPr>
          <w:t>Proceso metodológico:</w:t>
        </w:r>
      </w:ins>
    </w:p>
    <w:p w14:paraId="58B172FB"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40" w:author="Direccion de Politicas y Gestion en Derechos Humanos 14" w:date="2023-12-18T12:25:00Z"/>
          <w:sz w:val="20"/>
          <w:rPrChange w:id="4541" w:author="Direccion de Politicas y Gestion en Derechos Humanos 14" w:date="2023-12-18T12:25:00Z">
            <w:rPr>
              <w:ins w:id="4542" w:author="Direccion de Politicas y Gestion en Derechos Humanos 14" w:date="2023-12-18T12:25:00Z"/>
            </w:rPr>
          </w:rPrChange>
        </w:rPr>
        <w:pPrChange w:id="4543" w:author="Direccion de Politicas y Gestion en Derechos Humanos 14" w:date="2023-12-18T12:25:00Z">
          <w:pPr>
            <w:spacing w:before="100" w:beforeAutospacing="1" w:after="100" w:afterAutospacing="1" w:line="288" w:lineRule="auto"/>
            <w:ind w:left="336"/>
            <w:jc w:val="both"/>
          </w:pPr>
        </w:pPrChange>
      </w:pPr>
      <w:ins w:id="4544" w:author="Direccion de Politicas y Gestion en Derechos Humanos 14" w:date="2023-12-18T12:25:00Z">
        <w:r w:rsidRPr="007678D2">
          <w:rPr>
            <w:sz w:val="20"/>
            <w:rPrChange w:id="4545" w:author="Direccion de Politicas y Gestion en Derechos Humanos 14" w:date="2023-12-18T12:25:00Z">
              <w:rPr/>
            </w:rPrChange>
          </w:rPr>
          <w:t>Durante el transcurso del taller, un moderador estará a cargo de supervisar el progreso de las mesas de trabajo, asegurando su correcto desarrollo.</w:t>
        </w:r>
      </w:ins>
    </w:p>
    <w:p w14:paraId="2A94FF4C"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46" w:author="Direccion de Politicas y Gestion en Derechos Humanos 14" w:date="2023-12-18T12:25:00Z"/>
          <w:sz w:val="20"/>
          <w:rPrChange w:id="4547" w:author="Direccion de Politicas y Gestion en Derechos Humanos 14" w:date="2023-12-18T12:25:00Z">
            <w:rPr>
              <w:ins w:id="4548" w:author="Direccion de Politicas y Gestion en Derechos Humanos 14" w:date="2023-12-18T12:25:00Z"/>
            </w:rPr>
          </w:rPrChange>
        </w:rPr>
        <w:pPrChange w:id="4549" w:author="Direccion de Politicas y Gestion en Derechos Humanos 14" w:date="2023-12-18T12:25:00Z">
          <w:pPr>
            <w:spacing w:before="100" w:beforeAutospacing="1" w:after="100" w:afterAutospacing="1" w:line="288" w:lineRule="auto"/>
            <w:ind w:left="336"/>
            <w:jc w:val="both"/>
          </w:pPr>
        </w:pPrChange>
      </w:pPr>
      <w:ins w:id="4550" w:author="Direccion de Politicas y Gestion en Derechos Humanos 14" w:date="2023-12-18T12:25:00Z">
        <w:r w:rsidRPr="007678D2">
          <w:rPr>
            <w:sz w:val="20"/>
            <w:rPrChange w:id="4551" w:author="Direccion de Politicas y Gestion en Derechos Humanos 14" w:date="2023-12-18T12:25:00Z">
              <w:rPr/>
            </w:rPrChange>
          </w:rPr>
          <w:lastRenderedPageBreak/>
          <w:t>Los participantes expertos se distribuirán en cuatro mesas de trabajo, cada una de ellas vinculada directamente a una de las causas del problema público abordado por la Política Nacional Multisectorial de Derechos Humanos (PNMDH).</w:t>
        </w:r>
      </w:ins>
    </w:p>
    <w:p w14:paraId="3112C09B"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52" w:author="Direccion de Politicas y Gestion en Derechos Humanos 14" w:date="2023-12-18T12:25:00Z"/>
          <w:sz w:val="20"/>
          <w:rPrChange w:id="4553" w:author="Direccion de Politicas y Gestion en Derechos Humanos 14" w:date="2023-12-18T12:25:00Z">
            <w:rPr>
              <w:ins w:id="4554" w:author="Direccion de Politicas y Gestion en Derechos Humanos 14" w:date="2023-12-18T12:25:00Z"/>
            </w:rPr>
          </w:rPrChange>
        </w:rPr>
        <w:pPrChange w:id="4555" w:author="Direccion de Politicas y Gestion en Derechos Humanos 14" w:date="2023-12-18T12:25:00Z">
          <w:pPr>
            <w:spacing w:before="100" w:beforeAutospacing="1" w:after="100" w:afterAutospacing="1" w:line="288" w:lineRule="auto"/>
            <w:ind w:left="336"/>
            <w:jc w:val="both"/>
          </w:pPr>
        </w:pPrChange>
      </w:pPr>
      <w:ins w:id="4556" w:author="Direccion de Politicas y Gestion en Derechos Humanos 14" w:date="2023-12-18T12:25:00Z">
        <w:r w:rsidRPr="007678D2">
          <w:rPr>
            <w:sz w:val="20"/>
            <w:rPrChange w:id="4557" w:author="Direccion de Politicas y Gestion en Derechos Humanos 14" w:date="2023-12-18T12:25:00Z">
              <w:rPr/>
            </w:rPrChange>
          </w:rPr>
          <w:t>En cada mesa de trabajo, se designará un responsable encargado llamado “anfitrión”, que se encargará de sistematizar la información proporcionada por los expertos, específicamente en lo que respecta a la identificación de alternativas de solución. Este responsable será parte del equipo del Ministerio de Justicia y Derechos Humanos.</w:t>
        </w:r>
      </w:ins>
    </w:p>
    <w:p w14:paraId="3773C46A"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58" w:author="Direccion de Politicas y Gestion en Derechos Humanos 14" w:date="2023-12-18T12:25:00Z"/>
          <w:sz w:val="20"/>
          <w:rPrChange w:id="4559" w:author="Direccion de Politicas y Gestion en Derechos Humanos 14" w:date="2023-12-18T12:25:00Z">
            <w:rPr>
              <w:ins w:id="4560" w:author="Direccion de Politicas y Gestion en Derechos Humanos 14" w:date="2023-12-18T12:25:00Z"/>
            </w:rPr>
          </w:rPrChange>
        </w:rPr>
        <w:pPrChange w:id="4561" w:author="Direccion de Politicas y Gestion en Derechos Humanos 14" w:date="2023-12-18T12:25:00Z">
          <w:pPr>
            <w:spacing w:before="100" w:beforeAutospacing="1" w:after="100" w:afterAutospacing="1" w:line="288" w:lineRule="auto"/>
            <w:ind w:left="336"/>
            <w:jc w:val="both"/>
          </w:pPr>
        </w:pPrChange>
      </w:pPr>
      <w:ins w:id="4562" w:author="Direccion de Politicas y Gestion en Derechos Humanos 14" w:date="2023-12-18T12:25:00Z">
        <w:r w:rsidRPr="007678D2">
          <w:rPr>
            <w:sz w:val="20"/>
            <w:rPrChange w:id="4563" w:author="Direccion de Politicas y Gestion en Derechos Humanos 14" w:date="2023-12-18T12:25:00Z">
              <w:rPr/>
            </w:rPrChange>
          </w:rPr>
          <w:t xml:space="preserve">Los aportes individuales de los integrantes de cada equipo se registrarán en tarjetas adhesivas tipo </w:t>
        </w:r>
        <w:proofErr w:type="spellStart"/>
        <w:r w:rsidRPr="007678D2">
          <w:rPr>
            <w:sz w:val="20"/>
            <w:rPrChange w:id="4564" w:author="Direccion de Politicas y Gestion en Derechos Humanos 14" w:date="2023-12-18T12:25:00Z">
              <w:rPr/>
            </w:rPrChange>
          </w:rPr>
          <w:t>post-it</w:t>
        </w:r>
        <w:proofErr w:type="spellEnd"/>
        <w:r w:rsidRPr="007678D2">
          <w:rPr>
            <w:sz w:val="20"/>
            <w:rPrChange w:id="4565" w:author="Direccion de Politicas y Gestion en Derechos Humanos 14" w:date="2023-12-18T12:25:00Z">
              <w:rPr/>
            </w:rPrChange>
          </w:rPr>
          <w:t>, las cuales serán posteriormente organizadas en una cartulina por el anfitrión, para asegurar su orden y claridad.</w:t>
        </w:r>
      </w:ins>
    </w:p>
    <w:p w14:paraId="6F42E2A2"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66" w:author="Direccion de Politicas y Gestion en Derechos Humanos 14" w:date="2023-12-18T12:25:00Z"/>
          <w:sz w:val="20"/>
          <w:rPrChange w:id="4567" w:author="Direccion de Politicas y Gestion en Derechos Humanos 14" w:date="2023-12-18T12:25:00Z">
            <w:rPr>
              <w:ins w:id="4568" w:author="Direccion de Politicas y Gestion en Derechos Humanos 14" w:date="2023-12-18T12:25:00Z"/>
            </w:rPr>
          </w:rPrChange>
        </w:rPr>
        <w:pPrChange w:id="4569" w:author="Direccion de Politicas y Gestion en Derechos Humanos 14" w:date="2023-12-18T12:25:00Z">
          <w:pPr>
            <w:spacing w:before="100" w:beforeAutospacing="1" w:after="100" w:afterAutospacing="1" w:line="288" w:lineRule="auto"/>
            <w:ind w:left="336"/>
            <w:jc w:val="both"/>
          </w:pPr>
        </w:pPrChange>
      </w:pPr>
      <w:ins w:id="4570" w:author="Direccion de Politicas y Gestion en Derechos Humanos 14" w:date="2023-12-18T12:25:00Z">
        <w:r w:rsidRPr="007678D2">
          <w:rPr>
            <w:sz w:val="20"/>
            <w:rPrChange w:id="4571" w:author="Direccion de Politicas y Gestion en Derechos Humanos 14" w:date="2023-12-18T12:25:00Z">
              <w:rPr/>
            </w:rPrChange>
          </w:rPr>
          <w:t>Una vez que se haya completado esta fase de aportes, todos los participantes, excepto el anfitrión, rotarán entre las mesas de trabajo. La rotación será la siguiente: los integrantes de la mesa 1 pasarán a la mesa 2, los de la mesa 2 a la 3, los de la mesa 3 a la 4 y los de la mesa 4 a la 1.</w:t>
        </w:r>
      </w:ins>
    </w:p>
    <w:p w14:paraId="73FD4FAB"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72" w:author="Direccion de Politicas y Gestion en Derechos Humanos 14" w:date="2023-12-18T12:25:00Z"/>
          <w:sz w:val="20"/>
          <w:rPrChange w:id="4573" w:author="Direccion de Politicas y Gestion en Derechos Humanos 14" w:date="2023-12-18T12:25:00Z">
            <w:rPr>
              <w:ins w:id="4574" w:author="Direccion de Politicas y Gestion en Derechos Humanos 14" w:date="2023-12-18T12:25:00Z"/>
            </w:rPr>
          </w:rPrChange>
        </w:rPr>
        <w:pPrChange w:id="4575" w:author="Direccion de Politicas y Gestion en Derechos Humanos 14" w:date="2023-12-18T12:25:00Z">
          <w:pPr>
            <w:spacing w:before="100" w:beforeAutospacing="1" w:after="100" w:afterAutospacing="1" w:line="288" w:lineRule="auto"/>
            <w:ind w:left="336"/>
            <w:jc w:val="both"/>
          </w:pPr>
        </w:pPrChange>
      </w:pPr>
      <w:ins w:id="4576" w:author="Direccion de Politicas y Gestion en Derechos Humanos 14" w:date="2023-12-18T12:25:00Z">
        <w:r w:rsidRPr="007678D2">
          <w:rPr>
            <w:sz w:val="20"/>
            <w:rPrChange w:id="4577" w:author="Direccion de Politicas y Gestion en Derechos Humanos 14" w:date="2023-12-18T12:25:00Z">
              <w:rPr/>
            </w:rPrChange>
          </w:rPr>
          <w:t>Una vez que los nuevos participantes se hayan ubicado en sus nuevas mesas, los anfitriones presentarán de manera concisa los aportes realizados por los integrantes anteriores de la mesa. Esta introducción permitirá contextualizar a los nuevos miembros.</w:t>
        </w:r>
      </w:ins>
    </w:p>
    <w:p w14:paraId="57E645D6"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78" w:author="Direccion de Politicas y Gestion en Derechos Humanos 14" w:date="2023-12-18T12:25:00Z"/>
          <w:sz w:val="20"/>
          <w:rPrChange w:id="4579" w:author="Direccion de Politicas y Gestion en Derechos Humanos 14" w:date="2023-12-18T12:25:00Z">
            <w:rPr>
              <w:ins w:id="4580" w:author="Direccion de Politicas y Gestion en Derechos Humanos 14" w:date="2023-12-18T12:25:00Z"/>
            </w:rPr>
          </w:rPrChange>
        </w:rPr>
        <w:pPrChange w:id="4581" w:author="Direccion de Politicas y Gestion en Derechos Humanos 14" w:date="2023-12-18T12:25:00Z">
          <w:pPr>
            <w:spacing w:before="100" w:beforeAutospacing="1" w:after="100" w:afterAutospacing="1" w:line="288" w:lineRule="auto"/>
            <w:ind w:left="336"/>
            <w:jc w:val="both"/>
          </w:pPr>
        </w:pPrChange>
      </w:pPr>
      <w:ins w:id="4582" w:author="Direccion de Politicas y Gestion en Derechos Humanos 14" w:date="2023-12-18T12:25:00Z">
        <w:r w:rsidRPr="007678D2">
          <w:rPr>
            <w:sz w:val="20"/>
            <w:rPrChange w:id="4583" w:author="Direccion de Politicas y Gestion en Derechos Humanos 14" w:date="2023-12-18T12:25:00Z">
              <w:rPr/>
            </w:rPrChange>
          </w:rPr>
          <w:t>Acto seguido, los recién llegados aportarán sus propias ideas, contribuyendo con nuevas perspectivas o aclaraciones en relación con lo discutido previamente.</w:t>
        </w:r>
      </w:ins>
    </w:p>
    <w:p w14:paraId="3812002E" w14:textId="77777777"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84" w:author="Direccion de Politicas y Gestion en Derechos Humanos 14" w:date="2023-12-18T12:25:00Z"/>
          <w:sz w:val="20"/>
          <w:rPrChange w:id="4585" w:author="Direccion de Politicas y Gestion en Derechos Humanos 14" w:date="2023-12-18T12:25:00Z">
            <w:rPr>
              <w:ins w:id="4586" w:author="Direccion de Politicas y Gestion en Derechos Humanos 14" w:date="2023-12-18T12:25:00Z"/>
            </w:rPr>
          </w:rPrChange>
        </w:rPr>
        <w:pPrChange w:id="4587" w:author="Direccion de Politicas y Gestion en Derechos Humanos 14" w:date="2023-12-18T12:25:00Z">
          <w:pPr>
            <w:spacing w:before="100" w:beforeAutospacing="1" w:after="100" w:afterAutospacing="1" w:line="288" w:lineRule="auto"/>
            <w:ind w:left="336"/>
            <w:jc w:val="both"/>
          </w:pPr>
        </w:pPrChange>
      </w:pPr>
      <w:ins w:id="4588" w:author="Direccion de Politicas y Gestion en Derechos Humanos 14" w:date="2023-12-18T12:25:00Z">
        <w:r w:rsidRPr="007678D2">
          <w:rPr>
            <w:sz w:val="20"/>
            <w:rPrChange w:id="4589" w:author="Direccion de Politicas y Gestion en Derechos Humanos 14" w:date="2023-12-18T12:25:00Z">
              <w:rPr/>
            </w:rPrChange>
          </w:rPr>
          <w:t>Finalmente, se realizará una última rotación en la cual todos los integrantes de las mesas de trabajo volverán a sus posiciones originales a fin de sintetizar y complementar los aportes de los participantes de las demás mesas.</w:t>
        </w:r>
      </w:ins>
    </w:p>
    <w:p w14:paraId="1C515299" w14:textId="259DAB98" w:rsidR="007678D2" w:rsidRPr="007678D2" w:rsidRDefault="007678D2">
      <w:pPr>
        <w:pStyle w:val="Prrafodelista"/>
        <w:numPr>
          <w:ilvl w:val="0"/>
          <w:numId w:val="57"/>
        </w:numPr>
        <w:spacing w:before="100" w:beforeAutospacing="1" w:after="100" w:afterAutospacing="1" w:line="288" w:lineRule="auto"/>
        <w:ind w:left="568" w:hanging="284"/>
        <w:contextualSpacing w:val="0"/>
        <w:jc w:val="both"/>
        <w:rPr>
          <w:ins w:id="4590" w:author="Direccion de Politicas y Gestion en Derechos Humanos 14" w:date="2023-12-18T12:21:00Z"/>
          <w:sz w:val="20"/>
          <w:rPrChange w:id="4591" w:author="Direccion de Politicas y Gestion en Derechos Humanos 14" w:date="2023-12-18T12:25:00Z">
            <w:rPr>
              <w:ins w:id="4592" w:author="Direccion de Politicas y Gestion en Derechos Humanos 14" w:date="2023-12-18T12:21:00Z"/>
            </w:rPr>
          </w:rPrChange>
        </w:rPr>
        <w:pPrChange w:id="4593" w:author="Direccion de Politicas y Gestion en Derechos Humanos 14" w:date="2023-12-18T12:25:00Z">
          <w:pPr>
            <w:spacing w:before="100" w:beforeAutospacing="1" w:after="100" w:afterAutospacing="1" w:line="288" w:lineRule="auto"/>
            <w:ind w:left="336"/>
            <w:jc w:val="both"/>
          </w:pPr>
        </w:pPrChange>
      </w:pPr>
      <w:ins w:id="4594" w:author="Direccion de Politicas y Gestion en Derechos Humanos 14" w:date="2023-12-18T12:25:00Z">
        <w:r w:rsidRPr="007678D2">
          <w:rPr>
            <w:sz w:val="20"/>
            <w:rPrChange w:id="4595" w:author="Direccion de Politicas y Gestion en Derechos Humanos 14" w:date="2023-12-18T12:25:00Z">
              <w:rPr/>
            </w:rPrChange>
          </w:rPr>
          <w:t>Este proceso se repetirá en cinco rondas, permitiendo cuatro rotaciones de mesas en total. El objetivo de este enfoque es garantizar que cada participante tenga la oportunidad de contribuir a las alternativas de solución planteadas desde diferentes puntos de vista y experiencias.</w:t>
        </w:r>
      </w:ins>
    </w:p>
    <w:p w14:paraId="029F85B5" w14:textId="1AF14BBF" w:rsidR="007678D2" w:rsidRDefault="00B96AE9">
      <w:pPr>
        <w:spacing w:before="100" w:beforeAutospacing="1" w:after="100" w:afterAutospacing="1" w:line="288" w:lineRule="auto"/>
        <w:ind w:left="336"/>
        <w:jc w:val="center"/>
        <w:rPr>
          <w:ins w:id="4596" w:author="Direccion de Politicas y Gestion en Derechos Humanos 14" w:date="2023-12-18T12:28:00Z"/>
          <w:sz w:val="20"/>
        </w:rPr>
        <w:pPrChange w:id="4597" w:author="Direccion de Politicas y Gestion en Derechos Humanos 14" w:date="2023-12-18T12:28:00Z">
          <w:pPr>
            <w:spacing w:before="100" w:beforeAutospacing="1" w:after="100" w:afterAutospacing="1" w:line="288" w:lineRule="auto"/>
            <w:ind w:left="336"/>
            <w:jc w:val="both"/>
          </w:pPr>
        </w:pPrChange>
      </w:pPr>
      <w:ins w:id="4598" w:author="Direccion de Politicas y Gestion en Derechos Humanos 14" w:date="2023-12-18T12:28:00Z">
        <w:r>
          <w:rPr>
            <w:noProof/>
            <w:sz w:val="20"/>
          </w:rPr>
          <w:drawing>
            <wp:inline distT="0" distB="0" distL="0" distR="0" wp14:anchorId="76D40A18" wp14:editId="0DF458F3">
              <wp:extent cx="3408880" cy="3980985"/>
              <wp:effectExtent l="0" t="0" r="0" b="0"/>
              <wp:docPr id="5410122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0272" cy="3994289"/>
                      </a:xfrm>
                      <a:prstGeom prst="rect">
                        <a:avLst/>
                      </a:prstGeom>
                      <a:noFill/>
                    </pic:spPr>
                  </pic:pic>
                </a:graphicData>
              </a:graphic>
            </wp:inline>
          </w:drawing>
        </w:r>
      </w:ins>
    </w:p>
    <w:p w14:paraId="49470633" w14:textId="7704F592" w:rsidR="00B96AE9" w:rsidRPr="00B96AE9" w:rsidRDefault="00B96AE9">
      <w:pPr>
        <w:pStyle w:val="Prrafodelista"/>
        <w:numPr>
          <w:ilvl w:val="0"/>
          <w:numId w:val="56"/>
        </w:numPr>
        <w:spacing w:before="100" w:beforeAutospacing="1" w:after="100" w:afterAutospacing="1" w:line="288" w:lineRule="auto"/>
        <w:ind w:left="567" w:hanging="283"/>
        <w:jc w:val="both"/>
        <w:rPr>
          <w:ins w:id="4599" w:author="Direccion de Politicas y Gestion en Derechos Humanos 14" w:date="2023-12-18T12:29:00Z"/>
          <w:b/>
          <w:bCs/>
          <w:sz w:val="20"/>
          <w:rPrChange w:id="4600" w:author="Direccion de Politicas y Gestion en Derechos Humanos 14" w:date="2023-12-18T12:29:00Z">
            <w:rPr>
              <w:ins w:id="4601" w:author="Direccion de Politicas y Gestion en Derechos Humanos 14" w:date="2023-12-18T12:29:00Z"/>
              <w:sz w:val="20"/>
            </w:rPr>
          </w:rPrChange>
        </w:rPr>
        <w:pPrChange w:id="4602" w:author="Direccion de Politicas y Gestion en Derechos Humanos 14" w:date="2023-12-18T12:29:00Z">
          <w:pPr>
            <w:spacing w:before="100" w:beforeAutospacing="1" w:after="100" w:afterAutospacing="1" w:line="288" w:lineRule="auto"/>
            <w:ind w:left="336"/>
            <w:jc w:val="both"/>
          </w:pPr>
        </w:pPrChange>
      </w:pPr>
      <w:ins w:id="4603" w:author="Direccion de Politicas y Gestion en Derechos Humanos 14" w:date="2023-12-18T12:28:00Z">
        <w:r w:rsidRPr="00B96AE9">
          <w:rPr>
            <w:b/>
            <w:bCs/>
            <w:sz w:val="20"/>
            <w:rPrChange w:id="4604" w:author="Direccion de Politicas y Gestion en Derechos Humanos 14" w:date="2023-12-18T12:29:00Z">
              <w:rPr>
                <w:sz w:val="20"/>
              </w:rPr>
            </w:rPrChange>
          </w:rPr>
          <w:lastRenderedPageBreak/>
          <w:t>Proceso de priorización:</w:t>
        </w:r>
      </w:ins>
    </w:p>
    <w:p w14:paraId="0044C4ED" w14:textId="26AA12F4" w:rsidR="007678D2" w:rsidRPr="00B96AE9" w:rsidRDefault="007678D2">
      <w:pPr>
        <w:spacing w:before="100" w:beforeAutospacing="1" w:after="100" w:afterAutospacing="1" w:line="288" w:lineRule="auto"/>
        <w:ind w:left="284"/>
        <w:jc w:val="both"/>
        <w:rPr>
          <w:ins w:id="4605" w:author="Direccion de Politicas y Gestion en Derechos Humanos 14" w:date="2023-12-18T12:16:00Z"/>
          <w:sz w:val="20"/>
          <w:rPrChange w:id="4606" w:author="Direccion de Politicas y Gestion en Derechos Humanos 14" w:date="2023-12-18T12:31:00Z">
            <w:rPr>
              <w:ins w:id="4607" w:author="Direccion de Politicas y Gestion en Derechos Humanos 14" w:date="2023-12-18T12:16:00Z"/>
            </w:rPr>
          </w:rPrChange>
        </w:rPr>
        <w:pPrChange w:id="4608" w:author="Direccion de Politicas y Gestion en Derechos Humanos 14" w:date="2023-12-18T12:31:00Z">
          <w:pPr>
            <w:jc w:val="both"/>
          </w:pPr>
        </w:pPrChange>
      </w:pPr>
      <w:ins w:id="4609" w:author="Direccion de Politicas y Gestion en Derechos Humanos 14" w:date="2023-12-18T12:16:00Z">
        <w:r w:rsidRPr="00B96AE9">
          <w:rPr>
            <w:sz w:val="20"/>
            <w:rPrChange w:id="4610" w:author="Direccion de Politicas y Gestion en Derechos Humanos 14" w:date="2023-12-18T12:31:00Z">
              <w:rPr/>
            </w:rPrChange>
          </w:rPr>
          <w:t>De las alternativas de solución identificadas, se procedió a agrupar aquellas que compartían afinidades, creando y/o fusionando varias opciones para optimizar la variedad de propuestas. Posteriormente, a través de un formulario en línea expertos de las Agencias de la ONU realizaron la evaluación exhaustiva de estas alternativas asignado puntaje de acuerdo los criterios que permitieran determinar su viabilidad política, viabilidad social, viabilidad administrativa y efectividad</w:t>
        </w:r>
      </w:ins>
      <w:ins w:id="4611" w:author="Direccion de Politicas y Gestion en Derechos Humanos 14" w:date="2023-12-18T12:31:00Z">
        <w:r w:rsidR="00B96AE9">
          <w:rPr>
            <w:sz w:val="20"/>
          </w:rPr>
          <w:t>.</w:t>
        </w:r>
      </w:ins>
    </w:p>
    <w:p w14:paraId="6943667A" w14:textId="77777777" w:rsidR="007678D2" w:rsidRPr="00B96AE9" w:rsidRDefault="007678D2">
      <w:pPr>
        <w:spacing w:before="100" w:beforeAutospacing="1" w:after="100" w:afterAutospacing="1" w:line="288" w:lineRule="auto"/>
        <w:ind w:left="284"/>
        <w:jc w:val="both"/>
        <w:rPr>
          <w:ins w:id="4612" w:author="Direccion de Politicas y Gestion en Derechos Humanos 14" w:date="2023-12-18T12:16:00Z"/>
          <w:sz w:val="20"/>
          <w:rPrChange w:id="4613" w:author="Direccion de Politicas y Gestion en Derechos Humanos 14" w:date="2023-12-18T12:31:00Z">
            <w:rPr>
              <w:ins w:id="4614" w:author="Direccion de Politicas y Gestion en Derechos Humanos 14" w:date="2023-12-18T12:16:00Z"/>
            </w:rPr>
          </w:rPrChange>
        </w:rPr>
        <w:pPrChange w:id="4615" w:author="Direccion de Politicas y Gestion en Derechos Humanos 14" w:date="2023-12-18T12:31:00Z">
          <w:pPr>
            <w:jc w:val="both"/>
          </w:pPr>
        </w:pPrChange>
      </w:pPr>
      <w:ins w:id="4616" w:author="Direccion de Politicas y Gestion en Derechos Humanos 14" w:date="2023-12-18T12:16:00Z">
        <w:r w:rsidRPr="00B96AE9">
          <w:rPr>
            <w:sz w:val="20"/>
            <w:rPrChange w:id="4617" w:author="Direccion de Politicas y Gestion en Derechos Humanos 14" w:date="2023-12-18T12:31:00Z">
              <w:rPr/>
            </w:rPrChange>
          </w:rPr>
          <w:t>La evaluación se basó en puntajes asignados a cada criterio, de acuerdo con las directrices establecidas en el anexo 7 de la Guía actualizada de Políticas Nacionales. Ello permitió una jerarquización objetiva y fundamentada de las alternativas de solución identificadas, garantizando una selección informada y respaldada por análisis detallados, como se muestra a continuación:</w:t>
        </w:r>
      </w:ins>
    </w:p>
    <w:p w14:paraId="59BF40DE" w14:textId="77777777" w:rsidR="007678D2" w:rsidRPr="00B96AE9" w:rsidRDefault="007678D2">
      <w:pPr>
        <w:spacing w:before="100" w:beforeAutospacing="1" w:after="100" w:afterAutospacing="1" w:line="288" w:lineRule="auto"/>
        <w:ind w:left="284"/>
        <w:jc w:val="both"/>
        <w:rPr>
          <w:ins w:id="4618" w:author="Direccion de Politicas y Gestion en Derechos Humanos 14" w:date="2023-12-18T12:16:00Z"/>
          <w:b/>
          <w:bCs/>
          <w:sz w:val="20"/>
          <w:rPrChange w:id="4619" w:author="Direccion de Politicas y Gestion en Derechos Humanos 14" w:date="2023-12-18T12:31:00Z">
            <w:rPr>
              <w:ins w:id="4620" w:author="Direccion de Politicas y Gestion en Derechos Humanos 14" w:date="2023-12-18T12:16:00Z"/>
            </w:rPr>
          </w:rPrChange>
        </w:rPr>
        <w:pPrChange w:id="4621" w:author="Direccion de Politicas y Gestion en Derechos Humanos 14" w:date="2023-12-18T12:31:00Z">
          <w:pPr>
            <w:jc w:val="both"/>
          </w:pPr>
        </w:pPrChange>
      </w:pPr>
      <w:ins w:id="4622" w:author="Direccion de Politicas y Gestion en Derechos Humanos 14" w:date="2023-12-18T12:16:00Z">
        <w:r w:rsidRPr="00B96AE9">
          <w:rPr>
            <w:b/>
            <w:bCs/>
            <w:sz w:val="20"/>
            <w:rPrChange w:id="4623" w:author="Direccion de Politicas y Gestion en Derechos Humanos 14" w:date="2023-12-18T12:31:00Z">
              <w:rPr/>
            </w:rPrChange>
          </w:rPr>
          <w:t>Tabla: Criterio de asignación de puntajes</w:t>
        </w:r>
      </w:ins>
    </w:p>
    <w:tbl>
      <w:tblPr>
        <w:tblW w:w="8222" w:type="dxa"/>
        <w:tblInd w:w="279" w:type="dxa"/>
        <w:tblCellMar>
          <w:left w:w="70" w:type="dxa"/>
          <w:right w:w="70" w:type="dxa"/>
        </w:tblCellMar>
        <w:tblLook w:val="04A0" w:firstRow="1" w:lastRow="0" w:firstColumn="1" w:lastColumn="0" w:noHBand="0" w:noVBand="1"/>
        <w:tblPrChange w:id="4624" w:author="Direccion de Politicas y Gestion en Derechos Humanos 14" w:date="2023-12-18T12:32:00Z">
          <w:tblPr>
            <w:tblW w:w="8359" w:type="dxa"/>
            <w:tblCellMar>
              <w:left w:w="70" w:type="dxa"/>
              <w:right w:w="70" w:type="dxa"/>
            </w:tblCellMar>
            <w:tblLook w:val="04A0" w:firstRow="1" w:lastRow="0" w:firstColumn="1" w:lastColumn="0" w:noHBand="0" w:noVBand="1"/>
          </w:tblPr>
        </w:tblPrChange>
      </w:tblPr>
      <w:tblGrid>
        <w:gridCol w:w="2830"/>
        <w:gridCol w:w="714"/>
        <w:gridCol w:w="4678"/>
        <w:tblGridChange w:id="4625">
          <w:tblGrid>
            <w:gridCol w:w="279"/>
            <w:gridCol w:w="2551"/>
            <w:gridCol w:w="279"/>
            <w:gridCol w:w="572"/>
            <w:gridCol w:w="142"/>
            <w:gridCol w:w="4536"/>
            <w:gridCol w:w="142"/>
          </w:tblGrid>
        </w:tblGridChange>
      </w:tblGrid>
      <w:tr w:rsidR="007678D2" w:rsidRPr="00B96AE9" w14:paraId="02C2E164" w14:textId="77777777" w:rsidTr="00B96AE9">
        <w:trPr>
          <w:trHeight w:val="480"/>
          <w:ins w:id="4626" w:author="Direccion de Politicas y Gestion en Derechos Humanos 14" w:date="2023-12-18T12:16:00Z"/>
          <w:trPrChange w:id="4627" w:author="Direccion de Politicas y Gestion en Derechos Humanos 14" w:date="2023-12-18T12:32:00Z">
            <w:trPr>
              <w:gridAfter w:val="0"/>
              <w:trHeight w:val="480"/>
            </w:trPr>
          </w:trPrChange>
        </w:trPr>
        <w:tc>
          <w:tcPr>
            <w:tcW w:w="2830" w:type="dxa"/>
            <w:tcBorders>
              <w:top w:val="single" w:sz="4" w:space="0" w:color="A6A6A6"/>
              <w:left w:val="single" w:sz="4" w:space="0" w:color="A6A6A6"/>
              <w:bottom w:val="single" w:sz="4" w:space="0" w:color="A6A6A6"/>
              <w:right w:val="single" w:sz="4" w:space="0" w:color="A6A6A6"/>
            </w:tcBorders>
            <w:shd w:val="clear" w:color="000000" w:fill="002060"/>
            <w:noWrap/>
            <w:vAlign w:val="center"/>
            <w:hideMark/>
            <w:tcPrChange w:id="4628" w:author="Direccion de Politicas y Gestion en Derechos Humanos 14" w:date="2023-12-18T12:32:00Z">
              <w:tcPr>
                <w:tcW w:w="2830" w:type="dxa"/>
                <w:gridSpan w:val="2"/>
                <w:tcBorders>
                  <w:top w:val="single" w:sz="4" w:space="0" w:color="A6A6A6"/>
                  <w:left w:val="single" w:sz="4" w:space="0" w:color="A6A6A6"/>
                  <w:bottom w:val="single" w:sz="4" w:space="0" w:color="A6A6A6"/>
                  <w:right w:val="single" w:sz="4" w:space="0" w:color="A6A6A6"/>
                </w:tcBorders>
                <w:shd w:val="clear" w:color="000000" w:fill="002060"/>
                <w:noWrap/>
                <w:vAlign w:val="center"/>
                <w:hideMark/>
              </w:tcPr>
            </w:tcPrChange>
          </w:tcPr>
          <w:p w14:paraId="1928781E" w14:textId="77777777" w:rsidR="007678D2" w:rsidRPr="00B96AE9" w:rsidRDefault="007678D2" w:rsidP="00F2666B">
            <w:pPr>
              <w:spacing w:after="0" w:line="240" w:lineRule="auto"/>
              <w:jc w:val="both"/>
              <w:rPr>
                <w:ins w:id="4629" w:author="Direccion de Politicas y Gestion en Derechos Humanos 14" w:date="2023-12-18T12:16:00Z"/>
                <w:rFonts w:eastAsia="Times New Roman" w:cs="Times New Roman"/>
                <w:b/>
                <w:bCs/>
                <w:color w:val="FFFFFF"/>
                <w:sz w:val="18"/>
                <w:szCs w:val="18"/>
                <w:lang w:eastAsia="es-PE"/>
                <w:rPrChange w:id="4630" w:author="Direccion de Politicas y Gestion en Derechos Humanos 14" w:date="2023-12-18T12:32:00Z">
                  <w:rPr>
                    <w:ins w:id="4631" w:author="Direccion de Politicas y Gestion en Derechos Humanos 14" w:date="2023-12-18T12:16:00Z"/>
                    <w:rFonts w:eastAsia="Times New Roman" w:cs="Times New Roman"/>
                    <w:b/>
                    <w:bCs/>
                    <w:color w:val="FFFFFF"/>
                    <w:sz w:val="20"/>
                    <w:szCs w:val="20"/>
                    <w:lang w:eastAsia="es-PE"/>
                  </w:rPr>
                </w:rPrChange>
              </w:rPr>
            </w:pPr>
            <w:ins w:id="4632" w:author="Direccion de Politicas y Gestion en Derechos Humanos 14" w:date="2023-12-18T12:16:00Z">
              <w:r w:rsidRPr="00B96AE9">
                <w:rPr>
                  <w:rFonts w:eastAsia="Times New Roman" w:cs="Times New Roman"/>
                  <w:b/>
                  <w:bCs/>
                  <w:color w:val="FFFFFF"/>
                  <w:sz w:val="18"/>
                  <w:szCs w:val="18"/>
                  <w:lang w:eastAsia="es-PE"/>
                  <w:rPrChange w:id="4633" w:author="Direccion de Politicas y Gestion en Derechos Humanos 14" w:date="2023-12-18T12:32:00Z">
                    <w:rPr>
                      <w:rFonts w:eastAsia="Times New Roman" w:cs="Times New Roman"/>
                      <w:b/>
                      <w:bCs/>
                      <w:color w:val="FFFFFF"/>
                      <w:sz w:val="20"/>
                      <w:szCs w:val="20"/>
                      <w:lang w:eastAsia="es-PE"/>
                    </w:rPr>
                  </w:rPrChange>
                </w:rPr>
                <w:t>Tipo</w:t>
              </w:r>
            </w:ins>
          </w:p>
        </w:tc>
        <w:tc>
          <w:tcPr>
            <w:tcW w:w="714" w:type="dxa"/>
            <w:tcBorders>
              <w:top w:val="single" w:sz="4" w:space="0" w:color="A6A6A6"/>
              <w:left w:val="nil"/>
              <w:bottom w:val="single" w:sz="4" w:space="0" w:color="A6A6A6"/>
              <w:right w:val="single" w:sz="4" w:space="0" w:color="A6A6A6"/>
            </w:tcBorders>
            <w:shd w:val="clear" w:color="000000" w:fill="002060"/>
            <w:noWrap/>
            <w:vAlign w:val="center"/>
            <w:hideMark/>
            <w:tcPrChange w:id="4634" w:author="Direccion de Politicas y Gestion en Derechos Humanos 14" w:date="2023-12-18T12:32:00Z">
              <w:tcPr>
                <w:tcW w:w="851" w:type="dxa"/>
                <w:gridSpan w:val="2"/>
                <w:tcBorders>
                  <w:top w:val="single" w:sz="4" w:space="0" w:color="A6A6A6"/>
                  <w:left w:val="nil"/>
                  <w:bottom w:val="single" w:sz="4" w:space="0" w:color="A6A6A6"/>
                  <w:right w:val="single" w:sz="4" w:space="0" w:color="A6A6A6"/>
                </w:tcBorders>
                <w:shd w:val="clear" w:color="000000" w:fill="002060"/>
                <w:noWrap/>
                <w:vAlign w:val="center"/>
                <w:hideMark/>
              </w:tcPr>
            </w:tcPrChange>
          </w:tcPr>
          <w:p w14:paraId="4094C6DA" w14:textId="77777777" w:rsidR="007678D2" w:rsidRPr="00B96AE9" w:rsidRDefault="007678D2" w:rsidP="00F2666B">
            <w:pPr>
              <w:spacing w:after="0" w:line="240" w:lineRule="auto"/>
              <w:jc w:val="center"/>
              <w:rPr>
                <w:ins w:id="4635" w:author="Direccion de Politicas y Gestion en Derechos Humanos 14" w:date="2023-12-18T12:16:00Z"/>
                <w:rFonts w:eastAsia="Times New Roman" w:cs="Times New Roman"/>
                <w:b/>
                <w:bCs/>
                <w:color w:val="FFFFFF"/>
                <w:sz w:val="18"/>
                <w:szCs w:val="18"/>
                <w:lang w:eastAsia="es-PE"/>
                <w:rPrChange w:id="4636" w:author="Direccion de Politicas y Gestion en Derechos Humanos 14" w:date="2023-12-18T12:32:00Z">
                  <w:rPr>
                    <w:ins w:id="4637" w:author="Direccion de Politicas y Gestion en Derechos Humanos 14" w:date="2023-12-18T12:16:00Z"/>
                    <w:rFonts w:eastAsia="Times New Roman" w:cs="Times New Roman"/>
                    <w:b/>
                    <w:bCs/>
                    <w:color w:val="FFFFFF"/>
                    <w:sz w:val="20"/>
                    <w:szCs w:val="20"/>
                    <w:lang w:eastAsia="es-PE"/>
                  </w:rPr>
                </w:rPrChange>
              </w:rPr>
            </w:pPr>
            <w:ins w:id="4638" w:author="Direccion de Politicas y Gestion en Derechos Humanos 14" w:date="2023-12-18T12:16:00Z">
              <w:r w:rsidRPr="00B96AE9">
                <w:rPr>
                  <w:rFonts w:eastAsia="Times New Roman" w:cs="Times New Roman"/>
                  <w:b/>
                  <w:bCs/>
                  <w:color w:val="FFFFFF"/>
                  <w:sz w:val="18"/>
                  <w:szCs w:val="18"/>
                  <w:lang w:eastAsia="es-PE"/>
                  <w:rPrChange w:id="4639" w:author="Direccion de Politicas y Gestion en Derechos Humanos 14" w:date="2023-12-18T12:32:00Z">
                    <w:rPr>
                      <w:rFonts w:eastAsia="Times New Roman" w:cs="Times New Roman"/>
                      <w:b/>
                      <w:bCs/>
                      <w:color w:val="FFFFFF"/>
                      <w:sz w:val="20"/>
                      <w:szCs w:val="20"/>
                      <w:lang w:eastAsia="es-PE"/>
                    </w:rPr>
                  </w:rPrChange>
                </w:rPr>
                <w:t xml:space="preserve">Puntaje </w:t>
              </w:r>
            </w:ins>
          </w:p>
        </w:tc>
        <w:tc>
          <w:tcPr>
            <w:tcW w:w="4678" w:type="dxa"/>
            <w:tcBorders>
              <w:top w:val="single" w:sz="4" w:space="0" w:color="A6A6A6"/>
              <w:left w:val="nil"/>
              <w:bottom w:val="single" w:sz="4" w:space="0" w:color="A6A6A6"/>
              <w:right w:val="single" w:sz="4" w:space="0" w:color="A6A6A6"/>
            </w:tcBorders>
            <w:shd w:val="clear" w:color="000000" w:fill="002060"/>
            <w:noWrap/>
            <w:vAlign w:val="center"/>
            <w:hideMark/>
            <w:tcPrChange w:id="4640" w:author="Direccion de Politicas y Gestion en Derechos Humanos 14" w:date="2023-12-18T12:32:00Z">
              <w:tcPr>
                <w:tcW w:w="4678" w:type="dxa"/>
                <w:gridSpan w:val="2"/>
                <w:tcBorders>
                  <w:top w:val="single" w:sz="4" w:space="0" w:color="A6A6A6"/>
                  <w:left w:val="nil"/>
                  <w:bottom w:val="single" w:sz="4" w:space="0" w:color="A6A6A6"/>
                  <w:right w:val="single" w:sz="4" w:space="0" w:color="A6A6A6"/>
                </w:tcBorders>
                <w:shd w:val="clear" w:color="000000" w:fill="002060"/>
                <w:noWrap/>
                <w:vAlign w:val="center"/>
                <w:hideMark/>
              </w:tcPr>
            </w:tcPrChange>
          </w:tcPr>
          <w:p w14:paraId="269D7CA1" w14:textId="77777777" w:rsidR="007678D2" w:rsidRPr="00B96AE9" w:rsidRDefault="007678D2" w:rsidP="00F2666B">
            <w:pPr>
              <w:spacing w:after="0" w:line="240" w:lineRule="auto"/>
              <w:jc w:val="both"/>
              <w:rPr>
                <w:ins w:id="4641" w:author="Direccion de Politicas y Gestion en Derechos Humanos 14" w:date="2023-12-18T12:16:00Z"/>
                <w:rFonts w:eastAsia="Times New Roman" w:cs="Times New Roman"/>
                <w:b/>
                <w:bCs/>
                <w:color w:val="FFFFFF"/>
                <w:sz w:val="18"/>
                <w:szCs w:val="18"/>
                <w:lang w:eastAsia="es-PE"/>
                <w:rPrChange w:id="4642" w:author="Direccion de Politicas y Gestion en Derechos Humanos 14" w:date="2023-12-18T12:32:00Z">
                  <w:rPr>
                    <w:ins w:id="4643" w:author="Direccion de Politicas y Gestion en Derechos Humanos 14" w:date="2023-12-18T12:16:00Z"/>
                    <w:rFonts w:eastAsia="Times New Roman" w:cs="Times New Roman"/>
                    <w:b/>
                    <w:bCs/>
                    <w:color w:val="FFFFFF"/>
                    <w:sz w:val="20"/>
                    <w:szCs w:val="20"/>
                    <w:lang w:eastAsia="es-PE"/>
                  </w:rPr>
                </w:rPrChange>
              </w:rPr>
            </w:pPr>
            <w:ins w:id="4644" w:author="Direccion de Politicas y Gestion en Derechos Humanos 14" w:date="2023-12-18T12:16:00Z">
              <w:r w:rsidRPr="00B96AE9">
                <w:rPr>
                  <w:rFonts w:eastAsia="Times New Roman" w:cs="Times New Roman"/>
                  <w:b/>
                  <w:bCs/>
                  <w:color w:val="FFFFFF"/>
                  <w:sz w:val="18"/>
                  <w:szCs w:val="18"/>
                  <w:lang w:eastAsia="es-PE"/>
                  <w:rPrChange w:id="4645" w:author="Direccion de Politicas y Gestion en Derechos Humanos 14" w:date="2023-12-18T12:32:00Z">
                    <w:rPr>
                      <w:rFonts w:eastAsia="Times New Roman" w:cs="Times New Roman"/>
                      <w:b/>
                      <w:bCs/>
                      <w:color w:val="FFFFFF"/>
                      <w:sz w:val="20"/>
                      <w:szCs w:val="20"/>
                      <w:lang w:eastAsia="es-PE"/>
                    </w:rPr>
                  </w:rPrChange>
                </w:rPr>
                <w:t>Criterio</w:t>
              </w:r>
            </w:ins>
          </w:p>
        </w:tc>
      </w:tr>
      <w:tr w:rsidR="00B96AE9" w:rsidRPr="00B96AE9" w14:paraId="6D4BA0CB" w14:textId="77777777" w:rsidTr="00AA0E5F">
        <w:tblPrEx>
          <w:tblPrExChange w:id="4646" w:author="Direccion de Politicas y Gestion en Derechos Humanos 14" w:date="2023-12-18T12:36:00Z">
            <w:tblPrEx>
              <w:tblW w:w="8222" w:type="dxa"/>
              <w:tblInd w:w="279" w:type="dxa"/>
            </w:tblPrEx>
          </w:tblPrExChange>
        </w:tblPrEx>
        <w:trPr>
          <w:trHeight w:val="624"/>
          <w:ins w:id="4647" w:author="Direccion de Politicas y Gestion en Derechos Humanos 14" w:date="2023-12-18T12:16:00Z"/>
          <w:trPrChange w:id="4648" w:author="Direccion de Politicas y Gestion en Derechos Humanos 14" w:date="2023-12-18T12:36:00Z">
            <w:trPr>
              <w:gridBefore w:val="1"/>
              <w:trHeight w:val="737"/>
            </w:trPr>
          </w:trPrChange>
        </w:trPr>
        <w:tc>
          <w:tcPr>
            <w:tcW w:w="2830" w:type="dxa"/>
            <w:vMerge w:val="restart"/>
            <w:tcBorders>
              <w:top w:val="nil"/>
              <w:left w:val="single" w:sz="4" w:space="0" w:color="A6A6A6"/>
              <w:bottom w:val="single" w:sz="4" w:space="0" w:color="A6A6A6"/>
              <w:right w:val="single" w:sz="4" w:space="0" w:color="A6A6A6"/>
            </w:tcBorders>
            <w:shd w:val="clear" w:color="000000" w:fill="D9E1F2"/>
            <w:vAlign w:val="center"/>
            <w:hideMark/>
            <w:tcPrChange w:id="4649" w:author="Direccion de Politicas y Gestion en Derechos Humanos 14" w:date="2023-12-18T12:36:00Z">
              <w:tcPr>
                <w:tcW w:w="2830" w:type="dxa"/>
                <w:gridSpan w:val="2"/>
                <w:vMerge w:val="restart"/>
                <w:tcBorders>
                  <w:top w:val="nil"/>
                  <w:left w:val="single" w:sz="4" w:space="0" w:color="A6A6A6"/>
                  <w:bottom w:val="single" w:sz="4" w:space="0" w:color="A6A6A6"/>
                  <w:right w:val="single" w:sz="4" w:space="0" w:color="A6A6A6"/>
                </w:tcBorders>
                <w:shd w:val="clear" w:color="000000" w:fill="D9E1F2"/>
                <w:vAlign w:val="center"/>
                <w:hideMark/>
              </w:tcPr>
            </w:tcPrChange>
          </w:tcPr>
          <w:p w14:paraId="094D75F3" w14:textId="77777777" w:rsidR="007678D2" w:rsidRPr="00B96AE9" w:rsidRDefault="007678D2" w:rsidP="00F2666B">
            <w:pPr>
              <w:spacing w:after="0" w:line="240" w:lineRule="auto"/>
              <w:jc w:val="both"/>
              <w:rPr>
                <w:ins w:id="4650" w:author="Direccion de Politicas y Gestion en Derechos Humanos 14" w:date="2023-12-18T12:16:00Z"/>
                <w:rFonts w:eastAsia="Times New Roman" w:cs="Times New Roman"/>
                <w:color w:val="000000"/>
                <w:sz w:val="18"/>
                <w:szCs w:val="18"/>
                <w:lang w:eastAsia="es-PE"/>
                <w:rPrChange w:id="4651" w:author="Direccion de Politicas y Gestion en Derechos Humanos 14" w:date="2023-12-18T12:32:00Z">
                  <w:rPr>
                    <w:ins w:id="4652" w:author="Direccion de Politicas y Gestion en Derechos Humanos 14" w:date="2023-12-18T12:16:00Z"/>
                    <w:rFonts w:eastAsia="Times New Roman" w:cs="Times New Roman"/>
                    <w:color w:val="000000"/>
                    <w:sz w:val="20"/>
                    <w:szCs w:val="20"/>
                    <w:lang w:eastAsia="es-PE"/>
                  </w:rPr>
                </w:rPrChange>
              </w:rPr>
            </w:pPr>
            <w:ins w:id="4653" w:author="Direccion de Politicas y Gestion en Derechos Humanos 14" w:date="2023-12-18T12:16:00Z">
              <w:r w:rsidRPr="00B96AE9">
                <w:rPr>
                  <w:rFonts w:eastAsia="Times New Roman" w:cs="Times New Roman"/>
                  <w:b/>
                  <w:bCs/>
                  <w:color w:val="000000"/>
                  <w:sz w:val="18"/>
                  <w:szCs w:val="18"/>
                  <w:lang w:eastAsia="es-PE"/>
                  <w:rPrChange w:id="4654" w:author="Direccion de Politicas y Gestion en Derechos Humanos 14" w:date="2023-12-18T12:32:00Z">
                    <w:rPr>
                      <w:rFonts w:eastAsia="Times New Roman" w:cs="Times New Roman"/>
                      <w:b/>
                      <w:bCs/>
                      <w:color w:val="000000"/>
                      <w:sz w:val="20"/>
                      <w:szCs w:val="20"/>
                      <w:lang w:eastAsia="es-PE"/>
                    </w:rPr>
                  </w:rPrChange>
                </w:rPr>
                <w:t xml:space="preserve">Viabilidad política: </w:t>
              </w:r>
              <w:r w:rsidRPr="00B96AE9">
                <w:rPr>
                  <w:rFonts w:eastAsia="Times New Roman" w:cs="Times New Roman"/>
                  <w:color w:val="000000"/>
                  <w:sz w:val="18"/>
                  <w:szCs w:val="18"/>
                  <w:lang w:eastAsia="es-PE"/>
                  <w:rPrChange w:id="4655" w:author="Direccion de Politicas y Gestion en Derechos Humanos 14" w:date="2023-12-18T12:32:00Z">
                    <w:rPr>
                      <w:rFonts w:eastAsia="Times New Roman" w:cs="Times New Roman"/>
                      <w:color w:val="000000"/>
                      <w:sz w:val="20"/>
                      <w:szCs w:val="20"/>
                      <w:lang w:eastAsia="es-PE"/>
                    </w:rPr>
                  </w:rPrChange>
                </w:rPr>
                <w:t>Se refiere a la aceptación política de la propuesta. Permite verificar la conformidad de los actores de los diferentes niveles de gobierno que participan en la formulación y la implementación de la alternativa de solución.</w:t>
              </w:r>
            </w:ins>
          </w:p>
        </w:tc>
        <w:tc>
          <w:tcPr>
            <w:tcW w:w="714" w:type="dxa"/>
            <w:tcBorders>
              <w:top w:val="nil"/>
              <w:left w:val="nil"/>
              <w:bottom w:val="single" w:sz="4" w:space="0" w:color="A6A6A6"/>
              <w:right w:val="single" w:sz="4" w:space="0" w:color="A6A6A6"/>
            </w:tcBorders>
            <w:shd w:val="clear" w:color="000000" w:fill="D9E1F2"/>
            <w:noWrap/>
            <w:vAlign w:val="center"/>
            <w:hideMark/>
            <w:tcPrChange w:id="4656"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7BB29CBB" w14:textId="77777777" w:rsidR="007678D2" w:rsidRPr="00B96AE9" w:rsidRDefault="007678D2" w:rsidP="00F2666B">
            <w:pPr>
              <w:spacing w:after="0" w:line="240" w:lineRule="auto"/>
              <w:jc w:val="center"/>
              <w:rPr>
                <w:ins w:id="4657" w:author="Direccion de Politicas y Gestion en Derechos Humanos 14" w:date="2023-12-18T12:16:00Z"/>
                <w:rFonts w:eastAsia="Times New Roman" w:cs="Times New Roman"/>
                <w:color w:val="000000"/>
                <w:sz w:val="18"/>
                <w:szCs w:val="18"/>
                <w:lang w:eastAsia="es-PE"/>
                <w:rPrChange w:id="4658" w:author="Direccion de Politicas y Gestion en Derechos Humanos 14" w:date="2023-12-18T12:32:00Z">
                  <w:rPr>
                    <w:ins w:id="4659" w:author="Direccion de Politicas y Gestion en Derechos Humanos 14" w:date="2023-12-18T12:16:00Z"/>
                    <w:rFonts w:eastAsia="Times New Roman" w:cs="Times New Roman"/>
                    <w:color w:val="000000"/>
                    <w:sz w:val="20"/>
                    <w:szCs w:val="20"/>
                    <w:lang w:eastAsia="es-PE"/>
                  </w:rPr>
                </w:rPrChange>
              </w:rPr>
            </w:pPr>
            <w:ins w:id="4660" w:author="Direccion de Politicas y Gestion en Derechos Humanos 14" w:date="2023-12-18T12:16:00Z">
              <w:r w:rsidRPr="00B96AE9">
                <w:rPr>
                  <w:rFonts w:eastAsia="Times New Roman" w:cs="Times New Roman"/>
                  <w:color w:val="000000"/>
                  <w:sz w:val="18"/>
                  <w:szCs w:val="18"/>
                  <w:lang w:eastAsia="es-PE"/>
                  <w:rPrChange w:id="4661" w:author="Direccion de Politicas y Gestion en Derechos Humanos 14" w:date="2023-12-18T12:32:00Z">
                    <w:rPr>
                      <w:rFonts w:eastAsia="Times New Roman" w:cs="Times New Roman"/>
                      <w:color w:val="000000"/>
                      <w:sz w:val="20"/>
                      <w:szCs w:val="20"/>
                      <w:lang w:eastAsia="es-PE"/>
                    </w:rPr>
                  </w:rPrChange>
                </w:rPr>
                <w:t>1</w:t>
              </w:r>
            </w:ins>
          </w:p>
        </w:tc>
        <w:tc>
          <w:tcPr>
            <w:tcW w:w="4678" w:type="dxa"/>
            <w:tcBorders>
              <w:top w:val="nil"/>
              <w:left w:val="nil"/>
              <w:bottom w:val="single" w:sz="4" w:space="0" w:color="A6A6A6"/>
              <w:right w:val="single" w:sz="4" w:space="0" w:color="A6A6A6"/>
            </w:tcBorders>
            <w:shd w:val="clear" w:color="000000" w:fill="D9E1F2"/>
            <w:noWrap/>
            <w:vAlign w:val="center"/>
            <w:hideMark/>
            <w:tcPrChange w:id="4662"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noWrap/>
                <w:vAlign w:val="center"/>
                <w:hideMark/>
              </w:tcPr>
            </w:tcPrChange>
          </w:tcPr>
          <w:p w14:paraId="0E339E46" w14:textId="77777777" w:rsidR="007678D2" w:rsidRPr="00B96AE9" w:rsidRDefault="007678D2" w:rsidP="00F2666B">
            <w:pPr>
              <w:spacing w:after="0" w:line="240" w:lineRule="auto"/>
              <w:jc w:val="both"/>
              <w:rPr>
                <w:ins w:id="4663" w:author="Direccion de Politicas y Gestion en Derechos Humanos 14" w:date="2023-12-18T12:16:00Z"/>
                <w:rFonts w:eastAsia="Times New Roman" w:cs="Times New Roman"/>
                <w:color w:val="000000"/>
                <w:sz w:val="18"/>
                <w:szCs w:val="18"/>
                <w:lang w:eastAsia="es-PE"/>
                <w:rPrChange w:id="4664" w:author="Direccion de Politicas y Gestion en Derechos Humanos 14" w:date="2023-12-18T12:32:00Z">
                  <w:rPr>
                    <w:ins w:id="4665" w:author="Direccion de Politicas y Gestion en Derechos Humanos 14" w:date="2023-12-18T12:16:00Z"/>
                    <w:rFonts w:eastAsia="Times New Roman" w:cs="Times New Roman"/>
                    <w:color w:val="000000"/>
                    <w:sz w:val="20"/>
                    <w:szCs w:val="20"/>
                    <w:lang w:eastAsia="es-PE"/>
                  </w:rPr>
                </w:rPrChange>
              </w:rPr>
            </w:pPr>
            <w:ins w:id="4666" w:author="Direccion de Politicas y Gestion en Derechos Humanos 14" w:date="2023-12-18T12:16:00Z">
              <w:r w:rsidRPr="00B96AE9">
                <w:rPr>
                  <w:rFonts w:eastAsia="Times New Roman" w:cs="Times New Roman"/>
                  <w:color w:val="000000"/>
                  <w:sz w:val="18"/>
                  <w:szCs w:val="18"/>
                  <w:lang w:eastAsia="es-PE"/>
                  <w:rPrChange w:id="4667" w:author="Direccion de Politicas y Gestion en Derechos Humanos 14" w:date="2023-12-18T12:32:00Z">
                    <w:rPr>
                      <w:rFonts w:eastAsia="Times New Roman" w:cs="Times New Roman"/>
                      <w:color w:val="000000"/>
                      <w:sz w:val="20"/>
                      <w:szCs w:val="20"/>
                      <w:lang w:eastAsia="es-PE"/>
                    </w:rPr>
                  </w:rPrChange>
                </w:rPr>
                <w:t>No existe voluntad política de hacer la alternativa. Ningún actor de los niveles de gobierno se muestra conforme.</w:t>
              </w:r>
            </w:ins>
          </w:p>
        </w:tc>
      </w:tr>
      <w:tr w:rsidR="00B96AE9" w:rsidRPr="00B96AE9" w14:paraId="1D3DBABF" w14:textId="77777777" w:rsidTr="00AA0E5F">
        <w:tblPrEx>
          <w:tblPrExChange w:id="4668" w:author="Direccion de Politicas y Gestion en Derechos Humanos 14" w:date="2023-12-18T12:36:00Z">
            <w:tblPrEx>
              <w:tblW w:w="8222" w:type="dxa"/>
              <w:tblInd w:w="279" w:type="dxa"/>
            </w:tblPrEx>
          </w:tblPrExChange>
        </w:tblPrEx>
        <w:trPr>
          <w:trHeight w:val="624"/>
          <w:ins w:id="4669" w:author="Direccion de Politicas y Gestion en Derechos Humanos 14" w:date="2023-12-18T12:16:00Z"/>
          <w:trPrChange w:id="4670" w:author="Direccion de Politicas y Gestion en Derechos Humanos 14" w:date="2023-12-18T12:36:00Z">
            <w:trPr>
              <w:gridBefore w:val="1"/>
              <w:trHeight w:val="794"/>
            </w:trPr>
          </w:trPrChange>
        </w:trPr>
        <w:tc>
          <w:tcPr>
            <w:tcW w:w="2830" w:type="dxa"/>
            <w:vMerge/>
            <w:tcBorders>
              <w:top w:val="nil"/>
              <w:left w:val="single" w:sz="4" w:space="0" w:color="A6A6A6"/>
              <w:bottom w:val="single" w:sz="4" w:space="0" w:color="A6A6A6"/>
              <w:right w:val="single" w:sz="4" w:space="0" w:color="A6A6A6"/>
            </w:tcBorders>
            <w:vAlign w:val="center"/>
            <w:hideMark/>
            <w:tcPrChange w:id="4671" w:author="Direccion de Politicas y Gestion en Derechos Humanos 14" w:date="2023-12-18T12:36:00Z">
              <w:tcPr>
                <w:tcW w:w="2830" w:type="dxa"/>
                <w:gridSpan w:val="2"/>
                <w:vMerge/>
                <w:tcBorders>
                  <w:top w:val="nil"/>
                  <w:left w:val="single" w:sz="4" w:space="0" w:color="A6A6A6"/>
                  <w:bottom w:val="single" w:sz="4" w:space="0" w:color="A6A6A6"/>
                  <w:right w:val="single" w:sz="4" w:space="0" w:color="A6A6A6"/>
                </w:tcBorders>
                <w:vAlign w:val="center"/>
                <w:hideMark/>
              </w:tcPr>
            </w:tcPrChange>
          </w:tcPr>
          <w:p w14:paraId="096482E3" w14:textId="77777777" w:rsidR="007678D2" w:rsidRPr="00B96AE9" w:rsidRDefault="007678D2" w:rsidP="00F2666B">
            <w:pPr>
              <w:spacing w:after="0" w:line="240" w:lineRule="auto"/>
              <w:jc w:val="both"/>
              <w:rPr>
                <w:ins w:id="4672" w:author="Direccion de Politicas y Gestion en Derechos Humanos 14" w:date="2023-12-18T12:16:00Z"/>
                <w:rFonts w:eastAsia="Times New Roman" w:cs="Times New Roman"/>
                <w:color w:val="000000"/>
                <w:sz w:val="18"/>
                <w:szCs w:val="18"/>
                <w:lang w:eastAsia="es-PE"/>
                <w:rPrChange w:id="4673" w:author="Direccion de Politicas y Gestion en Derechos Humanos 14" w:date="2023-12-18T12:32:00Z">
                  <w:rPr>
                    <w:ins w:id="4674"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000000" w:fill="D9E1F2"/>
            <w:noWrap/>
            <w:vAlign w:val="center"/>
            <w:hideMark/>
            <w:tcPrChange w:id="4675"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6FFDEABF" w14:textId="77777777" w:rsidR="007678D2" w:rsidRPr="00B96AE9" w:rsidRDefault="007678D2" w:rsidP="00F2666B">
            <w:pPr>
              <w:spacing w:after="0" w:line="240" w:lineRule="auto"/>
              <w:jc w:val="center"/>
              <w:rPr>
                <w:ins w:id="4676" w:author="Direccion de Politicas y Gestion en Derechos Humanos 14" w:date="2023-12-18T12:16:00Z"/>
                <w:rFonts w:eastAsia="Times New Roman" w:cs="Times New Roman"/>
                <w:color w:val="000000"/>
                <w:sz w:val="18"/>
                <w:szCs w:val="18"/>
                <w:lang w:eastAsia="es-PE"/>
                <w:rPrChange w:id="4677" w:author="Direccion de Politicas y Gestion en Derechos Humanos 14" w:date="2023-12-18T12:32:00Z">
                  <w:rPr>
                    <w:ins w:id="4678" w:author="Direccion de Politicas y Gestion en Derechos Humanos 14" w:date="2023-12-18T12:16:00Z"/>
                    <w:rFonts w:eastAsia="Times New Roman" w:cs="Times New Roman"/>
                    <w:color w:val="000000"/>
                    <w:sz w:val="20"/>
                    <w:szCs w:val="20"/>
                    <w:lang w:eastAsia="es-PE"/>
                  </w:rPr>
                </w:rPrChange>
              </w:rPr>
            </w:pPr>
            <w:ins w:id="4679" w:author="Direccion de Politicas y Gestion en Derechos Humanos 14" w:date="2023-12-18T12:16:00Z">
              <w:r w:rsidRPr="00B96AE9">
                <w:rPr>
                  <w:rFonts w:eastAsia="Times New Roman" w:cs="Times New Roman"/>
                  <w:color w:val="000000"/>
                  <w:sz w:val="18"/>
                  <w:szCs w:val="18"/>
                  <w:lang w:eastAsia="es-PE"/>
                  <w:rPrChange w:id="4680" w:author="Direccion de Politicas y Gestion en Derechos Humanos 14" w:date="2023-12-18T12:32:00Z">
                    <w:rPr>
                      <w:rFonts w:eastAsia="Times New Roman" w:cs="Times New Roman"/>
                      <w:color w:val="000000"/>
                      <w:sz w:val="20"/>
                      <w:szCs w:val="20"/>
                      <w:lang w:eastAsia="es-PE"/>
                    </w:rPr>
                  </w:rPrChange>
                </w:rPr>
                <w:t>2</w:t>
              </w:r>
            </w:ins>
          </w:p>
        </w:tc>
        <w:tc>
          <w:tcPr>
            <w:tcW w:w="4678" w:type="dxa"/>
            <w:tcBorders>
              <w:top w:val="nil"/>
              <w:left w:val="nil"/>
              <w:bottom w:val="single" w:sz="4" w:space="0" w:color="A6A6A6"/>
              <w:right w:val="single" w:sz="4" w:space="0" w:color="A6A6A6"/>
            </w:tcBorders>
            <w:shd w:val="clear" w:color="000000" w:fill="D9E1F2"/>
            <w:noWrap/>
            <w:vAlign w:val="center"/>
            <w:hideMark/>
            <w:tcPrChange w:id="4681"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noWrap/>
                <w:vAlign w:val="center"/>
                <w:hideMark/>
              </w:tcPr>
            </w:tcPrChange>
          </w:tcPr>
          <w:p w14:paraId="7B2388A2" w14:textId="77777777" w:rsidR="007678D2" w:rsidRPr="00B96AE9" w:rsidRDefault="007678D2" w:rsidP="00F2666B">
            <w:pPr>
              <w:spacing w:after="0" w:line="240" w:lineRule="auto"/>
              <w:jc w:val="both"/>
              <w:rPr>
                <w:ins w:id="4682" w:author="Direccion de Politicas y Gestion en Derechos Humanos 14" w:date="2023-12-18T12:16:00Z"/>
                <w:rFonts w:eastAsia="Times New Roman" w:cs="Times New Roman"/>
                <w:color w:val="000000"/>
                <w:sz w:val="18"/>
                <w:szCs w:val="18"/>
                <w:lang w:eastAsia="es-PE"/>
                <w:rPrChange w:id="4683" w:author="Direccion de Politicas y Gestion en Derechos Humanos 14" w:date="2023-12-18T12:32:00Z">
                  <w:rPr>
                    <w:ins w:id="4684" w:author="Direccion de Politicas y Gestion en Derechos Humanos 14" w:date="2023-12-18T12:16:00Z"/>
                    <w:rFonts w:eastAsia="Times New Roman" w:cs="Times New Roman"/>
                    <w:color w:val="000000"/>
                    <w:sz w:val="20"/>
                    <w:szCs w:val="20"/>
                    <w:lang w:eastAsia="es-PE"/>
                  </w:rPr>
                </w:rPrChange>
              </w:rPr>
            </w:pPr>
            <w:ins w:id="4685" w:author="Direccion de Politicas y Gestion en Derechos Humanos 14" w:date="2023-12-18T12:16:00Z">
              <w:r w:rsidRPr="00B96AE9">
                <w:rPr>
                  <w:rFonts w:eastAsia="Times New Roman" w:cs="Times New Roman"/>
                  <w:color w:val="000000"/>
                  <w:sz w:val="18"/>
                  <w:szCs w:val="18"/>
                  <w:lang w:eastAsia="es-PE"/>
                  <w:rPrChange w:id="4686" w:author="Direccion de Politicas y Gestion en Derechos Humanos 14" w:date="2023-12-18T12:32:00Z">
                    <w:rPr>
                      <w:rFonts w:eastAsia="Times New Roman" w:cs="Times New Roman"/>
                      <w:color w:val="000000"/>
                      <w:sz w:val="20"/>
                      <w:szCs w:val="20"/>
                      <w:lang w:eastAsia="es-PE"/>
                    </w:rPr>
                  </w:rPrChange>
                </w:rPr>
                <w:t>No existe voluntad política de hacer la alternativa. Los actores de los niveles de gobierno se muestran conformes.</w:t>
              </w:r>
            </w:ins>
          </w:p>
        </w:tc>
      </w:tr>
      <w:tr w:rsidR="00B96AE9" w:rsidRPr="00B96AE9" w14:paraId="172E68E5" w14:textId="77777777" w:rsidTr="00AA0E5F">
        <w:tblPrEx>
          <w:tblPrExChange w:id="4687" w:author="Direccion de Politicas y Gestion en Derechos Humanos 14" w:date="2023-12-18T12:36:00Z">
            <w:tblPrEx>
              <w:tblW w:w="8222" w:type="dxa"/>
              <w:tblInd w:w="279" w:type="dxa"/>
            </w:tblPrEx>
          </w:tblPrExChange>
        </w:tblPrEx>
        <w:trPr>
          <w:trHeight w:val="624"/>
          <w:ins w:id="4688" w:author="Direccion de Politicas y Gestion en Derechos Humanos 14" w:date="2023-12-18T12:16:00Z"/>
          <w:trPrChange w:id="4689" w:author="Direccion de Politicas y Gestion en Derechos Humanos 14" w:date="2023-12-18T12:36:00Z">
            <w:trPr>
              <w:gridBefore w:val="1"/>
              <w:trHeight w:val="794"/>
            </w:trPr>
          </w:trPrChange>
        </w:trPr>
        <w:tc>
          <w:tcPr>
            <w:tcW w:w="2830" w:type="dxa"/>
            <w:vMerge/>
            <w:tcBorders>
              <w:top w:val="nil"/>
              <w:left w:val="single" w:sz="4" w:space="0" w:color="A6A6A6"/>
              <w:bottom w:val="single" w:sz="4" w:space="0" w:color="A6A6A6"/>
              <w:right w:val="single" w:sz="4" w:space="0" w:color="A6A6A6"/>
            </w:tcBorders>
            <w:vAlign w:val="center"/>
            <w:hideMark/>
            <w:tcPrChange w:id="4690" w:author="Direccion de Politicas y Gestion en Derechos Humanos 14" w:date="2023-12-18T12:36:00Z">
              <w:tcPr>
                <w:tcW w:w="2830" w:type="dxa"/>
                <w:gridSpan w:val="2"/>
                <w:vMerge/>
                <w:tcBorders>
                  <w:top w:val="nil"/>
                  <w:left w:val="single" w:sz="4" w:space="0" w:color="A6A6A6"/>
                  <w:bottom w:val="single" w:sz="4" w:space="0" w:color="A6A6A6"/>
                  <w:right w:val="single" w:sz="4" w:space="0" w:color="A6A6A6"/>
                </w:tcBorders>
                <w:vAlign w:val="center"/>
                <w:hideMark/>
              </w:tcPr>
            </w:tcPrChange>
          </w:tcPr>
          <w:p w14:paraId="6431E9A8" w14:textId="77777777" w:rsidR="007678D2" w:rsidRPr="00B96AE9" w:rsidRDefault="007678D2" w:rsidP="00F2666B">
            <w:pPr>
              <w:spacing w:after="0" w:line="240" w:lineRule="auto"/>
              <w:jc w:val="both"/>
              <w:rPr>
                <w:ins w:id="4691" w:author="Direccion de Politicas y Gestion en Derechos Humanos 14" w:date="2023-12-18T12:16:00Z"/>
                <w:rFonts w:eastAsia="Times New Roman" w:cs="Times New Roman"/>
                <w:color w:val="000000"/>
                <w:sz w:val="18"/>
                <w:szCs w:val="18"/>
                <w:lang w:eastAsia="es-PE"/>
                <w:rPrChange w:id="4692" w:author="Direccion de Politicas y Gestion en Derechos Humanos 14" w:date="2023-12-18T12:32:00Z">
                  <w:rPr>
                    <w:ins w:id="4693"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000000" w:fill="D9E1F2"/>
            <w:noWrap/>
            <w:vAlign w:val="center"/>
            <w:hideMark/>
            <w:tcPrChange w:id="4694"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69DDBBAE" w14:textId="77777777" w:rsidR="007678D2" w:rsidRPr="00B96AE9" w:rsidRDefault="007678D2" w:rsidP="00F2666B">
            <w:pPr>
              <w:spacing w:after="0" w:line="240" w:lineRule="auto"/>
              <w:jc w:val="center"/>
              <w:rPr>
                <w:ins w:id="4695" w:author="Direccion de Politicas y Gestion en Derechos Humanos 14" w:date="2023-12-18T12:16:00Z"/>
                <w:rFonts w:eastAsia="Times New Roman" w:cs="Times New Roman"/>
                <w:color w:val="000000"/>
                <w:sz w:val="18"/>
                <w:szCs w:val="18"/>
                <w:lang w:eastAsia="es-PE"/>
                <w:rPrChange w:id="4696" w:author="Direccion de Politicas y Gestion en Derechos Humanos 14" w:date="2023-12-18T12:32:00Z">
                  <w:rPr>
                    <w:ins w:id="4697" w:author="Direccion de Politicas y Gestion en Derechos Humanos 14" w:date="2023-12-18T12:16:00Z"/>
                    <w:rFonts w:eastAsia="Times New Roman" w:cs="Times New Roman"/>
                    <w:color w:val="000000"/>
                    <w:sz w:val="20"/>
                    <w:szCs w:val="20"/>
                    <w:lang w:eastAsia="es-PE"/>
                  </w:rPr>
                </w:rPrChange>
              </w:rPr>
            </w:pPr>
            <w:ins w:id="4698" w:author="Direccion de Politicas y Gestion en Derechos Humanos 14" w:date="2023-12-18T12:16:00Z">
              <w:r w:rsidRPr="00B96AE9">
                <w:rPr>
                  <w:rFonts w:eastAsia="Times New Roman" w:cs="Times New Roman"/>
                  <w:color w:val="000000"/>
                  <w:sz w:val="18"/>
                  <w:szCs w:val="18"/>
                  <w:lang w:eastAsia="es-PE"/>
                  <w:rPrChange w:id="4699" w:author="Direccion de Politicas y Gestion en Derechos Humanos 14" w:date="2023-12-18T12:32:00Z">
                    <w:rPr>
                      <w:rFonts w:eastAsia="Times New Roman" w:cs="Times New Roman"/>
                      <w:color w:val="000000"/>
                      <w:sz w:val="20"/>
                      <w:szCs w:val="20"/>
                      <w:lang w:eastAsia="es-PE"/>
                    </w:rPr>
                  </w:rPrChange>
                </w:rPr>
                <w:t>3</w:t>
              </w:r>
            </w:ins>
          </w:p>
        </w:tc>
        <w:tc>
          <w:tcPr>
            <w:tcW w:w="4678" w:type="dxa"/>
            <w:tcBorders>
              <w:top w:val="nil"/>
              <w:left w:val="nil"/>
              <w:bottom w:val="single" w:sz="4" w:space="0" w:color="A6A6A6"/>
              <w:right w:val="single" w:sz="4" w:space="0" w:color="A6A6A6"/>
            </w:tcBorders>
            <w:shd w:val="clear" w:color="000000" w:fill="D9E1F2"/>
            <w:noWrap/>
            <w:vAlign w:val="center"/>
            <w:hideMark/>
            <w:tcPrChange w:id="4700"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noWrap/>
                <w:vAlign w:val="center"/>
                <w:hideMark/>
              </w:tcPr>
            </w:tcPrChange>
          </w:tcPr>
          <w:p w14:paraId="7A75E064" w14:textId="77777777" w:rsidR="007678D2" w:rsidRPr="00B96AE9" w:rsidRDefault="007678D2" w:rsidP="00F2666B">
            <w:pPr>
              <w:spacing w:after="0" w:line="240" w:lineRule="auto"/>
              <w:jc w:val="both"/>
              <w:rPr>
                <w:ins w:id="4701" w:author="Direccion de Politicas y Gestion en Derechos Humanos 14" w:date="2023-12-18T12:16:00Z"/>
                <w:rFonts w:eastAsia="Times New Roman" w:cs="Times New Roman"/>
                <w:color w:val="000000"/>
                <w:sz w:val="18"/>
                <w:szCs w:val="18"/>
                <w:lang w:eastAsia="es-PE"/>
                <w:rPrChange w:id="4702" w:author="Direccion de Politicas y Gestion en Derechos Humanos 14" w:date="2023-12-18T12:32:00Z">
                  <w:rPr>
                    <w:ins w:id="4703" w:author="Direccion de Politicas y Gestion en Derechos Humanos 14" w:date="2023-12-18T12:16:00Z"/>
                    <w:rFonts w:eastAsia="Times New Roman" w:cs="Times New Roman"/>
                    <w:color w:val="000000"/>
                    <w:sz w:val="20"/>
                    <w:szCs w:val="20"/>
                    <w:lang w:eastAsia="es-PE"/>
                  </w:rPr>
                </w:rPrChange>
              </w:rPr>
            </w:pPr>
            <w:ins w:id="4704" w:author="Direccion de Politicas y Gestion en Derechos Humanos 14" w:date="2023-12-18T12:16:00Z">
              <w:r w:rsidRPr="00B96AE9">
                <w:rPr>
                  <w:rFonts w:eastAsia="Times New Roman" w:cs="Times New Roman"/>
                  <w:color w:val="000000"/>
                  <w:sz w:val="18"/>
                  <w:szCs w:val="18"/>
                  <w:lang w:eastAsia="es-PE"/>
                  <w:rPrChange w:id="4705" w:author="Direccion de Politicas y Gestion en Derechos Humanos 14" w:date="2023-12-18T12:32:00Z">
                    <w:rPr>
                      <w:rFonts w:eastAsia="Times New Roman" w:cs="Times New Roman"/>
                      <w:color w:val="000000"/>
                      <w:sz w:val="20"/>
                      <w:szCs w:val="20"/>
                      <w:lang w:eastAsia="es-PE"/>
                    </w:rPr>
                  </w:rPrChange>
                </w:rPr>
                <w:t>Sí existe voluntad política de hacer la alternativa. Ningún actor de los niveles de gobierno se muestra conforme.</w:t>
              </w:r>
            </w:ins>
          </w:p>
        </w:tc>
      </w:tr>
      <w:tr w:rsidR="00B96AE9" w:rsidRPr="00B96AE9" w14:paraId="0F13619E" w14:textId="77777777" w:rsidTr="00AA0E5F">
        <w:tblPrEx>
          <w:tblPrExChange w:id="4706" w:author="Direccion de Politicas y Gestion en Derechos Humanos 14" w:date="2023-12-18T12:36:00Z">
            <w:tblPrEx>
              <w:tblW w:w="8222" w:type="dxa"/>
              <w:tblInd w:w="279" w:type="dxa"/>
            </w:tblPrEx>
          </w:tblPrExChange>
        </w:tblPrEx>
        <w:trPr>
          <w:trHeight w:val="624"/>
          <w:ins w:id="4707" w:author="Direccion de Politicas y Gestion en Derechos Humanos 14" w:date="2023-12-18T12:16:00Z"/>
          <w:trPrChange w:id="4708" w:author="Direccion de Politicas y Gestion en Derechos Humanos 14" w:date="2023-12-18T12:36:00Z">
            <w:trPr>
              <w:gridBefore w:val="1"/>
              <w:trHeight w:val="794"/>
            </w:trPr>
          </w:trPrChange>
        </w:trPr>
        <w:tc>
          <w:tcPr>
            <w:tcW w:w="2830" w:type="dxa"/>
            <w:vMerge/>
            <w:tcBorders>
              <w:top w:val="nil"/>
              <w:left w:val="single" w:sz="4" w:space="0" w:color="A6A6A6"/>
              <w:bottom w:val="single" w:sz="4" w:space="0" w:color="A6A6A6"/>
              <w:right w:val="single" w:sz="4" w:space="0" w:color="A6A6A6"/>
            </w:tcBorders>
            <w:vAlign w:val="center"/>
            <w:hideMark/>
            <w:tcPrChange w:id="4709" w:author="Direccion de Politicas y Gestion en Derechos Humanos 14" w:date="2023-12-18T12:36:00Z">
              <w:tcPr>
                <w:tcW w:w="2830" w:type="dxa"/>
                <w:gridSpan w:val="2"/>
                <w:vMerge/>
                <w:tcBorders>
                  <w:top w:val="nil"/>
                  <w:left w:val="single" w:sz="4" w:space="0" w:color="A6A6A6"/>
                  <w:bottom w:val="single" w:sz="4" w:space="0" w:color="A6A6A6"/>
                  <w:right w:val="single" w:sz="4" w:space="0" w:color="A6A6A6"/>
                </w:tcBorders>
                <w:vAlign w:val="center"/>
                <w:hideMark/>
              </w:tcPr>
            </w:tcPrChange>
          </w:tcPr>
          <w:p w14:paraId="6A7AE9BD" w14:textId="77777777" w:rsidR="007678D2" w:rsidRPr="00B96AE9" w:rsidRDefault="007678D2" w:rsidP="00F2666B">
            <w:pPr>
              <w:spacing w:after="0" w:line="240" w:lineRule="auto"/>
              <w:jc w:val="both"/>
              <w:rPr>
                <w:ins w:id="4710" w:author="Direccion de Politicas y Gestion en Derechos Humanos 14" w:date="2023-12-18T12:16:00Z"/>
                <w:rFonts w:eastAsia="Times New Roman" w:cs="Times New Roman"/>
                <w:color w:val="000000"/>
                <w:sz w:val="18"/>
                <w:szCs w:val="18"/>
                <w:lang w:eastAsia="es-PE"/>
                <w:rPrChange w:id="4711" w:author="Direccion de Politicas y Gestion en Derechos Humanos 14" w:date="2023-12-18T12:32:00Z">
                  <w:rPr>
                    <w:ins w:id="4712"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000000" w:fill="D9E1F2"/>
            <w:noWrap/>
            <w:vAlign w:val="center"/>
            <w:hideMark/>
            <w:tcPrChange w:id="4713"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0865DB9E" w14:textId="77777777" w:rsidR="007678D2" w:rsidRPr="00B96AE9" w:rsidRDefault="007678D2" w:rsidP="00F2666B">
            <w:pPr>
              <w:spacing w:after="0" w:line="240" w:lineRule="auto"/>
              <w:jc w:val="center"/>
              <w:rPr>
                <w:ins w:id="4714" w:author="Direccion de Politicas y Gestion en Derechos Humanos 14" w:date="2023-12-18T12:16:00Z"/>
                <w:rFonts w:eastAsia="Times New Roman" w:cs="Times New Roman"/>
                <w:color w:val="000000"/>
                <w:sz w:val="18"/>
                <w:szCs w:val="18"/>
                <w:lang w:eastAsia="es-PE"/>
                <w:rPrChange w:id="4715" w:author="Direccion de Politicas y Gestion en Derechos Humanos 14" w:date="2023-12-18T12:32:00Z">
                  <w:rPr>
                    <w:ins w:id="4716" w:author="Direccion de Politicas y Gestion en Derechos Humanos 14" w:date="2023-12-18T12:16:00Z"/>
                    <w:rFonts w:eastAsia="Times New Roman" w:cs="Times New Roman"/>
                    <w:color w:val="000000"/>
                    <w:sz w:val="20"/>
                    <w:szCs w:val="20"/>
                    <w:lang w:eastAsia="es-PE"/>
                  </w:rPr>
                </w:rPrChange>
              </w:rPr>
            </w:pPr>
            <w:ins w:id="4717" w:author="Direccion de Politicas y Gestion en Derechos Humanos 14" w:date="2023-12-18T12:16:00Z">
              <w:r w:rsidRPr="00B96AE9">
                <w:rPr>
                  <w:rFonts w:eastAsia="Times New Roman" w:cs="Times New Roman"/>
                  <w:color w:val="000000"/>
                  <w:sz w:val="18"/>
                  <w:szCs w:val="18"/>
                  <w:lang w:eastAsia="es-PE"/>
                  <w:rPrChange w:id="4718" w:author="Direccion de Politicas y Gestion en Derechos Humanos 14" w:date="2023-12-18T12:32:00Z">
                    <w:rPr>
                      <w:rFonts w:eastAsia="Times New Roman" w:cs="Times New Roman"/>
                      <w:color w:val="000000"/>
                      <w:sz w:val="20"/>
                      <w:szCs w:val="20"/>
                      <w:lang w:eastAsia="es-PE"/>
                    </w:rPr>
                  </w:rPrChange>
                </w:rPr>
                <w:t>4</w:t>
              </w:r>
            </w:ins>
          </w:p>
        </w:tc>
        <w:tc>
          <w:tcPr>
            <w:tcW w:w="4678" w:type="dxa"/>
            <w:tcBorders>
              <w:top w:val="nil"/>
              <w:left w:val="nil"/>
              <w:bottom w:val="single" w:sz="4" w:space="0" w:color="A6A6A6"/>
              <w:right w:val="single" w:sz="4" w:space="0" w:color="A6A6A6"/>
            </w:tcBorders>
            <w:shd w:val="clear" w:color="000000" w:fill="D9E1F2"/>
            <w:noWrap/>
            <w:vAlign w:val="center"/>
            <w:hideMark/>
            <w:tcPrChange w:id="4719"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noWrap/>
                <w:vAlign w:val="center"/>
                <w:hideMark/>
              </w:tcPr>
            </w:tcPrChange>
          </w:tcPr>
          <w:p w14:paraId="46A6FBB6" w14:textId="77777777" w:rsidR="007678D2" w:rsidRPr="00B96AE9" w:rsidRDefault="007678D2" w:rsidP="00F2666B">
            <w:pPr>
              <w:spacing w:after="0" w:line="240" w:lineRule="auto"/>
              <w:jc w:val="both"/>
              <w:rPr>
                <w:ins w:id="4720" w:author="Direccion de Politicas y Gestion en Derechos Humanos 14" w:date="2023-12-18T12:16:00Z"/>
                <w:rFonts w:eastAsia="Times New Roman" w:cs="Times New Roman"/>
                <w:color w:val="000000"/>
                <w:sz w:val="18"/>
                <w:szCs w:val="18"/>
                <w:lang w:eastAsia="es-PE"/>
                <w:rPrChange w:id="4721" w:author="Direccion de Politicas y Gestion en Derechos Humanos 14" w:date="2023-12-18T12:32:00Z">
                  <w:rPr>
                    <w:ins w:id="4722" w:author="Direccion de Politicas y Gestion en Derechos Humanos 14" w:date="2023-12-18T12:16:00Z"/>
                    <w:rFonts w:eastAsia="Times New Roman" w:cs="Times New Roman"/>
                    <w:color w:val="000000"/>
                    <w:sz w:val="20"/>
                    <w:szCs w:val="20"/>
                    <w:lang w:eastAsia="es-PE"/>
                  </w:rPr>
                </w:rPrChange>
              </w:rPr>
            </w:pPr>
            <w:ins w:id="4723" w:author="Direccion de Politicas y Gestion en Derechos Humanos 14" w:date="2023-12-18T12:16:00Z">
              <w:r w:rsidRPr="00B96AE9">
                <w:rPr>
                  <w:rFonts w:eastAsia="Times New Roman" w:cs="Times New Roman"/>
                  <w:color w:val="000000"/>
                  <w:sz w:val="18"/>
                  <w:szCs w:val="18"/>
                  <w:lang w:eastAsia="es-PE"/>
                  <w:rPrChange w:id="4724" w:author="Direccion de Politicas y Gestion en Derechos Humanos 14" w:date="2023-12-18T12:32:00Z">
                    <w:rPr>
                      <w:rFonts w:eastAsia="Times New Roman" w:cs="Times New Roman"/>
                      <w:color w:val="000000"/>
                      <w:sz w:val="20"/>
                      <w:szCs w:val="20"/>
                      <w:lang w:eastAsia="es-PE"/>
                    </w:rPr>
                  </w:rPrChange>
                </w:rPr>
                <w:t>Sí existe voluntad política de hacer la alternativa. Los actores de los niveles de gobierno se muestran conformes.</w:t>
              </w:r>
            </w:ins>
          </w:p>
        </w:tc>
      </w:tr>
      <w:tr w:rsidR="005A1519" w:rsidRPr="005A1519" w14:paraId="6DA47085" w14:textId="77777777" w:rsidTr="00AA0E5F">
        <w:trPr>
          <w:trHeight w:val="624"/>
          <w:ins w:id="4725" w:author="Direccion de Politicas y Gestion en Derechos Humanos 14" w:date="2023-12-18T12:16:00Z"/>
        </w:trPr>
        <w:tc>
          <w:tcPr>
            <w:tcW w:w="2830" w:type="dxa"/>
            <w:vMerge w:val="restart"/>
            <w:tcBorders>
              <w:top w:val="nil"/>
              <w:left w:val="single" w:sz="4" w:space="0" w:color="A6A6A6"/>
              <w:bottom w:val="single" w:sz="4" w:space="0" w:color="A6A6A6"/>
              <w:right w:val="single" w:sz="4" w:space="0" w:color="A6A6A6"/>
            </w:tcBorders>
            <w:shd w:val="clear" w:color="auto" w:fill="auto"/>
            <w:vAlign w:val="center"/>
            <w:hideMark/>
          </w:tcPr>
          <w:p w14:paraId="75949E78" w14:textId="77777777" w:rsidR="007678D2" w:rsidRPr="00B96AE9" w:rsidRDefault="007678D2" w:rsidP="00F2666B">
            <w:pPr>
              <w:spacing w:after="0" w:line="240" w:lineRule="auto"/>
              <w:jc w:val="both"/>
              <w:rPr>
                <w:ins w:id="4726" w:author="Direccion de Politicas y Gestion en Derechos Humanos 14" w:date="2023-12-18T12:16:00Z"/>
                <w:rFonts w:eastAsia="Times New Roman" w:cs="Times New Roman"/>
                <w:color w:val="000000"/>
                <w:sz w:val="18"/>
                <w:szCs w:val="18"/>
                <w:lang w:eastAsia="es-PE"/>
                <w:rPrChange w:id="4727" w:author="Direccion de Politicas y Gestion en Derechos Humanos 14" w:date="2023-12-18T12:32:00Z">
                  <w:rPr>
                    <w:ins w:id="4728" w:author="Direccion de Politicas y Gestion en Derechos Humanos 14" w:date="2023-12-18T12:16:00Z"/>
                    <w:rFonts w:eastAsia="Times New Roman" w:cs="Times New Roman"/>
                    <w:color w:val="000000"/>
                    <w:sz w:val="20"/>
                    <w:szCs w:val="20"/>
                    <w:lang w:eastAsia="es-PE"/>
                  </w:rPr>
                </w:rPrChange>
              </w:rPr>
            </w:pPr>
            <w:ins w:id="4729" w:author="Direccion de Politicas y Gestion en Derechos Humanos 14" w:date="2023-12-18T12:16:00Z">
              <w:r w:rsidRPr="00B96AE9">
                <w:rPr>
                  <w:rFonts w:eastAsia="Times New Roman" w:cs="Times New Roman"/>
                  <w:b/>
                  <w:bCs/>
                  <w:color w:val="000000"/>
                  <w:sz w:val="18"/>
                  <w:szCs w:val="18"/>
                  <w:lang w:eastAsia="es-PE"/>
                  <w:rPrChange w:id="4730" w:author="Direccion de Politicas y Gestion en Derechos Humanos 14" w:date="2023-12-18T12:32:00Z">
                    <w:rPr>
                      <w:rFonts w:eastAsia="Times New Roman" w:cs="Times New Roman"/>
                      <w:b/>
                      <w:bCs/>
                      <w:color w:val="000000"/>
                      <w:sz w:val="20"/>
                      <w:szCs w:val="20"/>
                      <w:lang w:eastAsia="es-PE"/>
                    </w:rPr>
                  </w:rPrChange>
                </w:rPr>
                <w:t xml:space="preserve">Viabilidad social: </w:t>
              </w:r>
              <w:r w:rsidRPr="00B96AE9">
                <w:rPr>
                  <w:rFonts w:eastAsia="Times New Roman" w:cs="Times New Roman"/>
                  <w:color w:val="000000"/>
                  <w:sz w:val="18"/>
                  <w:szCs w:val="18"/>
                  <w:lang w:eastAsia="es-PE"/>
                  <w:rPrChange w:id="4731" w:author="Direccion de Politicas y Gestion en Derechos Humanos 14" w:date="2023-12-18T12:32:00Z">
                    <w:rPr>
                      <w:rFonts w:eastAsia="Times New Roman" w:cs="Times New Roman"/>
                      <w:color w:val="000000"/>
                      <w:sz w:val="20"/>
                      <w:szCs w:val="20"/>
                      <w:lang w:eastAsia="es-PE"/>
                    </w:rPr>
                  </w:rPrChange>
                </w:rPr>
                <w:t>Se refiere a la aceptación de la población afectada por el problema público; la cual se relaciona con el grado de participación en la alternativa de solución.</w:t>
              </w:r>
            </w:ins>
          </w:p>
        </w:tc>
        <w:tc>
          <w:tcPr>
            <w:tcW w:w="714" w:type="dxa"/>
            <w:tcBorders>
              <w:top w:val="nil"/>
              <w:left w:val="nil"/>
              <w:bottom w:val="single" w:sz="4" w:space="0" w:color="A6A6A6"/>
              <w:right w:val="single" w:sz="4" w:space="0" w:color="A6A6A6"/>
            </w:tcBorders>
            <w:shd w:val="clear" w:color="auto" w:fill="auto"/>
            <w:noWrap/>
            <w:vAlign w:val="center"/>
            <w:hideMark/>
          </w:tcPr>
          <w:p w14:paraId="61906B03" w14:textId="77777777" w:rsidR="007678D2" w:rsidRPr="00B96AE9" w:rsidRDefault="007678D2" w:rsidP="00F2666B">
            <w:pPr>
              <w:spacing w:after="0" w:line="240" w:lineRule="auto"/>
              <w:jc w:val="center"/>
              <w:rPr>
                <w:ins w:id="4732" w:author="Direccion de Politicas y Gestion en Derechos Humanos 14" w:date="2023-12-18T12:16:00Z"/>
                <w:rFonts w:eastAsia="Times New Roman" w:cs="Times New Roman"/>
                <w:color w:val="000000"/>
                <w:sz w:val="18"/>
                <w:szCs w:val="18"/>
                <w:lang w:eastAsia="es-PE"/>
                <w:rPrChange w:id="4733" w:author="Direccion de Politicas y Gestion en Derechos Humanos 14" w:date="2023-12-18T12:32:00Z">
                  <w:rPr>
                    <w:ins w:id="4734" w:author="Direccion de Politicas y Gestion en Derechos Humanos 14" w:date="2023-12-18T12:16:00Z"/>
                    <w:rFonts w:eastAsia="Times New Roman" w:cs="Times New Roman"/>
                    <w:color w:val="000000"/>
                    <w:sz w:val="20"/>
                    <w:szCs w:val="20"/>
                    <w:lang w:eastAsia="es-PE"/>
                  </w:rPr>
                </w:rPrChange>
              </w:rPr>
            </w:pPr>
            <w:ins w:id="4735" w:author="Direccion de Politicas y Gestion en Derechos Humanos 14" w:date="2023-12-18T12:16:00Z">
              <w:r w:rsidRPr="00B96AE9">
                <w:rPr>
                  <w:rFonts w:eastAsia="Times New Roman" w:cs="Times New Roman"/>
                  <w:color w:val="000000"/>
                  <w:sz w:val="18"/>
                  <w:szCs w:val="18"/>
                  <w:lang w:eastAsia="es-PE"/>
                  <w:rPrChange w:id="4736" w:author="Direccion de Politicas y Gestion en Derechos Humanos 14" w:date="2023-12-18T12:32:00Z">
                    <w:rPr>
                      <w:rFonts w:eastAsia="Times New Roman" w:cs="Times New Roman"/>
                      <w:color w:val="000000"/>
                      <w:sz w:val="20"/>
                      <w:szCs w:val="20"/>
                      <w:lang w:eastAsia="es-PE"/>
                    </w:rPr>
                  </w:rPrChange>
                </w:rPr>
                <w:t>1</w:t>
              </w:r>
            </w:ins>
          </w:p>
        </w:tc>
        <w:tc>
          <w:tcPr>
            <w:tcW w:w="4678" w:type="dxa"/>
            <w:tcBorders>
              <w:top w:val="nil"/>
              <w:left w:val="nil"/>
              <w:bottom w:val="single" w:sz="4" w:space="0" w:color="A6A6A6"/>
              <w:right w:val="single" w:sz="4" w:space="0" w:color="A6A6A6"/>
            </w:tcBorders>
            <w:shd w:val="clear" w:color="auto" w:fill="auto"/>
            <w:vAlign w:val="center"/>
            <w:hideMark/>
          </w:tcPr>
          <w:p w14:paraId="7C663105" w14:textId="77777777" w:rsidR="007678D2" w:rsidRPr="00B96AE9" w:rsidRDefault="007678D2" w:rsidP="00F2666B">
            <w:pPr>
              <w:spacing w:after="0" w:line="240" w:lineRule="auto"/>
              <w:jc w:val="both"/>
              <w:rPr>
                <w:ins w:id="4737" w:author="Direccion de Politicas y Gestion en Derechos Humanos 14" w:date="2023-12-18T12:16:00Z"/>
                <w:rFonts w:eastAsia="Times New Roman" w:cs="Times New Roman"/>
                <w:color w:val="000000"/>
                <w:sz w:val="18"/>
                <w:szCs w:val="18"/>
                <w:lang w:eastAsia="es-PE"/>
                <w:rPrChange w:id="4738" w:author="Direccion de Politicas y Gestion en Derechos Humanos 14" w:date="2023-12-18T12:32:00Z">
                  <w:rPr>
                    <w:ins w:id="4739" w:author="Direccion de Politicas y Gestion en Derechos Humanos 14" w:date="2023-12-18T12:16:00Z"/>
                    <w:rFonts w:eastAsia="Times New Roman" w:cs="Times New Roman"/>
                    <w:color w:val="000000"/>
                    <w:sz w:val="20"/>
                    <w:szCs w:val="20"/>
                    <w:lang w:eastAsia="es-PE"/>
                  </w:rPr>
                </w:rPrChange>
              </w:rPr>
            </w:pPr>
            <w:ins w:id="4740" w:author="Direccion de Politicas y Gestion en Derechos Humanos 14" w:date="2023-12-18T12:16:00Z">
              <w:r w:rsidRPr="00B96AE9">
                <w:rPr>
                  <w:rFonts w:eastAsia="Times New Roman" w:cs="Times New Roman"/>
                  <w:color w:val="000000"/>
                  <w:sz w:val="18"/>
                  <w:szCs w:val="18"/>
                  <w:lang w:eastAsia="es-PE"/>
                  <w:rPrChange w:id="4741" w:author="Direccion de Politicas y Gestion en Derechos Humanos 14" w:date="2023-12-18T12:32:00Z">
                    <w:rPr>
                      <w:rFonts w:eastAsia="Times New Roman" w:cs="Times New Roman"/>
                      <w:color w:val="000000"/>
                      <w:sz w:val="20"/>
                      <w:szCs w:val="20"/>
                      <w:lang w:eastAsia="es-PE"/>
                    </w:rPr>
                  </w:rPrChange>
                </w:rPr>
                <w:t xml:space="preserve">La alternativa no tiene aceptación social. La población afectada no se encuentra identificada con la alternativa de solución y no tiene convicción que ayudará a alcanzar los resultados esperados. </w:t>
              </w:r>
            </w:ins>
          </w:p>
        </w:tc>
      </w:tr>
      <w:tr w:rsidR="005A1519" w:rsidRPr="005A1519" w14:paraId="06B98224" w14:textId="77777777" w:rsidTr="00AA0E5F">
        <w:trPr>
          <w:trHeight w:val="624"/>
          <w:ins w:id="4742" w:author="Direccion de Politicas y Gestion en Derechos Humanos 14" w:date="2023-12-18T12:16:00Z"/>
        </w:trPr>
        <w:tc>
          <w:tcPr>
            <w:tcW w:w="2830" w:type="dxa"/>
            <w:vMerge/>
            <w:tcBorders>
              <w:top w:val="nil"/>
              <w:left w:val="single" w:sz="4" w:space="0" w:color="A6A6A6"/>
              <w:bottom w:val="single" w:sz="4" w:space="0" w:color="A6A6A6"/>
              <w:right w:val="single" w:sz="4" w:space="0" w:color="A6A6A6"/>
            </w:tcBorders>
            <w:vAlign w:val="center"/>
            <w:hideMark/>
          </w:tcPr>
          <w:p w14:paraId="27C1E175" w14:textId="77777777" w:rsidR="007678D2" w:rsidRPr="00B96AE9" w:rsidRDefault="007678D2" w:rsidP="00F2666B">
            <w:pPr>
              <w:spacing w:after="0" w:line="240" w:lineRule="auto"/>
              <w:jc w:val="both"/>
              <w:rPr>
                <w:ins w:id="4743" w:author="Direccion de Politicas y Gestion en Derechos Humanos 14" w:date="2023-12-18T12:16:00Z"/>
                <w:rFonts w:eastAsia="Times New Roman" w:cs="Times New Roman"/>
                <w:color w:val="000000"/>
                <w:sz w:val="18"/>
                <w:szCs w:val="18"/>
                <w:lang w:eastAsia="es-PE"/>
                <w:rPrChange w:id="4744" w:author="Direccion de Politicas y Gestion en Derechos Humanos 14" w:date="2023-12-18T12:32:00Z">
                  <w:rPr>
                    <w:ins w:id="4745"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auto" w:fill="auto"/>
            <w:noWrap/>
            <w:vAlign w:val="center"/>
            <w:hideMark/>
          </w:tcPr>
          <w:p w14:paraId="53F314DA" w14:textId="77777777" w:rsidR="007678D2" w:rsidRPr="00B96AE9" w:rsidRDefault="007678D2" w:rsidP="00F2666B">
            <w:pPr>
              <w:spacing w:after="0" w:line="240" w:lineRule="auto"/>
              <w:jc w:val="center"/>
              <w:rPr>
                <w:ins w:id="4746" w:author="Direccion de Politicas y Gestion en Derechos Humanos 14" w:date="2023-12-18T12:16:00Z"/>
                <w:rFonts w:eastAsia="Times New Roman" w:cs="Times New Roman"/>
                <w:color w:val="000000"/>
                <w:sz w:val="18"/>
                <w:szCs w:val="18"/>
                <w:lang w:eastAsia="es-PE"/>
                <w:rPrChange w:id="4747" w:author="Direccion de Politicas y Gestion en Derechos Humanos 14" w:date="2023-12-18T12:32:00Z">
                  <w:rPr>
                    <w:ins w:id="4748" w:author="Direccion de Politicas y Gestion en Derechos Humanos 14" w:date="2023-12-18T12:16:00Z"/>
                    <w:rFonts w:eastAsia="Times New Roman" w:cs="Times New Roman"/>
                    <w:color w:val="000000"/>
                    <w:sz w:val="20"/>
                    <w:szCs w:val="20"/>
                    <w:lang w:eastAsia="es-PE"/>
                  </w:rPr>
                </w:rPrChange>
              </w:rPr>
            </w:pPr>
            <w:ins w:id="4749" w:author="Direccion de Politicas y Gestion en Derechos Humanos 14" w:date="2023-12-18T12:16:00Z">
              <w:r w:rsidRPr="00B96AE9">
                <w:rPr>
                  <w:rFonts w:eastAsia="Times New Roman" w:cs="Times New Roman"/>
                  <w:color w:val="000000"/>
                  <w:sz w:val="18"/>
                  <w:szCs w:val="18"/>
                  <w:lang w:eastAsia="es-PE"/>
                  <w:rPrChange w:id="4750" w:author="Direccion de Politicas y Gestion en Derechos Humanos 14" w:date="2023-12-18T12:32:00Z">
                    <w:rPr>
                      <w:rFonts w:eastAsia="Times New Roman" w:cs="Times New Roman"/>
                      <w:color w:val="000000"/>
                      <w:sz w:val="20"/>
                      <w:szCs w:val="20"/>
                      <w:lang w:eastAsia="es-PE"/>
                    </w:rPr>
                  </w:rPrChange>
                </w:rPr>
                <w:t>2</w:t>
              </w:r>
            </w:ins>
          </w:p>
        </w:tc>
        <w:tc>
          <w:tcPr>
            <w:tcW w:w="4678" w:type="dxa"/>
            <w:tcBorders>
              <w:top w:val="nil"/>
              <w:left w:val="nil"/>
              <w:bottom w:val="single" w:sz="4" w:space="0" w:color="A6A6A6"/>
              <w:right w:val="single" w:sz="4" w:space="0" w:color="A6A6A6"/>
            </w:tcBorders>
            <w:shd w:val="clear" w:color="auto" w:fill="auto"/>
            <w:vAlign w:val="center"/>
            <w:hideMark/>
          </w:tcPr>
          <w:p w14:paraId="2F73D6BF" w14:textId="77777777" w:rsidR="007678D2" w:rsidRPr="00B96AE9" w:rsidRDefault="007678D2" w:rsidP="00F2666B">
            <w:pPr>
              <w:spacing w:after="0" w:line="240" w:lineRule="auto"/>
              <w:jc w:val="both"/>
              <w:rPr>
                <w:ins w:id="4751" w:author="Direccion de Politicas y Gestion en Derechos Humanos 14" w:date="2023-12-18T12:16:00Z"/>
                <w:rFonts w:eastAsia="Times New Roman" w:cs="Times New Roman"/>
                <w:color w:val="000000"/>
                <w:sz w:val="18"/>
                <w:szCs w:val="18"/>
                <w:lang w:eastAsia="es-PE"/>
                <w:rPrChange w:id="4752" w:author="Direccion de Politicas y Gestion en Derechos Humanos 14" w:date="2023-12-18T12:32:00Z">
                  <w:rPr>
                    <w:ins w:id="4753" w:author="Direccion de Politicas y Gestion en Derechos Humanos 14" w:date="2023-12-18T12:16:00Z"/>
                    <w:rFonts w:eastAsia="Times New Roman" w:cs="Times New Roman"/>
                    <w:color w:val="000000"/>
                    <w:sz w:val="20"/>
                    <w:szCs w:val="20"/>
                    <w:lang w:eastAsia="es-PE"/>
                  </w:rPr>
                </w:rPrChange>
              </w:rPr>
            </w:pPr>
            <w:ins w:id="4754" w:author="Direccion de Politicas y Gestion en Derechos Humanos 14" w:date="2023-12-18T12:16:00Z">
              <w:r w:rsidRPr="00B96AE9">
                <w:rPr>
                  <w:rFonts w:eastAsia="Times New Roman" w:cs="Times New Roman"/>
                  <w:color w:val="000000"/>
                  <w:sz w:val="18"/>
                  <w:szCs w:val="18"/>
                  <w:lang w:eastAsia="es-PE"/>
                  <w:rPrChange w:id="4755" w:author="Direccion de Politicas y Gestion en Derechos Humanos 14" w:date="2023-12-18T12:32:00Z">
                    <w:rPr>
                      <w:rFonts w:eastAsia="Times New Roman" w:cs="Times New Roman"/>
                      <w:color w:val="000000"/>
                      <w:sz w:val="20"/>
                      <w:szCs w:val="20"/>
                      <w:lang w:eastAsia="es-PE"/>
                    </w:rPr>
                  </w:rPrChange>
                </w:rPr>
                <w:t xml:space="preserve">La alternativa tiene poca aceptación social. Parte minoritaria de la población afectada no se encuentra identificada con la alternativa de solución y no tiene convicción que ayudará a alcanzar los resultados esperados. </w:t>
              </w:r>
            </w:ins>
          </w:p>
        </w:tc>
      </w:tr>
      <w:tr w:rsidR="005A1519" w:rsidRPr="005A1519" w14:paraId="7825B413" w14:textId="77777777" w:rsidTr="00AA0E5F">
        <w:trPr>
          <w:trHeight w:val="624"/>
          <w:ins w:id="4756" w:author="Direccion de Politicas y Gestion en Derechos Humanos 14" w:date="2023-12-18T12:16:00Z"/>
        </w:trPr>
        <w:tc>
          <w:tcPr>
            <w:tcW w:w="2830" w:type="dxa"/>
            <w:vMerge/>
            <w:tcBorders>
              <w:top w:val="nil"/>
              <w:left w:val="single" w:sz="4" w:space="0" w:color="A6A6A6"/>
              <w:bottom w:val="single" w:sz="4" w:space="0" w:color="A6A6A6"/>
              <w:right w:val="single" w:sz="4" w:space="0" w:color="A6A6A6"/>
            </w:tcBorders>
            <w:vAlign w:val="center"/>
            <w:hideMark/>
          </w:tcPr>
          <w:p w14:paraId="1235BBEF" w14:textId="77777777" w:rsidR="007678D2" w:rsidRPr="00B96AE9" w:rsidRDefault="007678D2" w:rsidP="00F2666B">
            <w:pPr>
              <w:spacing w:after="0" w:line="240" w:lineRule="auto"/>
              <w:jc w:val="both"/>
              <w:rPr>
                <w:ins w:id="4757" w:author="Direccion de Politicas y Gestion en Derechos Humanos 14" w:date="2023-12-18T12:16:00Z"/>
                <w:rFonts w:eastAsia="Times New Roman" w:cs="Times New Roman"/>
                <w:color w:val="000000"/>
                <w:sz w:val="18"/>
                <w:szCs w:val="18"/>
                <w:lang w:eastAsia="es-PE"/>
                <w:rPrChange w:id="4758" w:author="Direccion de Politicas y Gestion en Derechos Humanos 14" w:date="2023-12-18T12:32:00Z">
                  <w:rPr>
                    <w:ins w:id="4759"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auto" w:fill="auto"/>
            <w:noWrap/>
            <w:vAlign w:val="center"/>
            <w:hideMark/>
          </w:tcPr>
          <w:p w14:paraId="327785E2" w14:textId="77777777" w:rsidR="007678D2" w:rsidRPr="00B96AE9" w:rsidRDefault="007678D2" w:rsidP="00F2666B">
            <w:pPr>
              <w:spacing w:after="0" w:line="240" w:lineRule="auto"/>
              <w:jc w:val="center"/>
              <w:rPr>
                <w:ins w:id="4760" w:author="Direccion de Politicas y Gestion en Derechos Humanos 14" w:date="2023-12-18T12:16:00Z"/>
                <w:rFonts w:eastAsia="Times New Roman" w:cs="Times New Roman"/>
                <w:color w:val="000000"/>
                <w:sz w:val="18"/>
                <w:szCs w:val="18"/>
                <w:lang w:eastAsia="es-PE"/>
                <w:rPrChange w:id="4761" w:author="Direccion de Politicas y Gestion en Derechos Humanos 14" w:date="2023-12-18T12:32:00Z">
                  <w:rPr>
                    <w:ins w:id="4762" w:author="Direccion de Politicas y Gestion en Derechos Humanos 14" w:date="2023-12-18T12:16:00Z"/>
                    <w:rFonts w:eastAsia="Times New Roman" w:cs="Times New Roman"/>
                    <w:color w:val="000000"/>
                    <w:sz w:val="20"/>
                    <w:szCs w:val="20"/>
                    <w:lang w:eastAsia="es-PE"/>
                  </w:rPr>
                </w:rPrChange>
              </w:rPr>
            </w:pPr>
            <w:ins w:id="4763" w:author="Direccion de Politicas y Gestion en Derechos Humanos 14" w:date="2023-12-18T12:16:00Z">
              <w:r w:rsidRPr="00B96AE9">
                <w:rPr>
                  <w:rFonts w:eastAsia="Times New Roman" w:cs="Times New Roman"/>
                  <w:color w:val="000000"/>
                  <w:sz w:val="18"/>
                  <w:szCs w:val="18"/>
                  <w:lang w:eastAsia="es-PE"/>
                  <w:rPrChange w:id="4764" w:author="Direccion de Politicas y Gestion en Derechos Humanos 14" w:date="2023-12-18T12:32:00Z">
                    <w:rPr>
                      <w:rFonts w:eastAsia="Times New Roman" w:cs="Times New Roman"/>
                      <w:color w:val="000000"/>
                      <w:sz w:val="20"/>
                      <w:szCs w:val="20"/>
                      <w:lang w:eastAsia="es-PE"/>
                    </w:rPr>
                  </w:rPrChange>
                </w:rPr>
                <w:t>3</w:t>
              </w:r>
            </w:ins>
          </w:p>
        </w:tc>
        <w:tc>
          <w:tcPr>
            <w:tcW w:w="4678" w:type="dxa"/>
            <w:tcBorders>
              <w:top w:val="nil"/>
              <w:left w:val="nil"/>
              <w:bottom w:val="single" w:sz="4" w:space="0" w:color="A6A6A6"/>
              <w:right w:val="single" w:sz="4" w:space="0" w:color="A6A6A6"/>
            </w:tcBorders>
            <w:shd w:val="clear" w:color="auto" w:fill="auto"/>
            <w:vAlign w:val="center"/>
            <w:hideMark/>
          </w:tcPr>
          <w:p w14:paraId="2E580293" w14:textId="77777777" w:rsidR="007678D2" w:rsidRPr="00B96AE9" w:rsidRDefault="007678D2" w:rsidP="00F2666B">
            <w:pPr>
              <w:spacing w:after="0" w:line="240" w:lineRule="auto"/>
              <w:jc w:val="both"/>
              <w:rPr>
                <w:ins w:id="4765" w:author="Direccion de Politicas y Gestion en Derechos Humanos 14" w:date="2023-12-18T12:16:00Z"/>
                <w:rFonts w:eastAsia="Times New Roman" w:cs="Times New Roman"/>
                <w:color w:val="000000"/>
                <w:sz w:val="18"/>
                <w:szCs w:val="18"/>
                <w:lang w:eastAsia="es-PE"/>
                <w:rPrChange w:id="4766" w:author="Direccion de Politicas y Gestion en Derechos Humanos 14" w:date="2023-12-18T12:32:00Z">
                  <w:rPr>
                    <w:ins w:id="4767" w:author="Direccion de Politicas y Gestion en Derechos Humanos 14" w:date="2023-12-18T12:16:00Z"/>
                    <w:rFonts w:eastAsia="Times New Roman" w:cs="Times New Roman"/>
                    <w:color w:val="000000"/>
                    <w:sz w:val="20"/>
                    <w:szCs w:val="20"/>
                    <w:lang w:eastAsia="es-PE"/>
                  </w:rPr>
                </w:rPrChange>
              </w:rPr>
            </w:pPr>
            <w:ins w:id="4768" w:author="Direccion de Politicas y Gestion en Derechos Humanos 14" w:date="2023-12-18T12:16:00Z">
              <w:r w:rsidRPr="00B96AE9">
                <w:rPr>
                  <w:rFonts w:eastAsia="Times New Roman" w:cs="Times New Roman"/>
                  <w:color w:val="000000"/>
                  <w:sz w:val="18"/>
                  <w:szCs w:val="18"/>
                  <w:lang w:eastAsia="es-PE"/>
                  <w:rPrChange w:id="4769" w:author="Direccion de Politicas y Gestion en Derechos Humanos 14" w:date="2023-12-18T12:32:00Z">
                    <w:rPr>
                      <w:rFonts w:eastAsia="Times New Roman" w:cs="Times New Roman"/>
                      <w:color w:val="000000"/>
                      <w:sz w:val="20"/>
                      <w:szCs w:val="20"/>
                      <w:lang w:eastAsia="es-PE"/>
                    </w:rPr>
                  </w:rPrChange>
                </w:rPr>
                <w:t xml:space="preserve">La alternativa tiene aceptación social. La población afectada se encuentra identificada con la alternativa de solución y tiene convicción que ayudará a alcanzar los resultados esperados. </w:t>
              </w:r>
            </w:ins>
          </w:p>
        </w:tc>
      </w:tr>
      <w:tr w:rsidR="00B96AE9" w:rsidRPr="00B96AE9" w14:paraId="28048D07" w14:textId="77777777" w:rsidTr="00AA0E5F">
        <w:tblPrEx>
          <w:tblPrExChange w:id="4770" w:author="Direccion de Politicas y Gestion en Derechos Humanos 14" w:date="2023-12-18T12:36:00Z">
            <w:tblPrEx>
              <w:tblW w:w="8222" w:type="dxa"/>
              <w:tblInd w:w="279" w:type="dxa"/>
            </w:tblPrEx>
          </w:tblPrExChange>
        </w:tblPrEx>
        <w:trPr>
          <w:trHeight w:val="624"/>
          <w:ins w:id="4771" w:author="Direccion de Politicas y Gestion en Derechos Humanos 14" w:date="2023-12-18T12:16:00Z"/>
          <w:trPrChange w:id="4772" w:author="Direccion de Politicas y Gestion en Derechos Humanos 14" w:date="2023-12-18T12:36:00Z">
            <w:trPr>
              <w:gridBefore w:val="1"/>
              <w:trHeight w:val="737"/>
            </w:trPr>
          </w:trPrChange>
        </w:trPr>
        <w:tc>
          <w:tcPr>
            <w:tcW w:w="2830" w:type="dxa"/>
            <w:vMerge w:val="restart"/>
            <w:tcBorders>
              <w:top w:val="nil"/>
              <w:left w:val="single" w:sz="4" w:space="0" w:color="A6A6A6"/>
              <w:bottom w:val="single" w:sz="4" w:space="0" w:color="A6A6A6"/>
              <w:right w:val="single" w:sz="4" w:space="0" w:color="A6A6A6"/>
            </w:tcBorders>
            <w:shd w:val="clear" w:color="000000" w:fill="D9E1F2"/>
            <w:vAlign w:val="center"/>
            <w:hideMark/>
            <w:tcPrChange w:id="4773" w:author="Direccion de Politicas y Gestion en Derechos Humanos 14" w:date="2023-12-18T12:36:00Z">
              <w:tcPr>
                <w:tcW w:w="2830" w:type="dxa"/>
                <w:gridSpan w:val="2"/>
                <w:vMerge w:val="restart"/>
                <w:tcBorders>
                  <w:top w:val="nil"/>
                  <w:left w:val="single" w:sz="4" w:space="0" w:color="A6A6A6"/>
                  <w:bottom w:val="single" w:sz="4" w:space="0" w:color="A6A6A6"/>
                  <w:right w:val="single" w:sz="4" w:space="0" w:color="A6A6A6"/>
                </w:tcBorders>
                <w:shd w:val="clear" w:color="000000" w:fill="D9E1F2"/>
                <w:vAlign w:val="center"/>
                <w:hideMark/>
              </w:tcPr>
            </w:tcPrChange>
          </w:tcPr>
          <w:p w14:paraId="7AFB5663" w14:textId="77777777" w:rsidR="007678D2" w:rsidRPr="00B96AE9" w:rsidRDefault="007678D2" w:rsidP="00F2666B">
            <w:pPr>
              <w:spacing w:after="0" w:line="240" w:lineRule="auto"/>
              <w:jc w:val="both"/>
              <w:rPr>
                <w:ins w:id="4774" w:author="Direccion de Politicas y Gestion en Derechos Humanos 14" w:date="2023-12-18T12:16:00Z"/>
                <w:rFonts w:eastAsia="Times New Roman" w:cs="Times New Roman"/>
                <w:color w:val="000000"/>
                <w:sz w:val="18"/>
                <w:szCs w:val="18"/>
                <w:lang w:eastAsia="es-PE"/>
                <w:rPrChange w:id="4775" w:author="Direccion de Politicas y Gestion en Derechos Humanos 14" w:date="2023-12-18T12:32:00Z">
                  <w:rPr>
                    <w:ins w:id="4776" w:author="Direccion de Politicas y Gestion en Derechos Humanos 14" w:date="2023-12-18T12:16:00Z"/>
                    <w:rFonts w:eastAsia="Times New Roman" w:cs="Times New Roman"/>
                    <w:color w:val="000000"/>
                    <w:sz w:val="20"/>
                    <w:szCs w:val="20"/>
                    <w:lang w:eastAsia="es-PE"/>
                  </w:rPr>
                </w:rPrChange>
              </w:rPr>
            </w:pPr>
            <w:ins w:id="4777" w:author="Direccion de Politicas y Gestion en Derechos Humanos 14" w:date="2023-12-18T12:16:00Z">
              <w:r w:rsidRPr="00B96AE9">
                <w:rPr>
                  <w:rFonts w:eastAsia="Times New Roman" w:cs="Times New Roman"/>
                  <w:b/>
                  <w:bCs/>
                  <w:color w:val="000000"/>
                  <w:sz w:val="18"/>
                  <w:szCs w:val="18"/>
                  <w:lang w:eastAsia="es-PE"/>
                  <w:rPrChange w:id="4778" w:author="Direccion de Politicas y Gestion en Derechos Humanos 14" w:date="2023-12-18T12:32:00Z">
                    <w:rPr>
                      <w:rFonts w:eastAsia="Times New Roman" w:cs="Times New Roman"/>
                      <w:b/>
                      <w:bCs/>
                      <w:color w:val="000000"/>
                      <w:sz w:val="20"/>
                      <w:szCs w:val="20"/>
                      <w:lang w:eastAsia="es-PE"/>
                    </w:rPr>
                  </w:rPrChange>
                </w:rPr>
                <w:t>Viabilidad administrativa:</w:t>
              </w:r>
              <w:r w:rsidRPr="00B96AE9">
                <w:rPr>
                  <w:rFonts w:eastAsia="Times New Roman" w:cs="Times New Roman"/>
                  <w:color w:val="000000"/>
                  <w:sz w:val="18"/>
                  <w:szCs w:val="18"/>
                  <w:lang w:eastAsia="es-PE"/>
                  <w:rPrChange w:id="4779" w:author="Direccion de Politicas y Gestion en Derechos Humanos 14" w:date="2023-12-18T12:32:00Z">
                    <w:rPr>
                      <w:rFonts w:eastAsia="Times New Roman" w:cs="Times New Roman"/>
                      <w:color w:val="000000"/>
                      <w:sz w:val="20"/>
                      <w:szCs w:val="20"/>
                      <w:lang w:eastAsia="es-PE"/>
                    </w:rPr>
                  </w:rPrChange>
                </w:rPr>
                <w:t xml:space="preserve"> Se refiere a la capacidad institucional que tiene el sector o los sectores para implementar la alternativa de solución </w:t>
              </w:r>
            </w:ins>
          </w:p>
        </w:tc>
        <w:tc>
          <w:tcPr>
            <w:tcW w:w="714" w:type="dxa"/>
            <w:tcBorders>
              <w:top w:val="nil"/>
              <w:left w:val="nil"/>
              <w:bottom w:val="single" w:sz="4" w:space="0" w:color="A6A6A6"/>
              <w:right w:val="single" w:sz="4" w:space="0" w:color="A6A6A6"/>
            </w:tcBorders>
            <w:shd w:val="clear" w:color="000000" w:fill="D9E1F2"/>
            <w:noWrap/>
            <w:vAlign w:val="center"/>
            <w:hideMark/>
            <w:tcPrChange w:id="4780"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172E0F13" w14:textId="77777777" w:rsidR="007678D2" w:rsidRPr="00B96AE9" w:rsidRDefault="007678D2" w:rsidP="00F2666B">
            <w:pPr>
              <w:spacing w:after="0" w:line="240" w:lineRule="auto"/>
              <w:jc w:val="center"/>
              <w:rPr>
                <w:ins w:id="4781" w:author="Direccion de Politicas y Gestion en Derechos Humanos 14" w:date="2023-12-18T12:16:00Z"/>
                <w:rFonts w:eastAsia="Times New Roman" w:cs="Times New Roman"/>
                <w:color w:val="000000"/>
                <w:sz w:val="18"/>
                <w:szCs w:val="18"/>
                <w:lang w:eastAsia="es-PE"/>
                <w:rPrChange w:id="4782" w:author="Direccion de Politicas y Gestion en Derechos Humanos 14" w:date="2023-12-18T12:32:00Z">
                  <w:rPr>
                    <w:ins w:id="4783" w:author="Direccion de Politicas y Gestion en Derechos Humanos 14" w:date="2023-12-18T12:16:00Z"/>
                    <w:rFonts w:eastAsia="Times New Roman" w:cs="Times New Roman"/>
                    <w:color w:val="000000"/>
                    <w:sz w:val="20"/>
                    <w:szCs w:val="20"/>
                    <w:lang w:eastAsia="es-PE"/>
                  </w:rPr>
                </w:rPrChange>
              </w:rPr>
            </w:pPr>
            <w:ins w:id="4784" w:author="Direccion de Politicas y Gestion en Derechos Humanos 14" w:date="2023-12-18T12:16:00Z">
              <w:r w:rsidRPr="00B96AE9">
                <w:rPr>
                  <w:rFonts w:eastAsia="Times New Roman" w:cs="Times New Roman"/>
                  <w:color w:val="000000"/>
                  <w:sz w:val="18"/>
                  <w:szCs w:val="18"/>
                  <w:lang w:eastAsia="es-PE"/>
                  <w:rPrChange w:id="4785" w:author="Direccion de Politicas y Gestion en Derechos Humanos 14" w:date="2023-12-18T12:32:00Z">
                    <w:rPr>
                      <w:rFonts w:eastAsia="Times New Roman" w:cs="Times New Roman"/>
                      <w:color w:val="000000"/>
                      <w:sz w:val="20"/>
                      <w:szCs w:val="20"/>
                      <w:lang w:eastAsia="es-PE"/>
                    </w:rPr>
                  </w:rPrChange>
                </w:rPr>
                <w:t>1</w:t>
              </w:r>
            </w:ins>
          </w:p>
        </w:tc>
        <w:tc>
          <w:tcPr>
            <w:tcW w:w="4678" w:type="dxa"/>
            <w:tcBorders>
              <w:top w:val="nil"/>
              <w:left w:val="nil"/>
              <w:bottom w:val="single" w:sz="4" w:space="0" w:color="A6A6A6"/>
              <w:right w:val="single" w:sz="4" w:space="0" w:color="A6A6A6"/>
            </w:tcBorders>
            <w:shd w:val="clear" w:color="000000" w:fill="D9E1F2"/>
            <w:vAlign w:val="center"/>
            <w:hideMark/>
            <w:tcPrChange w:id="4786"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vAlign w:val="center"/>
                <w:hideMark/>
              </w:tcPr>
            </w:tcPrChange>
          </w:tcPr>
          <w:p w14:paraId="5D051BB3" w14:textId="77777777" w:rsidR="007678D2" w:rsidRPr="00B96AE9" w:rsidRDefault="007678D2" w:rsidP="00F2666B">
            <w:pPr>
              <w:spacing w:after="0" w:line="240" w:lineRule="auto"/>
              <w:jc w:val="both"/>
              <w:rPr>
                <w:ins w:id="4787" w:author="Direccion de Politicas y Gestion en Derechos Humanos 14" w:date="2023-12-18T12:16:00Z"/>
                <w:rFonts w:eastAsia="Times New Roman" w:cs="Times New Roman"/>
                <w:color w:val="000000"/>
                <w:sz w:val="18"/>
                <w:szCs w:val="18"/>
                <w:lang w:eastAsia="es-PE"/>
                <w:rPrChange w:id="4788" w:author="Direccion de Politicas y Gestion en Derechos Humanos 14" w:date="2023-12-18T12:32:00Z">
                  <w:rPr>
                    <w:ins w:id="4789" w:author="Direccion de Politicas y Gestion en Derechos Humanos 14" w:date="2023-12-18T12:16:00Z"/>
                    <w:rFonts w:eastAsia="Times New Roman" w:cs="Times New Roman"/>
                    <w:color w:val="000000"/>
                    <w:sz w:val="20"/>
                    <w:szCs w:val="20"/>
                    <w:lang w:eastAsia="es-PE"/>
                  </w:rPr>
                </w:rPrChange>
              </w:rPr>
            </w:pPr>
            <w:ins w:id="4790" w:author="Direccion de Politicas y Gestion en Derechos Humanos 14" w:date="2023-12-18T12:16:00Z">
              <w:r w:rsidRPr="00B96AE9">
                <w:rPr>
                  <w:rFonts w:eastAsia="Times New Roman" w:cs="Times New Roman"/>
                  <w:color w:val="000000"/>
                  <w:sz w:val="18"/>
                  <w:szCs w:val="18"/>
                  <w:lang w:eastAsia="es-PE"/>
                  <w:rPrChange w:id="4791" w:author="Direccion de Politicas y Gestion en Derechos Humanos 14" w:date="2023-12-18T12:32:00Z">
                    <w:rPr>
                      <w:rFonts w:eastAsia="Times New Roman" w:cs="Times New Roman"/>
                      <w:color w:val="000000"/>
                      <w:sz w:val="20"/>
                      <w:szCs w:val="20"/>
                      <w:lang w:eastAsia="es-PE"/>
                    </w:rPr>
                  </w:rPrChange>
                </w:rPr>
                <w:t xml:space="preserve">La alternativa no se puede ejecutar. No existen capacidades del sector o sectores involucrados para gestionar y administrar los requerimientos de la alternativa de solución. </w:t>
              </w:r>
            </w:ins>
          </w:p>
        </w:tc>
      </w:tr>
      <w:tr w:rsidR="00B96AE9" w:rsidRPr="00B96AE9" w14:paraId="42746884" w14:textId="77777777" w:rsidTr="00AA0E5F">
        <w:tblPrEx>
          <w:tblPrExChange w:id="4792" w:author="Direccion de Politicas y Gestion en Derechos Humanos 14" w:date="2023-12-18T12:36:00Z">
            <w:tblPrEx>
              <w:tblW w:w="8222" w:type="dxa"/>
              <w:tblInd w:w="279" w:type="dxa"/>
            </w:tblPrEx>
          </w:tblPrExChange>
        </w:tblPrEx>
        <w:trPr>
          <w:trHeight w:val="624"/>
          <w:ins w:id="4793" w:author="Direccion de Politicas y Gestion en Derechos Humanos 14" w:date="2023-12-18T12:16:00Z"/>
          <w:trPrChange w:id="4794" w:author="Direccion de Politicas y Gestion en Derechos Humanos 14" w:date="2023-12-18T12:36:00Z">
            <w:trPr>
              <w:gridBefore w:val="1"/>
              <w:trHeight w:val="794"/>
            </w:trPr>
          </w:trPrChange>
        </w:trPr>
        <w:tc>
          <w:tcPr>
            <w:tcW w:w="2830" w:type="dxa"/>
            <w:vMerge/>
            <w:tcBorders>
              <w:top w:val="nil"/>
              <w:left w:val="single" w:sz="4" w:space="0" w:color="A6A6A6"/>
              <w:bottom w:val="single" w:sz="4" w:space="0" w:color="A6A6A6"/>
              <w:right w:val="single" w:sz="4" w:space="0" w:color="A6A6A6"/>
            </w:tcBorders>
            <w:vAlign w:val="center"/>
            <w:hideMark/>
            <w:tcPrChange w:id="4795" w:author="Direccion de Politicas y Gestion en Derechos Humanos 14" w:date="2023-12-18T12:36:00Z">
              <w:tcPr>
                <w:tcW w:w="2830" w:type="dxa"/>
                <w:gridSpan w:val="2"/>
                <w:vMerge/>
                <w:tcBorders>
                  <w:top w:val="nil"/>
                  <w:left w:val="single" w:sz="4" w:space="0" w:color="A6A6A6"/>
                  <w:bottom w:val="single" w:sz="4" w:space="0" w:color="A6A6A6"/>
                  <w:right w:val="single" w:sz="4" w:space="0" w:color="A6A6A6"/>
                </w:tcBorders>
                <w:vAlign w:val="center"/>
                <w:hideMark/>
              </w:tcPr>
            </w:tcPrChange>
          </w:tcPr>
          <w:p w14:paraId="51A307B4" w14:textId="77777777" w:rsidR="007678D2" w:rsidRPr="00B96AE9" w:rsidRDefault="007678D2" w:rsidP="00F2666B">
            <w:pPr>
              <w:spacing w:after="0" w:line="240" w:lineRule="auto"/>
              <w:jc w:val="both"/>
              <w:rPr>
                <w:ins w:id="4796" w:author="Direccion de Politicas y Gestion en Derechos Humanos 14" w:date="2023-12-18T12:16:00Z"/>
                <w:rFonts w:eastAsia="Times New Roman" w:cs="Times New Roman"/>
                <w:color w:val="000000"/>
                <w:sz w:val="18"/>
                <w:szCs w:val="18"/>
                <w:lang w:eastAsia="es-PE"/>
                <w:rPrChange w:id="4797" w:author="Direccion de Politicas y Gestion en Derechos Humanos 14" w:date="2023-12-18T12:32:00Z">
                  <w:rPr>
                    <w:ins w:id="4798"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000000" w:fill="D9E1F2"/>
            <w:noWrap/>
            <w:vAlign w:val="center"/>
            <w:hideMark/>
            <w:tcPrChange w:id="4799"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766B6D23" w14:textId="77777777" w:rsidR="007678D2" w:rsidRPr="00B96AE9" w:rsidRDefault="007678D2" w:rsidP="00F2666B">
            <w:pPr>
              <w:spacing w:after="0" w:line="240" w:lineRule="auto"/>
              <w:jc w:val="center"/>
              <w:rPr>
                <w:ins w:id="4800" w:author="Direccion de Politicas y Gestion en Derechos Humanos 14" w:date="2023-12-18T12:16:00Z"/>
                <w:rFonts w:eastAsia="Times New Roman" w:cs="Times New Roman"/>
                <w:color w:val="000000"/>
                <w:sz w:val="18"/>
                <w:szCs w:val="18"/>
                <w:lang w:eastAsia="es-PE"/>
                <w:rPrChange w:id="4801" w:author="Direccion de Politicas y Gestion en Derechos Humanos 14" w:date="2023-12-18T12:32:00Z">
                  <w:rPr>
                    <w:ins w:id="4802" w:author="Direccion de Politicas y Gestion en Derechos Humanos 14" w:date="2023-12-18T12:16:00Z"/>
                    <w:rFonts w:eastAsia="Times New Roman" w:cs="Times New Roman"/>
                    <w:color w:val="000000"/>
                    <w:sz w:val="20"/>
                    <w:szCs w:val="20"/>
                    <w:lang w:eastAsia="es-PE"/>
                  </w:rPr>
                </w:rPrChange>
              </w:rPr>
            </w:pPr>
            <w:ins w:id="4803" w:author="Direccion de Politicas y Gestion en Derechos Humanos 14" w:date="2023-12-18T12:16:00Z">
              <w:r w:rsidRPr="00B96AE9">
                <w:rPr>
                  <w:rFonts w:eastAsia="Times New Roman" w:cs="Times New Roman"/>
                  <w:color w:val="000000"/>
                  <w:sz w:val="18"/>
                  <w:szCs w:val="18"/>
                  <w:lang w:eastAsia="es-PE"/>
                  <w:rPrChange w:id="4804" w:author="Direccion de Politicas y Gestion en Derechos Humanos 14" w:date="2023-12-18T12:32:00Z">
                    <w:rPr>
                      <w:rFonts w:eastAsia="Times New Roman" w:cs="Times New Roman"/>
                      <w:color w:val="000000"/>
                      <w:sz w:val="20"/>
                      <w:szCs w:val="20"/>
                      <w:lang w:eastAsia="es-PE"/>
                    </w:rPr>
                  </w:rPrChange>
                </w:rPr>
                <w:t>2</w:t>
              </w:r>
            </w:ins>
          </w:p>
        </w:tc>
        <w:tc>
          <w:tcPr>
            <w:tcW w:w="4678" w:type="dxa"/>
            <w:tcBorders>
              <w:top w:val="nil"/>
              <w:left w:val="nil"/>
              <w:bottom w:val="single" w:sz="4" w:space="0" w:color="A6A6A6"/>
              <w:right w:val="single" w:sz="4" w:space="0" w:color="A6A6A6"/>
            </w:tcBorders>
            <w:shd w:val="clear" w:color="000000" w:fill="D9E1F2"/>
            <w:vAlign w:val="center"/>
            <w:hideMark/>
            <w:tcPrChange w:id="4805"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vAlign w:val="center"/>
                <w:hideMark/>
              </w:tcPr>
            </w:tcPrChange>
          </w:tcPr>
          <w:p w14:paraId="1246D55F" w14:textId="77777777" w:rsidR="007678D2" w:rsidRPr="00B96AE9" w:rsidRDefault="007678D2" w:rsidP="00F2666B">
            <w:pPr>
              <w:spacing w:after="0" w:line="240" w:lineRule="auto"/>
              <w:jc w:val="both"/>
              <w:rPr>
                <w:ins w:id="4806" w:author="Direccion de Politicas y Gestion en Derechos Humanos 14" w:date="2023-12-18T12:16:00Z"/>
                <w:rFonts w:eastAsia="Times New Roman" w:cs="Times New Roman"/>
                <w:color w:val="000000"/>
                <w:sz w:val="18"/>
                <w:szCs w:val="18"/>
                <w:lang w:eastAsia="es-PE"/>
                <w:rPrChange w:id="4807" w:author="Direccion de Politicas y Gestion en Derechos Humanos 14" w:date="2023-12-18T12:32:00Z">
                  <w:rPr>
                    <w:ins w:id="4808" w:author="Direccion de Politicas y Gestion en Derechos Humanos 14" w:date="2023-12-18T12:16:00Z"/>
                    <w:rFonts w:eastAsia="Times New Roman" w:cs="Times New Roman"/>
                    <w:color w:val="000000"/>
                    <w:sz w:val="20"/>
                    <w:szCs w:val="20"/>
                    <w:lang w:eastAsia="es-PE"/>
                  </w:rPr>
                </w:rPrChange>
              </w:rPr>
            </w:pPr>
            <w:ins w:id="4809" w:author="Direccion de Politicas y Gestion en Derechos Humanos 14" w:date="2023-12-18T12:16:00Z">
              <w:r w:rsidRPr="00B96AE9">
                <w:rPr>
                  <w:rFonts w:eastAsia="Times New Roman" w:cs="Times New Roman"/>
                  <w:color w:val="000000"/>
                  <w:sz w:val="18"/>
                  <w:szCs w:val="18"/>
                  <w:lang w:eastAsia="es-PE"/>
                  <w:rPrChange w:id="4810" w:author="Direccion de Politicas y Gestion en Derechos Humanos 14" w:date="2023-12-18T12:32:00Z">
                    <w:rPr>
                      <w:rFonts w:eastAsia="Times New Roman" w:cs="Times New Roman"/>
                      <w:color w:val="000000"/>
                      <w:sz w:val="20"/>
                      <w:szCs w:val="20"/>
                      <w:lang w:eastAsia="es-PE"/>
                    </w:rPr>
                  </w:rPrChange>
                </w:rPr>
                <w:t xml:space="preserve">Existen escasas capacidades del sector o sectores involucrados para gestionar o para administrar los requerimientos de la alternativa de solución. </w:t>
              </w:r>
            </w:ins>
          </w:p>
        </w:tc>
      </w:tr>
      <w:tr w:rsidR="00B96AE9" w:rsidRPr="00B96AE9" w14:paraId="2548621E" w14:textId="77777777" w:rsidTr="00AA0E5F">
        <w:tblPrEx>
          <w:tblPrExChange w:id="4811" w:author="Direccion de Politicas y Gestion en Derechos Humanos 14" w:date="2023-12-18T12:36:00Z">
            <w:tblPrEx>
              <w:tblW w:w="8222" w:type="dxa"/>
              <w:tblInd w:w="279" w:type="dxa"/>
            </w:tblPrEx>
          </w:tblPrExChange>
        </w:tblPrEx>
        <w:trPr>
          <w:trHeight w:val="624"/>
          <w:ins w:id="4812" w:author="Direccion de Politicas y Gestion en Derechos Humanos 14" w:date="2023-12-18T12:16:00Z"/>
          <w:trPrChange w:id="4813" w:author="Direccion de Politicas y Gestion en Derechos Humanos 14" w:date="2023-12-18T12:36:00Z">
            <w:trPr>
              <w:gridBefore w:val="1"/>
              <w:trHeight w:val="794"/>
            </w:trPr>
          </w:trPrChange>
        </w:trPr>
        <w:tc>
          <w:tcPr>
            <w:tcW w:w="2830" w:type="dxa"/>
            <w:vMerge/>
            <w:tcBorders>
              <w:top w:val="nil"/>
              <w:left w:val="single" w:sz="4" w:space="0" w:color="A6A6A6"/>
              <w:bottom w:val="single" w:sz="4" w:space="0" w:color="A6A6A6"/>
              <w:right w:val="single" w:sz="4" w:space="0" w:color="A6A6A6"/>
            </w:tcBorders>
            <w:vAlign w:val="center"/>
            <w:hideMark/>
            <w:tcPrChange w:id="4814" w:author="Direccion de Politicas y Gestion en Derechos Humanos 14" w:date="2023-12-18T12:36:00Z">
              <w:tcPr>
                <w:tcW w:w="2830" w:type="dxa"/>
                <w:gridSpan w:val="2"/>
                <w:vMerge/>
                <w:tcBorders>
                  <w:top w:val="nil"/>
                  <w:left w:val="single" w:sz="4" w:space="0" w:color="A6A6A6"/>
                  <w:bottom w:val="single" w:sz="4" w:space="0" w:color="A6A6A6"/>
                  <w:right w:val="single" w:sz="4" w:space="0" w:color="A6A6A6"/>
                </w:tcBorders>
                <w:vAlign w:val="center"/>
                <w:hideMark/>
              </w:tcPr>
            </w:tcPrChange>
          </w:tcPr>
          <w:p w14:paraId="06DA62FA" w14:textId="77777777" w:rsidR="007678D2" w:rsidRPr="00B96AE9" w:rsidRDefault="007678D2" w:rsidP="00F2666B">
            <w:pPr>
              <w:spacing w:after="0" w:line="240" w:lineRule="auto"/>
              <w:jc w:val="both"/>
              <w:rPr>
                <w:ins w:id="4815" w:author="Direccion de Politicas y Gestion en Derechos Humanos 14" w:date="2023-12-18T12:16:00Z"/>
                <w:rFonts w:eastAsia="Times New Roman" w:cs="Times New Roman"/>
                <w:color w:val="000000"/>
                <w:sz w:val="18"/>
                <w:szCs w:val="18"/>
                <w:lang w:eastAsia="es-PE"/>
                <w:rPrChange w:id="4816" w:author="Direccion de Politicas y Gestion en Derechos Humanos 14" w:date="2023-12-18T12:32:00Z">
                  <w:rPr>
                    <w:ins w:id="4817"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000000" w:fill="D9E1F2"/>
            <w:noWrap/>
            <w:vAlign w:val="center"/>
            <w:hideMark/>
            <w:tcPrChange w:id="4818" w:author="Direccion de Politicas y Gestion en Derechos Humanos 14" w:date="2023-12-18T12:36:00Z">
              <w:tcPr>
                <w:tcW w:w="714" w:type="dxa"/>
                <w:gridSpan w:val="2"/>
                <w:tcBorders>
                  <w:top w:val="nil"/>
                  <w:left w:val="nil"/>
                  <w:bottom w:val="single" w:sz="4" w:space="0" w:color="A6A6A6"/>
                  <w:right w:val="single" w:sz="4" w:space="0" w:color="A6A6A6"/>
                </w:tcBorders>
                <w:shd w:val="clear" w:color="000000" w:fill="D9E1F2"/>
                <w:noWrap/>
                <w:vAlign w:val="center"/>
                <w:hideMark/>
              </w:tcPr>
            </w:tcPrChange>
          </w:tcPr>
          <w:p w14:paraId="0313CE31" w14:textId="77777777" w:rsidR="007678D2" w:rsidRPr="00B96AE9" w:rsidRDefault="007678D2" w:rsidP="00F2666B">
            <w:pPr>
              <w:spacing w:after="0" w:line="240" w:lineRule="auto"/>
              <w:jc w:val="center"/>
              <w:rPr>
                <w:ins w:id="4819" w:author="Direccion de Politicas y Gestion en Derechos Humanos 14" w:date="2023-12-18T12:16:00Z"/>
                <w:rFonts w:eastAsia="Times New Roman" w:cs="Times New Roman"/>
                <w:color w:val="000000"/>
                <w:sz w:val="18"/>
                <w:szCs w:val="18"/>
                <w:lang w:eastAsia="es-PE"/>
                <w:rPrChange w:id="4820" w:author="Direccion de Politicas y Gestion en Derechos Humanos 14" w:date="2023-12-18T12:32:00Z">
                  <w:rPr>
                    <w:ins w:id="4821" w:author="Direccion de Politicas y Gestion en Derechos Humanos 14" w:date="2023-12-18T12:16:00Z"/>
                    <w:rFonts w:eastAsia="Times New Roman" w:cs="Times New Roman"/>
                    <w:color w:val="000000"/>
                    <w:sz w:val="20"/>
                    <w:szCs w:val="20"/>
                    <w:lang w:eastAsia="es-PE"/>
                  </w:rPr>
                </w:rPrChange>
              </w:rPr>
            </w:pPr>
            <w:ins w:id="4822" w:author="Direccion de Politicas y Gestion en Derechos Humanos 14" w:date="2023-12-18T12:16:00Z">
              <w:r w:rsidRPr="00B96AE9">
                <w:rPr>
                  <w:rFonts w:eastAsia="Times New Roman" w:cs="Times New Roman"/>
                  <w:color w:val="000000"/>
                  <w:sz w:val="18"/>
                  <w:szCs w:val="18"/>
                  <w:lang w:eastAsia="es-PE"/>
                  <w:rPrChange w:id="4823" w:author="Direccion de Politicas y Gestion en Derechos Humanos 14" w:date="2023-12-18T12:32:00Z">
                    <w:rPr>
                      <w:rFonts w:eastAsia="Times New Roman" w:cs="Times New Roman"/>
                      <w:color w:val="000000"/>
                      <w:sz w:val="20"/>
                      <w:szCs w:val="20"/>
                      <w:lang w:eastAsia="es-PE"/>
                    </w:rPr>
                  </w:rPrChange>
                </w:rPr>
                <w:t>3</w:t>
              </w:r>
            </w:ins>
          </w:p>
        </w:tc>
        <w:tc>
          <w:tcPr>
            <w:tcW w:w="4678" w:type="dxa"/>
            <w:tcBorders>
              <w:top w:val="nil"/>
              <w:left w:val="nil"/>
              <w:bottom w:val="single" w:sz="4" w:space="0" w:color="A6A6A6"/>
              <w:right w:val="single" w:sz="4" w:space="0" w:color="A6A6A6"/>
            </w:tcBorders>
            <w:shd w:val="clear" w:color="000000" w:fill="D9E1F2"/>
            <w:vAlign w:val="center"/>
            <w:hideMark/>
            <w:tcPrChange w:id="4824" w:author="Direccion de Politicas y Gestion en Derechos Humanos 14" w:date="2023-12-18T12:36:00Z">
              <w:tcPr>
                <w:tcW w:w="4678" w:type="dxa"/>
                <w:gridSpan w:val="2"/>
                <w:tcBorders>
                  <w:top w:val="nil"/>
                  <w:left w:val="nil"/>
                  <w:bottom w:val="single" w:sz="4" w:space="0" w:color="A6A6A6"/>
                  <w:right w:val="single" w:sz="4" w:space="0" w:color="A6A6A6"/>
                </w:tcBorders>
                <w:shd w:val="clear" w:color="000000" w:fill="D9E1F2"/>
                <w:vAlign w:val="center"/>
                <w:hideMark/>
              </w:tcPr>
            </w:tcPrChange>
          </w:tcPr>
          <w:p w14:paraId="29D9D836" w14:textId="77777777" w:rsidR="007678D2" w:rsidRPr="00B96AE9" w:rsidRDefault="007678D2" w:rsidP="00F2666B">
            <w:pPr>
              <w:spacing w:after="0" w:line="240" w:lineRule="auto"/>
              <w:jc w:val="both"/>
              <w:rPr>
                <w:ins w:id="4825" w:author="Direccion de Politicas y Gestion en Derechos Humanos 14" w:date="2023-12-18T12:16:00Z"/>
                <w:rFonts w:eastAsia="Times New Roman" w:cs="Times New Roman"/>
                <w:color w:val="000000"/>
                <w:sz w:val="18"/>
                <w:szCs w:val="18"/>
                <w:lang w:eastAsia="es-PE"/>
                <w:rPrChange w:id="4826" w:author="Direccion de Politicas y Gestion en Derechos Humanos 14" w:date="2023-12-18T12:32:00Z">
                  <w:rPr>
                    <w:ins w:id="4827" w:author="Direccion de Politicas y Gestion en Derechos Humanos 14" w:date="2023-12-18T12:16:00Z"/>
                    <w:rFonts w:eastAsia="Times New Roman" w:cs="Times New Roman"/>
                    <w:color w:val="000000"/>
                    <w:sz w:val="20"/>
                    <w:szCs w:val="20"/>
                    <w:lang w:eastAsia="es-PE"/>
                  </w:rPr>
                </w:rPrChange>
              </w:rPr>
            </w:pPr>
            <w:ins w:id="4828" w:author="Direccion de Politicas y Gestion en Derechos Humanos 14" w:date="2023-12-18T12:16:00Z">
              <w:r w:rsidRPr="00B96AE9">
                <w:rPr>
                  <w:rFonts w:eastAsia="Times New Roman" w:cs="Times New Roman"/>
                  <w:color w:val="000000"/>
                  <w:sz w:val="18"/>
                  <w:szCs w:val="18"/>
                  <w:lang w:eastAsia="es-PE"/>
                  <w:rPrChange w:id="4829" w:author="Direccion de Politicas y Gestion en Derechos Humanos 14" w:date="2023-12-18T12:32:00Z">
                    <w:rPr>
                      <w:rFonts w:eastAsia="Times New Roman" w:cs="Times New Roman"/>
                      <w:color w:val="000000"/>
                      <w:sz w:val="20"/>
                      <w:szCs w:val="20"/>
                      <w:lang w:eastAsia="es-PE"/>
                    </w:rPr>
                  </w:rPrChange>
                </w:rPr>
                <w:t xml:space="preserve">Existen capacidades del sector o sectores involucrados para gestionar y administrar los requerimientos de la alternativa de solución. </w:t>
              </w:r>
            </w:ins>
          </w:p>
        </w:tc>
      </w:tr>
      <w:tr w:rsidR="005A1519" w:rsidRPr="005A1519" w14:paraId="7E8A543F" w14:textId="77777777" w:rsidTr="00AA0E5F">
        <w:trPr>
          <w:trHeight w:val="624"/>
          <w:ins w:id="4830" w:author="Direccion de Politicas y Gestion en Derechos Humanos 14" w:date="2023-12-18T12:16:00Z"/>
        </w:trPr>
        <w:tc>
          <w:tcPr>
            <w:tcW w:w="2830" w:type="dxa"/>
            <w:vMerge w:val="restart"/>
            <w:tcBorders>
              <w:top w:val="nil"/>
              <w:left w:val="single" w:sz="4" w:space="0" w:color="A6A6A6"/>
              <w:bottom w:val="single" w:sz="4" w:space="0" w:color="A6A6A6"/>
              <w:right w:val="single" w:sz="4" w:space="0" w:color="A6A6A6"/>
            </w:tcBorders>
            <w:shd w:val="clear" w:color="auto" w:fill="auto"/>
            <w:vAlign w:val="center"/>
            <w:hideMark/>
          </w:tcPr>
          <w:p w14:paraId="64E8E2DA" w14:textId="77777777" w:rsidR="007678D2" w:rsidRPr="00B96AE9" w:rsidRDefault="007678D2" w:rsidP="00F2666B">
            <w:pPr>
              <w:spacing w:after="0" w:line="240" w:lineRule="auto"/>
              <w:jc w:val="both"/>
              <w:rPr>
                <w:ins w:id="4831" w:author="Direccion de Politicas y Gestion en Derechos Humanos 14" w:date="2023-12-18T12:16:00Z"/>
                <w:rFonts w:eastAsia="Times New Roman" w:cs="Times New Roman"/>
                <w:color w:val="000000"/>
                <w:sz w:val="18"/>
                <w:szCs w:val="18"/>
                <w:lang w:eastAsia="es-PE"/>
                <w:rPrChange w:id="4832" w:author="Direccion de Politicas y Gestion en Derechos Humanos 14" w:date="2023-12-18T12:32:00Z">
                  <w:rPr>
                    <w:ins w:id="4833" w:author="Direccion de Politicas y Gestion en Derechos Humanos 14" w:date="2023-12-18T12:16:00Z"/>
                    <w:rFonts w:eastAsia="Times New Roman" w:cs="Times New Roman"/>
                    <w:color w:val="000000"/>
                    <w:sz w:val="20"/>
                    <w:szCs w:val="20"/>
                    <w:lang w:eastAsia="es-PE"/>
                  </w:rPr>
                </w:rPrChange>
              </w:rPr>
            </w:pPr>
            <w:ins w:id="4834" w:author="Direccion de Politicas y Gestion en Derechos Humanos 14" w:date="2023-12-18T12:16:00Z">
              <w:r w:rsidRPr="00B96AE9">
                <w:rPr>
                  <w:rFonts w:eastAsia="Times New Roman" w:cs="Times New Roman"/>
                  <w:b/>
                  <w:bCs/>
                  <w:color w:val="000000"/>
                  <w:sz w:val="18"/>
                  <w:szCs w:val="18"/>
                  <w:lang w:eastAsia="es-PE"/>
                  <w:rPrChange w:id="4835" w:author="Direccion de Politicas y Gestion en Derechos Humanos 14" w:date="2023-12-18T12:32:00Z">
                    <w:rPr>
                      <w:rFonts w:eastAsia="Times New Roman" w:cs="Times New Roman"/>
                      <w:b/>
                      <w:bCs/>
                      <w:color w:val="000000"/>
                      <w:sz w:val="20"/>
                      <w:szCs w:val="20"/>
                      <w:lang w:eastAsia="es-PE"/>
                    </w:rPr>
                  </w:rPrChange>
                </w:rPr>
                <w:t xml:space="preserve">Efectividad: </w:t>
              </w:r>
              <w:r w:rsidRPr="00B96AE9">
                <w:rPr>
                  <w:rFonts w:eastAsia="Times New Roman" w:cs="Times New Roman"/>
                  <w:color w:val="000000"/>
                  <w:sz w:val="18"/>
                  <w:szCs w:val="18"/>
                  <w:lang w:eastAsia="es-PE"/>
                  <w:rPrChange w:id="4836" w:author="Direccion de Politicas y Gestion en Derechos Humanos 14" w:date="2023-12-18T12:32:00Z">
                    <w:rPr>
                      <w:rFonts w:eastAsia="Times New Roman" w:cs="Times New Roman"/>
                      <w:color w:val="000000"/>
                      <w:sz w:val="20"/>
                      <w:szCs w:val="20"/>
                      <w:lang w:eastAsia="es-PE"/>
                    </w:rPr>
                  </w:rPrChange>
                </w:rPr>
                <w:t xml:space="preserve">Se refiere a la existencia de evidencias de resultados favorables que respaldan que la alternativa de solución mitiga las causas del problema público. </w:t>
              </w:r>
            </w:ins>
          </w:p>
        </w:tc>
        <w:tc>
          <w:tcPr>
            <w:tcW w:w="714" w:type="dxa"/>
            <w:tcBorders>
              <w:top w:val="nil"/>
              <w:left w:val="nil"/>
              <w:bottom w:val="single" w:sz="4" w:space="0" w:color="A6A6A6"/>
              <w:right w:val="single" w:sz="4" w:space="0" w:color="A6A6A6"/>
            </w:tcBorders>
            <w:shd w:val="clear" w:color="auto" w:fill="auto"/>
            <w:noWrap/>
            <w:vAlign w:val="center"/>
            <w:hideMark/>
          </w:tcPr>
          <w:p w14:paraId="5553A9C0" w14:textId="77777777" w:rsidR="007678D2" w:rsidRPr="00B96AE9" w:rsidRDefault="007678D2" w:rsidP="00F2666B">
            <w:pPr>
              <w:spacing w:after="0" w:line="240" w:lineRule="auto"/>
              <w:jc w:val="center"/>
              <w:rPr>
                <w:ins w:id="4837" w:author="Direccion de Politicas y Gestion en Derechos Humanos 14" w:date="2023-12-18T12:16:00Z"/>
                <w:rFonts w:eastAsia="Times New Roman" w:cs="Times New Roman"/>
                <w:color w:val="000000"/>
                <w:sz w:val="18"/>
                <w:szCs w:val="18"/>
                <w:lang w:eastAsia="es-PE"/>
                <w:rPrChange w:id="4838" w:author="Direccion de Politicas y Gestion en Derechos Humanos 14" w:date="2023-12-18T12:32:00Z">
                  <w:rPr>
                    <w:ins w:id="4839" w:author="Direccion de Politicas y Gestion en Derechos Humanos 14" w:date="2023-12-18T12:16:00Z"/>
                    <w:rFonts w:eastAsia="Times New Roman" w:cs="Times New Roman"/>
                    <w:color w:val="000000"/>
                    <w:sz w:val="20"/>
                    <w:szCs w:val="20"/>
                    <w:lang w:eastAsia="es-PE"/>
                  </w:rPr>
                </w:rPrChange>
              </w:rPr>
            </w:pPr>
            <w:ins w:id="4840" w:author="Direccion de Politicas y Gestion en Derechos Humanos 14" w:date="2023-12-18T12:16:00Z">
              <w:r w:rsidRPr="00B96AE9">
                <w:rPr>
                  <w:rFonts w:eastAsia="Times New Roman" w:cs="Times New Roman"/>
                  <w:color w:val="000000"/>
                  <w:sz w:val="18"/>
                  <w:szCs w:val="18"/>
                  <w:lang w:eastAsia="es-PE"/>
                  <w:rPrChange w:id="4841" w:author="Direccion de Politicas y Gestion en Derechos Humanos 14" w:date="2023-12-18T12:32:00Z">
                    <w:rPr>
                      <w:rFonts w:eastAsia="Times New Roman" w:cs="Times New Roman"/>
                      <w:color w:val="000000"/>
                      <w:sz w:val="20"/>
                      <w:szCs w:val="20"/>
                      <w:lang w:eastAsia="es-PE"/>
                    </w:rPr>
                  </w:rPrChange>
                </w:rPr>
                <w:t>1</w:t>
              </w:r>
            </w:ins>
          </w:p>
        </w:tc>
        <w:tc>
          <w:tcPr>
            <w:tcW w:w="4678" w:type="dxa"/>
            <w:tcBorders>
              <w:top w:val="nil"/>
              <w:left w:val="nil"/>
              <w:bottom w:val="single" w:sz="4" w:space="0" w:color="A6A6A6"/>
              <w:right w:val="single" w:sz="4" w:space="0" w:color="A6A6A6"/>
            </w:tcBorders>
            <w:shd w:val="clear" w:color="auto" w:fill="auto"/>
            <w:noWrap/>
            <w:vAlign w:val="center"/>
            <w:hideMark/>
          </w:tcPr>
          <w:p w14:paraId="05A3FB74" w14:textId="77777777" w:rsidR="007678D2" w:rsidRPr="00B96AE9" w:rsidRDefault="007678D2" w:rsidP="00F2666B">
            <w:pPr>
              <w:spacing w:after="0" w:line="240" w:lineRule="auto"/>
              <w:jc w:val="both"/>
              <w:rPr>
                <w:ins w:id="4842" w:author="Direccion de Politicas y Gestion en Derechos Humanos 14" w:date="2023-12-18T12:16:00Z"/>
                <w:rFonts w:eastAsia="Times New Roman" w:cs="Times New Roman"/>
                <w:color w:val="000000"/>
                <w:sz w:val="18"/>
                <w:szCs w:val="18"/>
                <w:lang w:eastAsia="es-PE"/>
                <w:rPrChange w:id="4843" w:author="Direccion de Politicas y Gestion en Derechos Humanos 14" w:date="2023-12-18T12:32:00Z">
                  <w:rPr>
                    <w:ins w:id="4844" w:author="Direccion de Politicas y Gestion en Derechos Humanos 14" w:date="2023-12-18T12:16:00Z"/>
                    <w:rFonts w:eastAsia="Times New Roman" w:cs="Times New Roman"/>
                    <w:color w:val="000000"/>
                    <w:sz w:val="20"/>
                    <w:szCs w:val="20"/>
                    <w:lang w:eastAsia="es-PE"/>
                  </w:rPr>
                </w:rPrChange>
              </w:rPr>
            </w:pPr>
            <w:ins w:id="4845" w:author="Direccion de Politicas y Gestion en Derechos Humanos 14" w:date="2023-12-18T12:16:00Z">
              <w:r w:rsidRPr="00B96AE9">
                <w:rPr>
                  <w:rFonts w:eastAsia="Times New Roman" w:cs="Times New Roman"/>
                  <w:color w:val="000000"/>
                  <w:sz w:val="18"/>
                  <w:szCs w:val="18"/>
                  <w:lang w:eastAsia="es-PE"/>
                  <w:rPrChange w:id="4846" w:author="Direccion de Politicas y Gestion en Derechos Humanos 14" w:date="2023-12-18T12:32:00Z">
                    <w:rPr>
                      <w:rFonts w:eastAsia="Times New Roman" w:cs="Times New Roman"/>
                      <w:color w:val="000000"/>
                      <w:sz w:val="20"/>
                      <w:szCs w:val="20"/>
                      <w:lang w:eastAsia="es-PE"/>
                    </w:rPr>
                  </w:rPrChange>
                </w:rPr>
                <w:t xml:space="preserve">La alternativa cuenta con poca evidencia que la respalda o no es exhaustiva en el abordaje de la causa del problema público. </w:t>
              </w:r>
            </w:ins>
          </w:p>
        </w:tc>
      </w:tr>
      <w:tr w:rsidR="005A1519" w:rsidRPr="005A1519" w14:paraId="557802AA" w14:textId="77777777" w:rsidTr="00AA0E5F">
        <w:trPr>
          <w:trHeight w:val="624"/>
          <w:ins w:id="4847" w:author="Direccion de Politicas y Gestion en Derechos Humanos 14" w:date="2023-12-18T12:16:00Z"/>
        </w:trPr>
        <w:tc>
          <w:tcPr>
            <w:tcW w:w="2830" w:type="dxa"/>
            <w:vMerge/>
            <w:tcBorders>
              <w:top w:val="nil"/>
              <w:left w:val="single" w:sz="4" w:space="0" w:color="A6A6A6"/>
              <w:bottom w:val="single" w:sz="4" w:space="0" w:color="A6A6A6"/>
              <w:right w:val="single" w:sz="4" w:space="0" w:color="A6A6A6"/>
            </w:tcBorders>
            <w:vAlign w:val="center"/>
            <w:hideMark/>
          </w:tcPr>
          <w:p w14:paraId="2D1A2BC6" w14:textId="77777777" w:rsidR="007678D2" w:rsidRPr="00B96AE9" w:rsidRDefault="007678D2" w:rsidP="00F2666B">
            <w:pPr>
              <w:spacing w:after="0" w:line="240" w:lineRule="auto"/>
              <w:jc w:val="both"/>
              <w:rPr>
                <w:ins w:id="4848" w:author="Direccion de Politicas y Gestion en Derechos Humanos 14" w:date="2023-12-18T12:16:00Z"/>
                <w:rFonts w:eastAsia="Times New Roman" w:cs="Times New Roman"/>
                <w:color w:val="000000"/>
                <w:sz w:val="18"/>
                <w:szCs w:val="18"/>
                <w:lang w:eastAsia="es-PE"/>
                <w:rPrChange w:id="4849" w:author="Direccion de Politicas y Gestion en Derechos Humanos 14" w:date="2023-12-18T12:32:00Z">
                  <w:rPr>
                    <w:ins w:id="4850"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auto" w:fill="auto"/>
            <w:noWrap/>
            <w:vAlign w:val="center"/>
            <w:hideMark/>
          </w:tcPr>
          <w:p w14:paraId="600E11E3" w14:textId="77777777" w:rsidR="007678D2" w:rsidRPr="00B96AE9" w:rsidRDefault="007678D2" w:rsidP="00F2666B">
            <w:pPr>
              <w:spacing w:after="0" w:line="240" w:lineRule="auto"/>
              <w:jc w:val="center"/>
              <w:rPr>
                <w:ins w:id="4851" w:author="Direccion de Politicas y Gestion en Derechos Humanos 14" w:date="2023-12-18T12:16:00Z"/>
                <w:rFonts w:eastAsia="Times New Roman" w:cs="Times New Roman"/>
                <w:color w:val="000000"/>
                <w:sz w:val="18"/>
                <w:szCs w:val="18"/>
                <w:lang w:eastAsia="es-PE"/>
                <w:rPrChange w:id="4852" w:author="Direccion de Politicas y Gestion en Derechos Humanos 14" w:date="2023-12-18T12:32:00Z">
                  <w:rPr>
                    <w:ins w:id="4853" w:author="Direccion de Politicas y Gestion en Derechos Humanos 14" w:date="2023-12-18T12:16:00Z"/>
                    <w:rFonts w:eastAsia="Times New Roman" w:cs="Times New Roman"/>
                    <w:color w:val="000000"/>
                    <w:sz w:val="20"/>
                    <w:szCs w:val="20"/>
                    <w:lang w:eastAsia="es-PE"/>
                  </w:rPr>
                </w:rPrChange>
              </w:rPr>
            </w:pPr>
            <w:ins w:id="4854" w:author="Direccion de Politicas y Gestion en Derechos Humanos 14" w:date="2023-12-18T12:16:00Z">
              <w:r w:rsidRPr="00B96AE9">
                <w:rPr>
                  <w:rFonts w:eastAsia="Times New Roman" w:cs="Times New Roman"/>
                  <w:color w:val="000000"/>
                  <w:sz w:val="18"/>
                  <w:szCs w:val="18"/>
                  <w:lang w:eastAsia="es-PE"/>
                  <w:rPrChange w:id="4855" w:author="Direccion de Politicas y Gestion en Derechos Humanos 14" w:date="2023-12-18T12:32:00Z">
                    <w:rPr>
                      <w:rFonts w:eastAsia="Times New Roman" w:cs="Times New Roman"/>
                      <w:color w:val="000000"/>
                      <w:sz w:val="20"/>
                      <w:szCs w:val="20"/>
                      <w:lang w:eastAsia="es-PE"/>
                    </w:rPr>
                  </w:rPrChange>
                </w:rPr>
                <w:t>2</w:t>
              </w:r>
            </w:ins>
          </w:p>
        </w:tc>
        <w:tc>
          <w:tcPr>
            <w:tcW w:w="4678" w:type="dxa"/>
            <w:tcBorders>
              <w:top w:val="nil"/>
              <w:left w:val="nil"/>
              <w:bottom w:val="single" w:sz="4" w:space="0" w:color="A6A6A6"/>
              <w:right w:val="single" w:sz="4" w:space="0" w:color="A6A6A6"/>
            </w:tcBorders>
            <w:shd w:val="clear" w:color="auto" w:fill="auto"/>
            <w:noWrap/>
            <w:vAlign w:val="center"/>
            <w:hideMark/>
          </w:tcPr>
          <w:p w14:paraId="16D10BD5" w14:textId="77777777" w:rsidR="007678D2" w:rsidRPr="00B96AE9" w:rsidRDefault="007678D2" w:rsidP="00F2666B">
            <w:pPr>
              <w:spacing w:after="0" w:line="240" w:lineRule="auto"/>
              <w:jc w:val="both"/>
              <w:rPr>
                <w:ins w:id="4856" w:author="Direccion de Politicas y Gestion en Derechos Humanos 14" w:date="2023-12-18T12:16:00Z"/>
                <w:rFonts w:eastAsia="Times New Roman" w:cs="Times New Roman"/>
                <w:color w:val="000000"/>
                <w:sz w:val="18"/>
                <w:szCs w:val="18"/>
                <w:lang w:eastAsia="es-PE"/>
                <w:rPrChange w:id="4857" w:author="Direccion de Politicas y Gestion en Derechos Humanos 14" w:date="2023-12-18T12:32:00Z">
                  <w:rPr>
                    <w:ins w:id="4858" w:author="Direccion de Politicas y Gestion en Derechos Humanos 14" w:date="2023-12-18T12:16:00Z"/>
                    <w:rFonts w:eastAsia="Times New Roman" w:cs="Times New Roman"/>
                    <w:color w:val="000000"/>
                    <w:sz w:val="20"/>
                    <w:szCs w:val="20"/>
                    <w:lang w:eastAsia="es-PE"/>
                  </w:rPr>
                </w:rPrChange>
              </w:rPr>
            </w:pPr>
            <w:ins w:id="4859" w:author="Direccion de Politicas y Gestion en Derechos Humanos 14" w:date="2023-12-18T12:16:00Z">
              <w:r w:rsidRPr="00B96AE9">
                <w:rPr>
                  <w:rFonts w:eastAsia="Times New Roman" w:cs="Times New Roman"/>
                  <w:color w:val="000000"/>
                  <w:sz w:val="18"/>
                  <w:szCs w:val="18"/>
                  <w:lang w:eastAsia="es-PE"/>
                  <w:rPrChange w:id="4860" w:author="Direccion de Politicas y Gestion en Derechos Humanos 14" w:date="2023-12-18T12:32:00Z">
                    <w:rPr>
                      <w:rFonts w:eastAsia="Times New Roman" w:cs="Times New Roman"/>
                      <w:color w:val="000000"/>
                      <w:sz w:val="20"/>
                      <w:szCs w:val="20"/>
                      <w:lang w:eastAsia="es-PE"/>
                    </w:rPr>
                  </w:rPrChange>
                </w:rPr>
                <w:t xml:space="preserve">La alternativa cuenta con evidencia que respalda parcialmente que aborda la causa del problema público. </w:t>
              </w:r>
            </w:ins>
          </w:p>
        </w:tc>
      </w:tr>
      <w:tr w:rsidR="005A1519" w:rsidRPr="005A1519" w14:paraId="22B98D9A" w14:textId="77777777" w:rsidTr="00AA0E5F">
        <w:trPr>
          <w:trHeight w:val="624"/>
          <w:ins w:id="4861" w:author="Direccion de Politicas y Gestion en Derechos Humanos 14" w:date="2023-12-18T12:16:00Z"/>
        </w:trPr>
        <w:tc>
          <w:tcPr>
            <w:tcW w:w="2830" w:type="dxa"/>
            <w:vMerge/>
            <w:tcBorders>
              <w:top w:val="nil"/>
              <w:left w:val="single" w:sz="4" w:space="0" w:color="A6A6A6"/>
              <w:bottom w:val="single" w:sz="4" w:space="0" w:color="A6A6A6"/>
              <w:right w:val="single" w:sz="4" w:space="0" w:color="A6A6A6"/>
            </w:tcBorders>
            <w:vAlign w:val="center"/>
            <w:hideMark/>
          </w:tcPr>
          <w:p w14:paraId="0E6DE85B" w14:textId="77777777" w:rsidR="007678D2" w:rsidRPr="00B96AE9" w:rsidRDefault="007678D2" w:rsidP="00F2666B">
            <w:pPr>
              <w:spacing w:after="0" w:line="240" w:lineRule="auto"/>
              <w:jc w:val="both"/>
              <w:rPr>
                <w:ins w:id="4862" w:author="Direccion de Politicas y Gestion en Derechos Humanos 14" w:date="2023-12-18T12:16:00Z"/>
                <w:rFonts w:eastAsia="Times New Roman" w:cs="Times New Roman"/>
                <w:color w:val="000000"/>
                <w:sz w:val="18"/>
                <w:szCs w:val="18"/>
                <w:lang w:eastAsia="es-PE"/>
                <w:rPrChange w:id="4863" w:author="Direccion de Politicas y Gestion en Derechos Humanos 14" w:date="2023-12-18T12:32:00Z">
                  <w:rPr>
                    <w:ins w:id="4864" w:author="Direccion de Politicas y Gestion en Derechos Humanos 14" w:date="2023-12-18T12:16:00Z"/>
                    <w:rFonts w:eastAsia="Times New Roman" w:cs="Times New Roman"/>
                    <w:color w:val="000000"/>
                    <w:sz w:val="20"/>
                    <w:szCs w:val="20"/>
                    <w:lang w:eastAsia="es-PE"/>
                  </w:rPr>
                </w:rPrChange>
              </w:rPr>
            </w:pPr>
          </w:p>
        </w:tc>
        <w:tc>
          <w:tcPr>
            <w:tcW w:w="714" w:type="dxa"/>
            <w:tcBorders>
              <w:top w:val="nil"/>
              <w:left w:val="nil"/>
              <w:bottom w:val="single" w:sz="4" w:space="0" w:color="A6A6A6"/>
              <w:right w:val="single" w:sz="4" w:space="0" w:color="A6A6A6"/>
            </w:tcBorders>
            <w:shd w:val="clear" w:color="auto" w:fill="auto"/>
            <w:noWrap/>
            <w:vAlign w:val="center"/>
            <w:hideMark/>
          </w:tcPr>
          <w:p w14:paraId="2977958B" w14:textId="77777777" w:rsidR="007678D2" w:rsidRPr="00B96AE9" w:rsidRDefault="007678D2" w:rsidP="00F2666B">
            <w:pPr>
              <w:spacing w:after="0" w:line="240" w:lineRule="auto"/>
              <w:jc w:val="center"/>
              <w:rPr>
                <w:ins w:id="4865" w:author="Direccion de Politicas y Gestion en Derechos Humanos 14" w:date="2023-12-18T12:16:00Z"/>
                <w:rFonts w:eastAsia="Times New Roman" w:cs="Times New Roman"/>
                <w:color w:val="000000"/>
                <w:sz w:val="18"/>
                <w:szCs w:val="18"/>
                <w:lang w:eastAsia="es-PE"/>
                <w:rPrChange w:id="4866" w:author="Direccion de Politicas y Gestion en Derechos Humanos 14" w:date="2023-12-18T12:32:00Z">
                  <w:rPr>
                    <w:ins w:id="4867" w:author="Direccion de Politicas y Gestion en Derechos Humanos 14" w:date="2023-12-18T12:16:00Z"/>
                    <w:rFonts w:eastAsia="Times New Roman" w:cs="Times New Roman"/>
                    <w:color w:val="000000"/>
                    <w:sz w:val="20"/>
                    <w:szCs w:val="20"/>
                    <w:lang w:eastAsia="es-PE"/>
                  </w:rPr>
                </w:rPrChange>
              </w:rPr>
            </w:pPr>
            <w:ins w:id="4868" w:author="Direccion de Politicas y Gestion en Derechos Humanos 14" w:date="2023-12-18T12:16:00Z">
              <w:r w:rsidRPr="00B96AE9">
                <w:rPr>
                  <w:rFonts w:eastAsia="Times New Roman" w:cs="Times New Roman"/>
                  <w:color w:val="000000"/>
                  <w:sz w:val="18"/>
                  <w:szCs w:val="18"/>
                  <w:lang w:eastAsia="es-PE"/>
                  <w:rPrChange w:id="4869" w:author="Direccion de Politicas y Gestion en Derechos Humanos 14" w:date="2023-12-18T12:32:00Z">
                    <w:rPr>
                      <w:rFonts w:eastAsia="Times New Roman" w:cs="Times New Roman"/>
                      <w:color w:val="000000"/>
                      <w:sz w:val="20"/>
                      <w:szCs w:val="20"/>
                      <w:lang w:eastAsia="es-PE"/>
                    </w:rPr>
                  </w:rPrChange>
                </w:rPr>
                <w:t>3</w:t>
              </w:r>
            </w:ins>
          </w:p>
        </w:tc>
        <w:tc>
          <w:tcPr>
            <w:tcW w:w="4678" w:type="dxa"/>
            <w:tcBorders>
              <w:top w:val="nil"/>
              <w:left w:val="nil"/>
              <w:bottom w:val="single" w:sz="4" w:space="0" w:color="A6A6A6"/>
              <w:right w:val="single" w:sz="4" w:space="0" w:color="A6A6A6"/>
            </w:tcBorders>
            <w:shd w:val="clear" w:color="auto" w:fill="auto"/>
            <w:noWrap/>
            <w:vAlign w:val="center"/>
            <w:hideMark/>
          </w:tcPr>
          <w:p w14:paraId="6BB0CEF5" w14:textId="77777777" w:rsidR="007678D2" w:rsidRPr="00B96AE9" w:rsidRDefault="007678D2" w:rsidP="00F2666B">
            <w:pPr>
              <w:spacing w:after="0" w:line="240" w:lineRule="auto"/>
              <w:jc w:val="both"/>
              <w:rPr>
                <w:ins w:id="4870" w:author="Direccion de Politicas y Gestion en Derechos Humanos 14" w:date="2023-12-18T12:16:00Z"/>
                <w:rFonts w:eastAsia="Times New Roman" w:cs="Times New Roman"/>
                <w:color w:val="000000"/>
                <w:sz w:val="18"/>
                <w:szCs w:val="18"/>
                <w:lang w:eastAsia="es-PE"/>
                <w:rPrChange w:id="4871" w:author="Direccion de Politicas y Gestion en Derechos Humanos 14" w:date="2023-12-18T12:32:00Z">
                  <w:rPr>
                    <w:ins w:id="4872" w:author="Direccion de Politicas y Gestion en Derechos Humanos 14" w:date="2023-12-18T12:16:00Z"/>
                    <w:rFonts w:eastAsia="Times New Roman" w:cs="Times New Roman"/>
                    <w:color w:val="000000"/>
                    <w:sz w:val="20"/>
                    <w:szCs w:val="20"/>
                    <w:lang w:eastAsia="es-PE"/>
                  </w:rPr>
                </w:rPrChange>
              </w:rPr>
            </w:pPr>
            <w:ins w:id="4873" w:author="Direccion de Politicas y Gestion en Derechos Humanos 14" w:date="2023-12-18T12:16:00Z">
              <w:r w:rsidRPr="00B96AE9">
                <w:rPr>
                  <w:rFonts w:eastAsia="Times New Roman" w:cs="Times New Roman"/>
                  <w:color w:val="000000"/>
                  <w:sz w:val="18"/>
                  <w:szCs w:val="18"/>
                  <w:lang w:eastAsia="es-PE"/>
                  <w:rPrChange w:id="4874" w:author="Direccion de Politicas y Gestion en Derechos Humanos 14" w:date="2023-12-18T12:32:00Z">
                    <w:rPr>
                      <w:rFonts w:eastAsia="Times New Roman" w:cs="Times New Roman"/>
                      <w:color w:val="000000"/>
                      <w:sz w:val="20"/>
                      <w:szCs w:val="20"/>
                      <w:lang w:eastAsia="es-PE"/>
                    </w:rPr>
                  </w:rPrChange>
                </w:rPr>
                <w:t xml:space="preserve">La alternativa cuenta con evidencia exhaustiva que respalda integralmente que aborda la causa del problema público. </w:t>
              </w:r>
            </w:ins>
          </w:p>
        </w:tc>
      </w:tr>
    </w:tbl>
    <w:p w14:paraId="3BB0F561" w14:textId="77777777" w:rsidR="007678D2" w:rsidRPr="00B96AE9" w:rsidRDefault="007678D2">
      <w:pPr>
        <w:pStyle w:val="Prrafodelista"/>
        <w:numPr>
          <w:ilvl w:val="0"/>
          <w:numId w:val="56"/>
        </w:numPr>
        <w:spacing w:before="100" w:beforeAutospacing="1" w:after="100" w:afterAutospacing="1" w:line="288" w:lineRule="auto"/>
        <w:ind w:left="567" w:hanging="283"/>
        <w:jc w:val="both"/>
        <w:rPr>
          <w:ins w:id="4875" w:author="Direccion de Politicas y Gestion en Derechos Humanos 14" w:date="2023-12-18T12:16:00Z"/>
          <w:b/>
          <w:bCs/>
          <w:sz w:val="20"/>
          <w:rPrChange w:id="4876" w:author="Direccion de Politicas y Gestion en Derechos Humanos 14" w:date="2023-12-18T12:33:00Z">
            <w:rPr>
              <w:ins w:id="4877" w:author="Direccion de Politicas y Gestion en Derechos Humanos 14" w:date="2023-12-18T12:16:00Z"/>
              <w:b/>
              <w:lang w:val="es-ES"/>
            </w:rPr>
          </w:rPrChange>
        </w:rPr>
        <w:pPrChange w:id="4878" w:author="Direccion de Politicas y Gestion en Derechos Humanos 14" w:date="2023-12-18T12:33:00Z">
          <w:pPr>
            <w:jc w:val="both"/>
          </w:pPr>
        </w:pPrChange>
      </w:pPr>
      <w:ins w:id="4879" w:author="Direccion de Politicas y Gestion en Derechos Humanos 14" w:date="2023-12-18T12:16:00Z">
        <w:r w:rsidRPr="00B96AE9">
          <w:rPr>
            <w:b/>
            <w:bCs/>
            <w:sz w:val="20"/>
            <w:rPrChange w:id="4880" w:author="Direccion de Politicas y Gestion en Derechos Humanos 14" w:date="2023-12-18T12:33:00Z">
              <w:rPr>
                <w:b/>
                <w:lang w:val="es-ES"/>
              </w:rPr>
            </w:rPrChange>
          </w:rPr>
          <w:lastRenderedPageBreak/>
          <w:t>Selección de alternativas de solución</w:t>
        </w:r>
      </w:ins>
    </w:p>
    <w:p w14:paraId="0EC25D1D" w14:textId="329D6D20" w:rsidR="007678D2" w:rsidRPr="00B96AE9" w:rsidRDefault="007678D2">
      <w:pPr>
        <w:spacing w:before="100" w:beforeAutospacing="1" w:after="100" w:afterAutospacing="1" w:line="288" w:lineRule="auto"/>
        <w:ind w:left="284"/>
        <w:jc w:val="both"/>
        <w:rPr>
          <w:ins w:id="4881" w:author="Direccion de Politicas y Gestion en Derechos Humanos 14" w:date="2023-12-18T12:16:00Z"/>
          <w:sz w:val="20"/>
          <w:rPrChange w:id="4882" w:author="Direccion de Politicas y Gestion en Derechos Humanos 14" w:date="2023-12-18T12:33:00Z">
            <w:rPr>
              <w:ins w:id="4883" w:author="Direccion de Politicas y Gestion en Derechos Humanos 14" w:date="2023-12-18T12:16:00Z"/>
              <w:lang w:val="es-ES"/>
            </w:rPr>
          </w:rPrChange>
        </w:rPr>
        <w:pPrChange w:id="4884" w:author="Direccion de Politicas y Gestion en Derechos Humanos 14" w:date="2023-12-18T12:33:00Z">
          <w:pPr>
            <w:jc w:val="both"/>
          </w:pPr>
        </w:pPrChange>
      </w:pPr>
      <w:ins w:id="4885" w:author="Direccion de Politicas y Gestion en Derechos Humanos 14" w:date="2023-12-18T12:16:00Z">
        <w:r w:rsidRPr="00B96AE9">
          <w:rPr>
            <w:sz w:val="20"/>
            <w:rPrChange w:id="4886" w:author="Direccion de Politicas y Gestion en Derechos Humanos 14" w:date="2023-12-18T12:33:00Z">
              <w:rPr>
                <w:lang w:val="es-ES"/>
              </w:rPr>
            </w:rPrChange>
          </w:rPr>
          <w:t>Luego d</w:t>
        </w:r>
      </w:ins>
      <w:ins w:id="4887" w:author="Direccion de Politicas y Gestion en Derechos Humanos 14" w:date="2023-12-18T12:33:00Z">
        <w:r w:rsidR="00B96AE9">
          <w:rPr>
            <w:sz w:val="20"/>
          </w:rPr>
          <w:t>el proceso de pr</w:t>
        </w:r>
      </w:ins>
      <w:ins w:id="4888" w:author="Direccion de Politicas y Gestion en Derechos Humanos 14" w:date="2023-12-18T12:34:00Z">
        <w:r w:rsidR="00B96AE9">
          <w:rPr>
            <w:sz w:val="20"/>
          </w:rPr>
          <w:t>iorización</w:t>
        </w:r>
      </w:ins>
      <w:ins w:id="4889" w:author="Direccion de Politicas y Gestion en Derechos Humanos 14" w:date="2023-12-18T12:16:00Z">
        <w:r w:rsidRPr="00B96AE9">
          <w:rPr>
            <w:sz w:val="20"/>
            <w:rPrChange w:id="4890" w:author="Direccion de Politicas y Gestion en Derechos Humanos 14" w:date="2023-12-18T12:33:00Z">
              <w:rPr>
                <w:lang w:val="es-ES"/>
              </w:rPr>
            </w:rPrChange>
          </w:rPr>
          <w:t xml:space="preserve">, se realizó la selección final de las alternativas de solución sobre la jerarquización, seleccionando las alternativas de solución con puntajes más altos y aquellas más viables y efectivas. </w:t>
        </w:r>
      </w:ins>
    </w:p>
    <w:p w14:paraId="64BC6BBD" w14:textId="2CC0E52B" w:rsidR="00203BE5" w:rsidRDefault="00B96AE9" w:rsidP="00203BE5">
      <w:pPr>
        <w:spacing w:before="100" w:beforeAutospacing="1" w:after="100" w:afterAutospacing="1" w:line="288" w:lineRule="auto"/>
        <w:ind w:left="284"/>
        <w:jc w:val="both"/>
        <w:rPr>
          <w:sz w:val="20"/>
        </w:rPr>
      </w:pPr>
      <w:ins w:id="4891" w:author="Direccion de Politicas y Gestion en Derechos Humanos 14" w:date="2023-12-18T12:34:00Z">
        <w:r>
          <w:rPr>
            <w:sz w:val="20"/>
          </w:rPr>
          <w:t>Asimismo, e</w:t>
        </w:r>
      </w:ins>
      <w:ins w:id="4892" w:author="Direccion de Politicas y Gestion en Derechos Humanos 14" w:date="2023-12-18T11:57:00Z">
        <w:r w:rsidR="007678D2">
          <w:rPr>
            <w:sz w:val="20"/>
          </w:rPr>
          <w:t xml:space="preserve">n el desarrollo del “Taller de Determinación y Priorización de Alternativas de Solución” con expertos de las Agencias de las Naciones Unidas (Ver Anexo </w:t>
        </w:r>
      </w:ins>
      <w:ins w:id="4893" w:author="Direccion de Politicas y Gestion en Derechos Humanos 14" w:date="2023-12-28T19:09:00Z">
        <w:r w:rsidR="001B6DA9">
          <w:rPr>
            <w:sz w:val="20"/>
          </w:rPr>
          <w:t>5</w:t>
        </w:r>
      </w:ins>
      <w:ins w:id="4894" w:author="Direccion de Politicas y Gestion en Derechos Humanos 14" w:date="2023-12-18T11:57:00Z">
        <w:r w:rsidR="007678D2">
          <w:rPr>
            <w:sz w:val="20"/>
          </w:rPr>
          <w:t>). S</w:t>
        </w:r>
        <w:r w:rsidR="007678D2" w:rsidRPr="00EB4302">
          <w:rPr>
            <w:sz w:val="20"/>
          </w:rPr>
          <w:t>e aplicó la Ley de Pareto para la selección final de las alternativas, estableciendo un puntaje mínimo de aprobación del 20%, equivalente a 10.4 puntos</w:t>
        </w:r>
      </w:ins>
      <w:r w:rsidR="00203BE5">
        <w:rPr>
          <w:sz w:val="20"/>
        </w:rPr>
        <w:t xml:space="preserve"> (puntaje máximo es 13, y el 20% más alto es igual o más de 10.4 puntos)</w:t>
      </w:r>
      <w:ins w:id="4895" w:author="Direccion de Politicas y Gestion en Derechos Humanos 14" w:date="2023-12-18T11:57:00Z">
        <w:r w:rsidR="007678D2" w:rsidRPr="00EB4302">
          <w:rPr>
            <w:sz w:val="20"/>
          </w:rPr>
          <w:t>. Este puntaje se derivó de la ponderación de los criterios, asignando puntajes máximos de 4 puntos para Viabilidad política, 3 puntos para Viabilidad administrativa y Viabilidad social respectivamente, y 3 puntos para efectividad.</w:t>
        </w:r>
      </w:ins>
    </w:p>
    <w:p w14:paraId="0E700725" w14:textId="3CB41CAA" w:rsidR="007678D2" w:rsidRPr="00EB4302" w:rsidRDefault="007678D2" w:rsidP="00203BE5">
      <w:pPr>
        <w:spacing w:before="100" w:beforeAutospacing="1" w:after="100" w:afterAutospacing="1" w:line="288" w:lineRule="auto"/>
        <w:ind w:left="284"/>
        <w:jc w:val="both"/>
        <w:rPr>
          <w:ins w:id="4896" w:author="Direccion de Politicas y Gestion en Derechos Humanos 14" w:date="2023-12-18T11:57:00Z"/>
          <w:sz w:val="20"/>
        </w:rPr>
      </w:pPr>
      <w:ins w:id="4897" w:author="Direccion de Politicas y Gestion en Derechos Humanos 14" w:date="2023-12-18T11:57:00Z">
        <w:r>
          <w:rPr>
            <w:sz w:val="20"/>
          </w:rPr>
          <w:t>Como resultado de este proceso se seleccionaron dos</w:t>
        </w:r>
        <w:r w:rsidRPr="00EB4302">
          <w:rPr>
            <w:sz w:val="20"/>
          </w:rPr>
          <w:t xml:space="preserve"> alternativas de solución para cada una de las causas directas 1, 2 y 3, mientras que para la causa directa 4 se optó por tres alternativas de solución. Este enfoque ha conducido a un total de nueve alternativas de solución, detalladas en la matriz de selección correspondiente, la cual refleja de manera transparente la elección fundamentada y objetiva de las propuestas más viables y efectivas para abordar la problemática identificada.</w:t>
        </w:r>
      </w:ins>
    </w:p>
    <w:p w14:paraId="7ACEC5FA" w14:textId="77777777" w:rsidR="007678D2" w:rsidRDefault="007678D2" w:rsidP="007678D2">
      <w:pPr>
        <w:spacing w:line="256" w:lineRule="auto"/>
        <w:jc w:val="both"/>
        <w:rPr>
          <w:ins w:id="4898" w:author="Direccion de Politicas y Gestion en Derechos Humanos 14" w:date="2023-12-18T11:57:00Z"/>
          <w:rFonts w:cstheme="minorHAnsi"/>
        </w:rPr>
      </w:pPr>
      <w:ins w:id="4899" w:author="Direccion de Politicas y Gestion en Derechos Humanos 14" w:date="2023-12-18T11:57:00Z">
        <w:r w:rsidRPr="00C24B5F">
          <w:rPr>
            <w:b/>
            <w:bCs/>
            <w:sz w:val="20"/>
          </w:rPr>
          <w:t>Tabla:</w:t>
        </w:r>
        <w:r w:rsidRPr="00113452">
          <w:rPr>
            <w:b/>
            <w:bCs/>
            <w:sz w:val="20"/>
          </w:rPr>
          <w:t xml:space="preserve"> </w:t>
        </w:r>
        <w:r w:rsidRPr="00EB4302">
          <w:rPr>
            <w:sz w:val="20"/>
          </w:rPr>
          <w:t>Matriz de selección de alternativas de solución</w:t>
        </w:r>
      </w:ins>
    </w:p>
    <w:tbl>
      <w:tblPr>
        <w:tblW w:w="8841"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left w:w="70" w:type="dxa"/>
          <w:right w:w="70" w:type="dxa"/>
        </w:tblCellMar>
        <w:tblLook w:val="04A0" w:firstRow="1" w:lastRow="0" w:firstColumn="1" w:lastColumn="0" w:noHBand="0" w:noVBand="1"/>
      </w:tblPr>
      <w:tblGrid>
        <w:gridCol w:w="1417"/>
        <w:gridCol w:w="620"/>
        <w:gridCol w:w="3539"/>
        <w:gridCol w:w="557"/>
        <w:gridCol w:w="460"/>
        <w:gridCol w:w="534"/>
        <w:gridCol w:w="463"/>
        <w:gridCol w:w="577"/>
        <w:gridCol w:w="674"/>
      </w:tblGrid>
      <w:tr w:rsidR="007678D2" w:rsidRPr="008A4C95" w14:paraId="52B84EDC" w14:textId="77777777" w:rsidTr="00F2666B">
        <w:trPr>
          <w:trHeight w:val="225"/>
          <w:ins w:id="4900" w:author="Direccion de Politicas y Gestion en Derechos Humanos 14" w:date="2023-12-18T11:57:00Z"/>
        </w:trPr>
        <w:tc>
          <w:tcPr>
            <w:tcW w:w="1417" w:type="dxa"/>
            <w:vMerge w:val="restart"/>
            <w:shd w:val="clear" w:color="000000" w:fill="002060"/>
            <w:noWrap/>
            <w:vAlign w:val="center"/>
            <w:hideMark/>
          </w:tcPr>
          <w:p w14:paraId="698E0DD4" w14:textId="77777777" w:rsidR="007678D2" w:rsidRPr="008A4C95" w:rsidRDefault="007678D2" w:rsidP="00F2666B">
            <w:pPr>
              <w:spacing w:after="0" w:line="240" w:lineRule="auto"/>
              <w:jc w:val="center"/>
              <w:rPr>
                <w:ins w:id="4901" w:author="Direccion de Politicas y Gestion en Derechos Humanos 14" w:date="2023-12-18T11:57:00Z"/>
                <w:rFonts w:ascii="Calibri" w:eastAsia="Times New Roman" w:hAnsi="Calibri" w:cs="Calibri"/>
                <w:color w:val="FFFFFF"/>
                <w:kern w:val="0"/>
                <w:sz w:val="14"/>
                <w:szCs w:val="14"/>
                <w:lang w:eastAsia="es-PE"/>
                <w14:ligatures w14:val="none"/>
              </w:rPr>
            </w:pPr>
            <w:ins w:id="4902"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Causa directa</w:t>
              </w:r>
            </w:ins>
          </w:p>
        </w:tc>
        <w:tc>
          <w:tcPr>
            <w:tcW w:w="4159" w:type="dxa"/>
            <w:gridSpan w:val="2"/>
            <w:vMerge w:val="restart"/>
            <w:shd w:val="clear" w:color="000000" w:fill="002060"/>
            <w:noWrap/>
            <w:vAlign w:val="center"/>
            <w:hideMark/>
          </w:tcPr>
          <w:p w14:paraId="09B565F2" w14:textId="77777777" w:rsidR="007678D2" w:rsidRPr="008A4C95" w:rsidRDefault="007678D2" w:rsidP="00F2666B">
            <w:pPr>
              <w:spacing w:after="0" w:line="240" w:lineRule="auto"/>
              <w:jc w:val="center"/>
              <w:rPr>
                <w:ins w:id="4903" w:author="Direccion de Politicas y Gestion en Derechos Humanos 14" w:date="2023-12-18T11:57:00Z"/>
                <w:rFonts w:ascii="Calibri" w:eastAsia="Times New Roman" w:hAnsi="Calibri" w:cs="Calibri"/>
                <w:color w:val="FFFFFF"/>
                <w:kern w:val="0"/>
                <w:sz w:val="14"/>
                <w:szCs w:val="14"/>
                <w:lang w:eastAsia="es-PE"/>
                <w14:ligatures w14:val="none"/>
              </w:rPr>
            </w:pPr>
            <w:ins w:id="4904"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Alternativa de solución</w:t>
              </w:r>
            </w:ins>
          </w:p>
        </w:tc>
        <w:tc>
          <w:tcPr>
            <w:tcW w:w="2014" w:type="dxa"/>
            <w:gridSpan w:val="4"/>
            <w:shd w:val="clear" w:color="000000" w:fill="002060"/>
            <w:vAlign w:val="center"/>
            <w:hideMark/>
          </w:tcPr>
          <w:p w14:paraId="0F14A5EC" w14:textId="77777777" w:rsidR="007678D2" w:rsidRPr="008A4C95" w:rsidRDefault="007678D2" w:rsidP="00F2666B">
            <w:pPr>
              <w:spacing w:after="0" w:line="240" w:lineRule="auto"/>
              <w:jc w:val="center"/>
              <w:rPr>
                <w:ins w:id="4905" w:author="Direccion de Politicas y Gestion en Derechos Humanos 14" w:date="2023-12-18T11:57:00Z"/>
                <w:rFonts w:ascii="Calibri" w:eastAsia="Times New Roman" w:hAnsi="Calibri" w:cs="Calibri"/>
                <w:color w:val="FFFFFF"/>
                <w:kern w:val="0"/>
                <w:sz w:val="14"/>
                <w:szCs w:val="14"/>
                <w:lang w:eastAsia="es-PE"/>
                <w14:ligatures w14:val="none"/>
              </w:rPr>
            </w:pPr>
            <w:ins w:id="4906"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Criterios a evaluar (promedio)</w:t>
              </w:r>
            </w:ins>
          </w:p>
        </w:tc>
        <w:tc>
          <w:tcPr>
            <w:tcW w:w="577" w:type="dxa"/>
            <w:vMerge w:val="restart"/>
            <w:shd w:val="clear" w:color="000000" w:fill="002060"/>
            <w:vAlign w:val="center"/>
            <w:hideMark/>
          </w:tcPr>
          <w:p w14:paraId="262DFA45" w14:textId="77777777" w:rsidR="007678D2" w:rsidRPr="008A4C95" w:rsidRDefault="007678D2" w:rsidP="00F2666B">
            <w:pPr>
              <w:spacing w:after="0" w:line="240" w:lineRule="auto"/>
              <w:jc w:val="center"/>
              <w:rPr>
                <w:ins w:id="4907" w:author="Direccion de Politicas y Gestion en Derechos Humanos 14" w:date="2023-12-18T11:57:00Z"/>
                <w:rFonts w:ascii="Calibri" w:eastAsia="Times New Roman" w:hAnsi="Calibri" w:cs="Calibri"/>
                <w:color w:val="FFFFFF"/>
                <w:kern w:val="0"/>
                <w:sz w:val="14"/>
                <w:szCs w:val="14"/>
                <w:lang w:eastAsia="es-PE"/>
                <w14:ligatures w14:val="none"/>
              </w:rPr>
            </w:pPr>
            <w:ins w:id="4908"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Puntaje total</w:t>
              </w:r>
            </w:ins>
          </w:p>
        </w:tc>
        <w:tc>
          <w:tcPr>
            <w:tcW w:w="674" w:type="dxa"/>
            <w:vMerge w:val="restart"/>
            <w:shd w:val="clear" w:color="000000" w:fill="002060"/>
            <w:vAlign w:val="center"/>
            <w:hideMark/>
          </w:tcPr>
          <w:p w14:paraId="4CE6F0FF" w14:textId="77777777" w:rsidR="007678D2" w:rsidRPr="008A4C95" w:rsidRDefault="007678D2" w:rsidP="00F2666B">
            <w:pPr>
              <w:spacing w:after="0" w:line="240" w:lineRule="auto"/>
              <w:jc w:val="center"/>
              <w:rPr>
                <w:ins w:id="4909" w:author="Direccion de Politicas y Gestion en Derechos Humanos 14" w:date="2023-12-18T11:57:00Z"/>
                <w:rFonts w:ascii="Calibri" w:eastAsia="Times New Roman" w:hAnsi="Calibri" w:cs="Calibri"/>
                <w:color w:val="FFFFFF"/>
                <w:kern w:val="0"/>
                <w:sz w:val="14"/>
                <w:szCs w:val="14"/>
                <w:lang w:eastAsia="es-PE"/>
                <w14:ligatures w14:val="none"/>
              </w:rPr>
            </w:pPr>
            <w:ins w:id="4910"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 xml:space="preserve">Selección </w:t>
              </w:r>
            </w:ins>
          </w:p>
        </w:tc>
      </w:tr>
      <w:tr w:rsidR="007678D2" w:rsidRPr="008A4C95" w14:paraId="1E243203" w14:textId="77777777" w:rsidTr="00F2666B">
        <w:trPr>
          <w:trHeight w:val="451"/>
          <w:ins w:id="4911" w:author="Direccion de Politicas y Gestion en Derechos Humanos 14" w:date="2023-12-18T11:57:00Z"/>
        </w:trPr>
        <w:tc>
          <w:tcPr>
            <w:tcW w:w="1417" w:type="dxa"/>
            <w:vMerge/>
            <w:vAlign w:val="center"/>
            <w:hideMark/>
          </w:tcPr>
          <w:p w14:paraId="03B6412A" w14:textId="77777777" w:rsidR="007678D2" w:rsidRPr="008A4C95" w:rsidRDefault="007678D2" w:rsidP="00F2666B">
            <w:pPr>
              <w:spacing w:after="0" w:line="240" w:lineRule="auto"/>
              <w:rPr>
                <w:ins w:id="4912" w:author="Direccion de Politicas y Gestion en Derechos Humanos 14" w:date="2023-12-18T11:57:00Z"/>
                <w:rFonts w:ascii="Calibri" w:eastAsia="Times New Roman" w:hAnsi="Calibri" w:cs="Calibri"/>
                <w:color w:val="FFFFFF"/>
                <w:kern w:val="0"/>
                <w:sz w:val="14"/>
                <w:szCs w:val="14"/>
                <w:lang w:eastAsia="es-PE"/>
                <w14:ligatures w14:val="none"/>
              </w:rPr>
            </w:pPr>
          </w:p>
        </w:tc>
        <w:tc>
          <w:tcPr>
            <w:tcW w:w="4159" w:type="dxa"/>
            <w:gridSpan w:val="2"/>
            <w:vMerge/>
            <w:vAlign w:val="center"/>
            <w:hideMark/>
          </w:tcPr>
          <w:p w14:paraId="01EEA9AD" w14:textId="77777777" w:rsidR="007678D2" w:rsidRPr="008A4C95" w:rsidRDefault="007678D2" w:rsidP="00F2666B">
            <w:pPr>
              <w:spacing w:after="0" w:line="240" w:lineRule="auto"/>
              <w:rPr>
                <w:ins w:id="4913" w:author="Direccion de Politicas y Gestion en Derechos Humanos 14" w:date="2023-12-18T11:57:00Z"/>
                <w:rFonts w:ascii="Calibri" w:eastAsia="Times New Roman" w:hAnsi="Calibri" w:cs="Calibri"/>
                <w:color w:val="FFFFFF"/>
                <w:kern w:val="0"/>
                <w:sz w:val="14"/>
                <w:szCs w:val="14"/>
                <w:lang w:eastAsia="es-PE"/>
                <w14:ligatures w14:val="none"/>
              </w:rPr>
            </w:pPr>
          </w:p>
        </w:tc>
        <w:tc>
          <w:tcPr>
            <w:tcW w:w="557" w:type="dxa"/>
            <w:shd w:val="clear" w:color="000000" w:fill="002060"/>
            <w:vAlign w:val="center"/>
            <w:hideMark/>
          </w:tcPr>
          <w:p w14:paraId="3BEFF4EA" w14:textId="77777777" w:rsidR="007678D2" w:rsidRPr="008A4C95" w:rsidRDefault="007678D2" w:rsidP="00F2666B">
            <w:pPr>
              <w:spacing w:after="0" w:line="240" w:lineRule="auto"/>
              <w:jc w:val="center"/>
              <w:rPr>
                <w:ins w:id="4914" w:author="Direccion de Politicas y Gestion en Derechos Humanos 14" w:date="2023-12-18T11:57:00Z"/>
                <w:rFonts w:ascii="Calibri" w:eastAsia="Times New Roman" w:hAnsi="Calibri" w:cs="Calibri"/>
                <w:color w:val="FFFFFF"/>
                <w:kern w:val="0"/>
                <w:sz w:val="14"/>
                <w:szCs w:val="14"/>
                <w:lang w:eastAsia="es-PE"/>
                <w14:ligatures w14:val="none"/>
              </w:rPr>
            </w:pPr>
            <w:proofErr w:type="spellStart"/>
            <w:ins w:id="4915"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política</w:t>
              </w:r>
            </w:ins>
          </w:p>
        </w:tc>
        <w:tc>
          <w:tcPr>
            <w:tcW w:w="460" w:type="dxa"/>
            <w:shd w:val="clear" w:color="000000" w:fill="002060"/>
            <w:vAlign w:val="center"/>
            <w:hideMark/>
          </w:tcPr>
          <w:p w14:paraId="7F938F25" w14:textId="77777777" w:rsidR="007678D2" w:rsidRPr="008A4C95" w:rsidRDefault="007678D2" w:rsidP="00F2666B">
            <w:pPr>
              <w:spacing w:after="0" w:line="240" w:lineRule="auto"/>
              <w:jc w:val="center"/>
              <w:rPr>
                <w:ins w:id="4916" w:author="Direccion de Politicas y Gestion en Derechos Humanos 14" w:date="2023-12-18T11:57:00Z"/>
                <w:rFonts w:ascii="Calibri" w:eastAsia="Times New Roman" w:hAnsi="Calibri" w:cs="Calibri"/>
                <w:color w:val="FFFFFF"/>
                <w:kern w:val="0"/>
                <w:sz w:val="14"/>
                <w:szCs w:val="14"/>
                <w:lang w:eastAsia="es-PE"/>
                <w14:ligatures w14:val="none"/>
              </w:rPr>
            </w:pPr>
            <w:proofErr w:type="spellStart"/>
            <w:ins w:id="4917"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social</w:t>
              </w:r>
            </w:ins>
          </w:p>
        </w:tc>
        <w:tc>
          <w:tcPr>
            <w:tcW w:w="534" w:type="dxa"/>
            <w:shd w:val="clear" w:color="000000" w:fill="002060"/>
            <w:vAlign w:val="center"/>
            <w:hideMark/>
          </w:tcPr>
          <w:p w14:paraId="5AE782FD" w14:textId="77777777" w:rsidR="007678D2" w:rsidRPr="008A4C95" w:rsidRDefault="007678D2" w:rsidP="00F2666B">
            <w:pPr>
              <w:spacing w:after="0" w:line="240" w:lineRule="auto"/>
              <w:jc w:val="center"/>
              <w:rPr>
                <w:ins w:id="4918" w:author="Direccion de Politicas y Gestion en Derechos Humanos 14" w:date="2023-12-18T11:57:00Z"/>
                <w:rFonts w:ascii="Calibri" w:eastAsia="Times New Roman" w:hAnsi="Calibri" w:cs="Calibri"/>
                <w:color w:val="FFFFFF"/>
                <w:kern w:val="0"/>
                <w:sz w:val="14"/>
                <w:szCs w:val="14"/>
                <w:lang w:eastAsia="es-PE"/>
                <w14:ligatures w14:val="none"/>
              </w:rPr>
            </w:pPr>
            <w:proofErr w:type="spellStart"/>
            <w:ins w:id="4919"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Viab</w:t>
              </w:r>
              <w:proofErr w:type="spellEnd"/>
              <w:r>
                <w:rPr>
                  <w:rFonts w:ascii="Calibri" w:eastAsia="Times New Roman" w:hAnsi="Calibri" w:cs="Calibri"/>
                  <w:color w:val="FFFFFF"/>
                  <w:kern w:val="0"/>
                  <w:sz w:val="14"/>
                  <w:szCs w:val="14"/>
                  <w:lang w:eastAsia="es-PE"/>
                  <w14:ligatures w14:val="none"/>
                </w:rPr>
                <w:t>.</w:t>
              </w:r>
              <w:r w:rsidRPr="008A4C95">
                <w:rPr>
                  <w:rFonts w:ascii="Calibri" w:eastAsia="Times New Roman" w:hAnsi="Calibri" w:cs="Calibri"/>
                  <w:color w:val="FFFFFF"/>
                  <w:kern w:val="0"/>
                  <w:sz w:val="14"/>
                  <w:szCs w:val="14"/>
                  <w:lang w:eastAsia="es-PE"/>
                  <w14:ligatures w14:val="none"/>
                </w:rPr>
                <w:t xml:space="preserve"> </w:t>
              </w:r>
              <w:proofErr w:type="spellStart"/>
              <w:r w:rsidRPr="008A4C95">
                <w:rPr>
                  <w:rFonts w:ascii="Calibri" w:eastAsia="Times New Roman" w:hAnsi="Calibri" w:cs="Calibri"/>
                  <w:color w:val="FFFFFF"/>
                  <w:kern w:val="0"/>
                  <w:sz w:val="14"/>
                  <w:szCs w:val="14"/>
                  <w:lang w:eastAsia="es-PE"/>
                  <w14:ligatures w14:val="none"/>
                </w:rPr>
                <w:t>admin</w:t>
              </w:r>
              <w:proofErr w:type="spellEnd"/>
              <w:r w:rsidRPr="008A4C95">
                <w:rPr>
                  <w:rFonts w:ascii="Calibri" w:eastAsia="Times New Roman" w:hAnsi="Calibri" w:cs="Calibri"/>
                  <w:color w:val="FFFFFF"/>
                  <w:kern w:val="0"/>
                  <w:sz w:val="14"/>
                  <w:szCs w:val="14"/>
                  <w:lang w:eastAsia="es-PE"/>
                  <w14:ligatures w14:val="none"/>
                </w:rPr>
                <w:t>.</w:t>
              </w:r>
            </w:ins>
          </w:p>
        </w:tc>
        <w:tc>
          <w:tcPr>
            <w:tcW w:w="463" w:type="dxa"/>
            <w:shd w:val="clear" w:color="000000" w:fill="002060"/>
            <w:vAlign w:val="center"/>
            <w:hideMark/>
          </w:tcPr>
          <w:p w14:paraId="7E990A2F" w14:textId="77777777" w:rsidR="007678D2" w:rsidRPr="008A4C95" w:rsidRDefault="007678D2" w:rsidP="00F2666B">
            <w:pPr>
              <w:spacing w:after="0" w:line="240" w:lineRule="auto"/>
              <w:jc w:val="center"/>
              <w:rPr>
                <w:ins w:id="4920" w:author="Direccion de Politicas y Gestion en Derechos Humanos 14" w:date="2023-12-18T11:57:00Z"/>
                <w:rFonts w:ascii="Calibri" w:eastAsia="Times New Roman" w:hAnsi="Calibri" w:cs="Calibri"/>
                <w:color w:val="FFFFFF"/>
                <w:kern w:val="0"/>
                <w:sz w:val="14"/>
                <w:szCs w:val="14"/>
                <w:lang w:eastAsia="es-PE"/>
                <w14:ligatures w14:val="none"/>
              </w:rPr>
            </w:pPr>
            <w:proofErr w:type="spellStart"/>
            <w:ins w:id="4921" w:author="Direccion de Politicas y Gestion en Derechos Humanos 14" w:date="2023-12-18T11:57:00Z">
              <w:r w:rsidRPr="008A4C95">
                <w:rPr>
                  <w:rFonts w:ascii="Calibri" w:eastAsia="Times New Roman" w:hAnsi="Calibri" w:cs="Calibri"/>
                  <w:color w:val="FFFFFF"/>
                  <w:kern w:val="0"/>
                  <w:sz w:val="14"/>
                  <w:szCs w:val="14"/>
                  <w:lang w:eastAsia="es-PE"/>
                  <w14:ligatures w14:val="none"/>
                </w:rPr>
                <w:t>Efect</w:t>
              </w:r>
              <w:proofErr w:type="spellEnd"/>
              <w:r>
                <w:rPr>
                  <w:rFonts w:ascii="Calibri" w:eastAsia="Times New Roman" w:hAnsi="Calibri" w:cs="Calibri"/>
                  <w:color w:val="FFFFFF"/>
                  <w:kern w:val="0"/>
                  <w:sz w:val="14"/>
                  <w:szCs w:val="14"/>
                  <w:lang w:eastAsia="es-PE"/>
                  <w14:ligatures w14:val="none"/>
                </w:rPr>
                <w:t>.</w:t>
              </w:r>
            </w:ins>
          </w:p>
        </w:tc>
        <w:tc>
          <w:tcPr>
            <w:tcW w:w="577" w:type="dxa"/>
            <w:vMerge/>
            <w:vAlign w:val="center"/>
            <w:hideMark/>
          </w:tcPr>
          <w:p w14:paraId="5028AAF4" w14:textId="77777777" w:rsidR="007678D2" w:rsidRPr="008A4C95" w:rsidRDefault="007678D2" w:rsidP="00F2666B">
            <w:pPr>
              <w:spacing w:after="0" w:line="240" w:lineRule="auto"/>
              <w:rPr>
                <w:ins w:id="4922" w:author="Direccion de Politicas y Gestion en Derechos Humanos 14" w:date="2023-12-18T11:57:00Z"/>
                <w:rFonts w:ascii="Calibri" w:eastAsia="Times New Roman" w:hAnsi="Calibri" w:cs="Calibri"/>
                <w:color w:val="FFFFFF"/>
                <w:kern w:val="0"/>
                <w:sz w:val="14"/>
                <w:szCs w:val="14"/>
                <w:lang w:eastAsia="es-PE"/>
                <w14:ligatures w14:val="none"/>
              </w:rPr>
            </w:pPr>
          </w:p>
        </w:tc>
        <w:tc>
          <w:tcPr>
            <w:tcW w:w="674" w:type="dxa"/>
            <w:vMerge/>
            <w:vAlign w:val="center"/>
            <w:hideMark/>
          </w:tcPr>
          <w:p w14:paraId="43333279" w14:textId="77777777" w:rsidR="007678D2" w:rsidRPr="008A4C95" w:rsidRDefault="007678D2" w:rsidP="00F2666B">
            <w:pPr>
              <w:spacing w:after="0" w:line="240" w:lineRule="auto"/>
              <w:rPr>
                <w:ins w:id="4923" w:author="Direccion de Politicas y Gestion en Derechos Humanos 14" w:date="2023-12-18T11:57:00Z"/>
                <w:rFonts w:ascii="Calibri" w:eastAsia="Times New Roman" w:hAnsi="Calibri" w:cs="Calibri"/>
                <w:color w:val="FFFFFF"/>
                <w:kern w:val="0"/>
                <w:sz w:val="14"/>
                <w:szCs w:val="14"/>
                <w:lang w:eastAsia="es-PE"/>
                <w14:ligatures w14:val="none"/>
              </w:rPr>
            </w:pPr>
          </w:p>
        </w:tc>
      </w:tr>
      <w:tr w:rsidR="00203BE5" w:rsidRPr="008A4C95" w14:paraId="54F5A152" w14:textId="77777777" w:rsidTr="00203BE5">
        <w:trPr>
          <w:trHeight w:val="113"/>
          <w:ins w:id="4924" w:author="Direccion de Politicas y Gestion en Derechos Humanos 14" w:date="2023-12-18T11:57:00Z"/>
        </w:trPr>
        <w:tc>
          <w:tcPr>
            <w:tcW w:w="1417" w:type="dxa"/>
            <w:vMerge w:val="restart"/>
            <w:shd w:val="clear" w:color="000000" w:fill="D9E1F2"/>
            <w:vAlign w:val="center"/>
            <w:hideMark/>
          </w:tcPr>
          <w:p w14:paraId="6D9F5FB3" w14:textId="77777777" w:rsidR="00203BE5" w:rsidRPr="008A4C95" w:rsidRDefault="00203BE5" w:rsidP="00203BE5">
            <w:pPr>
              <w:spacing w:after="0" w:line="240" w:lineRule="auto"/>
              <w:jc w:val="center"/>
              <w:rPr>
                <w:ins w:id="4925" w:author="Direccion de Politicas y Gestion en Derechos Humanos 14" w:date="2023-12-18T11:57:00Z"/>
                <w:rFonts w:ascii="Calibri" w:eastAsia="Times New Roman" w:hAnsi="Calibri" w:cs="Calibri"/>
                <w:color w:val="000000"/>
                <w:kern w:val="0"/>
                <w:sz w:val="14"/>
                <w:szCs w:val="14"/>
                <w:lang w:eastAsia="es-PE"/>
                <w14:ligatures w14:val="none"/>
              </w:rPr>
            </w:pPr>
            <w:ins w:id="4926" w:author="Direccion de Politicas y Gestion en Derechos Humanos 14" w:date="2023-12-18T11:57:00Z">
              <w:r>
                <w:rPr>
                  <w:rFonts w:ascii="Calibri" w:eastAsia="Times New Roman" w:hAnsi="Calibri" w:cs="Calibri"/>
                  <w:color w:val="000000"/>
                  <w:kern w:val="0"/>
                  <w:sz w:val="14"/>
                  <w:szCs w:val="14"/>
                  <w:lang w:eastAsia="es-PE"/>
                  <w14:ligatures w14:val="none"/>
                </w:rPr>
                <w:t xml:space="preserve">CD1. </w:t>
              </w:r>
              <w:r w:rsidRPr="008A4C95">
                <w:rPr>
                  <w:rFonts w:ascii="Calibri" w:eastAsia="Times New Roman" w:hAnsi="Calibri" w:cs="Calibri"/>
                  <w:color w:val="000000"/>
                  <w:kern w:val="0"/>
                  <w:sz w:val="14"/>
                  <w:szCs w:val="14"/>
                  <w:lang w:eastAsia="es-PE"/>
                  <w14:ligatures w14:val="none"/>
                </w:rPr>
                <w:t>Insuficiente desarrollo de políticas interseccionales sobre los grupos en situación de especial protección</w:t>
              </w:r>
            </w:ins>
          </w:p>
        </w:tc>
        <w:tc>
          <w:tcPr>
            <w:tcW w:w="620" w:type="dxa"/>
            <w:shd w:val="clear" w:color="000000" w:fill="D9E1F2"/>
            <w:vAlign w:val="center"/>
            <w:hideMark/>
          </w:tcPr>
          <w:p w14:paraId="1627423A" w14:textId="77777777" w:rsidR="00203BE5" w:rsidRPr="008A4C95" w:rsidRDefault="00203BE5" w:rsidP="00203BE5">
            <w:pPr>
              <w:spacing w:after="0" w:line="240" w:lineRule="auto"/>
              <w:jc w:val="center"/>
              <w:rPr>
                <w:ins w:id="4927" w:author="Direccion de Politicas y Gestion en Derechos Humanos 14" w:date="2023-12-18T11:57:00Z"/>
                <w:rFonts w:ascii="Calibri" w:eastAsia="Times New Roman" w:hAnsi="Calibri" w:cs="Calibri"/>
                <w:color w:val="000000"/>
                <w:kern w:val="0"/>
                <w:sz w:val="14"/>
                <w:szCs w:val="14"/>
                <w:lang w:eastAsia="es-PE"/>
                <w14:ligatures w14:val="none"/>
              </w:rPr>
            </w:pPr>
            <w:ins w:id="492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1.1</w:t>
              </w:r>
            </w:ins>
          </w:p>
        </w:tc>
        <w:tc>
          <w:tcPr>
            <w:tcW w:w="3539" w:type="dxa"/>
            <w:shd w:val="clear" w:color="000000" w:fill="D9E1F2"/>
            <w:vAlign w:val="center"/>
            <w:hideMark/>
          </w:tcPr>
          <w:p w14:paraId="7B2469A2" w14:textId="77777777" w:rsidR="00203BE5" w:rsidRPr="008A4C95" w:rsidRDefault="00203BE5" w:rsidP="00203BE5">
            <w:pPr>
              <w:spacing w:after="0" w:line="240" w:lineRule="auto"/>
              <w:rPr>
                <w:ins w:id="4929" w:author="Direccion de Politicas y Gestion en Derechos Humanos 14" w:date="2023-12-18T11:57:00Z"/>
                <w:rFonts w:ascii="Calibri" w:eastAsia="Times New Roman" w:hAnsi="Calibri" w:cs="Calibri"/>
                <w:color w:val="000000"/>
                <w:kern w:val="0"/>
                <w:sz w:val="14"/>
                <w:szCs w:val="14"/>
                <w:lang w:eastAsia="es-PE"/>
                <w14:ligatures w14:val="none"/>
              </w:rPr>
            </w:pPr>
            <w:ins w:id="493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Uniformizar los criterios e indicadores de valoración que utilizan los sectores del Poder Ejecutivo para identificar a grupos en situación de vulnerabilidad</w:t>
              </w:r>
            </w:ins>
          </w:p>
        </w:tc>
        <w:tc>
          <w:tcPr>
            <w:tcW w:w="557" w:type="dxa"/>
            <w:shd w:val="clear" w:color="000000" w:fill="D9E1F2"/>
            <w:vAlign w:val="center"/>
            <w:hideMark/>
          </w:tcPr>
          <w:p w14:paraId="3EF55F64" w14:textId="77777777" w:rsidR="00203BE5" w:rsidRPr="008A4C95" w:rsidRDefault="00203BE5" w:rsidP="00203BE5">
            <w:pPr>
              <w:spacing w:after="0" w:line="240" w:lineRule="auto"/>
              <w:jc w:val="center"/>
              <w:rPr>
                <w:ins w:id="4931" w:author="Direccion de Politicas y Gestion en Derechos Humanos 14" w:date="2023-12-18T11:57:00Z"/>
                <w:rFonts w:ascii="Calibri" w:eastAsia="Times New Roman" w:hAnsi="Calibri" w:cs="Calibri"/>
                <w:color w:val="000000"/>
                <w:kern w:val="0"/>
                <w:sz w:val="14"/>
                <w:szCs w:val="14"/>
                <w:lang w:eastAsia="es-PE"/>
                <w14:ligatures w14:val="none"/>
              </w:rPr>
            </w:pPr>
            <w:ins w:id="493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460" w:type="dxa"/>
            <w:shd w:val="clear" w:color="000000" w:fill="D9E1F2"/>
            <w:vAlign w:val="center"/>
            <w:hideMark/>
          </w:tcPr>
          <w:p w14:paraId="66595CC3" w14:textId="77777777" w:rsidR="00203BE5" w:rsidRPr="008A4C95" w:rsidRDefault="00203BE5" w:rsidP="00203BE5">
            <w:pPr>
              <w:spacing w:after="0" w:line="240" w:lineRule="auto"/>
              <w:jc w:val="center"/>
              <w:rPr>
                <w:ins w:id="4933" w:author="Direccion de Politicas y Gestion en Derechos Humanos 14" w:date="2023-12-18T11:57:00Z"/>
                <w:rFonts w:ascii="Calibri" w:eastAsia="Times New Roman" w:hAnsi="Calibri" w:cs="Calibri"/>
                <w:color w:val="000000"/>
                <w:kern w:val="0"/>
                <w:sz w:val="14"/>
                <w:szCs w:val="14"/>
                <w:lang w:eastAsia="es-PE"/>
                <w14:ligatures w14:val="none"/>
              </w:rPr>
            </w:pPr>
            <w:ins w:id="493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534" w:type="dxa"/>
            <w:shd w:val="clear" w:color="000000" w:fill="D9E1F2"/>
            <w:vAlign w:val="center"/>
            <w:hideMark/>
          </w:tcPr>
          <w:p w14:paraId="0D489217" w14:textId="77777777" w:rsidR="00203BE5" w:rsidRPr="008A4C95" w:rsidRDefault="00203BE5" w:rsidP="00203BE5">
            <w:pPr>
              <w:spacing w:after="0" w:line="240" w:lineRule="auto"/>
              <w:jc w:val="center"/>
              <w:rPr>
                <w:ins w:id="4935" w:author="Direccion de Politicas y Gestion en Derechos Humanos 14" w:date="2023-12-18T11:57:00Z"/>
                <w:rFonts w:ascii="Calibri" w:eastAsia="Times New Roman" w:hAnsi="Calibri" w:cs="Calibri"/>
                <w:color w:val="000000"/>
                <w:kern w:val="0"/>
                <w:sz w:val="14"/>
                <w:szCs w:val="14"/>
                <w:lang w:eastAsia="es-PE"/>
                <w14:ligatures w14:val="none"/>
              </w:rPr>
            </w:pPr>
            <w:ins w:id="493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000000" w:fill="D9E1F2"/>
            <w:vAlign w:val="center"/>
          </w:tcPr>
          <w:p w14:paraId="34192963" w14:textId="3CED9C65" w:rsidR="00203BE5" w:rsidRPr="00203BE5" w:rsidRDefault="00203BE5" w:rsidP="00203BE5">
            <w:pPr>
              <w:spacing w:after="0" w:line="240" w:lineRule="auto"/>
              <w:jc w:val="center"/>
              <w:rPr>
                <w:ins w:id="4937"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000000" w:fill="D9E1F2"/>
            <w:vAlign w:val="center"/>
          </w:tcPr>
          <w:p w14:paraId="44559B2C" w14:textId="0295962D" w:rsidR="00203BE5" w:rsidRPr="00203BE5" w:rsidRDefault="00203BE5" w:rsidP="00203BE5">
            <w:pPr>
              <w:spacing w:after="0" w:line="240" w:lineRule="auto"/>
              <w:jc w:val="center"/>
              <w:rPr>
                <w:ins w:id="4938"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9.9</w:t>
            </w:r>
          </w:p>
        </w:tc>
        <w:tc>
          <w:tcPr>
            <w:tcW w:w="674" w:type="dxa"/>
            <w:shd w:val="clear" w:color="000000" w:fill="D9E1F2"/>
            <w:vAlign w:val="center"/>
            <w:hideMark/>
          </w:tcPr>
          <w:p w14:paraId="232EC984" w14:textId="77777777" w:rsidR="00203BE5" w:rsidRPr="008A4C95" w:rsidRDefault="00203BE5" w:rsidP="00203BE5">
            <w:pPr>
              <w:spacing w:after="0" w:line="240" w:lineRule="auto"/>
              <w:jc w:val="center"/>
              <w:rPr>
                <w:ins w:id="4939"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4940"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6B678976" w14:textId="77777777" w:rsidTr="00203BE5">
        <w:trPr>
          <w:trHeight w:val="113"/>
          <w:ins w:id="4941" w:author="Direccion de Politicas y Gestion en Derechos Humanos 14" w:date="2023-12-18T11:57:00Z"/>
        </w:trPr>
        <w:tc>
          <w:tcPr>
            <w:tcW w:w="1417" w:type="dxa"/>
            <w:vMerge/>
            <w:vAlign w:val="center"/>
            <w:hideMark/>
          </w:tcPr>
          <w:p w14:paraId="6E3AB4DB" w14:textId="77777777" w:rsidR="00203BE5" w:rsidRPr="008A4C95" w:rsidRDefault="00203BE5" w:rsidP="00203BE5">
            <w:pPr>
              <w:spacing w:after="0" w:line="240" w:lineRule="auto"/>
              <w:rPr>
                <w:ins w:id="4942"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5D392F3E" w14:textId="77777777" w:rsidR="00203BE5" w:rsidRPr="008A4C95" w:rsidRDefault="00203BE5" w:rsidP="00203BE5">
            <w:pPr>
              <w:spacing w:after="0" w:line="240" w:lineRule="auto"/>
              <w:jc w:val="center"/>
              <w:rPr>
                <w:ins w:id="4943" w:author="Direccion de Politicas y Gestion en Derechos Humanos 14" w:date="2023-12-18T11:57:00Z"/>
                <w:rFonts w:ascii="Calibri" w:eastAsia="Times New Roman" w:hAnsi="Calibri" w:cs="Calibri"/>
                <w:color w:val="000000"/>
                <w:kern w:val="0"/>
                <w:sz w:val="14"/>
                <w:szCs w:val="14"/>
                <w:lang w:eastAsia="es-PE"/>
                <w14:ligatures w14:val="none"/>
              </w:rPr>
            </w:pPr>
            <w:ins w:id="494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1.2</w:t>
              </w:r>
            </w:ins>
          </w:p>
        </w:tc>
        <w:tc>
          <w:tcPr>
            <w:tcW w:w="3539" w:type="dxa"/>
            <w:shd w:val="clear" w:color="000000" w:fill="D9E1F2"/>
            <w:vAlign w:val="center"/>
            <w:hideMark/>
          </w:tcPr>
          <w:p w14:paraId="75D636C3" w14:textId="77777777" w:rsidR="00203BE5" w:rsidRPr="008A4C95" w:rsidRDefault="00203BE5" w:rsidP="00203BE5">
            <w:pPr>
              <w:spacing w:after="0" w:line="240" w:lineRule="auto"/>
              <w:rPr>
                <w:ins w:id="4945" w:author="Direccion de Politicas y Gestion en Derechos Humanos 14" w:date="2023-12-18T11:57:00Z"/>
                <w:rFonts w:ascii="Calibri" w:eastAsia="Times New Roman" w:hAnsi="Calibri" w:cs="Calibri"/>
                <w:color w:val="000000"/>
                <w:kern w:val="0"/>
                <w:sz w:val="14"/>
                <w:szCs w:val="14"/>
                <w:lang w:eastAsia="es-PE"/>
                <w14:ligatures w14:val="none"/>
              </w:rPr>
            </w:pPr>
            <w:ins w:id="4946" w:author="Direccion de Politicas y Gestion en Derechos Humanos 14" w:date="2023-12-18T11:57:00Z">
              <w:r w:rsidRPr="008A4C95">
                <w:rPr>
                  <w:rFonts w:ascii="Calibri" w:eastAsia="Times New Roman" w:hAnsi="Calibri" w:cstheme="minorHAnsi"/>
                  <w:color w:val="000000"/>
                  <w:kern w:val="0"/>
                  <w:sz w:val="14"/>
                  <w:szCs w:val="14"/>
                  <w:lang w:eastAsia="es-PE"/>
                  <w14:ligatures w14:val="none"/>
                </w:rPr>
                <w:t>Implementar un órgano de línea en cada ministerio que tenga a su cargo la implementación del enfoque de derechos humanos, con una mirada interseccional, en las políticas públicas a cargo del sector.</w:t>
              </w:r>
            </w:ins>
          </w:p>
        </w:tc>
        <w:tc>
          <w:tcPr>
            <w:tcW w:w="557" w:type="dxa"/>
            <w:shd w:val="clear" w:color="000000" w:fill="D9E1F2"/>
            <w:vAlign w:val="center"/>
            <w:hideMark/>
          </w:tcPr>
          <w:p w14:paraId="35FFBD7E" w14:textId="77777777" w:rsidR="00203BE5" w:rsidRPr="008A4C95" w:rsidRDefault="00203BE5" w:rsidP="00203BE5">
            <w:pPr>
              <w:spacing w:after="0" w:line="240" w:lineRule="auto"/>
              <w:jc w:val="center"/>
              <w:rPr>
                <w:ins w:id="4947" w:author="Direccion de Politicas y Gestion en Derechos Humanos 14" w:date="2023-12-18T11:57:00Z"/>
                <w:rFonts w:ascii="Calibri" w:eastAsia="Times New Roman" w:hAnsi="Calibri" w:cs="Calibri"/>
                <w:color w:val="000000"/>
                <w:kern w:val="0"/>
                <w:sz w:val="14"/>
                <w:szCs w:val="14"/>
                <w:lang w:eastAsia="es-PE"/>
                <w14:ligatures w14:val="none"/>
              </w:rPr>
            </w:pPr>
            <w:ins w:id="494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0" w:type="dxa"/>
            <w:shd w:val="clear" w:color="000000" w:fill="D9E1F2"/>
            <w:vAlign w:val="center"/>
            <w:hideMark/>
          </w:tcPr>
          <w:p w14:paraId="2F155EEB" w14:textId="77777777" w:rsidR="00203BE5" w:rsidRPr="008A4C95" w:rsidRDefault="00203BE5" w:rsidP="00203BE5">
            <w:pPr>
              <w:spacing w:after="0" w:line="240" w:lineRule="auto"/>
              <w:jc w:val="center"/>
              <w:rPr>
                <w:ins w:id="4949" w:author="Direccion de Politicas y Gestion en Derechos Humanos 14" w:date="2023-12-18T11:57:00Z"/>
                <w:rFonts w:ascii="Calibri" w:eastAsia="Times New Roman" w:hAnsi="Calibri" w:cs="Calibri"/>
                <w:color w:val="000000"/>
                <w:kern w:val="0"/>
                <w:sz w:val="14"/>
                <w:szCs w:val="14"/>
                <w:lang w:eastAsia="es-PE"/>
                <w14:ligatures w14:val="none"/>
              </w:rPr>
            </w:pPr>
            <w:ins w:id="495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534" w:type="dxa"/>
            <w:shd w:val="clear" w:color="000000" w:fill="D9E1F2"/>
            <w:vAlign w:val="center"/>
            <w:hideMark/>
          </w:tcPr>
          <w:p w14:paraId="61E73689" w14:textId="77777777" w:rsidR="00203BE5" w:rsidRPr="008A4C95" w:rsidRDefault="00203BE5" w:rsidP="00203BE5">
            <w:pPr>
              <w:spacing w:after="0" w:line="240" w:lineRule="auto"/>
              <w:jc w:val="center"/>
              <w:rPr>
                <w:ins w:id="4951" w:author="Direccion de Politicas y Gestion en Derechos Humanos 14" w:date="2023-12-18T11:57:00Z"/>
                <w:rFonts w:ascii="Calibri" w:eastAsia="Times New Roman" w:hAnsi="Calibri" w:cs="Calibri"/>
                <w:color w:val="000000"/>
                <w:kern w:val="0"/>
                <w:sz w:val="14"/>
                <w:szCs w:val="14"/>
                <w:lang w:eastAsia="es-PE"/>
                <w14:ligatures w14:val="none"/>
              </w:rPr>
            </w:pPr>
            <w:ins w:id="495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3" w:type="dxa"/>
            <w:shd w:val="clear" w:color="000000" w:fill="D9E1F2"/>
            <w:vAlign w:val="center"/>
          </w:tcPr>
          <w:p w14:paraId="7E240573" w14:textId="3FAEFAC3" w:rsidR="00203BE5" w:rsidRPr="00203BE5" w:rsidRDefault="00203BE5" w:rsidP="00203BE5">
            <w:pPr>
              <w:spacing w:after="0" w:line="240" w:lineRule="auto"/>
              <w:jc w:val="center"/>
              <w:rPr>
                <w:ins w:id="4953"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3.0</w:t>
            </w:r>
          </w:p>
        </w:tc>
        <w:tc>
          <w:tcPr>
            <w:tcW w:w="577" w:type="dxa"/>
            <w:shd w:val="clear" w:color="000000" w:fill="D9E1F2"/>
            <w:vAlign w:val="center"/>
          </w:tcPr>
          <w:p w14:paraId="46F20B42" w14:textId="36D6F072" w:rsidR="00203BE5" w:rsidRPr="00203BE5" w:rsidRDefault="00203BE5" w:rsidP="00203BE5">
            <w:pPr>
              <w:spacing w:after="0" w:line="240" w:lineRule="auto"/>
              <w:jc w:val="center"/>
              <w:rPr>
                <w:ins w:id="4954"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10.0</w:t>
            </w:r>
          </w:p>
        </w:tc>
        <w:tc>
          <w:tcPr>
            <w:tcW w:w="674" w:type="dxa"/>
            <w:shd w:val="clear" w:color="000000" w:fill="D9E1F2"/>
            <w:vAlign w:val="center"/>
            <w:hideMark/>
          </w:tcPr>
          <w:p w14:paraId="4EA6ADD4" w14:textId="77777777" w:rsidR="00203BE5" w:rsidRPr="008A4C95" w:rsidRDefault="00203BE5" w:rsidP="00203BE5">
            <w:pPr>
              <w:spacing w:after="0" w:line="240" w:lineRule="auto"/>
              <w:jc w:val="center"/>
              <w:rPr>
                <w:ins w:id="4955"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4956"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0F112FC4" w14:textId="77777777" w:rsidTr="00203BE5">
        <w:trPr>
          <w:trHeight w:val="113"/>
          <w:ins w:id="4957" w:author="Direccion de Politicas y Gestion en Derechos Humanos 14" w:date="2023-12-18T11:57:00Z"/>
        </w:trPr>
        <w:tc>
          <w:tcPr>
            <w:tcW w:w="1417" w:type="dxa"/>
            <w:vMerge/>
            <w:vAlign w:val="center"/>
            <w:hideMark/>
          </w:tcPr>
          <w:p w14:paraId="7E115FD6" w14:textId="77777777" w:rsidR="00203BE5" w:rsidRPr="008A4C95" w:rsidRDefault="00203BE5" w:rsidP="00203BE5">
            <w:pPr>
              <w:spacing w:after="0" w:line="240" w:lineRule="auto"/>
              <w:rPr>
                <w:ins w:id="4958"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7B968B33" w14:textId="77777777" w:rsidR="00203BE5" w:rsidRPr="008A4C95" w:rsidRDefault="00203BE5" w:rsidP="00203BE5">
            <w:pPr>
              <w:spacing w:after="0" w:line="240" w:lineRule="auto"/>
              <w:jc w:val="center"/>
              <w:rPr>
                <w:ins w:id="4959" w:author="Direccion de Politicas y Gestion en Derechos Humanos 14" w:date="2023-12-18T11:57:00Z"/>
                <w:rFonts w:ascii="Calibri" w:eastAsia="Times New Roman" w:hAnsi="Calibri" w:cs="Calibri"/>
                <w:color w:val="000000"/>
                <w:kern w:val="0"/>
                <w:sz w:val="14"/>
                <w:szCs w:val="14"/>
                <w:lang w:eastAsia="es-PE"/>
                <w14:ligatures w14:val="none"/>
              </w:rPr>
            </w:pPr>
            <w:ins w:id="496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1.3</w:t>
              </w:r>
            </w:ins>
          </w:p>
        </w:tc>
        <w:tc>
          <w:tcPr>
            <w:tcW w:w="3539" w:type="dxa"/>
            <w:shd w:val="clear" w:color="000000" w:fill="D9E1F2"/>
            <w:vAlign w:val="center"/>
            <w:hideMark/>
          </w:tcPr>
          <w:p w14:paraId="59672A79" w14:textId="77777777" w:rsidR="00203BE5" w:rsidRPr="008A4C95" w:rsidRDefault="00203BE5" w:rsidP="00203BE5">
            <w:pPr>
              <w:spacing w:after="0" w:line="240" w:lineRule="auto"/>
              <w:rPr>
                <w:ins w:id="4961" w:author="Direccion de Politicas y Gestion en Derechos Humanos 14" w:date="2023-12-18T11:57:00Z"/>
                <w:rFonts w:ascii="Calibri" w:eastAsia="Times New Roman" w:hAnsi="Calibri" w:cs="Calibri"/>
                <w:color w:val="000000"/>
                <w:kern w:val="0"/>
                <w:sz w:val="14"/>
                <w:szCs w:val="14"/>
                <w:lang w:eastAsia="es-PE"/>
                <w14:ligatures w14:val="none"/>
              </w:rPr>
            </w:pPr>
            <w:ins w:id="496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Incorporar el enfoque interseccional en la construcción e implementación de políticas públicas, basadas en evidencia, a nivel nacional, regional y local</w:t>
              </w:r>
            </w:ins>
          </w:p>
        </w:tc>
        <w:tc>
          <w:tcPr>
            <w:tcW w:w="557" w:type="dxa"/>
            <w:shd w:val="clear" w:color="000000" w:fill="D9E1F2"/>
            <w:vAlign w:val="center"/>
            <w:hideMark/>
          </w:tcPr>
          <w:p w14:paraId="65D5430A" w14:textId="77777777" w:rsidR="00203BE5" w:rsidRPr="008A4C95" w:rsidRDefault="00203BE5" w:rsidP="00203BE5">
            <w:pPr>
              <w:spacing w:after="0" w:line="240" w:lineRule="auto"/>
              <w:jc w:val="center"/>
              <w:rPr>
                <w:ins w:id="4963" w:author="Direccion de Politicas y Gestion en Derechos Humanos 14" w:date="2023-12-18T11:57:00Z"/>
                <w:rFonts w:ascii="Calibri" w:eastAsia="Times New Roman" w:hAnsi="Calibri" w:cs="Calibri"/>
                <w:color w:val="000000"/>
                <w:kern w:val="0"/>
                <w:sz w:val="14"/>
                <w:szCs w:val="14"/>
                <w:lang w:eastAsia="es-PE"/>
                <w14:ligatures w14:val="none"/>
              </w:rPr>
            </w:pPr>
            <w:ins w:id="496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460" w:type="dxa"/>
            <w:shd w:val="clear" w:color="000000" w:fill="D9E1F2"/>
            <w:vAlign w:val="center"/>
            <w:hideMark/>
          </w:tcPr>
          <w:p w14:paraId="4179C3BB" w14:textId="77777777" w:rsidR="00203BE5" w:rsidRPr="008A4C95" w:rsidRDefault="00203BE5" w:rsidP="00203BE5">
            <w:pPr>
              <w:spacing w:after="0" w:line="240" w:lineRule="auto"/>
              <w:jc w:val="center"/>
              <w:rPr>
                <w:ins w:id="4965" w:author="Direccion de Politicas y Gestion en Derechos Humanos 14" w:date="2023-12-18T11:57:00Z"/>
                <w:rFonts w:ascii="Calibri" w:eastAsia="Times New Roman" w:hAnsi="Calibri" w:cs="Calibri"/>
                <w:color w:val="000000"/>
                <w:kern w:val="0"/>
                <w:sz w:val="14"/>
                <w:szCs w:val="14"/>
                <w:lang w:eastAsia="es-PE"/>
                <w14:ligatures w14:val="none"/>
              </w:rPr>
            </w:pPr>
            <w:ins w:id="496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534" w:type="dxa"/>
            <w:shd w:val="clear" w:color="000000" w:fill="D9E1F2"/>
            <w:vAlign w:val="center"/>
            <w:hideMark/>
          </w:tcPr>
          <w:p w14:paraId="7756A264" w14:textId="77777777" w:rsidR="00203BE5" w:rsidRPr="008A4C95" w:rsidRDefault="00203BE5" w:rsidP="00203BE5">
            <w:pPr>
              <w:spacing w:after="0" w:line="240" w:lineRule="auto"/>
              <w:jc w:val="center"/>
              <w:rPr>
                <w:ins w:id="4967" w:author="Direccion de Politicas y Gestion en Derechos Humanos 14" w:date="2023-12-18T11:57:00Z"/>
                <w:rFonts w:ascii="Calibri" w:eastAsia="Times New Roman" w:hAnsi="Calibri" w:cs="Calibri"/>
                <w:color w:val="000000"/>
                <w:kern w:val="0"/>
                <w:sz w:val="14"/>
                <w:szCs w:val="14"/>
                <w:lang w:eastAsia="es-PE"/>
                <w14:ligatures w14:val="none"/>
              </w:rPr>
            </w:pPr>
            <w:ins w:id="496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3" w:type="dxa"/>
            <w:shd w:val="clear" w:color="000000" w:fill="D9E1F2"/>
            <w:vAlign w:val="center"/>
          </w:tcPr>
          <w:p w14:paraId="51A0BEC7" w14:textId="6ED31B94" w:rsidR="00203BE5" w:rsidRPr="00203BE5" w:rsidRDefault="00203BE5" w:rsidP="00203BE5">
            <w:pPr>
              <w:spacing w:after="0" w:line="240" w:lineRule="auto"/>
              <w:jc w:val="center"/>
              <w:rPr>
                <w:ins w:id="4969"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1EC3BA3A" w14:textId="33D5F8A0" w:rsidR="00203BE5" w:rsidRPr="00203BE5" w:rsidRDefault="00203BE5" w:rsidP="00203BE5">
            <w:pPr>
              <w:spacing w:after="0" w:line="240" w:lineRule="auto"/>
              <w:jc w:val="center"/>
              <w:rPr>
                <w:ins w:id="4970"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9.7</w:t>
            </w:r>
          </w:p>
        </w:tc>
        <w:tc>
          <w:tcPr>
            <w:tcW w:w="674" w:type="dxa"/>
            <w:shd w:val="clear" w:color="000000" w:fill="D9E1F2"/>
            <w:vAlign w:val="center"/>
            <w:hideMark/>
          </w:tcPr>
          <w:p w14:paraId="55CC060E" w14:textId="77777777" w:rsidR="00203BE5" w:rsidRPr="008A4C95" w:rsidRDefault="00203BE5" w:rsidP="00203BE5">
            <w:pPr>
              <w:spacing w:after="0" w:line="240" w:lineRule="auto"/>
              <w:jc w:val="center"/>
              <w:rPr>
                <w:ins w:id="4971"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4972"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19A5EA77" w14:textId="77777777" w:rsidTr="00203BE5">
        <w:trPr>
          <w:trHeight w:val="113"/>
          <w:ins w:id="4973" w:author="Direccion de Politicas y Gestion en Derechos Humanos 14" w:date="2023-12-18T11:57:00Z"/>
        </w:trPr>
        <w:tc>
          <w:tcPr>
            <w:tcW w:w="1417" w:type="dxa"/>
            <w:vMerge/>
            <w:vAlign w:val="center"/>
            <w:hideMark/>
          </w:tcPr>
          <w:p w14:paraId="21621C2A" w14:textId="77777777" w:rsidR="00203BE5" w:rsidRPr="008A4C95" w:rsidRDefault="00203BE5" w:rsidP="00203BE5">
            <w:pPr>
              <w:spacing w:after="0" w:line="240" w:lineRule="auto"/>
              <w:rPr>
                <w:ins w:id="4974"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4BDF464F" w14:textId="77777777" w:rsidR="00203BE5" w:rsidRPr="008A4C95" w:rsidRDefault="00203BE5" w:rsidP="00203BE5">
            <w:pPr>
              <w:spacing w:after="0" w:line="240" w:lineRule="auto"/>
              <w:jc w:val="center"/>
              <w:rPr>
                <w:ins w:id="4975" w:author="Direccion de Politicas y Gestion en Derechos Humanos 14" w:date="2023-12-18T11:57:00Z"/>
                <w:rFonts w:ascii="Calibri" w:eastAsia="Times New Roman" w:hAnsi="Calibri" w:cs="Calibri"/>
                <w:color w:val="000000"/>
                <w:kern w:val="0"/>
                <w:sz w:val="14"/>
                <w:szCs w:val="14"/>
                <w:lang w:eastAsia="es-PE"/>
                <w14:ligatures w14:val="none"/>
              </w:rPr>
            </w:pPr>
            <w:ins w:id="497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1.4</w:t>
              </w:r>
            </w:ins>
          </w:p>
        </w:tc>
        <w:tc>
          <w:tcPr>
            <w:tcW w:w="3539" w:type="dxa"/>
            <w:shd w:val="clear" w:color="000000" w:fill="D9E1F2"/>
            <w:vAlign w:val="center"/>
            <w:hideMark/>
          </w:tcPr>
          <w:p w14:paraId="4F991060" w14:textId="77777777" w:rsidR="00203BE5" w:rsidRPr="008A4C95" w:rsidRDefault="00203BE5" w:rsidP="00203BE5">
            <w:pPr>
              <w:spacing w:after="0" w:line="240" w:lineRule="auto"/>
              <w:rPr>
                <w:ins w:id="4977" w:author="Direccion de Politicas y Gestion en Derechos Humanos 14" w:date="2023-12-18T11:57:00Z"/>
                <w:rFonts w:ascii="Calibri" w:eastAsia="Times New Roman" w:hAnsi="Calibri" w:cs="Calibri"/>
                <w:color w:val="000000"/>
                <w:kern w:val="0"/>
                <w:sz w:val="14"/>
                <w:szCs w:val="14"/>
                <w:lang w:eastAsia="es-PE"/>
                <w14:ligatures w14:val="none"/>
              </w:rPr>
            </w:pPr>
            <w:ins w:id="497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Fortalecimiento del observatorio de Derechos Humanos, mediante registro de indicadores en derechos humanos de diferentes políticas públicas, sistema que debe ser automatizado, dinámico y amigable.</w:t>
              </w:r>
            </w:ins>
          </w:p>
        </w:tc>
        <w:tc>
          <w:tcPr>
            <w:tcW w:w="557" w:type="dxa"/>
            <w:shd w:val="clear" w:color="000000" w:fill="D9E1F2"/>
            <w:vAlign w:val="center"/>
            <w:hideMark/>
          </w:tcPr>
          <w:p w14:paraId="3E161E3F" w14:textId="77777777" w:rsidR="00203BE5" w:rsidRPr="008A4C95" w:rsidRDefault="00203BE5" w:rsidP="00203BE5">
            <w:pPr>
              <w:spacing w:after="0" w:line="240" w:lineRule="auto"/>
              <w:jc w:val="center"/>
              <w:rPr>
                <w:ins w:id="4979" w:author="Direccion de Politicas y Gestion en Derechos Humanos 14" w:date="2023-12-18T11:57:00Z"/>
                <w:rFonts w:ascii="Calibri" w:eastAsia="Times New Roman" w:hAnsi="Calibri" w:cs="Calibri"/>
                <w:color w:val="000000"/>
                <w:kern w:val="0"/>
                <w:sz w:val="14"/>
                <w:szCs w:val="14"/>
                <w:lang w:eastAsia="es-PE"/>
                <w14:ligatures w14:val="none"/>
              </w:rPr>
            </w:pPr>
            <w:ins w:id="498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3.0</w:t>
              </w:r>
            </w:ins>
          </w:p>
        </w:tc>
        <w:tc>
          <w:tcPr>
            <w:tcW w:w="460" w:type="dxa"/>
            <w:shd w:val="clear" w:color="000000" w:fill="D9E1F2"/>
            <w:vAlign w:val="center"/>
            <w:hideMark/>
          </w:tcPr>
          <w:p w14:paraId="71933BE3" w14:textId="77777777" w:rsidR="00203BE5" w:rsidRPr="008A4C95" w:rsidRDefault="00203BE5" w:rsidP="00203BE5">
            <w:pPr>
              <w:spacing w:after="0" w:line="240" w:lineRule="auto"/>
              <w:jc w:val="center"/>
              <w:rPr>
                <w:ins w:id="4981" w:author="Direccion de Politicas y Gestion en Derechos Humanos 14" w:date="2023-12-18T11:57:00Z"/>
                <w:rFonts w:ascii="Calibri" w:eastAsia="Times New Roman" w:hAnsi="Calibri" w:cs="Calibri"/>
                <w:color w:val="000000"/>
                <w:kern w:val="0"/>
                <w:sz w:val="14"/>
                <w:szCs w:val="14"/>
                <w:lang w:eastAsia="es-PE"/>
                <w14:ligatures w14:val="none"/>
              </w:rPr>
            </w:pPr>
            <w:ins w:id="498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3.0</w:t>
              </w:r>
            </w:ins>
          </w:p>
        </w:tc>
        <w:tc>
          <w:tcPr>
            <w:tcW w:w="534" w:type="dxa"/>
            <w:shd w:val="clear" w:color="000000" w:fill="D9E1F2"/>
            <w:vAlign w:val="center"/>
            <w:hideMark/>
          </w:tcPr>
          <w:p w14:paraId="386D6DF9" w14:textId="77777777" w:rsidR="00203BE5" w:rsidRPr="008A4C95" w:rsidRDefault="00203BE5" w:rsidP="00203BE5">
            <w:pPr>
              <w:spacing w:after="0" w:line="240" w:lineRule="auto"/>
              <w:jc w:val="center"/>
              <w:rPr>
                <w:ins w:id="4983" w:author="Direccion de Politicas y Gestion en Derechos Humanos 14" w:date="2023-12-18T11:57:00Z"/>
                <w:rFonts w:ascii="Calibri" w:eastAsia="Times New Roman" w:hAnsi="Calibri" w:cs="Calibri"/>
                <w:color w:val="000000"/>
                <w:kern w:val="0"/>
                <w:sz w:val="14"/>
                <w:szCs w:val="14"/>
                <w:lang w:eastAsia="es-PE"/>
                <w14:ligatures w14:val="none"/>
              </w:rPr>
            </w:pPr>
            <w:ins w:id="498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2.7</w:t>
              </w:r>
            </w:ins>
          </w:p>
        </w:tc>
        <w:tc>
          <w:tcPr>
            <w:tcW w:w="463" w:type="dxa"/>
            <w:shd w:val="clear" w:color="000000" w:fill="D9E1F2"/>
            <w:vAlign w:val="center"/>
          </w:tcPr>
          <w:p w14:paraId="5920C2B2" w14:textId="32AFCF58" w:rsidR="00203BE5" w:rsidRPr="00203BE5" w:rsidRDefault="00203BE5" w:rsidP="00203BE5">
            <w:pPr>
              <w:spacing w:after="0" w:line="240" w:lineRule="auto"/>
              <w:jc w:val="center"/>
              <w:rPr>
                <w:ins w:id="4985"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58DA0D51" w14:textId="1DB225CF" w:rsidR="00203BE5" w:rsidRPr="00203BE5" w:rsidRDefault="00203BE5" w:rsidP="00203BE5">
            <w:pPr>
              <w:spacing w:after="0" w:line="240" w:lineRule="auto"/>
              <w:jc w:val="center"/>
              <w:rPr>
                <w:ins w:id="4986"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11.1</w:t>
            </w:r>
          </w:p>
        </w:tc>
        <w:tc>
          <w:tcPr>
            <w:tcW w:w="674" w:type="dxa"/>
            <w:shd w:val="clear" w:color="000000" w:fill="D9E1F2"/>
            <w:vAlign w:val="center"/>
            <w:hideMark/>
          </w:tcPr>
          <w:p w14:paraId="403DB06C" w14:textId="77777777" w:rsidR="00203BE5" w:rsidRPr="008A4C95" w:rsidRDefault="00203BE5" w:rsidP="00203BE5">
            <w:pPr>
              <w:spacing w:after="0" w:line="240" w:lineRule="auto"/>
              <w:jc w:val="center"/>
              <w:rPr>
                <w:ins w:id="4987"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4988"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0FE750EA" w14:textId="77777777" w:rsidTr="00203BE5">
        <w:trPr>
          <w:trHeight w:val="113"/>
          <w:ins w:id="4989" w:author="Direccion de Politicas y Gestion en Derechos Humanos 14" w:date="2023-12-18T11:57:00Z"/>
        </w:trPr>
        <w:tc>
          <w:tcPr>
            <w:tcW w:w="1417" w:type="dxa"/>
            <w:vMerge/>
            <w:vAlign w:val="center"/>
            <w:hideMark/>
          </w:tcPr>
          <w:p w14:paraId="0D2098CC" w14:textId="77777777" w:rsidR="00203BE5" w:rsidRPr="008A4C95" w:rsidRDefault="00203BE5" w:rsidP="00203BE5">
            <w:pPr>
              <w:spacing w:after="0" w:line="240" w:lineRule="auto"/>
              <w:rPr>
                <w:ins w:id="4990"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36927B1D" w14:textId="77777777" w:rsidR="00203BE5" w:rsidRPr="008A4C95" w:rsidRDefault="00203BE5" w:rsidP="00203BE5">
            <w:pPr>
              <w:spacing w:after="0" w:line="240" w:lineRule="auto"/>
              <w:jc w:val="center"/>
              <w:rPr>
                <w:ins w:id="4991" w:author="Direccion de Politicas y Gestion en Derechos Humanos 14" w:date="2023-12-18T11:57:00Z"/>
                <w:rFonts w:ascii="Calibri" w:eastAsia="Times New Roman" w:hAnsi="Calibri" w:cs="Calibri"/>
                <w:color w:val="000000"/>
                <w:kern w:val="0"/>
                <w:sz w:val="14"/>
                <w:szCs w:val="14"/>
                <w:lang w:eastAsia="es-PE"/>
                <w14:ligatures w14:val="none"/>
              </w:rPr>
            </w:pPr>
            <w:ins w:id="499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1.5</w:t>
              </w:r>
            </w:ins>
          </w:p>
        </w:tc>
        <w:tc>
          <w:tcPr>
            <w:tcW w:w="3539" w:type="dxa"/>
            <w:shd w:val="clear" w:color="000000" w:fill="D9E1F2"/>
            <w:vAlign w:val="center"/>
            <w:hideMark/>
          </w:tcPr>
          <w:p w14:paraId="2C89D96F" w14:textId="77777777" w:rsidR="00203BE5" w:rsidRPr="008A4C95" w:rsidRDefault="00203BE5" w:rsidP="00203BE5">
            <w:pPr>
              <w:spacing w:after="0" w:line="240" w:lineRule="auto"/>
              <w:rPr>
                <w:ins w:id="4993" w:author="Direccion de Politicas y Gestion en Derechos Humanos 14" w:date="2023-12-18T11:57:00Z"/>
                <w:rFonts w:ascii="Calibri" w:eastAsia="Times New Roman" w:hAnsi="Calibri" w:cs="Calibri"/>
                <w:color w:val="000000"/>
                <w:kern w:val="0"/>
                <w:sz w:val="14"/>
                <w:szCs w:val="14"/>
                <w:lang w:eastAsia="es-PE"/>
                <w14:ligatures w14:val="none"/>
              </w:rPr>
            </w:pPr>
            <w:ins w:id="499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Creación de una base de datos única, que parta de la recolección y sistematización de información de carácter cualitativo y cuantitativo de grupos en situación de especial vulnerabilidad, que permita conocer de forma más amplia cómo se manifiesta la discriminación en la sociedad.</w:t>
              </w:r>
            </w:ins>
          </w:p>
        </w:tc>
        <w:tc>
          <w:tcPr>
            <w:tcW w:w="557" w:type="dxa"/>
            <w:shd w:val="clear" w:color="000000" w:fill="D9E1F2"/>
            <w:vAlign w:val="center"/>
            <w:hideMark/>
          </w:tcPr>
          <w:p w14:paraId="3F673F41" w14:textId="77777777" w:rsidR="00203BE5" w:rsidRPr="008A4C95" w:rsidRDefault="00203BE5" w:rsidP="00203BE5">
            <w:pPr>
              <w:spacing w:after="0" w:line="240" w:lineRule="auto"/>
              <w:jc w:val="center"/>
              <w:rPr>
                <w:ins w:id="4995" w:author="Direccion de Politicas y Gestion en Derechos Humanos 14" w:date="2023-12-18T11:57:00Z"/>
                <w:rFonts w:ascii="Calibri" w:eastAsia="Times New Roman" w:hAnsi="Calibri" w:cs="Calibri"/>
                <w:color w:val="000000"/>
                <w:kern w:val="0"/>
                <w:sz w:val="14"/>
                <w:szCs w:val="14"/>
                <w:lang w:eastAsia="es-PE"/>
                <w14:ligatures w14:val="none"/>
              </w:rPr>
            </w:pPr>
            <w:ins w:id="499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3.3</w:t>
              </w:r>
            </w:ins>
          </w:p>
        </w:tc>
        <w:tc>
          <w:tcPr>
            <w:tcW w:w="460" w:type="dxa"/>
            <w:shd w:val="clear" w:color="000000" w:fill="D9E1F2"/>
            <w:vAlign w:val="center"/>
            <w:hideMark/>
          </w:tcPr>
          <w:p w14:paraId="76F288D6" w14:textId="77777777" w:rsidR="00203BE5" w:rsidRPr="008A4C95" w:rsidRDefault="00203BE5" w:rsidP="00203BE5">
            <w:pPr>
              <w:spacing w:after="0" w:line="240" w:lineRule="auto"/>
              <w:jc w:val="center"/>
              <w:rPr>
                <w:ins w:id="4997" w:author="Direccion de Politicas y Gestion en Derechos Humanos 14" w:date="2023-12-18T11:57:00Z"/>
                <w:rFonts w:ascii="Calibri" w:eastAsia="Times New Roman" w:hAnsi="Calibri" w:cs="Calibri"/>
                <w:color w:val="000000"/>
                <w:kern w:val="0"/>
                <w:sz w:val="14"/>
                <w:szCs w:val="14"/>
                <w:lang w:eastAsia="es-PE"/>
                <w14:ligatures w14:val="none"/>
              </w:rPr>
            </w:pPr>
            <w:ins w:id="499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534" w:type="dxa"/>
            <w:shd w:val="clear" w:color="000000" w:fill="D9E1F2"/>
            <w:vAlign w:val="center"/>
            <w:hideMark/>
          </w:tcPr>
          <w:p w14:paraId="51786CFB" w14:textId="77777777" w:rsidR="00203BE5" w:rsidRPr="008A4C95" w:rsidRDefault="00203BE5" w:rsidP="00203BE5">
            <w:pPr>
              <w:spacing w:after="0" w:line="240" w:lineRule="auto"/>
              <w:jc w:val="center"/>
              <w:rPr>
                <w:ins w:id="4999" w:author="Direccion de Politicas y Gestion en Derechos Humanos 14" w:date="2023-12-18T11:57:00Z"/>
                <w:rFonts w:ascii="Calibri" w:eastAsia="Times New Roman" w:hAnsi="Calibri" w:cs="Calibri"/>
                <w:color w:val="000000"/>
                <w:kern w:val="0"/>
                <w:sz w:val="14"/>
                <w:szCs w:val="14"/>
                <w:lang w:eastAsia="es-PE"/>
                <w14:ligatures w14:val="none"/>
              </w:rPr>
            </w:pPr>
            <w:ins w:id="500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000000" w:fill="D9E1F2"/>
            <w:vAlign w:val="center"/>
          </w:tcPr>
          <w:p w14:paraId="13F9C11D" w14:textId="56612A93" w:rsidR="00203BE5" w:rsidRPr="00203BE5" w:rsidRDefault="00203BE5" w:rsidP="00203BE5">
            <w:pPr>
              <w:spacing w:after="0" w:line="240" w:lineRule="auto"/>
              <w:jc w:val="center"/>
              <w:rPr>
                <w:ins w:id="5001"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6F722689" w14:textId="68AB21F7" w:rsidR="00203BE5" w:rsidRPr="00203BE5" w:rsidRDefault="00203BE5" w:rsidP="00203BE5">
            <w:pPr>
              <w:spacing w:after="0" w:line="240" w:lineRule="auto"/>
              <w:jc w:val="center"/>
              <w:rPr>
                <w:ins w:id="5002"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10.9</w:t>
            </w:r>
          </w:p>
        </w:tc>
        <w:tc>
          <w:tcPr>
            <w:tcW w:w="674" w:type="dxa"/>
            <w:shd w:val="clear" w:color="000000" w:fill="D9E1F2"/>
            <w:vAlign w:val="center"/>
            <w:hideMark/>
          </w:tcPr>
          <w:p w14:paraId="093D4E08" w14:textId="77777777" w:rsidR="00203BE5" w:rsidRPr="008A4C95" w:rsidRDefault="00203BE5" w:rsidP="00203BE5">
            <w:pPr>
              <w:spacing w:after="0" w:line="240" w:lineRule="auto"/>
              <w:jc w:val="center"/>
              <w:rPr>
                <w:ins w:id="5003"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04"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3DF158B7" w14:textId="77777777" w:rsidTr="00203BE5">
        <w:trPr>
          <w:trHeight w:val="113"/>
          <w:ins w:id="5005" w:author="Direccion de Politicas y Gestion en Derechos Humanos 14" w:date="2023-12-18T11:57:00Z"/>
        </w:trPr>
        <w:tc>
          <w:tcPr>
            <w:tcW w:w="1417" w:type="dxa"/>
            <w:vMerge/>
            <w:vAlign w:val="center"/>
            <w:hideMark/>
          </w:tcPr>
          <w:p w14:paraId="3817E9D7" w14:textId="77777777" w:rsidR="00203BE5" w:rsidRPr="008A4C95" w:rsidRDefault="00203BE5" w:rsidP="00203BE5">
            <w:pPr>
              <w:spacing w:after="0" w:line="240" w:lineRule="auto"/>
              <w:rPr>
                <w:ins w:id="5006"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0872A5DD" w14:textId="77777777" w:rsidR="00203BE5" w:rsidRPr="008A4C95" w:rsidRDefault="00203BE5" w:rsidP="00203BE5">
            <w:pPr>
              <w:spacing w:after="0" w:line="240" w:lineRule="auto"/>
              <w:jc w:val="center"/>
              <w:rPr>
                <w:ins w:id="5007" w:author="Direccion de Politicas y Gestion en Derechos Humanos 14" w:date="2023-12-18T11:57:00Z"/>
                <w:rFonts w:ascii="Calibri" w:eastAsia="Times New Roman" w:hAnsi="Calibri" w:cs="Calibri"/>
                <w:color w:val="000000"/>
                <w:kern w:val="0"/>
                <w:sz w:val="14"/>
                <w:szCs w:val="14"/>
                <w:lang w:eastAsia="es-PE"/>
                <w14:ligatures w14:val="none"/>
              </w:rPr>
            </w:pPr>
            <w:ins w:id="500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1.6</w:t>
              </w:r>
            </w:ins>
          </w:p>
        </w:tc>
        <w:tc>
          <w:tcPr>
            <w:tcW w:w="3539" w:type="dxa"/>
            <w:shd w:val="clear" w:color="000000" w:fill="D9E1F2"/>
            <w:vAlign w:val="center"/>
            <w:hideMark/>
          </w:tcPr>
          <w:p w14:paraId="3151D113" w14:textId="77777777" w:rsidR="00203BE5" w:rsidRPr="008A4C95" w:rsidRDefault="00203BE5" w:rsidP="00203BE5">
            <w:pPr>
              <w:spacing w:after="0" w:line="240" w:lineRule="auto"/>
              <w:rPr>
                <w:ins w:id="5009" w:author="Direccion de Politicas y Gestion en Derechos Humanos 14" w:date="2023-12-18T11:57:00Z"/>
                <w:rFonts w:ascii="Calibri" w:eastAsia="Times New Roman" w:hAnsi="Calibri" w:cs="Calibri"/>
                <w:color w:val="000000"/>
                <w:kern w:val="0"/>
                <w:sz w:val="14"/>
                <w:szCs w:val="14"/>
                <w:lang w:eastAsia="es-PE"/>
                <w14:ligatures w14:val="none"/>
              </w:rPr>
            </w:pPr>
            <w:ins w:id="501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Participación efectiva de grupos de especial protección en todas las etapas (diseño, elaboración e implementación) de políticas públicas en materia de derechos humanos.</w:t>
              </w:r>
            </w:ins>
          </w:p>
        </w:tc>
        <w:tc>
          <w:tcPr>
            <w:tcW w:w="557" w:type="dxa"/>
            <w:shd w:val="clear" w:color="000000" w:fill="D9E1F2"/>
            <w:vAlign w:val="center"/>
            <w:hideMark/>
          </w:tcPr>
          <w:p w14:paraId="2ACE8BD0" w14:textId="77777777" w:rsidR="00203BE5" w:rsidRPr="008A4C95" w:rsidRDefault="00203BE5" w:rsidP="00203BE5">
            <w:pPr>
              <w:spacing w:after="0" w:line="240" w:lineRule="auto"/>
              <w:jc w:val="center"/>
              <w:rPr>
                <w:ins w:id="5011" w:author="Direccion de Politicas y Gestion en Derechos Humanos 14" w:date="2023-12-18T11:57:00Z"/>
                <w:rFonts w:ascii="Calibri" w:eastAsia="Times New Roman" w:hAnsi="Calibri" w:cs="Calibri"/>
                <w:color w:val="000000"/>
                <w:kern w:val="0"/>
                <w:sz w:val="14"/>
                <w:szCs w:val="14"/>
                <w:lang w:eastAsia="es-PE"/>
                <w14:ligatures w14:val="none"/>
              </w:rPr>
            </w:pPr>
            <w:ins w:id="501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3.0</w:t>
              </w:r>
            </w:ins>
          </w:p>
        </w:tc>
        <w:tc>
          <w:tcPr>
            <w:tcW w:w="460" w:type="dxa"/>
            <w:shd w:val="clear" w:color="000000" w:fill="D9E1F2"/>
            <w:vAlign w:val="center"/>
            <w:hideMark/>
          </w:tcPr>
          <w:p w14:paraId="50D67018" w14:textId="77777777" w:rsidR="00203BE5" w:rsidRPr="008A4C95" w:rsidRDefault="00203BE5" w:rsidP="00203BE5">
            <w:pPr>
              <w:spacing w:after="0" w:line="240" w:lineRule="auto"/>
              <w:jc w:val="center"/>
              <w:rPr>
                <w:ins w:id="5013" w:author="Direccion de Politicas y Gestion en Derechos Humanos 14" w:date="2023-12-18T11:57:00Z"/>
                <w:rFonts w:ascii="Calibri" w:eastAsia="Times New Roman" w:hAnsi="Calibri" w:cs="Calibri"/>
                <w:color w:val="000000"/>
                <w:kern w:val="0"/>
                <w:sz w:val="14"/>
                <w:szCs w:val="14"/>
                <w:lang w:eastAsia="es-PE"/>
                <w14:ligatures w14:val="none"/>
              </w:rPr>
            </w:pPr>
            <w:ins w:id="501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534" w:type="dxa"/>
            <w:shd w:val="clear" w:color="000000" w:fill="D9E1F2"/>
            <w:vAlign w:val="center"/>
            <w:hideMark/>
          </w:tcPr>
          <w:p w14:paraId="4D973823" w14:textId="77777777" w:rsidR="00203BE5" w:rsidRPr="008A4C95" w:rsidRDefault="00203BE5" w:rsidP="00203BE5">
            <w:pPr>
              <w:spacing w:after="0" w:line="240" w:lineRule="auto"/>
              <w:jc w:val="center"/>
              <w:rPr>
                <w:ins w:id="5015" w:author="Direccion de Politicas y Gestion en Derechos Humanos 14" w:date="2023-12-18T11:57:00Z"/>
                <w:rFonts w:ascii="Calibri" w:eastAsia="Times New Roman" w:hAnsi="Calibri" w:cs="Calibri"/>
                <w:color w:val="000000"/>
                <w:kern w:val="0"/>
                <w:sz w:val="14"/>
                <w:szCs w:val="14"/>
                <w:lang w:eastAsia="es-PE"/>
                <w14:ligatures w14:val="none"/>
              </w:rPr>
            </w:pPr>
            <w:ins w:id="501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2.0</w:t>
              </w:r>
            </w:ins>
          </w:p>
        </w:tc>
        <w:tc>
          <w:tcPr>
            <w:tcW w:w="463" w:type="dxa"/>
            <w:shd w:val="clear" w:color="000000" w:fill="D9E1F2"/>
            <w:vAlign w:val="center"/>
          </w:tcPr>
          <w:p w14:paraId="3D517460" w14:textId="0842F566" w:rsidR="00203BE5" w:rsidRPr="00203BE5" w:rsidRDefault="00203BE5" w:rsidP="00203BE5">
            <w:pPr>
              <w:spacing w:after="0" w:line="240" w:lineRule="auto"/>
              <w:jc w:val="center"/>
              <w:rPr>
                <w:ins w:id="5017"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2.1</w:t>
            </w:r>
          </w:p>
        </w:tc>
        <w:tc>
          <w:tcPr>
            <w:tcW w:w="577" w:type="dxa"/>
            <w:shd w:val="clear" w:color="000000" w:fill="D9E1F2"/>
            <w:vAlign w:val="center"/>
          </w:tcPr>
          <w:p w14:paraId="78EA62A9" w14:textId="0BCCF66A" w:rsidR="00203BE5" w:rsidRPr="00203BE5" w:rsidRDefault="00203BE5" w:rsidP="00203BE5">
            <w:pPr>
              <w:spacing w:after="0" w:line="240" w:lineRule="auto"/>
              <w:jc w:val="center"/>
              <w:rPr>
                <w:ins w:id="5018"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000000" w:fill="D9E1F2"/>
            <w:vAlign w:val="center"/>
            <w:hideMark/>
          </w:tcPr>
          <w:p w14:paraId="52D7DACA" w14:textId="77777777" w:rsidR="00203BE5" w:rsidRPr="008A4C95" w:rsidRDefault="00203BE5" w:rsidP="00203BE5">
            <w:pPr>
              <w:spacing w:after="0" w:line="240" w:lineRule="auto"/>
              <w:jc w:val="center"/>
              <w:rPr>
                <w:ins w:id="5019"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20"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32CBE20E" w14:textId="77777777" w:rsidTr="00203BE5">
        <w:trPr>
          <w:trHeight w:val="113"/>
          <w:ins w:id="5021" w:author="Direccion de Politicas y Gestion en Derechos Humanos 14" w:date="2023-12-18T11:57:00Z"/>
        </w:trPr>
        <w:tc>
          <w:tcPr>
            <w:tcW w:w="1417" w:type="dxa"/>
            <w:vMerge w:val="restart"/>
            <w:shd w:val="clear" w:color="auto" w:fill="auto"/>
            <w:vAlign w:val="center"/>
            <w:hideMark/>
          </w:tcPr>
          <w:p w14:paraId="6EE53C72" w14:textId="77777777" w:rsidR="00203BE5" w:rsidRPr="008A4C95" w:rsidRDefault="00203BE5" w:rsidP="00203BE5">
            <w:pPr>
              <w:spacing w:after="0" w:line="240" w:lineRule="auto"/>
              <w:jc w:val="center"/>
              <w:rPr>
                <w:ins w:id="5022" w:author="Direccion de Politicas y Gestion en Derechos Humanos 14" w:date="2023-12-18T11:57:00Z"/>
                <w:rFonts w:ascii="Calibri" w:eastAsia="Times New Roman" w:hAnsi="Calibri" w:cs="Calibri"/>
                <w:color w:val="000000"/>
                <w:kern w:val="0"/>
                <w:sz w:val="14"/>
                <w:szCs w:val="14"/>
                <w:lang w:eastAsia="es-PE"/>
                <w14:ligatures w14:val="none"/>
              </w:rPr>
            </w:pPr>
            <w:ins w:id="5023" w:author="Direccion de Politicas y Gestion en Derechos Humanos 14" w:date="2023-12-18T11:57:00Z">
              <w:r>
                <w:rPr>
                  <w:rFonts w:ascii="Calibri" w:eastAsia="Times New Roman" w:hAnsi="Calibri" w:cs="Calibri"/>
                  <w:color w:val="000000"/>
                  <w:kern w:val="0"/>
                  <w:sz w:val="14"/>
                  <w:szCs w:val="14"/>
                  <w:lang w:eastAsia="es-PE"/>
                  <w14:ligatures w14:val="none"/>
                </w:rPr>
                <w:t>CD2.</w:t>
              </w:r>
              <w:r w:rsidRPr="008A4C95">
                <w:rPr>
                  <w:rFonts w:ascii="Calibri" w:eastAsia="Times New Roman" w:hAnsi="Calibri" w:cs="Calibri"/>
                  <w:color w:val="000000"/>
                  <w:kern w:val="0"/>
                  <w:sz w:val="14"/>
                  <w:szCs w:val="14"/>
                  <w:lang w:eastAsia="es-PE"/>
                  <w14:ligatures w14:val="none"/>
                </w:rPr>
                <w:t>Escasa incidencia de actores públicos y privados a nivel regional y local en el diseño e implementación de iniciativas en materia de derechos humanos.</w:t>
              </w:r>
            </w:ins>
          </w:p>
        </w:tc>
        <w:tc>
          <w:tcPr>
            <w:tcW w:w="620" w:type="dxa"/>
            <w:shd w:val="clear" w:color="auto" w:fill="auto"/>
            <w:vAlign w:val="center"/>
            <w:hideMark/>
          </w:tcPr>
          <w:p w14:paraId="6B4CC4B1" w14:textId="77777777" w:rsidR="00203BE5" w:rsidRPr="008A4C95" w:rsidRDefault="00203BE5" w:rsidP="00203BE5">
            <w:pPr>
              <w:spacing w:after="0" w:line="240" w:lineRule="auto"/>
              <w:jc w:val="center"/>
              <w:rPr>
                <w:ins w:id="5024" w:author="Direccion de Politicas y Gestion en Derechos Humanos 14" w:date="2023-12-18T11:57:00Z"/>
                <w:rFonts w:ascii="Calibri" w:eastAsia="Times New Roman" w:hAnsi="Calibri" w:cs="Calibri"/>
                <w:color w:val="000000"/>
                <w:kern w:val="0"/>
                <w:sz w:val="14"/>
                <w:szCs w:val="14"/>
                <w:lang w:eastAsia="es-PE"/>
                <w14:ligatures w14:val="none"/>
              </w:rPr>
            </w:pPr>
            <w:ins w:id="502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2.1</w:t>
              </w:r>
            </w:ins>
          </w:p>
        </w:tc>
        <w:tc>
          <w:tcPr>
            <w:tcW w:w="3539" w:type="dxa"/>
            <w:shd w:val="clear" w:color="auto" w:fill="auto"/>
            <w:vAlign w:val="center"/>
            <w:hideMark/>
          </w:tcPr>
          <w:p w14:paraId="7B22AE10" w14:textId="77777777" w:rsidR="00203BE5" w:rsidRPr="008A4C95" w:rsidRDefault="00203BE5" w:rsidP="00203BE5">
            <w:pPr>
              <w:spacing w:after="0" w:line="240" w:lineRule="auto"/>
              <w:rPr>
                <w:ins w:id="5026" w:author="Direccion de Politicas y Gestion en Derechos Humanos 14" w:date="2023-12-18T11:57:00Z"/>
                <w:rFonts w:ascii="Calibri" w:eastAsia="Times New Roman" w:hAnsi="Calibri" w:cs="Calibri"/>
                <w:color w:val="000000"/>
                <w:kern w:val="0"/>
                <w:sz w:val="14"/>
                <w:szCs w:val="14"/>
                <w:lang w:eastAsia="es-PE"/>
                <w14:ligatures w14:val="none"/>
              </w:rPr>
            </w:pPr>
            <w:ins w:id="502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Establecer una institucionalidad a nivel territorial, desde el nivel provincial, que permita al MINJUSDH y a los sectores del Poder Ejecutivo, la implementación de políticas públicas en materia de derechos humanos</w:t>
              </w:r>
            </w:ins>
          </w:p>
        </w:tc>
        <w:tc>
          <w:tcPr>
            <w:tcW w:w="557" w:type="dxa"/>
            <w:shd w:val="clear" w:color="auto" w:fill="auto"/>
            <w:vAlign w:val="center"/>
            <w:hideMark/>
          </w:tcPr>
          <w:p w14:paraId="7C7C8E13" w14:textId="77777777" w:rsidR="00203BE5" w:rsidRPr="008A4C95" w:rsidRDefault="00203BE5" w:rsidP="00203BE5">
            <w:pPr>
              <w:spacing w:after="0" w:line="240" w:lineRule="auto"/>
              <w:jc w:val="center"/>
              <w:rPr>
                <w:ins w:id="5028" w:author="Direccion de Politicas y Gestion en Derechos Humanos 14" w:date="2023-12-18T11:57:00Z"/>
                <w:rFonts w:ascii="Calibri" w:eastAsia="Times New Roman" w:hAnsi="Calibri" w:cs="Calibri"/>
                <w:color w:val="000000"/>
                <w:kern w:val="0"/>
                <w:sz w:val="14"/>
                <w:szCs w:val="14"/>
                <w:lang w:eastAsia="es-PE"/>
                <w14:ligatures w14:val="none"/>
              </w:rPr>
            </w:pPr>
            <w:ins w:id="502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2.7</w:t>
              </w:r>
            </w:ins>
          </w:p>
        </w:tc>
        <w:tc>
          <w:tcPr>
            <w:tcW w:w="460" w:type="dxa"/>
            <w:shd w:val="clear" w:color="auto" w:fill="auto"/>
            <w:vAlign w:val="center"/>
            <w:hideMark/>
          </w:tcPr>
          <w:p w14:paraId="51636F41" w14:textId="77777777" w:rsidR="00203BE5" w:rsidRPr="008A4C95" w:rsidRDefault="00203BE5" w:rsidP="00203BE5">
            <w:pPr>
              <w:spacing w:after="0" w:line="240" w:lineRule="auto"/>
              <w:jc w:val="center"/>
              <w:rPr>
                <w:ins w:id="5030" w:author="Direccion de Politicas y Gestion en Derechos Humanos 14" w:date="2023-12-18T11:57:00Z"/>
                <w:rFonts w:ascii="Calibri" w:eastAsia="Times New Roman" w:hAnsi="Calibri" w:cs="Calibri"/>
                <w:color w:val="000000"/>
                <w:kern w:val="0"/>
                <w:sz w:val="14"/>
                <w:szCs w:val="14"/>
                <w:lang w:eastAsia="es-PE"/>
                <w14:ligatures w14:val="none"/>
              </w:rPr>
            </w:pPr>
            <w:ins w:id="503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534" w:type="dxa"/>
            <w:shd w:val="clear" w:color="auto" w:fill="auto"/>
            <w:vAlign w:val="center"/>
            <w:hideMark/>
          </w:tcPr>
          <w:p w14:paraId="6EAFF04B" w14:textId="77777777" w:rsidR="00203BE5" w:rsidRPr="008A4C95" w:rsidRDefault="00203BE5" w:rsidP="00203BE5">
            <w:pPr>
              <w:spacing w:after="0" w:line="240" w:lineRule="auto"/>
              <w:jc w:val="center"/>
              <w:rPr>
                <w:ins w:id="5032" w:author="Direccion de Politicas y Gestion en Derechos Humanos 14" w:date="2023-12-18T11:57:00Z"/>
                <w:rFonts w:ascii="Calibri" w:eastAsia="Times New Roman" w:hAnsi="Calibri" w:cs="Calibri"/>
                <w:color w:val="000000"/>
                <w:kern w:val="0"/>
                <w:sz w:val="14"/>
                <w:szCs w:val="14"/>
                <w:lang w:eastAsia="es-PE"/>
                <w14:ligatures w14:val="none"/>
              </w:rPr>
            </w:pPr>
            <w:ins w:id="503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2.4</w:t>
              </w:r>
            </w:ins>
          </w:p>
        </w:tc>
        <w:tc>
          <w:tcPr>
            <w:tcW w:w="463" w:type="dxa"/>
            <w:shd w:val="clear" w:color="auto" w:fill="auto"/>
            <w:vAlign w:val="center"/>
          </w:tcPr>
          <w:p w14:paraId="6EA26BB9" w14:textId="5116085D" w:rsidR="00203BE5" w:rsidRPr="00203BE5" w:rsidRDefault="00203BE5" w:rsidP="00203BE5">
            <w:pPr>
              <w:spacing w:after="0" w:line="240" w:lineRule="auto"/>
              <w:jc w:val="center"/>
              <w:rPr>
                <w:ins w:id="5034"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2.7</w:t>
            </w:r>
          </w:p>
        </w:tc>
        <w:tc>
          <w:tcPr>
            <w:tcW w:w="577" w:type="dxa"/>
            <w:shd w:val="clear" w:color="auto" w:fill="auto"/>
            <w:vAlign w:val="center"/>
          </w:tcPr>
          <w:p w14:paraId="680B896C" w14:textId="554BB90B" w:rsidR="00203BE5" w:rsidRPr="00203BE5" w:rsidRDefault="00203BE5" w:rsidP="00203BE5">
            <w:pPr>
              <w:spacing w:after="0" w:line="240" w:lineRule="auto"/>
              <w:jc w:val="center"/>
              <w:rPr>
                <w:ins w:id="5035"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1DA3DFC2" w14:textId="77777777" w:rsidR="00203BE5" w:rsidRPr="008A4C95" w:rsidRDefault="00203BE5" w:rsidP="00203BE5">
            <w:pPr>
              <w:spacing w:after="0" w:line="240" w:lineRule="auto"/>
              <w:jc w:val="center"/>
              <w:rPr>
                <w:ins w:id="5036"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37"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3BD651C9" w14:textId="77777777" w:rsidTr="00203BE5">
        <w:trPr>
          <w:trHeight w:val="113"/>
          <w:ins w:id="5038" w:author="Direccion de Politicas y Gestion en Derechos Humanos 14" w:date="2023-12-18T11:57:00Z"/>
        </w:trPr>
        <w:tc>
          <w:tcPr>
            <w:tcW w:w="1417" w:type="dxa"/>
            <w:vMerge/>
            <w:vAlign w:val="center"/>
            <w:hideMark/>
          </w:tcPr>
          <w:p w14:paraId="52ABFEFD" w14:textId="77777777" w:rsidR="00203BE5" w:rsidRPr="008A4C95" w:rsidRDefault="00203BE5" w:rsidP="00203BE5">
            <w:pPr>
              <w:spacing w:after="0" w:line="240" w:lineRule="auto"/>
              <w:rPr>
                <w:ins w:id="5039"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2B6209D3" w14:textId="77777777" w:rsidR="00203BE5" w:rsidRPr="008A4C95" w:rsidRDefault="00203BE5" w:rsidP="00203BE5">
            <w:pPr>
              <w:spacing w:after="0" w:line="240" w:lineRule="auto"/>
              <w:jc w:val="center"/>
              <w:rPr>
                <w:ins w:id="5040" w:author="Direccion de Politicas y Gestion en Derechos Humanos 14" w:date="2023-12-18T11:57:00Z"/>
                <w:rFonts w:ascii="Calibri" w:eastAsia="Times New Roman" w:hAnsi="Calibri" w:cs="Calibri"/>
                <w:color w:val="000000"/>
                <w:kern w:val="0"/>
                <w:sz w:val="14"/>
                <w:szCs w:val="14"/>
                <w:lang w:eastAsia="es-PE"/>
                <w14:ligatures w14:val="none"/>
              </w:rPr>
            </w:pPr>
            <w:ins w:id="504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2.2</w:t>
              </w:r>
            </w:ins>
          </w:p>
        </w:tc>
        <w:tc>
          <w:tcPr>
            <w:tcW w:w="3539" w:type="dxa"/>
            <w:shd w:val="clear" w:color="auto" w:fill="auto"/>
            <w:vAlign w:val="center"/>
            <w:hideMark/>
          </w:tcPr>
          <w:p w14:paraId="6B1FBC4A" w14:textId="77777777" w:rsidR="00203BE5" w:rsidRPr="008A4C95" w:rsidRDefault="00203BE5" w:rsidP="00203BE5">
            <w:pPr>
              <w:spacing w:after="0" w:line="240" w:lineRule="auto"/>
              <w:rPr>
                <w:ins w:id="5042" w:author="Direccion de Politicas y Gestion en Derechos Humanos 14" w:date="2023-12-18T11:57:00Z"/>
                <w:rFonts w:ascii="Calibri" w:eastAsia="Times New Roman" w:hAnsi="Calibri" w:cs="Calibri"/>
                <w:color w:val="000000"/>
                <w:kern w:val="0"/>
                <w:sz w:val="14"/>
                <w:szCs w:val="14"/>
                <w:lang w:eastAsia="es-PE"/>
                <w14:ligatures w14:val="none"/>
              </w:rPr>
            </w:pPr>
            <w:ins w:id="504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Promover una mayor representatividad de los grupos de especial protección, mediante el impulso a la creación y/o fortalecimiento de asociaciones y el fortalecimiento de sus capacidades (empoderamiento).</w:t>
              </w:r>
            </w:ins>
          </w:p>
        </w:tc>
        <w:tc>
          <w:tcPr>
            <w:tcW w:w="557" w:type="dxa"/>
            <w:shd w:val="clear" w:color="auto" w:fill="auto"/>
            <w:vAlign w:val="center"/>
            <w:hideMark/>
          </w:tcPr>
          <w:p w14:paraId="3B875E84" w14:textId="77777777" w:rsidR="00203BE5" w:rsidRPr="008A4C95" w:rsidRDefault="00203BE5" w:rsidP="00203BE5">
            <w:pPr>
              <w:spacing w:after="0" w:line="240" w:lineRule="auto"/>
              <w:jc w:val="center"/>
              <w:rPr>
                <w:ins w:id="5044" w:author="Direccion de Politicas y Gestion en Derechos Humanos 14" w:date="2023-12-18T11:57:00Z"/>
                <w:rFonts w:ascii="Calibri" w:eastAsia="Times New Roman" w:hAnsi="Calibri" w:cs="Calibri"/>
                <w:color w:val="000000"/>
                <w:kern w:val="0"/>
                <w:sz w:val="14"/>
                <w:szCs w:val="14"/>
                <w:lang w:eastAsia="es-PE"/>
                <w14:ligatures w14:val="none"/>
              </w:rPr>
            </w:pPr>
            <w:ins w:id="504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460" w:type="dxa"/>
            <w:shd w:val="clear" w:color="auto" w:fill="auto"/>
            <w:vAlign w:val="center"/>
            <w:hideMark/>
          </w:tcPr>
          <w:p w14:paraId="5341BCB4" w14:textId="77777777" w:rsidR="00203BE5" w:rsidRPr="008A4C95" w:rsidRDefault="00203BE5" w:rsidP="00203BE5">
            <w:pPr>
              <w:spacing w:after="0" w:line="240" w:lineRule="auto"/>
              <w:jc w:val="center"/>
              <w:rPr>
                <w:ins w:id="5046" w:author="Direccion de Politicas y Gestion en Derechos Humanos 14" w:date="2023-12-18T11:57:00Z"/>
                <w:rFonts w:ascii="Calibri" w:eastAsia="Times New Roman" w:hAnsi="Calibri" w:cs="Calibri"/>
                <w:color w:val="000000"/>
                <w:kern w:val="0"/>
                <w:sz w:val="14"/>
                <w:szCs w:val="14"/>
                <w:lang w:eastAsia="es-PE"/>
                <w14:ligatures w14:val="none"/>
              </w:rPr>
            </w:pPr>
            <w:ins w:id="504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3.0</w:t>
              </w:r>
            </w:ins>
          </w:p>
        </w:tc>
        <w:tc>
          <w:tcPr>
            <w:tcW w:w="534" w:type="dxa"/>
            <w:shd w:val="clear" w:color="auto" w:fill="auto"/>
            <w:vAlign w:val="center"/>
            <w:hideMark/>
          </w:tcPr>
          <w:p w14:paraId="1BF11B90" w14:textId="77777777" w:rsidR="00203BE5" w:rsidRPr="008A4C95" w:rsidRDefault="00203BE5" w:rsidP="00203BE5">
            <w:pPr>
              <w:spacing w:after="0" w:line="240" w:lineRule="auto"/>
              <w:jc w:val="center"/>
              <w:rPr>
                <w:ins w:id="5048" w:author="Direccion de Politicas y Gestion en Derechos Humanos 14" w:date="2023-12-18T11:57:00Z"/>
                <w:rFonts w:ascii="Calibri" w:eastAsia="Times New Roman" w:hAnsi="Calibri" w:cs="Calibri"/>
                <w:color w:val="000000"/>
                <w:kern w:val="0"/>
                <w:sz w:val="14"/>
                <w:szCs w:val="14"/>
                <w:lang w:eastAsia="es-PE"/>
                <w14:ligatures w14:val="none"/>
              </w:rPr>
            </w:pPr>
            <w:ins w:id="504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463" w:type="dxa"/>
            <w:shd w:val="clear" w:color="auto" w:fill="auto"/>
            <w:vAlign w:val="center"/>
          </w:tcPr>
          <w:p w14:paraId="0BBB1272" w14:textId="5506ABFE" w:rsidR="00203BE5" w:rsidRPr="00203BE5" w:rsidRDefault="00203BE5" w:rsidP="00203BE5">
            <w:pPr>
              <w:spacing w:after="0" w:line="240" w:lineRule="auto"/>
              <w:jc w:val="center"/>
              <w:rPr>
                <w:ins w:id="5050"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2.9</w:t>
            </w:r>
          </w:p>
        </w:tc>
        <w:tc>
          <w:tcPr>
            <w:tcW w:w="577" w:type="dxa"/>
            <w:shd w:val="clear" w:color="auto" w:fill="auto"/>
            <w:vAlign w:val="center"/>
          </w:tcPr>
          <w:p w14:paraId="22BF5C8F" w14:textId="7C0116AC" w:rsidR="00203BE5" w:rsidRPr="00203BE5" w:rsidRDefault="00203BE5" w:rsidP="00203BE5">
            <w:pPr>
              <w:spacing w:after="0" w:line="240" w:lineRule="auto"/>
              <w:jc w:val="center"/>
              <w:rPr>
                <w:ins w:id="5051"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11.6</w:t>
            </w:r>
          </w:p>
        </w:tc>
        <w:tc>
          <w:tcPr>
            <w:tcW w:w="674" w:type="dxa"/>
            <w:shd w:val="clear" w:color="auto" w:fill="auto"/>
            <w:vAlign w:val="center"/>
            <w:hideMark/>
          </w:tcPr>
          <w:p w14:paraId="224E95D2" w14:textId="77777777" w:rsidR="00203BE5" w:rsidRPr="008A4C95" w:rsidRDefault="00203BE5" w:rsidP="00203BE5">
            <w:pPr>
              <w:spacing w:after="0" w:line="240" w:lineRule="auto"/>
              <w:jc w:val="center"/>
              <w:rPr>
                <w:ins w:id="5052"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53"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404BDECB" w14:textId="77777777" w:rsidTr="00203BE5">
        <w:trPr>
          <w:trHeight w:val="113"/>
          <w:ins w:id="5054" w:author="Direccion de Politicas y Gestion en Derechos Humanos 14" w:date="2023-12-18T11:57:00Z"/>
        </w:trPr>
        <w:tc>
          <w:tcPr>
            <w:tcW w:w="1417" w:type="dxa"/>
            <w:vMerge/>
            <w:vAlign w:val="center"/>
            <w:hideMark/>
          </w:tcPr>
          <w:p w14:paraId="280C6436" w14:textId="77777777" w:rsidR="00203BE5" w:rsidRPr="008A4C95" w:rsidRDefault="00203BE5" w:rsidP="00203BE5">
            <w:pPr>
              <w:spacing w:after="0" w:line="240" w:lineRule="auto"/>
              <w:rPr>
                <w:ins w:id="5055"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7E6D3D6F" w14:textId="77777777" w:rsidR="00203BE5" w:rsidRPr="008A4C95" w:rsidRDefault="00203BE5" w:rsidP="00203BE5">
            <w:pPr>
              <w:spacing w:after="0" w:line="240" w:lineRule="auto"/>
              <w:jc w:val="center"/>
              <w:rPr>
                <w:ins w:id="5056" w:author="Direccion de Politicas y Gestion en Derechos Humanos 14" w:date="2023-12-18T11:57:00Z"/>
                <w:rFonts w:ascii="Calibri" w:eastAsia="Times New Roman" w:hAnsi="Calibri" w:cs="Calibri"/>
                <w:color w:val="000000"/>
                <w:kern w:val="0"/>
                <w:sz w:val="14"/>
                <w:szCs w:val="14"/>
                <w:lang w:eastAsia="es-PE"/>
                <w14:ligatures w14:val="none"/>
              </w:rPr>
            </w:pPr>
            <w:ins w:id="505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2.3</w:t>
              </w:r>
            </w:ins>
          </w:p>
        </w:tc>
        <w:tc>
          <w:tcPr>
            <w:tcW w:w="3539" w:type="dxa"/>
            <w:shd w:val="clear" w:color="auto" w:fill="auto"/>
            <w:vAlign w:val="center"/>
            <w:hideMark/>
          </w:tcPr>
          <w:p w14:paraId="3FDAD904" w14:textId="77777777" w:rsidR="00203BE5" w:rsidRPr="008A4C95" w:rsidRDefault="00203BE5" w:rsidP="00203BE5">
            <w:pPr>
              <w:spacing w:after="0" w:line="240" w:lineRule="auto"/>
              <w:rPr>
                <w:ins w:id="5058" w:author="Direccion de Politicas y Gestion en Derechos Humanos 14" w:date="2023-12-18T11:57:00Z"/>
                <w:rFonts w:ascii="Calibri" w:eastAsia="Times New Roman" w:hAnsi="Calibri" w:cs="Calibri"/>
                <w:color w:val="000000"/>
                <w:kern w:val="0"/>
                <w:sz w:val="14"/>
                <w:szCs w:val="14"/>
                <w:lang w:eastAsia="es-PE"/>
                <w14:ligatures w14:val="none"/>
              </w:rPr>
            </w:pPr>
            <w:ins w:id="505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 xml:space="preserve">Transversalizar el enfoque de derechos humanos en la gestión de los gobiernos regionales y locales </w:t>
              </w:r>
            </w:ins>
          </w:p>
        </w:tc>
        <w:tc>
          <w:tcPr>
            <w:tcW w:w="557" w:type="dxa"/>
            <w:shd w:val="clear" w:color="auto" w:fill="auto"/>
            <w:vAlign w:val="center"/>
            <w:hideMark/>
          </w:tcPr>
          <w:p w14:paraId="49C43483" w14:textId="77777777" w:rsidR="00203BE5" w:rsidRPr="008A4C95" w:rsidRDefault="00203BE5" w:rsidP="00203BE5">
            <w:pPr>
              <w:spacing w:after="0" w:line="240" w:lineRule="auto"/>
              <w:jc w:val="center"/>
              <w:rPr>
                <w:ins w:id="5060" w:author="Direccion de Politicas y Gestion en Derechos Humanos 14" w:date="2023-12-18T11:57:00Z"/>
                <w:rFonts w:ascii="Calibri" w:eastAsia="Times New Roman" w:hAnsi="Calibri" w:cs="Calibri"/>
                <w:color w:val="000000"/>
                <w:kern w:val="0"/>
                <w:sz w:val="14"/>
                <w:szCs w:val="14"/>
                <w:lang w:eastAsia="es-PE"/>
                <w14:ligatures w14:val="none"/>
              </w:rPr>
            </w:pPr>
            <w:ins w:id="506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0" w:type="dxa"/>
            <w:shd w:val="clear" w:color="auto" w:fill="auto"/>
            <w:vAlign w:val="center"/>
            <w:hideMark/>
          </w:tcPr>
          <w:p w14:paraId="071F5910" w14:textId="77777777" w:rsidR="00203BE5" w:rsidRPr="008A4C95" w:rsidRDefault="00203BE5" w:rsidP="00203BE5">
            <w:pPr>
              <w:spacing w:after="0" w:line="240" w:lineRule="auto"/>
              <w:jc w:val="center"/>
              <w:rPr>
                <w:ins w:id="5062" w:author="Direccion de Politicas y Gestion en Derechos Humanos 14" w:date="2023-12-18T11:57:00Z"/>
                <w:rFonts w:ascii="Calibri" w:eastAsia="Times New Roman" w:hAnsi="Calibri" w:cs="Calibri"/>
                <w:color w:val="000000"/>
                <w:kern w:val="0"/>
                <w:sz w:val="14"/>
                <w:szCs w:val="14"/>
                <w:lang w:eastAsia="es-PE"/>
                <w14:ligatures w14:val="none"/>
              </w:rPr>
            </w:pPr>
            <w:ins w:id="506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534" w:type="dxa"/>
            <w:shd w:val="clear" w:color="auto" w:fill="auto"/>
            <w:vAlign w:val="center"/>
            <w:hideMark/>
          </w:tcPr>
          <w:p w14:paraId="58A87BA0" w14:textId="77777777" w:rsidR="00203BE5" w:rsidRPr="008A4C95" w:rsidRDefault="00203BE5" w:rsidP="00203BE5">
            <w:pPr>
              <w:spacing w:after="0" w:line="240" w:lineRule="auto"/>
              <w:jc w:val="center"/>
              <w:rPr>
                <w:ins w:id="5064" w:author="Direccion de Politicas y Gestion en Derechos Humanos 14" w:date="2023-12-18T11:57:00Z"/>
                <w:rFonts w:ascii="Calibri" w:eastAsia="Times New Roman" w:hAnsi="Calibri" w:cs="Calibri"/>
                <w:color w:val="000000"/>
                <w:kern w:val="0"/>
                <w:sz w:val="14"/>
                <w:szCs w:val="14"/>
                <w:lang w:eastAsia="es-PE"/>
                <w14:ligatures w14:val="none"/>
              </w:rPr>
            </w:pPr>
            <w:ins w:id="506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1.9</w:t>
              </w:r>
            </w:ins>
          </w:p>
        </w:tc>
        <w:tc>
          <w:tcPr>
            <w:tcW w:w="463" w:type="dxa"/>
            <w:shd w:val="clear" w:color="auto" w:fill="auto"/>
            <w:vAlign w:val="center"/>
          </w:tcPr>
          <w:p w14:paraId="529B8789" w14:textId="50CFB7CC" w:rsidR="00203BE5" w:rsidRPr="00203BE5" w:rsidRDefault="00203BE5" w:rsidP="00203BE5">
            <w:pPr>
              <w:spacing w:after="0" w:line="240" w:lineRule="auto"/>
              <w:jc w:val="center"/>
              <w:rPr>
                <w:ins w:id="5066"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1.9</w:t>
            </w:r>
          </w:p>
        </w:tc>
        <w:tc>
          <w:tcPr>
            <w:tcW w:w="577" w:type="dxa"/>
            <w:shd w:val="clear" w:color="auto" w:fill="auto"/>
            <w:vAlign w:val="center"/>
          </w:tcPr>
          <w:p w14:paraId="33AB6784" w14:textId="4BCAFBEE" w:rsidR="00203BE5" w:rsidRPr="00203BE5" w:rsidRDefault="00203BE5" w:rsidP="00203BE5">
            <w:pPr>
              <w:spacing w:after="0" w:line="240" w:lineRule="auto"/>
              <w:jc w:val="center"/>
              <w:rPr>
                <w:ins w:id="5067"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8.0</w:t>
            </w:r>
          </w:p>
        </w:tc>
        <w:tc>
          <w:tcPr>
            <w:tcW w:w="674" w:type="dxa"/>
            <w:shd w:val="clear" w:color="auto" w:fill="auto"/>
            <w:vAlign w:val="center"/>
            <w:hideMark/>
          </w:tcPr>
          <w:p w14:paraId="51AEF723" w14:textId="77777777" w:rsidR="00203BE5" w:rsidRPr="008A4C95" w:rsidRDefault="00203BE5" w:rsidP="00203BE5">
            <w:pPr>
              <w:spacing w:after="0" w:line="240" w:lineRule="auto"/>
              <w:jc w:val="center"/>
              <w:rPr>
                <w:ins w:id="5068"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69"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4BF30100" w14:textId="77777777" w:rsidTr="00203BE5">
        <w:trPr>
          <w:trHeight w:val="113"/>
          <w:ins w:id="5070" w:author="Direccion de Politicas y Gestion en Derechos Humanos 14" w:date="2023-12-18T11:57:00Z"/>
        </w:trPr>
        <w:tc>
          <w:tcPr>
            <w:tcW w:w="1417" w:type="dxa"/>
            <w:vMerge w:val="restart"/>
            <w:shd w:val="clear" w:color="000000" w:fill="D9E1F2"/>
            <w:vAlign w:val="center"/>
            <w:hideMark/>
          </w:tcPr>
          <w:p w14:paraId="39AEECDC" w14:textId="77777777" w:rsidR="00203BE5" w:rsidRPr="008A4C95" w:rsidRDefault="00203BE5" w:rsidP="00203BE5">
            <w:pPr>
              <w:spacing w:after="0" w:line="240" w:lineRule="auto"/>
              <w:jc w:val="center"/>
              <w:rPr>
                <w:ins w:id="5071" w:author="Direccion de Politicas y Gestion en Derechos Humanos 14" w:date="2023-12-18T11:57:00Z"/>
                <w:rFonts w:ascii="Calibri" w:eastAsia="Times New Roman" w:hAnsi="Calibri" w:cs="Calibri"/>
                <w:color w:val="000000"/>
                <w:kern w:val="0"/>
                <w:sz w:val="14"/>
                <w:szCs w:val="14"/>
                <w:lang w:eastAsia="es-PE"/>
                <w14:ligatures w14:val="none"/>
              </w:rPr>
            </w:pPr>
            <w:ins w:id="5072" w:author="Direccion de Politicas y Gestion en Derechos Humanos 14" w:date="2023-12-18T11:57:00Z">
              <w:r>
                <w:rPr>
                  <w:rFonts w:ascii="Calibri" w:eastAsia="Times New Roman" w:hAnsi="Calibri" w:cs="Calibri"/>
                  <w:color w:val="000000"/>
                  <w:kern w:val="0"/>
                  <w:sz w:val="14"/>
                  <w:szCs w:val="14"/>
                  <w:lang w:eastAsia="es-PE"/>
                  <w14:ligatures w14:val="none"/>
                </w:rPr>
                <w:t xml:space="preserve">CD3. </w:t>
              </w:r>
              <w:r w:rsidRPr="008A4C95">
                <w:rPr>
                  <w:rFonts w:ascii="Calibri" w:eastAsia="Times New Roman" w:hAnsi="Calibri" w:cs="Calibri"/>
                  <w:color w:val="000000"/>
                  <w:kern w:val="0"/>
                  <w:sz w:val="14"/>
                  <w:szCs w:val="14"/>
                  <w:lang w:eastAsia="es-PE"/>
                  <w14:ligatures w14:val="none"/>
                </w:rPr>
                <w:t>Persistencia de estereotipos, prejuicios, estigmas y actitudes negativas</w:t>
              </w:r>
            </w:ins>
          </w:p>
        </w:tc>
        <w:tc>
          <w:tcPr>
            <w:tcW w:w="620" w:type="dxa"/>
            <w:shd w:val="clear" w:color="000000" w:fill="D9E1F2"/>
            <w:vAlign w:val="center"/>
            <w:hideMark/>
          </w:tcPr>
          <w:p w14:paraId="06C188F8" w14:textId="77777777" w:rsidR="00203BE5" w:rsidRPr="008A4C95" w:rsidRDefault="00203BE5" w:rsidP="00203BE5">
            <w:pPr>
              <w:spacing w:after="0" w:line="240" w:lineRule="auto"/>
              <w:jc w:val="center"/>
              <w:rPr>
                <w:ins w:id="5073" w:author="Direccion de Politicas y Gestion en Derechos Humanos 14" w:date="2023-12-18T11:57:00Z"/>
                <w:rFonts w:ascii="Calibri" w:eastAsia="Times New Roman" w:hAnsi="Calibri" w:cs="Calibri"/>
                <w:color w:val="000000"/>
                <w:kern w:val="0"/>
                <w:sz w:val="14"/>
                <w:szCs w:val="14"/>
                <w:lang w:eastAsia="es-PE"/>
                <w14:ligatures w14:val="none"/>
              </w:rPr>
            </w:pPr>
            <w:ins w:id="507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3.1</w:t>
              </w:r>
            </w:ins>
          </w:p>
        </w:tc>
        <w:tc>
          <w:tcPr>
            <w:tcW w:w="3539" w:type="dxa"/>
            <w:shd w:val="clear" w:color="000000" w:fill="D9E1F2"/>
            <w:vAlign w:val="center"/>
            <w:hideMark/>
          </w:tcPr>
          <w:p w14:paraId="49B04BCA" w14:textId="77777777" w:rsidR="00203BE5" w:rsidRPr="008A4C95" w:rsidRDefault="00203BE5" w:rsidP="00203BE5">
            <w:pPr>
              <w:spacing w:after="0" w:line="240" w:lineRule="auto"/>
              <w:rPr>
                <w:ins w:id="5075" w:author="Direccion de Politicas y Gestion en Derechos Humanos 14" w:date="2023-12-18T11:57:00Z"/>
                <w:rFonts w:ascii="Calibri" w:eastAsia="Times New Roman" w:hAnsi="Calibri" w:cs="Calibri"/>
                <w:color w:val="000000"/>
                <w:kern w:val="0"/>
                <w:sz w:val="14"/>
                <w:szCs w:val="14"/>
                <w:lang w:eastAsia="es-PE"/>
                <w14:ligatures w14:val="none"/>
              </w:rPr>
            </w:pPr>
            <w:ins w:id="507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Transversalizar los enfoques interseccionales en el currículo nacional del sistema educativo de educación básica.</w:t>
              </w:r>
            </w:ins>
          </w:p>
        </w:tc>
        <w:tc>
          <w:tcPr>
            <w:tcW w:w="557" w:type="dxa"/>
            <w:shd w:val="clear" w:color="000000" w:fill="D9E1F2"/>
            <w:vAlign w:val="center"/>
            <w:hideMark/>
          </w:tcPr>
          <w:p w14:paraId="0B5858FB" w14:textId="77777777" w:rsidR="00203BE5" w:rsidRPr="008A4C95" w:rsidRDefault="00203BE5" w:rsidP="00203BE5">
            <w:pPr>
              <w:spacing w:after="0" w:line="240" w:lineRule="auto"/>
              <w:jc w:val="center"/>
              <w:rPr>
                <w:ins w:id="5077" w:author="Direccion de Politicas y Gestion en Derechos Humanos 14" w:date="2023-12-18T11:57:00Z"/>
                <w:rFonts w:ascii="Calibri" w:eastAsia="Times New Roman" w:hAnsi="Calibri" w:cs="Calibri"/>
                <w:color w:val="000000"/>
                <w:kern w:val="0"/>
                <w:sz w:val="14"/>
                <w:szCs w:val="14"/>
                <w:lang w:eastAsia="es-PE"/>
                <w14:ligatures w14:val="none"/>
              </w:rPr>
            </w:pPr>
            <w:ins w:id="507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2.0</w:t>
              </w:r>
            </w:ins>
          </w:p>
        </w:tc>
        <w:tc>
          <w:tcPr>
            <w:tcW w:w="460" w:type="dxa"/>
            <w:shd w:val="clear" w:color="000000" w:fill="D9E1F2"/>
            <w:vAlign w:val="center"/>
            <w:hideMark/>
          </w:tcPr>
          <w:p w14:paraId="575A4B6E" w14:textId="77777777" w:rsidR="00203BE5" w:rsidRPr="008A4C95" w:rsidRDefault="00203BE5" w:rsidP="00203BE5">
            <w:pPr>
              <w:spacing w:after="0" w:line="240" w:lineRule="auto"/>
              <w:jc w:val="center"/>
              <w:rPr>
                <w:ins w:id="5079" w:author="Direccion de Politicas y Gestion en Derechos Humanos 14" w:date="2023-12-18T11:57:00Z"/>
                <w:rFonts w:ascii="Calibri" w:eastAsia="Times New Roman" w:hAnsi="Calibri" w:cs="Calibri"/>
                <w:color w:val="000000"/>
                <w:kern w:val="0"/>
                <w:sz w:val="14"/>
                <w:szCs w:val="14"/>
                <w:lang w:eastAsia="es-PE"/>
                <w14:ligatures w14:val="none"/>
              </w:rPr>
            </w:pPr>
            <w:ins w:id="508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2.7</w:t>
              </w:r>
            </w:ins>
          </w:p>
        </w:tc>
        <w:tc>
          <w:tcPr>
            <w:tcW w:w="534" w:type="dxa"/>
            <w:shd w:val="clear" w:color="000000" w:fill="D9E1F2"/>
            <w:vAlign w:val="center"/>
            <w:hideMark/>
          </w:tcPr>
          <w:p w14:paraId="3E0CA848" w14:textId="77777777" w:rsidR="00203BE5" w:rsidRPr="008A4C95" w:rsidRDefault="00203BE5" w:rsidP="00203BE5">
            <w:pPr>
              <w:spacing w:after="0" w:line="240" w:lineRule="auto"/>
              <w:jc w:val="center"/>
              <w:rPr>
                <w:ins w:id="5081" w:author="Direccion de Politicas y Gestion en Derechos Humanos 14" w:date="2023-12-18T11:57:00Z"/>
                <w:rFonts w:ascii="Calibri" w:eastAsia="Times New Roman" w:hAnsi="Calibri" w:cs="Calibri"/>
                <w:color w:val="000000"/>
                <w:kern w:val="0"/>
                <w:sz w:val="14"/>
                <w:szCs w:val="14"/>
                <w:lang w:eastAsia="es-PE"/>
                <w14:ligatures w14:val="none"/>
              </w:rPr>
            </w:pPr>
            <w:ins w:id="508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000000" w:fill="D9E1F2"/>
            <w:vAlign w:val="center"/>
          </w:tcPr>
          <w:p w14:paraId="06A0AC86" w14:textId="452FA5BD" w:rsidR="00203BE5" w:rsidRPr="00203BE5" w:rsidRDefault="00203BE5" w:rsidP="00203BE5">
            <w:pPr>
              <w:spacing w:after="0" w:line="240" w:lineRule="auto"/>
              <w:jc w:val="center"/>
              <w:rPr>
                <w:ins w:id="5083"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2.4</w:t>
            </w:r>
          </w:p>
        </w:tc>
        <w:tc>
          <w:tcPr>
            <w:tcW w:w="577" w:type="dxa"/>
            <w:shd w:val="clear" w:color="000000" w:fill="D9E1F2"/>
            <w:vAlign w:val="center"/>
          </w:tcPr>
          <w:p w14:paraId="5D074667" w14:textId="4FF61A0D" w:rsidR="00203BE5" w:rsidRPr="00203BE5" w:rsidRDefault="00203BE5" w:rsidP="00203BE5">
            <w:pPr>
              <w:spacing w:after="0" w:line="240" w:lineRule="auto"/>
              <w:jc w:val="center"/>
              <w:rPr>
                <w:ins w:id="5084"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000000" w:fill="D9E1F2"/>
            <w:vAlign w:val="center"/>
            <w:hideMark/>
          </w:tcPr>
          <w:p w14:paraId="7B24C052" w14:textId="77777777" w:rsidR="00203BE5" w:rsidRPr="008A4C95" w:rsidRDefault="00203BE5" w:rsidP="00203BE5">
            <w:pPr>
              <w:spacing w:after="0" w:line="240" w:lineRule="auto"/>
              <w:jc w:val="center"/>
              <w:rPr>
                <w:ins w:id="5085"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086"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7A6891C0" w14:textId="77777777" w:rsidTr="00203BE5">
        <w:trPr>
          <w:trHeight w:val="113"/>
          <w:ins w:id="5087" w:author="Direccion de Politicas y Gestion en Derechos Humanos 14" w:date="2023-12-18T11:57:00Z"/>
        </w:trPr>
        <w:tc>
          <w:tcPr>
            <w:tcW w:w="1417" w:type="dxa"/>
            <w:vMerge/>
            <w:vAlign w:val="center"/>
            <w:hideMark/>
          </w:tcPr>
          <w:p w14:paraId="447A368A" w14:textId="77777777" w:rsidR="00203BE5" w:rsidRPr="008A4C95" w:rsidRDefault="00203BE5" w:rsidP="00203BE5">
            <w:pPr>
              <w:spacing w:after="0" w:line="240" w:lineRule="auto"/>
              <w:rPr>
                <w:ins w:id="5088"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1F8B284C" w14:textId="77777777" w:rsidR="00203BE5" w:rsidRPr="008A4C95" w:rsidRDefault="00203BE5" w:rsidP="00203BE5">
            <w:pPr>
              <w:spacing w:after="0" w:line="240" w:lineRule="auto"/>
              <w:jc w:val="center"/>
              <w:rPr>
                <w:ins w:id="5089" w:author="Direccion de Politicas y Gestion en Derechos Humanos 14" w:date="2023-12-18T11:57:00Z"/>
                <w:rFonts w:ascii="Calibri" w:eastAsia="Times New Roman" w:hAnsi="Calibri" w:cs="Calibri"/>
                <w:color w:val="000000"/>
                <w:kern w:val="0"/>
                <w:sz w:val="14"/>
                <w:szCs w:val="14"/>
                <w:lang w:eastAsia="es-PE"/>
                <w14:ligatures w14:val="none"/>
              </w:rPr>
            </w:pPr>
            <w:ins w:id="509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3.2</w:t>
              </w:r>
            </w:ins>
          </w:p>
        </w:tc>
        <w:tc>
          <w:tcPr>
            <w:tcW w:w="3539" w:type="dxa"/>
            <w:shd w:val="clear" w:color="000000" w:fill="D9E1F2"/>
            <w:vAlign w:val="center"/>
            <w:hideMark/>
          </w:tcPr>
          <w:p w14:paraId="3895AF1F" w14:textId="77777777" w:rsidR="00203BE5" w:rsidRPr="008A4C95" w:rsidRDefault="00203BE5" w:rsidP="00203BE5">
            <w:pPr>
              <w:spacing w:after="0" w:line="240" w:lineRule="auto"/>
              <w:rPr>
                <w:ins w:id="5091" w:author="Direccion de Politicas y Gestion en Derechos Humanos 14" w:date="2023-12-18T11:57:00Z"/>
                <w:rFonts w:ascii="Calibri" w:eastAsia="Times New Roman" w:hAnsi="Calibri" w:cs="Calibri"/>
                <w:color w:val="000000"/>
                <w:kern w:val="0"/>
                <w:sz w:val="14"/>
                <w:szCs w:val="14"/>
                <w:lang w:eastAsia="es-PE"/>
                <w14:ligatures w14:val="none"/>
              </w:rPr>
            </w:pPr>
            <w:ins w:id="509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Fortalecer, visibilizar y ampliar la cobertura de las entidades encargadas de combatir la discriminación (CONACOD, Alerta Contra el Racismo, etc.), garantizando que todas las víctimas de discriminación tengan acceso a mecanismos efectivos que protejan sus derechos.</w:t>
              </w:r>
            </w:ins>
          </w:p>
        </w:tc>
        <w:tc>
          <w:tcPr>
            <w:tcW w:w="557" w:type="dxa"/>
            <w:shd w:val="clear" w:color="000000" w:fill="D9E1F2"/>
            <w:vAlign w:val="center"/>
            <w:hideMark/>
          </w:tcPr>
          <w:p w14:paraId="616C04FD" w14:textId="77777777" w:rsidR="00203BE5" w:rsidRPr="008A4C95" w:rsidRDefault="00203BE5" w:rsidP="00203BE5">
            <w:pPr>
              <w:spacing w:after="0" w:line="240" w:lineRule="auto"/>
              <w:jc w:val="center"/>
              <w:rPr>
                <w:ins w:id="5093" w:author="Direccion de Politicas y Gestion en Derechos Humanos 14" w:date="2023-12-18T11:57:00Z"/>
                <w:rFonts w:ascii="Calibri" w:eastAsia="Times New Roman" w:hAnsi="Calibri" w:cs="Calibri"/>
                <w:color w:val="000000"/>
                <w:kern w:val="0"/>
                <w:sz w:val="14"/>
                <w:szCs w:val="14"/>
                <w:lang w:eastAsia="es-PE"/>
                <w14:ligatures w14:val="none"/>
              </w:rPr>
            </w:pPr>
            <w:ins w:id="509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3.4</w:t>
              </w:r>
            </w:ins>
          </w:p>
        </w:tc>
        <w:tc>
          <w:tcPr>
            <w:tcW w:w="460" w:type="dxa"/>
            <w:shd w:val="clear" w:color="000000" w:fill="D9E1F2"/>
            <w:vAlign w:val="center"/>
            <w:hideMark/>
          </w:tcPr>
          <w:p w14:paraId="080837C1" w14:textId="77777777" w:rsidR="00203BE5" w:rsidRPr="008A4C95" w:rsidRDefault="00203BE5" w:rsidP="00203BE5">
            <w:pPr>
              <w:spacing w:after="0" w:line="240" w:lineRule="auto"/>
              <w:jc w:val="center"/>
              <w:rPr>
                <w:ins w:id="5095" w:author="Direccion de Politicas y Gestion en Derechos Humanos 14" w:date="2023-12-18T11:57:00Z"/>
                <w:rFonts w:ascii="Calibri" w:eastAsia="Times New Roman" w:hAnsi="Calibri" w:cs="Calibri"/>
                <w:color w:val="000000"/>
                <w:kern w:val="0"/>
                <w:sz w:val="14"/>
                <w:szCs w:val="14"/>
                <w:lang w:eastAsia="es-PE"/>
                <w14:ligatures w14:val="none"/>
              </w:rPr>
            </w:pPr>
            <w:ins w:id="509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534" w:type="dxa"/>
            <w:shd w:val="clear" w:color="000000" w:fill="D9E1F2"/>
            <w:vAlign w:val="center"/>
            <w:hideMark/>
          </w:tcPr>
          <w:p w14:paraId="3E4F926C" w14:textId="77777777" w:rsidR="00203BE5" w:rsidRPr="008A4C95" w:rsidRDefault="00203BE5" w:rsidP="00203BE5">
            <w:pPr>
              <w:spacing w:after="0" w:line="240" w:lineRule="auto"/>
              <w:jc w:val="center"/>
              <w:rPr>
                <w:ins w:id="5097" w:author="Direccion de Politicas y Gestion en Derechos Humanos 14" w:date="2023-12-18T11:57:00Z"/>
                <w:rFonts w:ascii="Calibri" w:eastAsia="Times New Roman" w:hAnsi="Calibri" w:cs="Calibri"/>
                <w:color w:val="000000"/>
                <w:kern w:val="0"/>
                <w:sz w:val="14"/>
                <w:szCs w:val="14"/>
                <w:lang w:eastAsia="es-PE"/>
                <w14:ligatures w14:val="none"/>
              </w:rPr>
            </w:pPr>
            <w:ins w:id="509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3" w:type="dxa"/>
            <w:shd w:val="clear" w:color="000000" w:fill="D9E1F2"/>
            <w:vAlign w:val="center"/>
          </w:tcPr>
          <w:p w14:paraId="0DB112A1" w14:textId="2F524F1F" w:rsidR="00203BE5" w:rsidRPr="00203BE5" w:rsidRDefault="00203BE5" w:rsidP="00203BE5">
            <w:pPr>
              <w:spacing w:after="0" w:line="240" w:lineRule="auto"/>
              <w:jc w:val="center"/>
              <w:rPr>
                <w:ins w:id="5099"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000000" w:fill="D9E1F2"/>
            <w:vAlign w:val="center"/>
          </w:tcPr>
          <w:p w14:paraId="5D245259" w14:textId="03B22F68" w:rsidR="00203BE5" w:rsidRPr="00203BE5" w:rsidRDefault="00203BE5" w:rsidP="00203BE5">
            <w:pPr>
              <w:spacing w:after="0" w:line="240" w:lineRule="auto"/>
              <w:jc w:val="center"/>
              <w:rPr>
                <w:ins w:id="5100"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11.1</w:t>
            </w:r>
          </w:p>
        </w:tc>
        <w:tc>
          <w:tcPr>
            <w:tcW w:w="674" w:type="dxa"/>
            <w:shd w:val="clear" w:color="000000" w:fill="D9E1F2"/>
            <w:vAlign w:val="center"/>
            <w:hideMark/>
          </w:tcPr>
          <w:p w14:paraId="55781272" w14:textId="77777777" w:rsidR="00203BE5" w:rsidRPr="008A4C95" w:rsidRDefault="00203BE5" w:rsidP="00203BE5">
            <w:pPr>
              <w:spacing w:after="0" w:line="240" w:lineRule="auto"/>
              <w:jc w:val="center"/>
              <w:rPr>
                <w:ins w:id="5101"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02"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5D21504D" w14:textId="77777777" w:rsidTr="00203BE5">
        <w:trPr>
          <w:trHeight w:val="113"/>
          <w:ins w:id="5103" w:author="Direccion de Politicas y Gestion en Derechos Humanos 14" w:date="2023-12-18T11:57:00Z"/>
        </w:trPr>
        <w:tc>
          <w:tcPr>
            <w:tcW w:w="1417" w:type="dxa"/>
            <w:vMerge/>
            <w:vAlign w:val="center"/>
            <w:hideMark/>
          </w:tcPr>
          <w:p w14:paraId="18AC7A00" w14:textId="77777777" w:rsidR="00203BE5" w:rsidRPr="008A4C95" w:rsidRDefault="00203BE5" w:rsidP="00203BE5">
            <w:pPr>
              <w:spacing w:after="0" w:line="240" w:lineRule="auto"/>
              <w:rPr>
                <w:ins w:id="5104"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2BD1003B" w14:textId="77777777" w:rsidR="00203BE5" w:rsidRPr="008A4C95" w:rsidRDefault="00203BE5" w:rsidP="00203BE5">
            <w:pPr>
              <w:spacing w:after="0" w:line="240" w:lineRule="auto"/>
              <w:jc w:val="center"/>
              <w:rPr>
                <w:ins w:id="5105" w:author="Direccion de Politicas y Gestion en Derechos Humanos 14" w:date="2023-12-18T11:57:00Z"/>
                <w:rFonts w:ascii="Calibri" w:eastAsia="Times New Roman" w:hAnsi="Calibri" w:cs="Calibri"/>
                <w:color w:val="000000"/>
                <w:kern w:val="0"/>
                <w:sz w:val="14"/>
                <w:szCs w:val="14"/>
                <w:lang w:eastAsia="es-PE"/>
                <w14:ligatures w14:val="none"/>
              </w:rPr>
            </w:pPr>
            <w:ins w:id="510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3.3</w:t>
              </w:r>
            </w:ins>
          </w:p>
        </w:tc>
        <w:tc>
          <w:tcPr>
            <w:tcW w:w="3539" w:type="dxa"/>
            <w:shd w:val="clear" w:color="000000" w:fill="D9E1F2"/>
            <w:vAlign w:val="center"/>
            <w:hideMark/>
          </w:tcPr>
          <w:p w14:paraId="0C02B40C" w14:textId="77777777" w:rsidR="00203BE5" w:rsidRPr="008A4C95" w:rsidRDefault="00203BE5" w:rsidP="00203BE5">
            <w:pPr>
              <w:spacing w:after="0" w:line="240" w:lineRule="auto"/>
              <w:rPr>
                <w:ins w:id="5107" w:author="Direccion de Politicas y Gestion en Derechos Humanos 14" w:date="2023-12-18T11:57:00Z"/>
                <w:rFonts w:ascii="Calibri" w:eastAsia="Times New Roman" w:hAnsi="Calibri" w:cs="Calibri"/>
                <w:color w:val="000000"/>
                <w:kern w:val="0"/>
                <w:sz w:val="14"/>
                <w:szCs w:val="14"/>
                <w:lang w:eastAsia="es-PE"/>
                <w14:ligatures w14:val="none"/>
              </w:rPr>
            </w:pPr>
            <w:ins w:id="510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 xml:space="preserve">Generar un marco de incentivos para las personas jurídicas con la finalidad de que incorporen los principios rectores de empresas y derechos humanos en sus actividades </w:t>
              </w:r>
            </w:ins>
          </w:p>
        </w:tc>
        <w:tc>
          <w:tcPr>
            <w:tcW w:w="557" w:type="dxa"/>
            <w:shd w:val="clear" w:color="000000" w:fill="D9E1F2"/>
            <w:vAlign w:val="center"/>
            <w:hideMark/>
          </w:tcPr>
          <w:p w14:paraId="5EC1F751" w14:textId="77777777" w:rsidR="00203BE5" w:rsidRPr="008A4C95" w:rsidRDefault="00203BE5" w:rsidP="00203BE5">
            <w:pPr>
              <w:spacing w:after="0" w:line="240" w:lineRule="auto"/>
              <w:jc w:val="center"/>
              <w:rPr>
                <w:ins w:id="5109" w:author="Direccion de Politicas y Gestion en Derechos Humanos 14" w:date="2023-12-18T11:57:00Z"/>
                <w:rFonts w:ascii="Calibri" w:eastAsia="Times New Roman" w:hAnsi="Calibri" w:cs="Calibri"/>
                <w:color w:val="000000"/>
                <w:kern w:val="0"/>
                <w:sz w:val="14"/>
                <w:szCs w:val="14"/>
                <w:lang w:eastAsia="es-PE"/>
                <w14:ligatures w14:val="none"/>
              </w:rPr>
            </w:pPr>
            <w:ins w:id="511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3.4</w:t>
              </w:r>
            </w:ins>
          </w:p>
        </w:tc>
        <w:tc>
          <w:tcPr>
            <w:tcW w:w="460" w:type="dxa"/>
            <w:shd w:val="clear" w:color="000000" w:fill="D9E1F2"/>
            <w:vAlign w:val="center"/>
            <w:hideMark/>
          </w:tcPr>
          <w:p w14:paraId="5239B8CA" w14:textId="77777777" w:rsidR="00203BE5" w:rsidRPr="008A4C95" w:rsidRDefault="00203BE5" w:rsidP="00203BE5">
            <w:pPr>
              <w:spacing w:after="0" w:line="240" w:lineRule="auto"/>
              <w:jc w:val="center"/>
              <w:rPr>
                <w:ins w:id="5111" w:author="Direccion de Politicas y Gestion en Derechos Humanos 14" w:date="2023-12-18T11:57:00Z"/>
                <w:rFonts w:ascii="Calibri" w:eastAsia="Times New Roman" w:hAnsi="Calibri" w:cs="Calibri"/>
                <w:color w:val="000000"/>
                <w:kern w:val="0"/>
                <w:sz w:val="14"/>
                <w:szCs w:val="14"/>
                <w:lang w:eastAsia="es-PE"/>
                <w14:ligatures w14:val="none"/>
              </w:rPr>
            </w:pPr>
            <w:ins w:id="511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2.9</w:t>
              </w:r>
            </w:ins>
          </w:p>
        </w:tc>
        <w:tc>
          <w:tcPr>
            <w:tcW w:w="534" w:type="dxa"/>
            <w:shd w:val="clear" w:color="000000" w:fill="D9E1F2"/>
            <w:vAlign w:val="center"/>
            <w:hideMark/>
          </w:tcPr>
          <w:p w14:paraId="0B72F979" w14:textId="77777777" w:rsidR="00203BE5" w:rsidRPr="008A4C95" w:rsidRDefault="00203BE5" w:rsidP="00203BE5">
            <w:pPr>
              <w:spacing w:after="0" w:line="240" w:lineRule="auto"/>
              <w:jc w:val="center"/>
              <w:rPr>
                <w:ins w:id="5113" w:author="Direccion de Politicas y Gestion en Derechos Humanos 14" w:date="2023-12-18T11:57:00Z"/>
                <w:rFonts w:ascii="Calibri" w:eastAsia="Times New Roman" w:hAnsi="Calibri" w:cs="Calibri"/>
                <w:color w:val="000000"/>
                <w:kern w:val="0"/>
                <w:sz w:val="14"/>
                <w:szCs w:val="14"/>
                <w:lang w:eastAsia="es-PE"/>
                <w14:ligatures w14:val="none"/>
              </w:rPr>
            </w:pPr>
            <w:ins w:id="511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000000" w:fill="D9E1F2"/>
            <w:vAlign w:val="center"/>
          </w:tcPr>
          <w:p w14:paraId="54D95380" w14:textId="65D165C5" w:rsidR="00203BE5" w:rsidRPr="00203BE5" w:rsidRDefault="00203BE5" w:rsidP="00203BE5">
            <w:pPr>
              <w:spacing w:after="0" w:line="240" w:lineRule="auto"/>
              <w:jc w:val="center"/>
              <w:rPr>
                <w:ins w:id="5115"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000000" w:fill="D9E1F2"/>
            <w:vAlign w:val="center"/>
          </w:tcPr>
          <w:p w14:paraId="30652659" w14:textId="2D3A313A" w:rsidR="00203BE5" w:rsidRPr="00203BE5" w:rsidRDefault="00203BE5" w:rsidP="00203BE5">
            <w:pPr>
              <w:spacing w:after="0" w:line="240" w:lineRule="auto"/>
              <w:jc w:val="center"/>
              <w:rPr>
                <w:ins w:id="5116"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10.9</w:t>
            </w:r>
          </w:p>
        </w:tc>
        <w:tc>
          <w:tcPr>
            <w:tcW w:w="674" w:type="dxa"/>
            <w:shd w:val="clear" w:color="000000" w:fill="D9E1F2"/>
            <w:vAlign w:val="center"/>
            <w:hideMark/>
          </w:tcPr>
          <w:p w14:paraId="337CFDCC" w14:textId="77777777" w:rsidR="00203BE5" w:rsidRPr="008A4C95" w:rsidRDefault="00203BE5" w:rsidP="00203BE5">
            <w:pPr>
              <w:spacing w:after="0" w:line="240" w:lineRule="auto"/>
              <w:jc w:val="center"/>
              <w:rPr>
                <w:ins w:id="5117"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18"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53400DA2" w14:textId="77777777" w:rsidTr="00203BE5">
        <w:trPr>
          <w:trHeight w:val="113"/>
          <w:ins w:id="5119" w:author="Direccion de Politicas y Gestion en Derechos Humanos 14" w:date="2023-12-18T11:57:00Z"/>
        </w:trPr>
        <w:tc>
          <w:tcPr>
            <w:tcW w:w="1417" w:type="dxa"/>
            <w:vMerge/>
            <w:vAlign w:val="center"/>
            <w:hideMark/>
          </w:tcPr>
          <w:p w14:paraId="621287F7" w14:textId="77777777" w:rsidR="00203BE5" w:rsidRPr="008A4C95" w:rsidRDefault="00203BE5" w:rsidP="00203BE5">
            <w:pPr>
              <w:spacing w:after="0" w:line="240" w:lineRule="auto"/>
              <w:rPr>
                <w:ins w:id="5120"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000000" w:fill="D9E1F2"/>
            <w:vAlign w:val="center"/>
            <w:hideMark/>
          </w:tcPr>
          <w:p w14:paraId="7BF70171" w14:textId="77777777" w:rsidR="00203BE5" w:rsidRPr="008A4C95" w:rsidRDefault="00203BE5" w:rsidP="00203BE5">
            <w:pPr>
              <w:spacing w:after="0" w:line="240" w:lineRule="auto"/>
              <w:jc w:val="center"/>
              <w:rPr>
                <w:ins w:id="5121" w:author="Direccion de Politicas y Gestion en Derechos Humanos 14" w:date="2023-12-18T11:57:00Z"/>
                <w:rFonts w:ascii="Calibri" w:eastAsia="Times New Roman" w:hAnsi="Calibri" w:cs="Calibri"/>
                <w:color w:val="000000"/>
                <w:kern w:val="0"/>
                <w:sz w:val="14"/>
                <w:szCs w:val="14"/>
                <w:lang w:eastAsia="es-PE"/>
                <w14:ligatures w14:val="none"/>
              </w:rPr>
            </w:pPr>
            <w:ins w:id="5122"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3.4</w:t>
              </w:r>
            </w:ins>
          </w:p>
        </w:tc>
        <w:tc>
          <w:tcPr>
            <w:tcW w:w="3539" w:type="dxa"/>
            <w:shd w:val="clear" w:color="000000" w:fill="D9E1F2"/>
            <w:vAlign w:val="center"/>
            <w:hideMark/>
          </w:tcPr>
          <w:p w14:paraId="4DFF4FC6" w14:textId="77777777" w:rsidR="00203BE5" w:rsidRPr="008A4C95" w:rsidRDefault="00203BE5" w:rsidP="00203BE5">
            <w:pPr>
              <w:spacing w:after="0" w:line="240" w:lineRule="auto"/>
              <w:rPr>
                <w:ins w:id="5123" w:author="Direccion de Politicas y Gestion en Derechos Humanos 14" w:date="2023-12-18T11:57:00Z"/>
                <w:rFonts w:ascii="Calibri" w:eastAsia="Times New Roman" w:hAnsi="Calibri" w:cs="Calibri"/>
                <w:color w:val="000000"/>
                <w:kern w:val="0"/>
                <w:sz w:val="14"/>
                <w:szCs w:val="14"/>
                <w:lang w:eastAsia="es-PE"/>
                <w14:ligatures w14:val="none"/>
              </w:rPr>
            </w:pPr>
            <w:ins w:id="5124"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Promover entre actores públicos y privados el cumplimiento de las normas que prohíben la discriminación</w:t>
              </w:r>
            </w:ins>
          </w:p>
        </w:tc>
        <w:tc>
          <w:tcPr>
            <w:tcW w:w="557" w:type="dxa"/>
            <w:shd w:val="clear" w:color="000000" w:fill="D9E1F2"/>
            <w:vAlign w:val="center"/>
            <w:hideMark/>
          </w:tcPr>
          <w:p w14:paraId="56A4455B" w14:textId="77777777" w:rsidR="00203BE5" w:rsidRPr="008A4C95" w:rsidRDefault="00203BE5" w:rsidP="00203BE5">
            <w:pPr>
              <w:spacing w:after="0" w:line="240" w:lineRule="auto"/>
              <w:jc w:val="center"/>
              <w:rPr>
                <w:ins w:id="5125" w:author="Direccion de Politicas y Gestion en Derechos Humanos 14" w:date="2023-12-18T11:57:00Z"/>
                <w:rFonts w:ascii="Calibri" w:eastAsia="Times New Roman" w:hAnsi="Calibri" w:cs="Calibri"/>
                <w:color w:val="000000"/>
                <w:kern w:val="0"/>
                <w:sz w:val="14"/>
                <w:szCs w:val="14"/>
                <w:lang w:eastAsia="es-PE"/>
                <w14:ligatures w14:val="none"/>
              </w:rPr>
            </w:pPr>
            <w:ins w:id="5126"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0" w:type="dxa"/>
            <w:shd w:val="clear" w:color="000000" w:fill="D9E1F2"/>
            <w:vAlign w:val="center"/>
            <w:hideMark/>
          </w:tcPr>
          <w:p w14:paraId="77059982" w14:textId="77777777" w:rsidR="00203BE5" w:rsidRPr="008A4C95" w:rsidRDefault="00203BE5" w:rsidP="00203BE5">
            <w:pPr>
              <w:spacing w:after="0" w:line="240" w:lineRule="auto"/>
              <w:jc w:val="center"/>
              <w:rPr>
                <w:ins w:id="5127" w:author="Direccion de Politicas y Gestion en Derechos Humanos 14" w:date="2023-12-18T11:57:00Z"/>
                <w:rFonts w:ascii="Calibri" w:eastAsia="Times New Roman" w:hAnsi="Calibri" w:cs="Calibri"/>
                <w:color w:val="000000"/>
                <w:kern w:val="0"/>
                <w:sz w:val="14"/>
                <w:szCs w:val="14"/>
                <w:lang w:eastAsia="es-PE"/>
                <w14:ligatures w14:val="none"/>
              </w:rPr>
            </w:pPr>
            <w:ins w:id="5128"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2.4</w:t>
              </w:r>
            </w:ins>
          </w:p>
        </w:tc>
        <w:tc>
          <w:tcPr>
            <w:tcW w:w="534" w:type="dxa"/>
            <w:shd w:val="clear" w:color="000000" w:fill="D9E1F2"/>
            <w:vAlign w:val="center"/>
            <w:hideMark/>
          </w:tcPr>
          <w:p w14:paraId="2CDF0E2F" w14:textId="77777777" w:rsidR="00203BE5" w:rsidRPr="008A4C95" w:rsidRDefault="00203BE5" w:rsidP="00203BE5">
            <w:pPr>
              <w:spacing w:after="0" w:line="240" w:lineRule="auto"/>
              <w:jc w:val="center"/>
              <w:rPr>
                <w:ins w:id="5129" w:author="Direccion de Politicas y Gestion en Derechos Humanos 14" w:date="2023-12-18T11:57:00Z"/>
                <w:rFonts w:ascii="Calibri" w:eastAsia="Times New Roman" w:hAnsi="Calibri" w:cs="Calibri"/>
                <w:color w:val="000000"/>
                <w:kern w:val="0"/>
                <w:sz w:val="14"/>
                <w:szCs w:val="14"/>
                <w:lang w:eastAsia="es-PE"/>
                <w14:ligatures w14:val="none"/>
              </w:rPr>
            </w:pPr>
            <w:ins w:id="5130"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3" w:type="dxa"/>
            <w:shd w:val="clear" w:color="000000" w:fill="D9E1F2"/>
            <w:vAlign w:val="center"/>
          </w:tcPr>
          <w:p w14:paraId="042FE197" w14:textId="2C7F3ECF" w:rsidR="00203BE5" w:rsidRPr="00203BE5" w:rsidRDefault="00203BE5" w:rsidP="00203BE5">
            <w:pPr>
              <w:spacing w:after="0" w:line="240" w:lineRule="auto"/>
              <w:jc w:val="center"/>
              <w:rPr>
                <w:ins w:id="5131"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000000" w:fill="D9E1F2"/>
            <w:vAlign w:val="center"/>
          </w:tcPr>
          <w:p w14:paraId="3BEE2064" w14:textId="289962A4" w:rsidR="00203BE5" w:rsidRPr="00203BE5" w:rsidRDefault="00203BE5" w:rsidP="00203BE5">
            <w:pPr>
              <w:spacing w:after="0" w:line="240" w:lineRule="auto"/>
              <w:jc w:val="center"/>
              <w:rPr>
                <w:ins w:id="5132"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9.1</w:t>
            </w:r>
          </w:p>
        </w:tc>
        <w:tc>
          <w:tcPr>
            <w:tcW w:w="674" w:type="dxa"/>
            <w:shd w:val="clear" w:color="000000" w:fill="D9E1F2"/>
            <w:vAlign w:val="center"/>
            <w:hideMark/>
          </w:tcPr>
          <w:p w14:paraId="395D818F" w14:textId="77777777" w:rsidR="00203BE5" w:rsidRPr="008A4C95" w:rsidRDefault="00203BE5" w:rsidP="00203BE5">
            <w:pPr>
              <w:spacing w:after="0" w:line="240" w:lineRule="auto"/>
              <w:jc w:val="center"/>
              <w:rPr>
                <w:ins w:id="5133"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34"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401A1AAE" w14:textId="77777777" w:rsidTr="00203BE5">
        <w:trPr>
          <w:trHeight w:val="113"/>
          <w:ins w:id="5135" w:author="Direccion de Politicas y Gestion en Derechos Humanos 14" w:date="2023-12-18T11:57:00Z"/>
        </w:trPr>
        <w:tc>
          <w:tcPr>
            <w:tcW w:w="1417" w:type="dxa"/>
            <w:vMerge w:val="restart"/>
            <w:shd w:val="clear" w:color="auto" w:fill="auto"/>
            <w:vAlign w:val="center"/>
            <w:hideMark/>
          </w:tcPr>
          <w:p w14:paraId="5B57F304" w14:textId="77777777" w:rsidR="00203BE5" w:rsidRPr="008A4C95" w:rsidRDefault="00203BE5" w:rsidP="00203BE5">
            <w:pPr>
              <w:spacing w:after="0" w:line="240" w:lineRule="auto"/>
              <w:jc w:val="center"/>
              <w:rPr>
                <w:ins w:id="5136" w:author="Direccion de Politicas y Gestion en Derechos Humanos 14" w:date="2023-12-18T11:57:00Z"/>
                <w:rFonts w:ascii="Calibri" w:eastAsia="Times New Roman" w:hAnsi="Calibri" w:cs="Calibri"/>
                <w:color w:val="000000"/>
                <w:kern w:val="0"/>
                <w:sz w:val="14"/>
                <w:szCs w:val="14"/>
                <w:lang w:eastAsia="es-PE"/>
                <w14:ligatures w14:val="none"/>
              </w:rPr>
            </w:pPr>
            <w:ins w:id="5137" w:author="Direccion de Politicas y Gestion en Derechos Humanos 14" w:date="2023-12-18T11:57:00Z">
              <w:r>
                <w:rPr>
                  <w:rFonts w:ascii="Calibri" w:eastAsia="Times New Roman" w:hAnsi="Calibri" w:cs="Calibri"/>
                  <w:color w:val="000000"/>
                  <w:kern w:val="0"/>
                  <w:sz w:val="14"/>
                  <w:szCs w:val="14"/>
                  <w:lang w:eastAsia="es-PE"/>
                  <w14:ligatures w14:val="none"/>
                </w:rPr>
                <w:t xml:space="preserve">CD4. </w:t>
              </w:r>
              <w:r w:rsidRPr="008A4C95">
                <w:rPr>
                  <w:rFonts w:ascii="Calibri" w:eastAsia="Times New Roman" w:hAnsi="Calibri" w:cs="Calibri"/>
                  <w:color w:val="000000"/>
                  <w:kern w:val="0"/>
                  <w:sz w:val="14"/>
                  <w:szCs w:val="14"/>
                  <w:lang w:eastAsia="es-PE"/>
                  <w14:ligatures w14:val="none"/>
                </w:rPr>
                <w:t>Presencia de barreras institucionales, sistemáticas y estructurales de discriminación</w:t>
              </w:r>
            </w:ins>
          </w:p>
        </w:tc>
        <w:tc>
          <w:tcPr>
            <w:tcW w:w="620" w:type="dxa"/>
            <w:shd w:val="clear" w:color="auto" w:fill="auto"/>
            <w:vAlign w:val="center"/>
            <w:hideMark/>
          </w:tcPr>
          <w:p w14:paraId="5812C142" w14:textId="77777777" w:rsidR="00203BE5" w:rsidRPr="008A4C95" w:rsidRDefault="00203BE5" w:rsidP="00203BE5">
            <w:pPr>
              <w:spacing w:after="0" w:line="240" w:lineRule="auto"/>
              <w:jc w:val="center"/>
              <w:rPr>
                <w:ins w:id="5138" w:author="Direccion de Politicas y Gestion en Derechos Humanos 14" w:date="2023-12-18T11:57:00Z"/>
                <w:rFonts w:ascii="Calibri" w:eastAsia="Times New Roman" w:hAnsi="Calibri" w:cs="Calibri"/>
                <w:color w:val="000000"/>
                <w:kern w:val="0"/>
                <w:sz w:val="14"/>
                <w:szCs w:val="14"/>
                <w:lang w:eastAsia="es-PE"/>
                <w14:ligatures w14:val="none"/>
              </w:rPr>
            </w:pPr>
            <w:ins w:id="513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4.1</w:t>
              </w:r>
            </w:ins>
          </w:p>
        </w:tc>
        <w:tc>
          <w:tcPr>
            <w:tcW w:w="3539" w:type="dxa"/>
            <w:shd w:val="clear" w:color="auto" w:fill="auto"/>
            <w:vAlign w:val="center"/>
            <w:hideMark/>
          </w:tcPr>
          <w:p w14:paraId="628CF4E4" w14:textId="77777777" w:rsidR="00203BE5" w:rsidRPr="008A4C95" w:rsidRDefault="00203BE5" w:rsidP="00203BE5">
            <w:pPr>
              <w:spacing w:after="0" w:line="240" w:lineRule="auto"/>
              <w:rPr>
                <w:ins w:id="5140" w:author="Direccion de Politicas y Gestion en Derechos Humanos 14" w:date="2023-12-18T11:57:00Z"/>
                <w:rFonts w:ascii="Calibri" w:eastAsia="Times New Roman" w:hAnsi="Calibri" w:cs="Calibri"/>
                <w:color w:val="000000"/>
                <w:kern w:val="0"/>
                <w:sz w:val="14"/>
                <w:szCs w:val="14"/>
                <w:lang w:eastAsia="es-PE"/>
                <w14:ligatures w14:val="none"/>
              </w:rPr>
            </w:pPr>
            <w:ins w:id="514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Campañas estratégicas y descentralizadas que permita a la población conocer sobre sus derechos, mecanismos y/o servicios disponibles para su protección</w:t>
              </w:r>
            </w:ins>
          </w:p>
        </w:tc>
        <w:tc>
          <w:tcPr>
            <w:tcW w:w="557" w:type="dxa"/>
            <w:shd w:val="clear" w:color="auto" w:fill="auto"/>
            <w:vAlign w:val="center"/>
            <w:hideMark/>
          </w:tcPr>
          <w:p w14:paraId="549BA897" w14:textId="77777777" w:rsidR="00203BE5" w:rsidRPr="008A4C95" w:rsidRDefault="00203BE5" w:rsidP="00203BE5">
            <w:pPr>
              <w:spacing w:after="0" w:line="240" w:lineRule="auto"/>
              <w:jc w:val="center"/>
              <w:rPr>
                <w:ins w:id="5142" w:author="Direccion de Politicas y Gestion en Derechos Humanos 14" w:date="2023-12-18T11:57:00Z"/>
                <w:rFonts w:ascii="Calibri" w:eastAsia="Times New Roman" w:hAnsi="Calibri" w:cs="Calibri"/>
                <w:color w:val="000000"/>
                <w:kern w:val="0"/>
                <w:sz w:val="14"/>
                <w:szCs w:val="14"/>
                <w:lang w:eastAsia="es-PE"/>
                <w14:ligatures w14:val="none"/>
              </w:rPr>
            </w:pPr>
            <w:ins w:id="514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0" w:type="dxa"/>
            <w:shd w:val="clear" w:color="auto" w:fill="auto"/>
            <w:vAlign w:val="center"/>
            <w:hideMark/>
          </w:tcPr>
          <w:p w14:paraId="729F99EB" w14:textId="77777777" w:rsidR="00203BE5" w:rsidRPr="008A4C95" w:rsidRDefault="00203BE5" w:rsidP="00203BE5">
            <w:pPr>
              <w:spacing w:after="0" w:line="240" w:lineRule="auto"/>
              <w:jc w:val="center"/>
              <w:rPr>
                <w:ins w:id="5144" w:author="Direccion de Politicas y Gestion en Derechos Humanos 14" w:date="2023-12-18T11:57:00Z"/>
                <w:rFonts w:ascii="Calibri" w:eastAsia="Times New Roman" w:hAnsi="Calibri" w:cs="Calibri"/>
                <w:color w:val="000000"/>
                <w:kern w:val="0"/>
                <w:sz w:val="14"/>
                <w:szCs w:val="14"/>
                <w:lang w:eastAsia="es-PE"/>
                <w14:ligatures w14:val="none"/>
              </w:rPr>
            </w:pPr>
            <w:ins w:id="514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3.0</w:t>
              </w:r>
            </w:ins>
          </w:p>
        </w:tc>
        <w:tc>
          <w:tcPr>
            <w:tcW w:w="534" w:type="dxa"/>
            <w:shd w:val="clear" w:color="auto" w:fill="auto"/>
            <w:vAlign w:val="center"/>
            <w:hideMark/>
          </w:tcPr>
          <w:p w14:paraId="6FE0D03E" w14:textId="77777777" w:rsidR="00203BE5" w:rsidRPr="008A4C95" w:rsidRDefault="00203BE5" w:rsidP="00203BE5">
            <w:pPr>
              <w:spacing w:after="0" w:line="240" w:lineRule="auto"/>
              <w:jc w:val="center"/>
              <w:rPr>
                <w:ins w:id="5146" w:author="Direccion de Politicas y Gestion en Derechos Humanos 14" w:date="2023-12-18T11:57:00Z"/>
                <w:rFonts w:ascii="Calibri" w:eastAsia="Times New Roman" w:hAnsi="Calibri" w:cs="Calibri"/>
                <w:color w:val="000000"/>
                <w:kern w:val="0"/>
                <w:sz w:val="14"/>
                <w:szCs w:val="14"/>
                <w:lang w:eastAsia="es-PE"/>
                <w14:ligatures w14:val="none"/>
              </w:rPr>
            </w:pPr>
            <w:ins w:id="514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3" w:type="dxa"/>
            <w:shd w:val="clear" w:color="auto" w:fill="auto"/>
            <w:vAlign w:val="center"/>
          </w:tcPr>
          <w:p w14:paraId="1EA1CEBD" w14:textId="1F6A0672" w:rsidR="00203BE5" w:rsidRPr="00203BE5" w:rsidRDefault="00203BE5" w:rsidP="00203BE5">
            <w:pPr>
              <w:spacing w:after="0" w:line="240" w:lineRule="auto"/>
              <w:jc w:val="center"/>
              <w:rPr>
                <w:ins w:id="5148"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2.6</w:t>
            </w:r>
          </w:p>
        </w:tc>
        <w:tc>
          <w:tcPr>
            <w:tcW w:w="577" w:type="dxa"/>
            <w:shd w:val="clear" w:color="auto" w:fill="auto"/>
            <w:vAlign w:val="center"/>
          </w:tcPr>
          <w:p w14:paraId="4084F802" w14:textId="41860739" w:rsidR="00203BE5" w:rsidRPr="00203BE5" w:rsidRDefault="00203BE5" w:rsidP="00203BE5">
            <w:pPr>
              <w:spacing w:after="0" w:line="240" w:lineRule="auto"/>
              <w:jc w:val="center"/>
              <w:rPr>
                <w:ins w:id="5149"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10.7</w:t>
            </w:r>
          </w:p>
        </w:tc>
        <w:tc>
          <w:tcPr>
            <w:tcW w:w="674" w:type="dxa"/>
            <w:shd w:val="clear" w:color="auto" w:fill="auto"/>
            <w:vAlign w:val="center"/>
            <w:hideMark/>
          </w:tcPr>
          <w:p w14:paraId="482B4C47" w14:textId="77777777" w:rsidR="00203BE5" w:rsidRPr="008A4C95" w:rsidRDefault="00203BE5" w:rsidP="00203BE5">
            <w:pPr>
              <w:spacing w:after="0" w:line="240" w:lineRule="auto"/>
              <w:jc w:val="center"/>
              <w:rPr>
                <w:ins w:id="5150"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51"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18AB725F" w14:textId="77777777" w:rsidTr="00203BE5">
        <w:trPr>
          <w:trHeight w:val="113"/>
          <w:ins w:id="5152" w:author="Direccion de Politicas y Gestion en Derechos Humanos 14" w:date="2023-12-18T11:57:00Z"/>
        </w:trPr>
        <w:tc>
          <w:tcPr>
            <w:tcW w:w="1417" w:type="dxa"/>
            <w:vMerge/>
            <w:vAlign w:val="center"/>
            <w:hideMark/>
          </w:tcPr>
          <w:p w14:paraId="447E6BB7" w14:textId="77777777" w:rsidR="00203BE5" w:rsidRPr="008A4C95" w:rsidRDefault="00203BE5" w:rsidP="00203BE5">
            <w:pPr>
              <w:spacing w:after="0" w:line="240" w:lineRule="auto"/>
              <w:rPr>
                <w:ins w:id="5153"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40F7118A" w14:textId="77777777" w:rsidR="00203BE5" w:rsidRPr="008A4C95" w:rsidRDefault="00203BE5" w:rsidP="00203BE5">
            <w:pPr>
              <w:spacing w:after="0" w:line="240" w:lineRule="auto"/>
              <w:jc w:val="center"/>
              <w:rPr>
                <w:ins w:id="5154" w:author="Direccion de Politicas y Gestion en Derechos Humanos 14" w:date="2023-12-18T11:57:00Z"/>
                <w:rFonts w:ascii="Calibri" w:eastAsia="Times New Roman" w:hAnsi="Calibri" w:cs="Calibri"/>
                <w:color w:val="000000"/>
                <w:kern w:val="0"/>
                <w:sz w:val="14"/>
                <w:szCs w:val="14"/>
                <w:lang w:eastAsia="es-PE"/>
                <w14:ligatures w14:val="none"/>
              </w:rPr>
            </w:pPr>
            <w:ins w:id="515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4.2</w:t>
              </w:r>
            </w:ins>
          </w:p>
        </w:tc>
        <w:tc>
          <w:tcPr>
            <w:tcW w:w="3539" w:type="dxa"/>
            <w:shd w:val="clear" w:color="auto" w:fill="auto"/>
            <w:vAlign w:val="center"/>
            <w:hideMark/>
          </w:tcPr>
          <w:p w14:paraId="6168AE9A" w14:textId="77777777" w:rsidR="00203BE5" w:rsidRPr="008A4C95" w:rsidRDefault="00203BE5" w:rsidP="00203BE5">
            <w:pPr>
              <w:spacing w:after="0" w:line="240" w:lineRule="auto"/>
              <w:rPr>
                <w:ins w:id="5156" w:author="Direccion de Politicas y Gestion en Derechos Humanos 14" w:date="2023-12-18T11:57:00Z"/>
                <w:rFonts w:ascii="Calibri" w:eastAsia="Times New Roman" w:hAnsi="Calibri" w:cs="Calibri"/>
                <w:color w:val="000000"/>
                <w:kern w:val="0"/>
                <w:sz w:val="14"/>
                <w:szCs w:val="14"/>
                <w:lang w:eastAsia="es-PE"/>
                <w14:ligatures w14:val="none"/>
              </w:rPr>
            </w:pPr>
            <w:ins w:id="515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 xml:space="preserve">Fortalecer capacidades de servidores y funcionarios públicos, así como operadores de administrar justicia, en materia de Derechos Humanos con medición de criterios de desempeño </w:t>
              </w:r>
            </w:ins>
          </w:p>
        </w:tc>
        <w:tc>
          <w:tcPr>
            <w:tcW w:w="557" w:type="dxa"/>
            <w:shd w:val="clear" w:color="auto" w:fill="auto"/>
            <w:vAlign w:val="center"/>
            <w:hideMark/>
          </w:tcPr>
          <w:p w14:paraId="07FF3120" w14:textId="77777777" w:rsidR="00203BE5" w:rsidRPr="008A4C95" w:rsidRDefault="00203BE5" w:rsidP="00203BE5">
            <w:pPr>
              <w:spacing w:after="0" w:line="240" w:lineRule="auto"/>
              <w:jc w:val="center"/>
              <w:rPr>
                <w:ins w:id="5158" w:author="Direccion de Politicas y Gestion en Derechos Humanos 14" w:date="2023-12-18T11:57:00Z"/>
                <w:rFonts w:ascii="Calibri" w:eastAsia="Times New Roman" w:hAnsi="Calibri" w:cs="Calibri"/>
                <w:color w:val="000000"/>
                <w:kern w:val="0"/>
                <w:sz w:val="14"/>
                <w:szCs w:val="14"/>
                <w:lang w:eastAsia="es-PE"/>
                <w14:ligatures w14:val="none"/>
              </w:rPr>
            </w:pPr>
            <w:ins w:id="515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0" w:type="dxa"/>
            <w:shd w:val="clear" w:color="auto" w:fill="auto"/>
            <w:vAlign w:val="center"/>
            <w:hideMark/>
          </w:tcPr>
          <w:p w14:paraId="640C50AB" w14:textId="77777777" w:rsidR="00203BE5" w:rsidRPr="008A4C95" w:rsidRDefault="00203BE5" w:rsidP="00203BE5">
            <w:pPr>
              <w:spacing w:after="0" w:line="240" w:lineRule="auto"/>
              <w:jc w:val="center"/>
              <w:rPr>
                <w:ins w:id="5160" w:author="Direccion de Politicas y Gestion en Derechos Humanos 14" w:date="2023-12-18T11:57:00Z"/>
                <w:rFonts w:ascii="Calibri" w:eastAsia="Times New Roman" w:hAnsi="Calibri" w:cs="Calibri"/>
                <w:color w:val="000000"/>
                <w:kern w:val="0"/>
                <w:sz w:val="14"/>
                <w:szCs w:val="14"/>
                <w:lang w:eastAsia="es-PE"/>
                <w14:ligatures w14:val="none"/>
              </w:rPr>
            </w:pPr>
            <w:ins w:id="516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2.7</w:t>
              </w:r>
            </w:ins>
          </w:p>
        </w:tc>
        <w:tc>
          <w:tcPr>
            <w:tcW w:w="534" w:type="dxa"/>
            <w:shd w:val="clear" w:color="auto" w:fill="auto"/>
            <w:vAlign w:val="center"/>
            <w:hideMark/>
          </w:tcPr>
          <w:p w14:paraId="477FAB3A" w14:textId="77777777" w:rsidR="00203BE5" w:rsidRPr="008A4C95" w:rsidRDefault="00203BE5" w:rsidP="00203BE5">
            <w:pPr>
              <w:spacing w:after="0" w:line="240" w:lineRule="auto"/>
              <w:jc w:val="center"/>
              <w:rPr>
                <w:ins w:id="5162" w:author="Direccion de Politicas y Gestion en Derechos Humanos 14" w:date="2023-12-18T11:57:00Z"/>
                <w:rFonts w:ascii="Calibri" w:eastAsia="Times New Roman" w:hAnsi="Calibri" w:cs="Calibri"/>
                <w:color w:val="000000"/>
                <w:kern w:val="0"/>
                <w:sz w:val="14"/>
                <w:szCs w:val="14"/>
                <w:lang w:eastAsia="es-PE"/>
                <w14:ligatures w14:val="none"/>
              </w:rPr>
            </w:pPr>
            <w:ins w:id="516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2.4</w:t>
              </w:r>
            </w:ins>
          </w:p>
        </w:tc>
        <w:tc>
          <w:tcPr>
            <w:tcW w:w="463" w:type="dxa"/>
            <w:shd w:val="clear" w:color="auto" w:fill="auto"/>
            <w:vAlign w:val="center"/>
          </w:tcPr>
          <w:p w14:paraId="07D8BA9F" w14:textId="4DCFFE4E" w:rsidR="00203BE5" w:rsidRPr="00203BE5" w:rsidRDefault="00203BE5" w:rsidP="00203BE5">
            <w:pPr>
              <w:spacing w:after="0" w:line="240" w:lineRule="auto"/>
              <w:jc w:val="center"/>
              <w:rPr>
                <w:ins w:id="5164"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2.7</w:t>
            </w:r>
          </w:p>
        </w:tc>
        <w:tc>
          <w:tcPr>
            <w:tcW w:w="577" w:type="dxa"/>
            <w:shd w:val="clear" w:color="auto" w:fill="auto"/>
            <w:vAlign w:val="center"/>
          </w:tcPr>
          <w:p w14:paraId="207C247B" w14:textId="3F5BE60E" w:rsidR="00203BE5" w:rsidRPr="00203BE5" w:rsidRDefault="00203BE5" w:rsidP="00203BE5">
            <w:pPr>
              <w:spacing w:after="0" w:line="240" w:lineRule="auto"/>
              <w:jc w:val="center"/>
              <w:rPr>
                <w:ins w:id="5165"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5590376F" w14:textId="77777777" w:rsidR="00203BE5" w:rsidRPr="008A4C95" w:rsidRDefault="00203BE5" w:rsidP="00203BE5">
            <w:pPr>
              <w:spacing w:after="0" w:line="240" w:lineRule="auto"/>
              <w:jc w:val="center"/>
              <w:rPr>
                <w:ins w:id="5166"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67"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r w:rsidR="00203BE5" w:rsidRPr="008A4C95" w14:paraId="2D69C322" w14:textId="77777777" w:rsidTr="00203BE5">
        <w:trPr>
          <w:trHeight w:val="113"/>
          <w:ins w:id="5168" w:author="Direccion de Politicas y Gestion en Derechos Humanos 14" w:date="2023-12-18T11:57:00Z"/>
        </w:trPr>
        <w:tc>
          <w:tcPr>
            <w:tcW w:w="1417" w:type="dxa"/>
            <w:vMerge/>
            <w:vAlign w:val="center"/>
            <w:hideMark/>
          </w:tcPr>
          <w:p w14:paraId="044F6036" w14:textId="77777777" w:rsidR="00203BE5" w:rsidRPr="008A4C95" w:rsidRDefault="00203BE5" w:rsidP="00203BE5">
            <w:pPr>
              <w:spacing w:after="0" w:line="240" w:lineRule="auto"/>
              <w:rPr>
                <w:ins w:id="5169"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742AA5D8" w14:textId="77777777" w:rsidR="00203BE5" w:rsidRPr="008A4C95" w:rsidRDefault="00203BE5" w:rsidP="00203BE5">
            <w:pPr>
              <w:spacing w:after="0" w:line="240" w:lineRule="auto"/>
              <w:jc w:val="center"/>
              <w:rPr>
                <w:ins w:id="5170" w:author="Direccion de Politicas y Gestion en Derechos Humanos 14" w:date="2023-12-18T11:57:00Z"/>
                <w:rFonts w:ascii="Calibri" w:eastAsia="Times New Roman" w:hAnsi="Calibri" w:cs="Calibri"/>
                <w:color w:val="000000"/>
                <w:kern w:val="0"/>
                <w:sz w:val="14"/>
                <w:szCs w:val="14"/>
                <w:lang w:eastAsia="es-PE"/>
                <w14:ligatures w14:val="none"/>
              </w:rPr>
            </w:pPr>
            <w:ins w:id="517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4.3</w:t>
              </w:r>
            </w:ins>
          </w:p>
        </w:tc>
        <w:tc>
          <w:tcPr>
            <w:tcW w:w="3539" w:type="dxa"/>
            <w:shd w:val="clear" w:color="auto" w:fill="auto"/>
            <w:vAlign w:val="center"/>
            <w:hideMark/>
          </w:tcPr>
          <w:p w14:paraId="23295272" w14:textId="77777777" w:rsidR="00203BE5" w:rsidRPr="008A4C95" w:rsidRDefault="00203BE5" w:rsidP="00203BE5">
            <w:pPr>
              <w:spacing w:after="0" w:line="240" w:lineRule="auto"/>
              <w:rPr>
                <w:ins w:id="5172" w:author="Direccion de Politicas y Gestion en Derechos Humanos 14" w:date="2023-12-18T11:57:00Z"/>
                <w:rFonts w:ascii="Calibri" w:eastAsia="Times New Roman" w:hAnsi="Calibri" w:cs="Calibri"/>
                <w:color w:val="000000"/>
                <w:kern w:val="0"/>
                <w:sz w:val="14"/>
                <w:szCs w:val="14"/>
                <w:lang w:eastAsia="es-PE"/>
                <w14:ligatures w14:val="none"/>
              </w:rPr>
            </w:pPr>
            <w:ins w:id="517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Erradicar o modificar las políticas y las directrices y prácticas institucionales administrativas y reglamentarias que discriminen directa o indirectamente a grupos en situación de especial vulnerabilidad.</w:t>
              </w:r>
            </w:ins>
          </w:p>
        </w:tc>
        <w:tc>
          <w:tcPr>
            <w:tcW w:w="557" w:type="dxa"/>
            <w:shd w:val="clear" w:color="auto" w:fill="auto"/>
            <w:vAlign w:val="center"/>
            <w:hideMark/>
          </w:tcPr>
          <w:p w14:paraId="034CA660" w14:textId="77777777" w:rsidR="00203BE5" w:rsidRPr="008A4C95" w:rsidRDefault="00203BE5" w:rsidP="00203BE5">
            <w:pPr>
              <w:spacing w:after="0" w:line="240" w:lineRule="auto"/>
              <w:jc w:val="center"/>
              <w:rPr>
                <w:ins w:id="5174" w:author="Direccion de Politicas y Gestion en Derechos Humanos 14" w:date="2023-12-18T11:57:00Z"/>
                <w:rFonts w:ascii="Calibri" w:eastAsia="Times New Roman" w:hAnsi="Calibri" w:cs="Calibri"/>
                <w:color w:val="000000"/>
                <w:kern w:val="0"/>
                <w:sz w:val="14"/>
                <w:szCs w:val="14"/>
                <w:lang w:eastAsia="es-PE"/>
                <w14:ligatures w14:val="none"/>
              </w:rPr>
            </w:pPr>
            <w:ins w:id="517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0" w:type="dxa"/>
            <w:shd w:val="clear" w:color="auto" w:fill="auto"/>
            <w:vAlign w:val="center"/>
            <w:hideMark/>
          </w:tcPr>
          <w:p w14:paraId="2E9764E0" w14:textId="77777777" w:rsidR="00203BE5" w:rsidRPr="008A4C95" w:rsidRDefault="00203BE5" w:rsidP="00203BE5">
            <w:pPr>
              <w:spacing w:after="0" w:line="240" w:lineRule="auto"/>
              <w:jc w:val="center"/>
              <w:rPr>
                <w:ins w:id="5176" w:author="Direccion de Politicas y Gestion en Derechos Humanos 14" w:date="2023-12-18T11:57:00Z"/>
                <w:rFonts w:ascii="Calibri" w:eastAsia="Times New Roman" w:hAnsi="Calibri" w:cs="Calibri"/>
                <w:color w:val="000000"/>
                <w:kern w:val="0"/>
                <w:sz w:val="14"/>
                <w:szCs w:val="14"/>
                <w:lang w:eastAsia="es-PE"/>
                <w14:ligatures w14:val="none"/>
              </w:rPr>
            </w:pPr>
            <w:ins w:id="517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534" w:type="dxa"/>
            <w:shd w:val="clear" w:color="auto" w:fill="auto"/>
            <w:vAlign w:val="center"/>
            <w:hideMark/>
          </w:tcPr>
          <w:p w14:paraId="0105C178" w14:textId="77777777" w:rsidR="00203BE5" w:rsidRPr="008A4C95" w:rsidRDefault="00203BE5" w:rsidP="00203BE5">
            <w:pPr>
              <w:spacing w:after="0" w:line="240" w:lineRule="auto"/>
              <w:jc w:val="center"/>
              <w:rPr>
                <w:ins w:id="5178" w:author="Direccion de Politicas y Gestion en Derechos Humanos 14" w:date="2023-12-18T11:57:00Z"/>
                <w:rFonts w:ascii="Calibri" w:eastAsia="Times New Roman" w:hAnsi="Calibri" w:cs="Calibri"/>
                <w:color w:val="000000"/>
                <w:kern w:val="0"/>
                <w:sz w:val="14"/>
                <w:szCs w:val="14"/>
                <w:lang w:eastAsia="es-PE"/>
                <w14:ligatures w14:val="none"/>
              </w:rPr>
            </w:pPr>
            <w:ins w:id="517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auto" w:fill="auto"/>
            <w:vAlign w:val="center"/>
          </w:tcPr>
          <w:p w14:paraId="54DBC5C6" w14:textId="43957A42" w:rsidR="00203BE5" w:rsidRPr="00203BE5" w:rsidRDefault="00203BE5" w:rsidP="00203BE5">
            <w:pPr>
              <w:spacing w:after="0" w:line="240" w:lineRule="auto"/>
              <w:jc w:val="center"/>
              <w:rPr>
                <w:ins w:id="5180"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auto" w:fill="auto"/>
            <w:vAlign w:val="center"/>
          </w:tcPr>
          <w:p w14:paraId="0E3F2B14" w14:textId="58800147" w:rsidR="00203BE5" w:rsidRPr="00203BE5" w:rsidRDefault="00203BE5" w:rsidP="00203BE5">
            <w:pPr>
              <w:spacing w:after="0" w:line="240" w:lineRule="auto"/>
              <w:jc w:val="center"/>
              <w:rPr>
                <w:ins w:id="5181"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9.4</w:t>
            </w:r>
          </w:p>
        </w:tc>
        <w:tc>
          <w:tcPr>
            <w:tcW w:w="674" w:type="dxa"/>
            <w:shd w:val="clear" w:color="auto" w:fill="auto"/>
            <w:vAlign w:val="center"/>
            <w:hideMark/>
          </w:tcPr>
          <w:p w14:paraId="28645DA8" w14:textId="77777777" w:rsidR="00203BE5" w:rsidRPr="008A4C95" w:rsidRDefault="00203BE5" w:rsidP="00203BE5">
            <w:pPr>
              <w:spacing w:after="0" w:line="240" w:lineRule="auto"/>
              <w:jc w:val="center"/>
              <w:rPr>
                <w:ins w:id="5182"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83"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031521E9" w14:textId="77777777" w:rsidTr="00203BE5">
        <w:trPr>
          <w:trHeight w:val="113"/>
          <w:ins w:id="5184" w:author="Direccion de Politicas y Gestion en Derechos Humanos 14" w:date="2023-12-18T11:57:00Z"/>
        </w:trPr>
        <w:tc>
          <w:tcPr>
            <w:tcW w:w="1417" w:type="dxa"/>
            <w:vMerge/>
            <w:vAlign w:val="center"/>
            <w:hideMark/>
          </w:tcPr>
          <w:p w14:paraId="4D6FC5AB" w14:textId="77777777" w:rsidR="00203BE5" w:rsidRPr="008A4C95" w:rsidRDefault="00203BE5" w:rsidP="00203BE5">
            <w:pPr>
              <w:spacing w:after="0" w:line="240" w:lineRule="auto"/>
              <w:rPr>
                <w:ins w:id="5185"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53FF148D" w14:textId="77777777" w:rsidR="00203BE5" w:rsidRPr="008A4C95" w:rsidRDefault="00203BE5" w:rsidP="00203BE5">
            <w:pPr>
              <w:spacing w:after="0" w:line="240" w:lineRule="auto"/>
              <w:jc w:val="center"/>
              <w:rPr>
                <w:ins w:id="5186" w:author="Direccion de Politicas y Gestion en Derechos Humanos 14" w:date="2023-12-18T11:57:00Z"/>
                <w:rFonts w:ascii="Calibri" w:eastAsia="Times New Roman" w:hAnsi="Calibri" w:cs="Calibri"/>
                <w:color w:val="000000"/>
                <w:kern w:val="0"/>
                <w:sz w:val="14"/>
                <w:szCs w:val="14"/>
                <w:lang w:eastAsia="es-PE"/>
                <w14:ligatures w14:val="none"/>
              </w:rPr>
            </w:pPr>
            <w:ins w:id="518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4.4</w:t>
              </w:r>
            </w:ins>
          </w:p>
        </w:tc>
        <w:tc>
          <w:tcPr>
            <w:tcW w:w="3539" w:type="dxa"/>
            <w:shd w:val="clear" w:color="auto" w:fill="auto"/>
            <w:vAlign w:val="center"/>
            <w:hideMark/>
          </w:tcPr>
          <w:p w14:paraId="7BC4407B" w14:textId="77777777" w:rsidR="00203BE5" w:rsidRPr="008A4C95" w:rsidRDefault="00203BE5" w:rsidP="00203BE5">
            <w:pPr>
              <w:spacing w:after="0" w:line="240" w:lineRule="auto"/>
              <w:rPr>
                <w:ins w:id="5188" w:author="Direccion de Politicas y Gestion en Derechos Humanos 14" w:date="2023-12-18T11:57:00Z"/>
                <w:rFonts w:ascii="Calibri" w:eastAsia="Times New Roman" w:hAnsi="Calibri" w:cs="Calibri"/>
                <w:color w:val="000000"/>
                <w:kern w:val="0"/>
                <w:sz w:val="14"/>
                <w:szCs w:val="14"/>
                <w:lang w:eastAsia="es-PE"/>
                <w14:ligatures w14:val="none"/>
              </w:rPr>
            </w:pPr>
            <w:ins w:id="518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Promover la digitalización de expedientes y trámites en los gobiernos regionales y locales, capacitando al personal en el uso de tecnologías de información y comunicación.</w:t>
              </w:r>
            </w:ins>
          </w:p>
        </w:tc>
        <w:tc>
          <w:tcPr>
            <w:tcW w:w="557" w:type="dxa"/>
            <w:shd w:val="clear" w:color="auto" w:fill="auto"/>
            <w:vAlign w:val="center"/>
            <w:hideMark/>
          </w:tcPr>
          <w:p w14:paraId="32EAB807" w14:textId="77777777" w:rsidR="00203BE5" w:rsidRPr="008A4C95" w:rsidRDefault="00203BE5" w:rsidP="00203BE5">
            <w:pPr>
              <w:spacing w:after="0" w:line="240" w:lineRule="auto"/>
              <w:jc w:val="center"/>
              <w:rPr>
                <w:ins w:id="5190" w:author="Direccion de Politicas y Gestion en Derechos Humanos 14" w:date="2023-12-18T11:57:00Z"/>
                <w:rFonts w:ascii="Calibri" w:eastAsia="Times New Roman" w:hAnsi="Calibri" w:cs="Calibri"/>
                <w:color w:val="000000"/>
                <w:kern w:val="0"/>
                <w:sz w:val="14"/>
                <w:szCs w:val="14"/>
                <w:lang w:eastAsia="es-PE"/>
                <w14:ligatures w14:val="none"/>
              </w:rPr>
            </w:pPr>
            <w:ins w:id="519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0" w:type="dxa"/>
            <w:shd w:val="clear" w:color="auto" w:fill="auto"/>
            <w:vAlign w:val="center"/>
            <w:hideMark/>
          </w:tcPr>
          <w:p w14:paraId="71A2BC6E" w14:textId="77777777" w:rsidR="00203BE5" w:rsidRPr="008A4C95" w:rsidRDefault="00203BE5" w:rsidP="00203BE5">
            <w:pPr>
              <w:spacing w:after="0" w:line="240" w:lineRule="auto"/>
              <w:jc w:val="center"/>
              <w:rPr>
                <w:ins w:id="5192" w:author="Direccion de Politicas y Gestion en Derechos Humanos 14" w:date="2023-12-18T11:57:00Z"/>
                <w:rFonts w:ascii="Calibri" w:eastAsia="Times New Roman" w:hAnsi="Calibri" w:cs="Calibri"/>
                <w:color w:val="000000"/>
                <w:kern w:val="0"/>
                <w:sz w:val="14"/>
                <w:szCs w:val="14"/>
                <w:lang w:eastAsia="es-PE"/>
                <w14:ligatures w14:val="none"/>
              </w:rPr>
            </w:pPr>
            <w:ins w:id="519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534" w:type="dxa"/>
            <w:shd w:val="clear" w:color="auto" w:fill="auto"/>
            <w:vAlign w:val="center"/>
            <w:hideMark/>
          </w:tcPr>
          <w:p w14:paraId="0B23CAA4" w14:textId="77777777" w:rsidR="00203BE5" w:rsidRPr="008A4C95" w:rsidRDefault="00203BE5" w:rsidP="00203BE5">
            <w:pPr>
              <w:spacing w:after="0" w:line="240" w:lineRule="auto"/>
              <w:jc w:val="center"/>
              <w:rPr>
                <w:ins w:id="5194" w:author="Direccion de Politicas y Gestion en Derechos Humanos 14" w:date="2023-12-18T11:57:00Z"/>
                <w:rFonts w:ascii="Calibri" w:eastAsia="Times New Roman" w:hAnsi="Calibri" w:cs="Calibri"/>
                <w:color w:val="000000"/>
                <w:kern w:val="0"/>
                <w:sz w:val="14"/>
                <w:szCs w:val="14"/>
                <w:lang w:eastAsia="es-PE"/>
                <w14:ligatures w14:val="none"/>
              </w:rPr>
            </w:pPr>
            <w:ins w:id="519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3" w:type="dxa"/>
            <w:shd w:val="clear" w:color="auto" w:fill="auto"/>
            <w:vAlign w:val="center"/>
          </w:tcPr>
          <w:p w14:paraId="7721A0A9" w14:textId="41BDEFB0" w:rsidR="00203BE5" w:rsidRPr="00203BE5" w:rsidRDefault="00203BE5" w:rsidP="00203BE5">
            <w:pPr>
              <w:spacing w:after="0" w:line="240" w:lineRule="auto"/>
              <w:jc w:val="center"/>
              <w:rPr>
                <w:ins w:id="5196"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2.1</w:t>
            </w:r>
          </w:p>
        </w:tc>
        <w:tc>
          <w:tcPr>
            <w:tcW w:w="577" w:type="dxa"/>
            <w:shd w:val="clear" w:color="auto" w:fill="auto"/>
            <w:vAlign w:val="center"/>
          </w:tcPr>
          <w:p w14:paraId="601D5E3E" w14:textId="2EA1062F" w:rsidR="00203BE5" w:rsidRPr="00203BE5" w:rsidRDefault="00203BE5" w:rsidP="00203BE5">
            <w:pPr>
              <w:spacing w:after="0" w:line="240" w:lineRule="auto"/>
              <w:jc w:val="center"/>
              <w:rPr>
                <w:ins w:id="5197"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9.1</w:t>
            </w:r>
          </w:p>
        </w:tc>
        <w:tc>
          <w:tcPr>
            <w:tcW w:w="674" w:type="dxa"/>
            <w:shd w:val="clear" w:color="auto" w:fill="auto"/>
            <w:vAlign w:val="center"/>
            <w:hideMark/>
          </w:tcPr>
          <w:p w14:paraId="61B54B43" w14:textId="77777777" w:rsidR="00203BE5" w:rsidRPr="008A4C95" w:rsidRDefault="00203BE5" w:rsidP="00203BE5">
            <w:pPr>
              <w:spacing w:after="0" w:line="240" w:lineRule="auto"/>
              <w:jc w:val="center"/>
              <w:rPr>
                <w:ins w:id="5198"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199"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5F66D8FE" w14:textId="77777777" w:rsidTr="00203BE5">
        <w:trPr>
          <w:trHeight w:val="113"/>
          <w:ins w:id="5200" w:author="Direccion de Politicas y Gestion en Derechos Humanos 14" w:date="2023-12-18T11:57:00Z"/>
        </w:trPr>
        <w:tc>
          <w:tcPr>
            <w:tcW w:w="1417" w:type="dxa"/>
            <w:vMerge/>
            <w:vAlign w:val="center"/>
            <w:hideMark/>
          </w:tcPr>
          <w:p w14:paraId="5CC28F94" w14:textId="77777777" w:rsidR="00203BE5" w:rsidRPr="008A4C95" w:rsidRDefault="00203BE5" w:rsidP="00203BE5">
            <w:pPr>
              <w:spacing w:after="0" w:line="240" w:lineRule="auto"/>
              <w:rPr>
                <w:ins w:id="5201"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2F0B19DA" w14:textId="77777777" w:rsidR="00203BE5" w:rsidRPr="008A4C95" w:rsidRDefault="00203BE5" w:rsidP="00203BE5">
            <w:pPr>
              <w:spacing w:after="0" w:line="240" w:lineRule="auto"/>
              <w:jc w:val="center"/>
              <w:rPr>
                <w:ins w:id="5202" w:author="Direccion de Politicas y Gestion en Derechos Humanos 14" w:date="2023-12-18T11:57:00Z"/>
                <w:rFonts w:ascii="Calibri" w:eastAsia="Times New Roman" w:hAnsi="Calibri" w:cs="Calibri"/>
                <w:color w:val="000000"/>
                <w:kern w:val="0"/>
                <w:sz w:val="14"/>
                <w:szCs w:val="14"/>
                <w:lang w:eastAsia="es-PE"/>
                <w14:ligatures w14:val="none"/>
              </w:rPr>
            </w:pPr>
            <w:ins w:id="520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4.5</w:t>
              </w:r>
            </w:ins>
          </w:p>
        </w:tc>
        <w:tc>
          <w:tcPr>
            <w:tcW w:w="3539" w:type="dxa"/>
            <w:shd w:val="clear" w:color="auto" w:fill="auto"/>
            <w:vAlign w:val="center"/>
            <w:hideMark/>
          </w:tcPr>
          <w:p w14:paraId="57EB9F0E" w14:textId="77777777" w:rsidR="00203BE5" w:rsidRPr="008A4C95" w:rsidRDefault="00203BE5" w:rsidP="00203BE5">
            <w:pPr>
              <w:spacing w:after="0" w:line="240" w:lineRule="auto"/>
              <w:rPr>
                <w:ins w:id="5204" w:author="Direccion de Politicas y Gestion en Derechos Humanos 14" w:date="2023-12-18T11:57:00Z"/>
                <w:rFonts w:ascii="Calibri" w:eastAsia="Times New Roman" w:hAnsi="Calibri" w:cs="Calibri"/>
                <w:color w:val="000000"/>
                <w:kern w:val="0"/>
                <w:sz w:val="14"/>
                <w:szCs w:val="14"/>
                <w:lang w:eastAsia="es-PE"/>
                <w14:ligatures w14:val="none"/>
              </w:rPr>
            </w:pPr>
            <w:ins w:id="520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Fortalecer a las Direcciones Distritales de Defensa Pública y Acceso a la Justicia, con mayor presupuesto y recursos humanos, que permita ampliar la cobertura de los defensores públicos dedicados a la asistencia legal y defensa de víctimas a nivel regional y local</w:t>
              </w:r>
              <w:r>
                <w:rPr>
                  <w:rFonts w:ascii="Calibri" w:eastAsia="Times New Roman" w:hAnsi="Calibri" w:cs="Calibri"/>
                  <w:color w:val="000000"/>
                  <w:kern w:val="0"/>
                  <w:sz w:val="14"/>
                  <w:szCs w:val="14"/>
                  <w:lang w:eastAsia="es-PE"/>
                  <w14:ligatures w14:val="none"/>
                </w:rPr>
                <w:t xml:space="preserve"> con el fin de garantizar el acceso a la justicia y evitar barreras institucionales</w:t>
              </w:r>
            </w:ins>
          </w:p>
        </w:tc>
        <w:tc>
          <w:tcPr>
            <w:tcW w:w="557" w:type="dxa"/>
            <w:shd w:val="clear" w:color="auto" w:fill="auto"/>
            <w:vAlign w:val="center"/>
            <w:hideMark/>
          </w:tcPr>
          <w:p w14:paraId="0541B448" w14:textId="77777777" w:rsidR="00203BE5" w:rsidRPr="008A4C95" w:rsidRDefault="00203BE5" w:rsidP="00203BE5">
            <w:pPr>
              <w:spacing w:after="0" w:line="240" w:lineRule="auto"/>
              <w:jc w:val="center"/>
              <w:rPr>
                <w:ins w:id="5206" w:author="Direccion de Politicas y Gestion en Derechos Humanos 14" w:date="2023-12-18T11:57:00Z"/>
                <w:rFonts w:ascii="Calibri" w:eastAsia="Times New Roman" w:hAnsi="Calibri" w:cs="Calibri"/>
                <w:color w:val="000000"/>
                <w:kern w:val="0"/>
                <w:sz w:val="14"/>
                <w:szCs w:val="14"/>
                <w:lang w:eastAsia="es-PE"/>
                <w14:ligatures w14:val="none"/>
              </w:rPr>
            </w:pPr>
            <w:ins w:id="520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0" w:type="dxa"/>
            <w:shd w:val="clear" w:color="auto" w:fill="auto"/>
            <w:vAlign w:val="center"/>
            <w:hideMark/>
          </w:tcPr>
          <w:p w14:paraId="44ADD99D" w14:textId="77777777" w:rsidR="00203BE5" w:rsidRPr="008A4C95" w:rsidRDefault="00203BE5" w:rsidP="00203BE5">
            <w:pPr>
              <w:spacing w:after="0" w:line="240" w:lineRule="auto"/>
              <w:jc w:val="center"/>
              <w:rPr>
                <w:ins w:id="5208" w:author="Direccion de Politicas y Gestion en Derechos Humanos 14" w:date="2023-12-18T11:57:00Z"/>
                <w:rFonts w:ascii="Calibri" w:eastAsia="Times New Roman" w:hAnsi="Calibri" w:cs="Calibri"/>
                <w:color w:val="000000"/>
                <w:kern w:val="0"/>
                <w:sz w:val="14"/>
                <w:szCs w:val="14"/>
                <w:lang w:eastAsia="es-PE"/>
                <w14:ligatures w14:val="none"/>
              </w:rPr>
            </w:pPr>
            <w:ins w:id="520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534" w:type="dxa"/>
            <w:shd w:val="clear" w:color="auto" w:fill="auto"/>
            <w:vAlign w:val="center"/>
            <w:hideMark/>
          </w:tcPr>
          <w:p w14:paraId="5C82435C" w14:textId="77777777" w:rsidR="00203BE5" w:rsidRPr="008A4C95" w:rsidRDefault="00203BE5" w:rsidP="00203BE5">
            <w:pPr>
              <w:spacing w:after="0" w:line="240" w:lineRule="auto"/>
              <w:jc w:val="center"/>
              <w:rPr>
                <w:ins w:id="5210" w:author="Direccion de Politicas y Gestion en Derechos Humanos 14" w:date="2023-12-18T11:57:00Z"/>
                <w:rFonts w:ascii="Calibri" w:eastAsia="Times New Roman" w:hAnsi="Calibri" w:cs="Calibri"/>
                <w:color w:val="000000"/>
                <w:kern w:val="0"/>
                <w:sz w:val="14"/>
                <w:szCs w:val="14"/>
                <w:lang w:eastAsia="es-PE"/>
                <w14:ligatures w14:val="none"/>
              </w:rPr>
            </w:pPr>
            <w:ins w:id="521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2.1</w:t>
              </w:r>
            </w:ins>
          </w:p>
        </w:tc>
        <w:tc>
          <w:tcPr>
            <w:tcW w:w="463" w:type="dxa"/>
            <w:shd w:val="clear" w:color="auto" w:fill="auto"/>
            <w:vAlign w:val="center"/>
          </w:tcPr>
          <w:p w14:paraId="0C5F0CC6" w14:textId="72770B58" w:rsidR="00203BE5" w:rsidRPr="00203BE5" w:rsidRDefault="00203BE5" w:rsidP="00203BE5">
            <w:pPr>
              <w:spacing w:after="0" w:line="240" w:lineRule="auto"/>
              <w:jc w:val="center"/>
              <w:rPr>
                <w:ins w:id="5212"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2.3</w:t>
            </w:r>
          </w:p>
        </w:tc>
        <w:tc>
          <w:tcPr>
            <w:tcW w:w="577" w:type="dxa"/>
            <w:shd w:val="clear" w:color="auto" w:fill="auto"/>
            <w:vAlign w:val="center"/>
          </w:tcPr>
          <w:p w14:paraId="3579AE12" w14:textId="5BFB19BD" w:rsidR="00203BE5" w:rsidRPr="00203BE5" w:rsidRDefault="00203BE5" w:rsidP="00203BE5">
            <w:pPr>
              <w:spacing w:after="0" w:line="240" w:lineRule="auto"/>
              <w:jc w:val="center"/>
              <w:rPr>
                <w:ins w:id="5213"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9.0</w:t>
            </w:r>
          </w:p>
        </w:tc>
        <w:tc>
          <w:tcPr>
            <w:tcW w:w="674" w:type="dxa"/>
            <w:shd w:val="clear" w:color="auto" w:fill="auto"/>
            <w:vAlign w:val="center"/>
            <w:hideMark/>
          </w:tcPr>
          <w:p w14:paraId="1817AD7A" w14:textId="77777777" w:rsidR="00203BE5" w:rsidRPr="008A4C95" w:rsidRDefault="00203BE5" w:rsidP="00203BE5">
            <w:pPr>
              <w:spacing w:after="0" w:line="240" w:lineRule="auto"/>
              <w:jc w:val="center"/>
              <w:rPr>
                <w:ins w:id="5214"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215"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No</w:t>
              </w:r>
            </w:ins>
          </w:p>
        </w:tc>
      </w:tr>
      <w:tr w:rsidR="00203BE5" w:rsidRPr="008A4C95" w14:paraId="6AB7ADCA" w14:textId="77777777" w:rsidTr="00203BE5">
        <w:trPr>
          <w:trHeight w:val="113"/>
          <w:ins w:id="5216" w:author="Direccion de Politicas y Gestion en Derechos Humanos 14" w:date="2023-12-18T11:57:00Z"/>
        </w:trPr>
        <w:tc>
          <w:tcPr>
            <w:tcW w:w="1417" w:type="dxa"/>
            <w:vMerge/>
            <w:vAlign w:val="center"/>
            <w:hideMark/>
          </w:tcPr>
          <w:p w14:paraId="079F608B" w14:textId="77777777" w:rsidR="00203BE5" w:rsidRPr="008A4C95" w:rsidRDefault="00203BE5" w:rsidP="00203BE5">
            <w:pPr>
              <w:spacing w:after="0" w:line="240" w:lineRule="auto"/>
              <w:rPr>
                <w:ins w:id="5217" w:author="Direccion de Politicas y Gestion en Derechos Humanos 14" w:date="2023-12-18T11:57:00Z"/>
                <w:rFonts w:ascii="Calibri" w:eastAsia="Times New Roman" w:hAnsi="Calibri" w:cs="Calibri"/>
                <w:color w:val="000000"/>
                <w:kern w:val="0"/>
                <w:sz w:val="14"/>
                <w:szCs w:val="14"/>
                <w:lang w:eastAsia="es-PE"/>
                <w14:ligatures w14:val="none"/>
              </w:rPr>
            </w:pPr>
          </w:p>
        </w:tc>
        <w:tc>
          <w:tcPr>
            <w:tcW w:w="620" w:type="dxa"/>
            <w:shd w:val="clear" w:color="auto" w:fill="auto"/>
            <w:vAlign w:val="center"/>
            <w:hideMark/>
          </w:tcPr>
          <w:p w14:paraId="084766ED" w14:textId="77777777" w:rsidR="00203BE5" w:rsidRPr="008A4C95" w:rsidRDefault="00203BE5" w:rsidP="00203BE5">
            <w:pPr>
              <w:spacing w:after="0" w:line="240" w:lineRule="auto"/>
              <w:jc w:val="center"/>
              <w:rPr>
                <w:ins w:id="5218" w:author="Direccion de Politicas y Gestion en Derechos Humanos 14" w:date="2023-12-18T11:57:00Z"/>
                <w:rFonts w:ascii="Calibri" w:eastAsia="Times New Roman" w:hAnsi="Calibri" w:cs="Calibri"/>
                <w:color w:val="000000"/>
                <w:kern w:val="0"/>
                <w:sz w:val="14"/>
                <w:szCs w:val="14"/>
                <w:lang w:eastAsia="es-PE"/>
                <w14:ligatures w14:val="none"/>
              </w:rPr>
            </w:pPr>
            <w:ins w:id="5219"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AS 4.6</w:t>
              </w:r>
            </w:ins>
          </w:p>
        </w:tc>
        <w:tc>
          <w:tcPr>
            <w:tcW w:w="3539" w:type="dxa"/>
            <w:shd w:val="clear" w:color="auto" w:fill="auto"/>
            <w:vAlign w:val="center"/>
            <w:hideMark/>
          </w:tcPr>
          <w:p w14:paraId="36444EF1" w14:textId="77777777" w:rsidR="00203BE5" w:rsidRPr="008A4C95" w:rsidRDefault="00203BE5" w:rsidP="00203BE5">
            <w:pPr>
              <w:spacing w:after="0" w:line="240" w:lineRule="auto"/>
              <w:rPr>
                <w:ins w:id="5220" w:author="Direccion de Politicas y Gestion en Derechos Humanos 14" w:date="2023-12-18T11:57:00Z"/>
                <w:rFonts w:ascii="Calibri" w:eastAsia="Times New Roman" w:hAnsi="Calibri" w:cs="Calibri"/>
                <w:color w:val="000000"/>
                <w:kern w:val="0"/>
                <w:sz w:val="14"/>
                <w:szCs w:val="14"/>
                <w:lang w:eastAsia="es-PE"/>
                <w14:ligatures w14:val="none"/>
              </w:rPr>
            </w:pPr>
            <w:ins w:id="5221"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Sensibilizar en temas de derechos humanos y con un enfoque interseccional a actores públicos</w:t>
              </w:r>
            </w:ins>
          </w:p>
        </w:tc>
        <w:tc>
          <w:tcPr>
            <w:tcW w:w="557" w:type="dxa"/>
            <w:shd w:val="clear" w:color="auto" w:fill="auto"/>
            <w:vAlign w:val="center"/>
            <w:hideMark/>
          </w:tcPr>
          <w:p w14:paraId="759539E8" w14:textId="77777777" w:rsidR="00203BE5" w:rsidRPr="008A4C95" w:rsidRDefault="00203BE5" w:rsidP="00203BE5">
            <w:pPr>
              <w:spacing w:after="0" w:line="240" w:lineRule="auto"/>
              <w:jc w:val="center"/>
              <w:rPr>
                <w:ins w:id="5222" w:author="Direccion de Politicas y Gestion en Derechos Humanos 14" w:date="2023-12-18T11:57:00Z"/>
                <w:rFonts w:ascii="Calibri" w:eastAsia="Times New Roman" w:hAnsi="Calibri" w:cs="Calibri"/>
                <w:color w:val="000000"/>
                <w:kern w:val="0"/>
                <w:sz w:val="14"/>
                <w:szCs w:val="14"/>
                <w:lang w:eastAsia="es-PE"/>
                <w14:ligatures w14:val="none"/>
              </w:rPr>
            </w:pPr>
            <w:ins w:id="5223"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460" w:type="dxa"/>
            <w:shd w:val="clear" w:color="auto" w:fill="auto"/>
            <w:vAlign w:val="center"/>
            <w:hideMark/>
          </w:tcPr>
          <w:p w14:paraId="78DB689F" w14:textId="77777777" w:rsidR="00203BE5" w:rsidRPr="008A4C95" w:rsidRDefault="00203BE5" w:rsidP="00203BE5">
            <w:pPr>
              <w:spacing w:after="0" w:line="240" w:lineRule="auto"/>
              <w:jc w:val="center"/>
              <w:rPr>
                <w:ins w:id="5224" w:author="Direccion de Politicas y Gestion en Derechos Humanos 14" w:date="2023-12-18T11:57:00Z"/>
                <w:rFonts w:ascii="Calibri" w:eastAsia="Times New Roman" w:hAnsi="Calibri" w:cs="Calibri"/>
                <w:color w:val="000000"/>
                <w:kern w:val="0"/>
                <w:sz w:val="14"/>
                <w:szCs w:val="14"/>
                <w:lang w:eastAsia="es-PE"/>
                <w14:ligatures w14:val="none"/>
              </w:rPr>
            </w:pPr>
            <w:ins w:id="5225"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2.6</w:t>
              </w:r>
            </w:ins>
          </w:p>
        </w:tc>
        <w:tc>
          <w:tcPr>
            <w:tcW w:w="534" w:type="dxa"/>
            <w:shd w:val="clear" w:color="auto" w:fill="auto"/>
            <w:vAlign w:val="center"/>
            <w:hideMark/>
          </w:tcPr>
          <w:p w14:paraId="144998F8" w14:textId="77777777" w:rsidR="00203BE5" w:rsidRPr="008A4C95" w:rsidRDefault="00203BE5" w:rsidP="00203BE5">
            <w:pPr>
              <w:spacing w:after="0" w:line="240" w:lineRule="auto"/>
              <w:jc w:val="center"/>
              <w:rPr>
                <w:ins w:id="5226" w:author="Direccion de Politicas y Gestion en Derechos Humanos 14" w:date="2023-12-18T11:57:00Z"/>
                <w:rFonts w:ascii="Calibri" w:eastAsia="Times New Roman" w:hAnsi="Calibri" w:cs="Calibri"/>
                <w:color w:val="000000"/>
                <w:kern w:val="0"/>
                <w:sz w:val="14"/>
                <w:szCs w:val="14"/>
                <w:lang w:eastAsia="es-PE"/>
                <w14:ligatures w14:val="none"/>
              </w:rPr>
            </w:pPr>
            <w:ins w:id="5227" w:author="Direccion de Politicas y Gestion en Derechos Humanos 14" w:date="2023-12-18T11:57:00Z">
              <w:r w:rsidRPr="008A4C95">
                <w:rPr>
                  <w:rFonts w:ascii="Calibri" w:eastAsia="Times New Roman" w:hAnsi="Calibri" w:cs="Calibri"/>
                  <w:color w:val="000000"/>
                  <w:kern w:val="0"/>
                  <w:sz w:val="14"/>
                  <w:szCs w:val="14"/>
                  <w:lang w:eastAsia="es-PE"/>
                  <w14:ligatures w14:val="none"/>
                </w:rPr>
                <w:t>2.3</w:t>
              </w:r>
            </w:ins>
          </w:p>
        </w:tc>
        <w:tc>
          <w:tcPr>
            <w:tcW w:w="463" w:type="dxa"/>
            <w:shd w:val="clear" w:color="auto" w:fill="auto"/>
            <w:vAlign w:val="center"/>
          </w:tcPr>
          <w:p w14:paraId="667E29A6" w14:textId="4B1761B8" w:rsidR="00203BE5" w:rsidRPr="00203BE5" w:rsidRDefault="00203BE5" w:rsidP="00203BE5">
            <w:pPr>
              <w:spacing w:after="0" w:line="240" w:lineRule="auto"/>
              <w:jc w:val="center"/>
              <w:rPr>
                <w:ins w:id="5228" w:author="Direccion de Politicas y Gestion en Derechos Humanos 14" w:date="2023-12-18T11:57:00Z"/>
                <w:rFonts w:ascii="Calibri" w:eastAsia="Times New Roman" w:hAnsi="Calibri" w:cs="Calibri"/>
                <w:kern w:val="0"/>
                <w:sz w:val="14"/>
                <w:szCs w:val="14"/>
                <w:lang w:eastAsia="es-PE"/>
                <w14:ligatures w14:val="none"/>
              </w:rPr>
            </w:pPr>
            <w:r w:rsidRPr="00203BE5">
              <w:rPr>
                <w:rFonts w:ascii="Calibri" w:hAnsi="Calibri" w:cs="Calibri"/>
                <w:sz w:val="14"/>
                <w:szCs w:val="14"/>
              </w:rPr>
              <w:t>3.0</w:t>
            </w:r>
          </w:p>
        </w:tc>
        <w:tc>
          <w:tcPr>
            <w:tcW w:w="577" w:type="dxa"/>
            <w:shd w:val="clear" w:color="auto" w:fill="auto"/>
            <w:vAlign w:val="center"/>
          </w:tcPr>
          <w:p w14:paraId="1110B10E" w14:textId="5B0CA58F" w:rsidR="00203BE5" w:rsidRPr="00203BE5" w:rsidRDefault="00203BE5" w:rsidP="00203BE5">
            <w:pPr>
              <w:spacing w:after="0" w:line="240" w:lineRule="auto"/>
              <w:jc w:val="center"/>
              <w:rPr>
                <w:ins w:id="5229" w:author="Direccion de Politicas y Gestion en Derechos Humanos 14" w:date="2023-12-18T11:57:00Z"/>
                <w:rFonts w:ascii="Calibri" w:eastAsia="Times New Roman" w:hAnsi="Calibri" w:cs="Calibri"/>
                <w:b/>
                <w:bCs/>
                <w:kern w:val="0"/>
                <w:sz w:val="14"/>
                <w:szCs w:val="14"/>
                <w:lang w:eastAsia="es-PE"/>
                <w14:ligatures w14:val="none"/>
              </w:rPr>
            </w:pPr>
            <w:r w:rsidRPr="00203BE5">
              <w:rPr>
                <w:rFonts w:ascii="Calibri" w:hAnsi="Calibri" w:cs="Calibri"/>
                <w:b/>
                <w:bCs/>
                <w:sz w:val="14"/>
                <w:szCs w:val="14"/>
              </w:rPr>
              <w:t>10.4</w:t>
            </w:r>
          </w:p>
        </w:tc>
        <w:tc>
          <w:tcPr>
            <w:tcW w:w="674" w:type="dxa"/>
            <w:shd w:val="clear" w:color="auto" w:fill="auto"/>
            <w:vAlign w:val="center"/>
            <w:hideMark/>
          </w:tcPr>
          <w:p w14:paraId="48652134" w14:textId="77777777" w:rsidR="00203BE5" w:rsidRPr="008A4C95" w:rsidRDefault="00203BE5" w:rsidP="00203BE5">
            <w:pPr>
              <w:spacing w:after="0" w:line="240" w:lineRule="auto"/>
              <w:jc w:val="center"/>
              <w:rPr>
                <w:ins w:id="5230" w:author="Direccion de Politicas y Gestion en Derechos Humanos 14" w:date="2023-12-18T11:57:00Z"/>
                <w:rFonts w:ascii="Calibri" w:eastAsia="Times New Roman" w:hAnsi="Calibri" w:cs="Calibri"/>
                <w:b/>
                <w:bCs/>
                <w:color w:val="000000"/>
                <w:kern w:val="0"/>
                <w:sz w:val="14"/>
                <w:szCs w:val="14"/>
                <w:lang w:eastAsia="es-PE"/>
                <w14:ligatures w14:val="none"/>
              </w:rPr>
            </w:pPr>
            <w:ins w:id="5231" w:author="Direccion de Politicas y Gestion en Derechos Humanos 14" w:date="2023-12-18T11:57:00Z">
              <w:r w:rsidRPr="008A4C95">
                <w:rPr>
                  <w:rFonts w:ascii="Calibri" w:eastAsia="Times New Roman" w:hAnsi="Calibri" w:cs="Calibri"/>
                  <w:b/>
                  <w:bCs/>
                  <w:color w:val="000000"/>
                  <w:kern w:val="0"/>
                  <w:sz w:val="14"/>
                  <w:szCs w:val="14"/>
                  <w:lang w:eastAsia="es-PE"/>
                  <w14:ligatures w14:val="none"/>
                </w:rPr>
                <w:t>Sí</w:t>
              </w:r>
            </w:ins>
          </w:p>
        </w:tc>
      </w:tr>
    </w:tbl>
    <w:p w14:paraId="23931FC9" w14:textId="77777777" w:rsidR="007678D2" w:rsidRDefault="007678D2" w:rsidP="007678D2">
      <w:pPr>
        <w:rPr>
          <w:ins w:id="5232" w:author="Direccion de Politicas y Gestion en Derechos Humanos 14" w:date="2023-12-18T11:57:00Z"/>
          <w:kern w:val="0"/>
          <w14:ligatures w14:val="none"/>
        </w:rPr>
      </w:pPr>
      <w:ins w:id="5233" w:author="Direccion de Politicas y Gestion en Derechos Humanos 14" w:date="2023-12-18T11:57:00Z">
        <w:r w:rsidRPr="00FA7FF4">
          <w:rPr>
            <w:sz w:val="16"/>
            <w:szCs w:val="18"/>
          </w:rPr>
          <w:t xml:space="preserve">Fuente: </w:t>
        </w:r>
        <w:r>
          <w:rPr>
            <w:sz w:val="16"/>
            <w:szCs w:val="18"/>
          </w:rPr>
          <w:t>Elaboración propia</w:t>
        </w:r>
      </w:ins>
    </w:p>
    <w:p w14:paraId="09DEFD4E" w14:textId="681265EC" w:rsidR="007678D2" w:rsidRDefault="007678D2">
      <w:pPr>
        <w:rPr>
          <w:ins w:id="5234" w:author="Direccion de Politicas y Gestion en Derechos Humanos 14" w:date="2023-12-18T11:57:00Z"/>
          <w:kern w:val="0"/>
          <w14:ligatures w14:val="none"/>
        </w:rPr>
      </w:pPr>
      <w:ins w:id="5235" w:author="Direccion de Politicas y Gestion en Derechos Humanos 14" w:date="2023-12-18T11:57:00Z">
        <w:r>
          <w:rPr>
            <w:kern w:val="0"/>
            <w14:ligatures w14:val="none"/>
          </w:rPr>
          <w:br w:type="page"/>
        </w:r>
      </w:ins>
    </w:p>
    <w:p w14:paraId="2511F66E" w14:textId="24013A56" w:rsidR="00C37D8D" w:rsidRDefault="00C37D8D" w:rsidP="00C37D8D">
      <w:pPr>
        <w:pStyle w:val="Ttulo1"/>
        <w:rPr>
          <w:ins w:id="5236" w:author="Direccion de Politicas y Gestion en Derechos Humanos 14" w:date="2023-12-29T10:13:00Z"/>
        </w:rPr>
      </w:pPr>
      <w:bookmarkStart w:id="5237" w:name="_Toc154739299"/>
      <w:ins w:id="5238" w:author="Direccion de Politicas y Gestion en Derechos Humanos 14" w:date="2023-12-29T09:59:00Z">
        <w:r w:rsidRPr="00354762">
          <w:lastRenderedPageBreak/>
          <w:t xml:space="preserve">Anexo </w:t>
        </w:r>
        <w:r>
          <w:t>5</w:t>
        </w:r>
        <w:r w:rsidRPr="00354762">
          <w:t xml:space="preserve">: </w:t>
        </w:r>
      </w:ins>
      <w:ins w:id="5239" w:author="Direccion de Politicas y Gestion en Derechos Humanos 14" w:date="2023-12-29T10:12:00Z">
        <w:r w:rsidR="00BB2CDE">
          <w:t>Proceso de aprobación del Entregable 2 por el GTM</w:t>
        </w:r>
      </w:ins>
      <w:bookmarkEnd w:id="5237"/>
    </w:p>
    <w:p w14:paraId="7539800A" w14:textId="77777777" w:rsidR="00BB2CDE" w:rsidRPr="00BB2CDE" w:rsidRDefault="00BB2CDE" w:rsidP="00BB2CDE">
      <w:pPr>
        <w:spacing w:before="100" w:beforeAutospacing="1" w:after="100" w:afterAutospacing="1" w:line="288" w:lineRule="auto"/>
        <w:jc w:val="both"/>
        <w:rPr>
          <w:ins w:id="5240" w:author="Direccion de Politicas y Gestion en Derechos Humanos 14" w:date="2023-12-29T10:14:00Z"/>
          <w:b/>
          <w:bCs/>
          <w:sz w:val="20"/>
          <w:u w:val="single"/>
          <w:rPrChange w:id="5241" w:author="Direccion de Politicas y Gestion en Derechos Humanos 14" w:date="2023-12-29T10:15:00Z">
            <w:rPr>
              <w:ins w:id="5242" w:author="Direccion de Politicas y Gestion en Derechos Humanos 14" w:date="2023-12-29T10:14:00Z"/>
            </w:rPr>
          </w:rPrChange>
        </w:rPr>
        <w:pPrChange w:id="5243" w:author="Direccion de Politicas y Gestion en Derechos Humanos 14" w:date="2023-12-29T10:15:00Z">
          <w:pPr>
            <w:pStyle w:val="Default"/>
          </w:pPr>
        </w:pPrChange>
      </w:pPr>
      <w:ins w:id="5244" w:author="Direccion de Politicas y Gestion en Derechos Humanos 14" w:date="2023-12-29T10:14:00Z">
        <w:r w:rsidRPr="00BB2CDE">
          <w:rPr>
            <w:b/>
            <w:bCs/>
            <w:sz w:val="20"/>
            <w:u w:val="single"/>
            <w:rPrChange w:id="5245" w:author="Direccion de Politicas y Gestion en Derechos Humanos 14" w:date="2023-12-29T10:15:00Z">
              <w:rPr/>
            </w:rPrChange>
          </w:rPr>
          <w:t>Inicio del Proceso de Aprobación: 11 de octubre de 2023</w:t>
        </w:r>
      </w:ins>
    </w:p>
    <w:p w14:paraId="19D46E0C" w14:textId="247C6B26" w:rsidR="009A39CE" w:rsidRDefault="00BB2CDE" w:rsidP="009A39CE">
      <w:pPr>
        <w:spacing w:before="100" w:beforeAutospacing="1" w:after="100" w:afterAutospacing="1" w:line="288" w:lineRule="auto"/>
        <w:jc w:val="both"/>
        <w:rPr>
          <w:ins w:id="5246" w:author="Direccion de Politicas y Gestion en Derechos Humanos 14" w:date="2023-12-29T10:27:00Z"/>
          <w:sz w:val="20"/>
        </w:rPr>
      </w:pPr>
      <w:ins w:id="5247" w:author="Direccion de Politicas y Gestion en Derechos Humanos 14" w:date="2023-12-29T10:14:00Z">
        <w:r w:rsidRPr="00BB2CDE">
          <w:rPr>
            <w:sz w:val="20"/>
            <w:rPrChange w:id="5248" w:author="Direccion de Politicas y Gestion en Derechos Humanos 14" w:date="2023-12-29T10:14:00Z">
              <w:rPr/>
            </w:rPrChange>
          </w:rPr>
          <w:t>El proceso de aprobación por parte del Grupo de Trabajo Multisectorial (GTM) se inició el 11 de octubre de 2023, con la presentación de la primera versión del documento. Este paso marcó el comienzo de un proceso clave en la formulación de la Política Nacional Multisectorial de Derechos Humanos (PNMDH) en el contexto peruano.</w:t>
        </w:r>
      </w:ins>
      <w:ins w:id="5249" w:author="Direccion de Politicas y Gestion en Derechos Humanos 14" w:date="2023-12-29T10:26:00Z">
        <w:r w:rsidR="009A39CE">
          <w:rPr>
            <w:sz w:val="20"/>
          </w:rPr>
          <w:t xml:space="preserve"> A </w:t>
        </w:r>
      </w:ins>
      <w:ins w:id="5250" w:author="Direccion de Politicas y Gestion en Derechos Humanos 14" w:date="2023-12-29T10:28:00Z">
        <w:r w:rsidR="009A39CE">
          <w:rPr>
            <w:sz w:val="20"/>
          </w:rPr>
          <w:t>continuación,</w:t>
        </w:r>
      </w:ins>
      <w:ins w:id="5251" w:author="Direccion de Politicas y Gestion en Derechos Humanos 14" w:date="2023-12-29T10:26:00Z">
        <w:r w:rsidR="009A39CE">
          <w:rPr>
            <w:sz w:val="20"/>
          </w:rPr>
          <w:t xml:space="preserve"> se presenta el acta de la segunda sesión anual del </w:t>
        </w:r>
      </w:ins>
      <w:ins w:id="5252" w:author="Direccion de Politicas y Gestion en Derechos Humanos 14" w:date="2023-12-29T10:27:00Z">
        <w:r w:rsidR="009A39CE">
          <w:rPr>
            <w:sz w:val="20"/>
          </w:rPr>
          <w:t>GTM, donde parte de los acuerdos son:</w:t>
        </w:r>
      </w:ins>
    </w:p>
    <w:p w14:paraId="04C6CC8E" w14:textId="24CA9D0F" w:rsidR="009A39CE" w:rsidRPr="009A39CE" w:rsidRDefault="009A39CE" w:rsidP="009A39CE">
      <w:pPr>
        <w:pStyle w:val="Prrafodelista"/>
        <w:numPr>
          <w:ilvl w:val="0"/>
          <w:numId w:val="56"/>
        </w:numPr>
        <w:spacing w:before="100" w:beforeAutospacing="1" w:after="100" w:afterAutospacing="1" w:line="288" w:lineRule="auto"/>
        <w:ind w:left="426"/>
        <w:jc w:val="both"/>
        <w:rPr>
          <w:ins w:id="5253" w:author="Direccion de Politicas y Gestion en Derechos Humanos 14" w:date="2023-12-29T10:27:00Z"/>
          <w:sz w:val="20"/>
          <w:rPrChange w:id="5254" w:author="Direccion de Politicas y Gestion en Derechos Humanos 14" w:date="2023-12-29T10:28:00Z">
            <w:rPr>
              <w:ins w:id="5255" w:author="Direccion de Politicas y Gestion en Derechos Humanos 14" w:date="2023-12-29T10:27:00Z"/>
            </w:rPr>
          </w:rPrChange>
        </w:rPr>
        <w:pPrChange w:id="5256" w:author="Direccion de Politicas y Gestion en Derechos Humanos 14" w:date="2023-12-29T10:28:00Z">
          <w:pPr>
            <w:spacing w:before="100" w:beforeAutospacing="1" w:after="100" w:afterAutospacing="1" w:line="288" w:lineRule="auto"/>
            <w:jc w:val="both"/>
          </w:pPr>
        </w:pPrChange>
      </w:pPr>
      <w:ins w:id="5257" w:author="Direccion de Politicas y Gestion en Derechos Humanos 14" w:date="2023-12-29T10:27:00Z">
        <w:r w:rsidRPr="009A39CE">
          <w:rPr>
            <w:sz w:val="20"/>
            <w:rPrChange w:id="5258" w:author="Direccion de Politicas y Gestion en Derechos Humanos 14" w:date="2023-12-29T10:28:00Z">
              <w:rPr/>
            </w:rPrChange>
          </w:rPr>
          <w:t>La Secretaría Técnica se compromete a remitir, por correo electrónico, el día viernes 13 del presente año, a las y los integrantes del GTM, el Entregable 1 actualizado y la propuesta de Entregable 2 para sus comentarios y aportes.</w:t>
        </w:r>
      </w:ins>
    </w:p>
    <w:p w14:paraId="10501031" w14:textId="10DE2034" w:rsidR="00BB2CDE" w:rsidRPr="009A39CE" w:rsidRDefault="009A39CE" w:rsidP="009A39CE">
      <w:pPr>
        <w:pStyle w:val="Prrafodelista"/>
        <w:numPr>
          <w:ilvl w:val="0"/>
          <w:numId w:val="56"/>
        </w:numPr>
        <w:spacing w:before="100" w:beforeAutospacing="1" w:after="100" w:afterAutospacing="1" w:line="288" w:lineRule="auto"/>
        <w:ind w:left="426"/>
        <w:jc w:val="both"/>
        <w:rPr>
          <w:ins w:id="5259" w:author="Direccion de Politicas y Gestion en Derechos Humanos 14" w:date="2023-12-29T10:24:00Z"/>
          <w:sz w:val="20"/>
          <w:rPrChange w:id="5260" w:author="Direccion de Politicas y Gestion en Derechos Humanos 14" w:date="2023-12-29T10:28:00Z">
            <w:rPr>
              <w:ins w:id="5261" w:author="Direccion de Politicas y Gestion en Derechos Humanos 14" w:date="2023-12-29T10:24:00Z"/>
            </w:rPr>
          </w:rPrChange>
        </w:rPr>
        <w:pPrChange w:id="5262" w:author="Direccion de Politicas y Gestion en Derechos Humanos 14" w:date="2023-12-29T10:28:00Z">
          <w:pPr>
            <w:spacing w:before="100" w:beforeAutospacing="1" w:after="100" w:afterAutospacing="1" w:line="288" w:lineRule="auto"/>
            <w:jc w:val="both"/>
          </w:pPr>
        </w:pPrChange>
      </w:pPr>
      <w:ins w:id="5263" w:author="Direccion de Politicas y Gestion en Derechos Humanos 14" w:date="2023-12-29T10:27:00Z">
        <w:r w:rsidRPr="009A39CE">
          <w:rPr>
            <w:sz w:val="20"/>
            <w:rPrChange w:id="5264" w:author="Direccion de Politicas y Gestion en Derechos Humanos 14" w:date="2023-12-29T10:28:00Z">
              <w:rPr/>
            </w:rPrChange>
          </w:rPr>
          <w:t>Los y las representantes del GTM se comprometen a hacer llegar sus comentarios hasta 11 días después de recibido el correo electrónico. Si no se recibe respuesta hasta la fecha señalada, se entenderá que su contenido es conforme.</w:t>
        </w:r>
      </w:ins>
    </w:p>
    <w:p w14:paraId="6CAF0B9C" w14:textId="582ADB0F" w:rsidR="009A39CE" w:rsidRDefault="009A39CE" w:rsidP="009A39CE">
      <w:pPr>
        <w:spacing w:before="100" w:beforeAutospacing="1" w:after="100" w:afterAutospacing="1" w:line="288" w:lineRule="auto"/>
        <w:ind w:right="-143"/>
        <w:jc w:val="both"/>
        <w:rPr>
          <w:ins w:id="5265" w:author="Direccion de Politicas y Gestion en Derechos Humanos 14" w:date="2023-12-29T10:24:00Z"/>
          <w:noProof/>
        </w:rPr>
        <w:pPrChange w:id="5266" w:author="Direccion de Politicas y Gestion en Derechos Humanos 14" w:date="2023-12-29T10:29:00Z">
          <w:pPr>
            <w:spacing w:before="100" w:beforeAutospacing="1" w:after="100" w:afterAutospacing="1" w:line="288" w:lineRule="auto"/>
            <w:jc w:val="both"/>
          </w:pPr>
        </w:pPrChange>
      </w:pPr>
      <w:ins w:id="5267" w:author="Direccion de Politicas y Gestion en Derechos Humanos 14" w:date="2023-12-29T10:24:00Z">
        <w:r w:rsidRPr="009A39CE">
          <w:rPr>
            <w:sz w:val="20"/>
          </w:rPr>
          <w:drawing>
            <wp:inline distT="0" distB="0" distL="0" distR="0" wp14:anchorId="3B37217E" wp14:editId="0A83C96A">
              <wp:extent cx="2695575" cy="4785003"/>
              <wp:effectExtent l="0" t="0" r="0" b="0"/>
              <wp:docPr id="169671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7227" name=""/>
                      <pic:cNvPicPr/>
                    </pic:nvPicPr>
                    <pic:blipFill rotWithShape="1">
                      <a:blip r:embed="rId106"/>
                      <a:srcRect l="7756" r="5096"/>
                      <a:stretch/>
                    </pic:blipFill>
                    <pic:spPr bwMode="auto">
                      <a:xfrm>
                        <a:off x="0" y="0"/>
                        <a:ext cx="2709729" cy="4810127"/>
                      </a:xfrm>
                      <a:prstGeom prst="rect">
                        <a:avLst/>
                      </a:prstGeom>
                      <a:ln>
                        <a:noFill/>
                      </a:ln>
                      <a:extLst>
                        <a:ext uri="{53640926-AAD7-44D8-BBD7-CCE9431645EC}">
                          <a14:shadowObscured xmlns:a14="http://schemas.microsoft.com/office/drawing/2010/main"/>
                        </a:ext>
                      </a:extLst>
                    </pic:spPr>
                  </pic:pic>
                </a:graphicData>
              </a:graphic>
            </wp:inline>
          </w:drawing>
        </w:r>
        <w:r w:rsidRPr="009A39CE">
          <w:rPr>
            <w:noProof/>
          </w:rPr>
          <w:t xml:space="preserve"> </w:t>
        </w:r>
        <w:r w:rsidRPr="009A39CE">
          <w:rPr>
            <w:sz w:val="20"/>
          </w:rPr>
          <w:drawing>
            <wp:inline distT="0" distB="0" distL="0" distR="0" wp14:anchorId="6C957A7F" wp14:editId="43879D8F">
              <wp:extent cx="2724150" cy="4714963"/>
              <wp:effectExtent l="0" t="0" r="0" b="9525"/>
              <wp:docPr id="111235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9056" name=""/>
                      <pic:cNvPicPr/>
                    </pic:nvPicPr>
                    <pic:blipFill rotWithShape="1">
                      <a:blip r:embed="rId107"/>
                      <a:srcRect l="10628" r="5399"/>
                      <a:stretch/>
                    </pic:blipFill>
                    <pic:spPr bwMode="auto">
                      <a:xfrm>
                        <a:off x="0" y="0"/>
                        <a:ext cx="2724150" cy="4714963"/>
                      </a:xfrm>
                      <a:prstGeom prst="rect">
                        <a:avLst/>
                      </a:prstGeom>
                      <a:ln>
                        <a:noFill/>
                      </a:ln>
                      <a:extLst>
                        <a:ext uri="{53640926-AAD7-44D8-BBD7-CCE9431645EC}">
                          <a14:shadowObscured xmlns:a14="http://schemas.microsoft.com/office/drawing/2010/main"/>
                        </a:ext>
                      </a:extLst>
                    </pic:spPr>
                  </pic:pic>
                </a:graphicData>
              </a:graphic>
            </wp:inline>
          </w:drawing>
        </w:r>
      </w:ins>
    </w:p>
    <w:p w14:paraId="0101CC4C" w14:textId="6182942B" w:rsidR="009A39CE" w:rsidRDefault="009A39CE" w:rsidP="009A39CE">
      <w:pPr>
        <w:spacing w:before="100" w:beforeAutospacing="1" w:after="100" w:afterAutospacing="1" w:line="288" w:lineRule="auto"/>
        <w:jc w:val="both"/>
        <w:rPr>
          <w:ins w:id="5268" w:author="Direccion de Politicas y Gestion en Derechos Humanos 14" w:date="2023-12-29T10:32:00Z"/>
          <w:sz w:val="20"/>
        </w:rPr>
      </w:pPr>
      <w:ins w:id="5269" w:author="Direccion de Politicas y Gestion en Derechos Humanos 14" w:date="2023-12-29T10:25:00Z">
        <w:r w:rsidRPr="009A39CE">
          <w:rPr>
            <w:sz w:val="20"/>
          </w:rPr>
          <w:lastRenderedPageBreak/>
          <w:drawing>
            <wp:inline distT="0" distB="0" distL="0" distR="0" wp14:anchorId="0607E7A5" wp14:editId="5863B72D">
              <wp:extent cx="2771140" cy="4675702"/>
              <wp:effectExtent l="0" t="0" r="0" b="0"/>
              <wp:docPr id="45852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0163" name=""/>
                      <pic:cNvPicPr/>
                    </pic:nvPicPr>
                    <pic:blipFill rotWithShape="1">
                      <a:blip r:embed="rId108"/>
                      <a:srcRect l="7773" r="5676" b="2999"/>
                      <a:stretch/>
                    </pic:blipFill>
                    <pic:spPr bwMode="auto">
                      <a:xfrm>
                        <a:off x="0" y="0"/>
                        <a:ext cx="2782114" cy="4694218"/>
                      </a:xfrm>
                      <a:prstGeom prst="rect">
                        <a:avLst/>
                      </a:prstGeom>
                      <a:ln>
                        <a:noFill/>
                      </a:ln>
                      <a:extLst>
                        <a:ext uri="{53640926-AAD7-44D8-BBD7-CCE9431645EC}">
                          <a14:shadowObscured xmlns:a14="http://schemas.microsoft.com/office/drawing/2010/main"/>
                        </a:ext>
                      </a:extLst>
                    </pic:spPr>
                  </pic:pic>
                </a:graphicData>
              </a:graphic>
            </wp:inline>
          </w:drawing>
        </w:r>
        <w:r w:rsidRPr="009A39CE">
          <w:rPr>
            <w:sz w:val="20"/>
          </w:rPr>
          <w:drawing>
            <wp:inline distT="0" distB="0" distL="0" distR="0" wp14:anchorId="6E14A84E" wp14:editId="62942106">
              <wp:extent cx="2583180" cy="4676775"/>
              <wp:effectExtent l="0" t="0" r="7620" b="9525"/>
              <wp:docPr id="1280270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70953" name=""/>
                      <pic:cNvPicPr/>
                    </pic:nvPicPr>
                    <pic:blipFill rotWithShape="1">
                      <a:blip r:embed="rId109"/>
                      <a:srcRect l="6504" r="5089" b="4315"/>
                      <a:stretch/>
                    </pic:blipFill>
                    <pic:spPr bwMode="auto">
                      <a:xfrm>
                        <a:off x="0" y="0"/>
                        <a:ext cx="2587647" cy="4684862"/>
                      </a:xfrm>
                      <a:prstGeom prst="rect">
                        <a:avLst/>
                      </a:prstGeom>
                      <a:ln>
                        <a:noFill/>
                      </a:ln>
                      <a:extLst>
                        <a:ext uri="{53640926-AAD7-44D8-BBD7-CCE9431645EC}">
                          <a14:shadowObscured xmlns:a14="http://schemas.microsoft.com/office/drawing/2010/main"/>
                        </a:ext>
                      </a:extLst>
                    </pic:spPr>
                  </pic:pic>
                </a:graphicData>
              </a:graphic>
            </wp:inline>
          </w:drawing>
        </w:r>
      </w:ins>
    </w:p>
    <w:p w14:paraId="3F2827C7" w14:textId="4508DE30" w:rsidR="009A39CE" w:rsidRDefault="009A39CE" w:rsidP="00BB2CDE">
      <w:pPr>
        <w:spacing w:before="100" w:beforeAutospacing="1" w:after="100" w:afterAutospacing="1" w:line="288" w:lineRule="auto"/>
        <w:jc w:val="both"/>
        <w:rPr>
          <w:ins w:id="5270" w:author="Direccion de Politicas y Gestion en Derechos Humanos 14" w:date="2023-12-29T10:25:00Z"/>
          <w:sz w:val="20"/>
        </w:rPr>
      </w:pPr>
      <w:ins w:id="5271" w:author="Direccion de Politicas y Gestion en Derechos Humanos 14" w:date="2023-12-29T10:25:00Z">
        <w:r w:rsidRPr="009A39CE">
          <w:rPr>
            <w:sz w:val="20"/>
          </w:rPr>
          <w:drawing>
            <wp:inline distT="0" distB="0" distL="0" distR="0" wp14:anchorId="547CDACA" wp14:editId="1EC45A0C">
              <wp:extent cx="2618105" cy="3648075"/>
              <wp:effectExtent l="0" t="0" r="0" b="9525"/>
              <wp:docPr id="181406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8626" name=""/>
                      <pic:cNvPicPr/>
                    </pic:nvPicPr>
                    <pic:blipFill>
                      <a:blip r:embed="rId110"/>
                      <a:stretch>
                        <a:fillRect/>
                      </a:stretch>
                    </pic:blipFill>
                    <pic:spPr>
                      <a:xfrm>
                        <a:off x="0" y="0"/>
                        <a:ext cx="2623223" cy="3655206"/>
                      </a:xfrm>
                      <a:prstGeom prst="rect">
                        <a:avLst/>
                      </a:prstGeom>
                    </pic:spPr>
                  </pic:pic>
                </a:graphicData>
              </a:graphic>
            </wp:inline>
          </w:drawing>
        </w:r>
        <w:r w:rsidRPr="009A39CE">
          <w:rPr>
            <w:sz w:val="20"/>
          </w:rPr>
          <w:drawing>
            <wp:inline distT="0" distB="0" distL="0" distR="0" wp14:anchorId="2EDABB1C" wp14:editId="062F8C78">
              <wp:extent cx="2733675" cy="3590925"/>
              <wp:effectExtent l="0" t="0" r="9525" b="9525"/>
              <wp:docPr id="87264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3626" name=""/>
                      <pic:cNvPicPr/>
                    </pic:nvPicPr>
                    <pic:blipFill>
                      <a:blip r:embed="rId111"/>
                      <a:stretch>
                        <a:fillRect/>
                      </a:stretch>
                    </pic:blipFill>
                    <pic:spPr>
                      <a:xfrm>
                        <a:off x="0" y="0"/>
                        <a:ext cx="2740068" cy="3599323"/>
                      </a:xfrm>
                      <a:prstGeom prst="rect">
                        <a:avLst/>
                      </a:prstGeom>
                    </pic:spPr>
                  </pic:pic>
                </a:graphicData>
              </a:graphic>
            </wp:inline>
          </w:drawing>
        </w:r>
      </w:ins>
    </w:p>
    <w:p w14:paraId="56220982" w14:textId="58E259C7" w:rsidR="009A39CE" w:rsidRPr="00BB2CDE" w:rsidRDefault="009A39CE" w:rsidP="00C25BD7">
      <w:pPr>
        <w:spacing w:before="100" w:beforeAutospacing="1" w:after="100" w:afterAutospacing="1" w:line="288" w:lineRule="auto"/>
        <w:ind w:right="-143"/>
        <w:jc w:val="both"/>
        <w:rPr>
          <w:ins w:id="5272" w:author="Direccion de Politicas y Gestion en Derechos Humanos 14" w:date="2023-12-29T10:14:00Z"/>
          <w:sz w:val="20"/>
          <w:rPrChange w:id="5273" w:author="Direccion de Politicas y Gestion en Derechos Humanos 14" w:date="2023-12-29T10:14:00Z">
            <w:rPr>
              <w:ins w:id="5274" w:author="Direccion de Politicas y Gestion en Derechos Humanos 14" w:date="2023-12-29T10:14:00Z"/>
            </w:rPr>
          </w:rPrChange>
        </w:rPr>
        <w:pPrChange w:id="5275" w:author="Direccion de Politicas y Gestion en Derechos Humanos 14" w:date="2023-12-29T10:33:00Z">
          <w:pPr>
            <w:pStyle w:val="Default"/>
          </w:pPr>
        </w:pPrChange>
      </w:pPr>
      <w:ins w:id="5276" w:author="Direccion de Politicas y Gestion en Derechos Humanos 14" w:date="2023-12-29T10:26:00Z">
        <w:r w:rsidRPr="009A39CE">
          <w:rPr>
            <w:sz w:val="20"/>
          </w:rPr>
          <w:lastRenderedPageBreak/>
          <w:drawing>
            <wp:inline distT="0" distB="0" distL="0" distR="0" wp14:anchorId="2B449C70" wp14:editId="31C8B2DD">
              <wp:extent cx="2705100" cy="3991132"/>
              <wp:effectExtent l="0" t="0" r="0" b="9525"/>
              <wp:docPr id="14362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964" name=""/>
                      <pic:cNvPicPr/>
                    </pic:nvPicPr>
                    <pic:blipFill>
                      <a:blip r:embed="rId112"/>
                      <a:stretch>
                        <a:fillRect/>
                      </a:stretch>
                    </pic:blipFill>
                    <pic:spPr>
                      <a:xfrm>
                        <a:off x="0" y="0"/>
                        <a:ext cx="2713665" cy="4003768"/>
                      </a:xfrm>
                      <a:prstGeom prst="rect">
                        <a:avLst/>
                      </a:prstGeom>
                    </pic:spPr>
                  </pic:pic>
                </a:graphicData>
              </a:graphic>
            </wp:inline>
          </w:drawing>
        </w:r>
        <w:r w:rsidRPr="009A39CE">
          <w:rPr>
            <w:sz w:val="20"/>
          </w:rPr>
          <w:drawing>
            <wp:inline distT="0" distB="0" distL="0" distR="0" wp14:anchorId="59C42859" wp14:editId="2BBB15DB">
              <wp:extent cx="2705100" cy="3976383"/>
              <wp:effectExtent l="0" t="0" r="0" b="5080"/>
              <wp:docPr id="1206946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46971" name=""/>
                      <pic:cNvPicPr/>
                    </pic:nvPicPr>
                    <pic:blipFill>
                      <a:blip r:embed="rId113"/>
                      <a:stretch>
                        <a:fillRect/>
                      </a:stretch>
                    </pic:blipFill>
                    <pic:spPr>
                      <a:xfrm>
                        <a:off x="0" y="0"/>
                        <a:ext cx="2718117" cy="3995518"/>
                      </a:xfrm>
                      <a:prstGeom prst="rect">
                        <a:avLst/>
                      </a:prstGeom>
                    </pic:spPr>
                  </pic:pic>
                </a:graphicData>
              </a:graphic>
            </wp:inline>
          </w:drawing>
        </w:r>
      </w:ins>
    </w:p>
    <w:p w14:paraId="1AB48B58" w14:textId="77777777" w:rsidR="00BB2CDE" w:rsidRPr="00BB2CDE" w:rsidRDefault="00BB2CDE" w:rsidP="00BB2CDE">
      <w:pPr>
        <w:spacing w:before="100" w:beforeAutospacing="1" w:after="100" w:afterAutospacing="1" w:line="288" w:lineRule="auto"/>
        <w:jc w:val="both"/>
        <w:rPr>
          <w:ins w:id="5277" w:author="Direccion de Politicas y Gestion en Derechos Humanos 14" w:date="2023-12-29T10:14:00Z"/>
          <w:sz w:val="20"/>
          <w:rPrChange w:id="5278" w:author="Direccion de Politicas y Gestion en Derechos Humanos 14" w:date="2023-12-29T10:14:00Z">
            <w:rPr>
              <w:ins w:id="5279" w:author="Direccion de Politicas y Gestion en Derechos Humanos 14" w:date="2023-12-29T10:14:00Z"/>
            </w:rPr>
          </w:rPrChange>
        </w:rPr>
        <w:pPrChange w:id="5280" w:author="Direccion de Politicas y Gestion en Derechos Humanos 14" w:date="2023-12-29T10:15:00Z">
          <w:pPr>
            <w:pStyle w:val="Default"/>
          </w:pPr>
        </w:pPrChange>
      </w:pPr>
      <w:ins w:id="5281" w:author="Direccion de Politicas y Gestion en Derechos Humanos 14" w:date="2023-12-29T10:14:00Z">
        <w:r w:rsidRPr="00BB2CDE">
          <w:rPr>
            <w:sz w:val="20"/>
            <w:rPrChange w:id="5282" w:author="Direccion de Politicas y Gestion en Derechos Humanos 14" w:date="2023-12-29T10:14:00Z">
              <w:rPr/>
            </w:rPrChange>
          </w:rPr>
          <w:t>Posteriormente, tras la presentación inicial, se llevó a cabo un período de iteración y mejora continua. Incorporando los valiosos aportes y sugerencias de los miembros del GTM, se generó una segunda versión actualizada del documento, la cual estuvo lista para su revisión el 21 de diciembre de 2023.</w:t>
        </w:r>
      </w:ins>
    </w:p>
    <w:p w14:paraId="178FDADE" w14:textId="77777777" w:rsidR="00C25BD7" w:rsidRDefault="00C25BD7">
      <w:pPr>
        <w:rPr>
          <w:ins w:id="5283" w:author="Direccion de Politicas y Gestion en Derechos Humanos 14" w:date="2023-12-29T10:41:00Z"/>
          <w:b/>
          <w:bCs/>
          <w:sz w:val="20"/>
          <w:u w:val="single"/>
        </w:rPr>
      </w:pPr>
      <w:ins w:id="5284" w:author="Direccion de Politicas y Gestion en Derechos Humanos 14" w:date="2023-12-29T10:41:00Z">
        <w:r>
          <w:rPr>
            <w:b/>
            <w:bCs/>
            <w:sz w:val="20"/>
            <w:u w:val="single"/>
          </w:rPr>
          <w:br w:type="page"/>
        </w:r>
      </w:ins>
    </w:p>
    <w:p w14:paraId="44F605CC" w14:textId="7BE1914B" w:rsidR="00BB2CDE" w:rsidRPr="00BB2CDE" w:rsidRDefault="00BB2CDE" w:rsidP="00BB2CDE">
      <w:pPr>
        <w:spacing w:before="100" w:beforeAutospacing="1" w:after="100" w:afterAutospacing="1" w:line="288" w:lineRule="auto"/>
        <w:jc w:val="both"/>
        <w:rPr>
          <w:ins w:id="5285" w:author="Direccion de Politicas y Gestion en Derechos Humanos 14" w:date="2023-12-29T10:14:00Z"/>
          <w:sz w:val="20"/>
          <w:rPrChange w:id="5286" w:author="Direccion de Politicas y Gestion en Derechos Humanos 14" w:date="2023-12-29T10:14:00Z">
            <w:rPr>
              <w:ins w:id="5287" w:author="Direccion de Politicas y Gestion en Derechos Humanos 14" w:date="2023-12-29T10:14:00Z"/>
            </w:rPr>
          </w:rPrChange>
        </w:rPr>
        <w:pPrChange w:id="5288" w:author="Direccion de Politicas y Gestion en Derechos Humanos 14" w:date="2023-12-29T10:15:00Z">
          <w:pPr>
            <w:pStyle w:val="Default"/>
          </w:pPr>
        </w:pPrChange>
      </w:pPr>
      <w:ins w:id="5289" w:author="Direccion de Politicas y Gestion en Derechos Humanos 14" w:date="2023-12-29T10:14:00Z">
        <w:r w:rsidRPr="00BB2CDE">
          <w:rPr>
            <w:b/>
            <w:bCs/>
            <w:sz w:val="20"/>
            <w:u w:val="single"/>
            <w:rPrChange w:id="5290" w:author="Direccion de Politicas y Gestion en Derechos Humanos 14" w:date="2023-12-29T10:16:00Z">
              <w:rPr/>
            </w:rPrChange>
          </w:rPr>
          <w:lastRenderedPageBreak/>
          <w:t xml:space="preserve">Presentación de la </w:t>
        </w:r>
        <w:r w:rsidR="00C25BD7" w:rsidRPr="00C25BD7">
          <w:rPr>
            <w:b/>
            <w:bCs/>
            <w:sz w:val="20"/>
            <w:u w:val="single"/>
          </w:rPr>
          <w:t>segunda versión actualizada</w:t>
        </w:r>
        <w:r w:rsidRPr="00BB2CDE">
          <w:rPr>
            <w:b/>
            <w:bCs/>
            <w:sz w:val="20"/>
            <w:u w:val="single"/>
            <w:rPrChange w:id="5291" w:author="Direccion de Politicas y Gestion en Derechos Humanos 14" w:date="2023-12-29T10:16:00Z">
              <w:rPr/>
            </w:rPrChange>
          </w:rPr>
          <w:t>: 21 de diciembre de 2023</w:t>
        </w:r>
      </w:ins>
    </w:p>
    <w:p w14:paraId="6F8E529C" w14:textId="31D6829D" w:rsidR="00BB2CDE" w:rsidRPr="00BB2CDE" w:rsidRDefault="00BB2CDE" w:rsidP="00BB2CDE">
      <w:pPr>
        <w:spacing w:before="100" w:beforeAutospacing="1" w:after="100" w:afterAutospacing="1" w:line="288" w:lineRule="auto"/>
        <w:jc w:val="both"/>
        <w:rPr>
          <w:ins w:id="5292" w:author="Direccion de Politicas y Gestion en Derechos Humanos 14" w:date="2023-12-29T10:14:00Z"/>
          <w:sz w:val="20"/>
          <w:rPrChange w:id="5293" w:author="Direccion de Politicas y Gestion en Derechos Humanos 14" w:date="2023-12-29T10:14:00Z">
            <w:rPr>
              <w:ins w:id="5294" w:author="Direccion de Politicas y Gestion en Derechos Humanos 14" w:date="2023-12-29T10:14:00Z"/>
            </w:rPr>
          </w:rPrChange>
        </w:rPr>
        <w:pPrChange w:id="5295" w:author="Direccion de Politicas y Gestion en Derechos Humanos 14" w:date="2023-12-29T10:15:00Z">
          <w:pPr>
            <w:pStyle w:val="Default"/>
          </w:pPr>
        </w:pPrChange>
      </w:pPr>
      <w:ins w:id="5296" w:author="Direccion de Politicas y Gestion en Derechos Humanos 14" w:date="2023-12-29T10:14:00Z">
        <w:r w:rsidRPr="00BB2CDE">
          <w:rPr>
            <w:sz w:val="20"/>
            <w:rPrChange w:id="5297" w:author="Direccion de Politicas y Gestion en Derechos Humanos 14" w:date="2023-12-29T10:14:00Z">
              <w:rPr/>
            </w:rPrChange>
          </w:rPr>
          <w:t>La segunda versión, refinada y mejorada, fue presentada oficialmente el 21 de diciembre de 2023. Este hito marcó una etapa significativa en el proceso, donde las contribuciones individuales se consolidaron para formar un documento más completo y robusto.</w:t>
        </w:r>
      </w:ins>
      <w:ins w:id="5298" w:author="Direccion de Politicas y Gestion en Derechos Humanos 14" w:date="2023-12-29T10:34:00Z">
        <w:r w:rsidR="00C25BD7">
          <w:rPr>
            <w:sz w:val="20"/>
          </w:rPr>
          <w:t xml:space="preserve"> Al respecto, se adjunta la ayuda memoria correspondiente a la presentación de la </w:t>
        </w:r>
      </w:ins>
      <w:ins w:id="5299" w:author="Direccion de Politicas y Gestion en Derechos Humanos 14" w:date="2023-12-29T10:35:00Z">
        <w:r w:rsidR="00C25BD7" w:rsidRPr="00C25BD7">
          <w:rPr>
            <w:sz w:val="20"/>
          </w:rPr>
          <w:t>segunda versión actualizada</w:t>
        </w:r>
        <w:r w:rsidR="00C25BD7">
          <w:rPr>
            <w:sz w:val="20"/>
          </w:rPr>
          <w:t xml:space="preserve"> del “Entregable 2 de la PNMDH”</w:t>
        </w:r>
      </w:ins>
    </w:p>
    <w:p w14:paraId="0B01865A" w14:textId="77777777" w:rsidR="00556852" w:rsidRPr="00C25BD7" w:rsidRDefault="00556852" w:rsidP="00556852">
      <w:pPr>
        <w:spacing w:after="0" w:line="240" w:lineRule="auto"/>
        <w:jc w:val="center"/>
        <w:rPr>
          <w:ins w:id="5300" w:author="Direccion de Politicas y Gestion en Derechos Humanos 14" w:date="2023-12-29T10:10:00Z"/>
          <w:rFonts w:eastAsia="Arial" w:cstheme="minorHAnsi"/>
          <w:b/>
          <w:sz w:val="18"/>
          <w:szCs w:val="18"/>
          <w:rPrChange w:id="5301" w:author="Direccion de Politicas y Gestion en Derechos Humanos 14" w:date="2023-12-29T10:38:00Z">
            <w:rPr>
              <w:ins w:id="5302" w:author="Direccion de Politicas y Gestion en Derechos Humanos 14" w:date="2023-12-29T10:10:00Z"/>
              <w:rFonts w:ascii="Arial" w:eastAsia="Arial" w:hAnsi="Arial" w:cs="Arial"/>
              <w:b/>
              <w:sz w:val="24"/>
              <w:szCs w:val="24"/>
            </w:rPr>
          </w:rPrChange>
        </w:rPr>
      </w:pPr>
      <w:ins w:id="5303" w:author="Direccion de Politicas y Gestion en Derechos Humanos 14" w:date="2023-12-29T10:10:00Z">
        <w:r w:rsidRPr="00C25BD7">
          <w:rPr>
            <w:rFonts w:eastAsia="Arial" w:cstheme="minorHAnsi"/>
            <w:b/>
            <w:sz w:val="18"/>
            <w:szCs w:val="18"/>
            <w:rPrChange w:id="5304" w:author="Direccion de Politicas y Gestion en Derechos Humanos 14" w:date="2023-12-29T10:38:00Z">
              <w:rPr>
                <w:rFonts w:ascii="Arial" w:eastAsia="Arial" w:hAnsi="Arial" w:cs="Arial"/>
                <w:b/>
                <w:sz w:val="24"/>
                <w:szCs w:val="24"/>
              </w:rPr>
            </w:rPrChange>
          </w:rPr>
          <w:t>AYUDA MEMORIA</w:t>
        </w:r>
      </w:ins>
    </w:p>
    <w:p w14:paraId="548BD315" w14:textId="77777777" w:rsidR="00556852" w:rsidRPr="00C25BD7" w:rsidRDefault="00556852" w:rsidP="00556852">
      <w:pPr>
        <w:spacing w:after="0" w:line="240" w:lineRule="auto"/>
        <w:jc w:val="center"/>
        <w:rPr>
          <w:ins w:id="5305" w:author="Direccion de Politicas y Gestion en Derechos Humanos 14" w:date="2023-12-29T10:10:00Z"/>
          <w:rFonts w:eastAsia="Arial" w:cstheme="minorHAnsi"/>
          <w:b/>
          <w:sz w:val="18"/>
          <w:szCs w:val="18"/>
          <w:rPrChange w:id="5306" w:author="Direccion de Politicas y Gestion en Derechos Humanos 14" w:date="2023-12-29T10:38:00Z">
            <w:rPr>
              <w:ins w:id="5307" w:author="Direccion de Politicas y Gestion en Derechos Humanos 14" w:date="2023-12-29T10:10:00Z"/>
              <w:rFonts w:ascii="Arial" w:eastAsia="Arial" w:hAnsi="Arial" w:cs="Arial"/>
              <w:b/>
              <w:sz w:val="24"/>
              <w:szCs w:val="24"/>
            </w:rPr>
          </w:rPrChange>
        </w:rPr>
      </w:pPr>
    </w:p>
    <w:p w14:paraId="132DA2CD" w14:textId="77777777" w:rsidR="00556852" w:rsidRPr="00C25BD7" w:rsidRDefault="00556852" w:rsidP="00556852">
      <w:pPr>
        <w:pBdr>
          <w:top w:val="nil"/>
          <w:left w:val="nil"/>
          <w:bottom w:val="nil"/>
          <w:right w:val="nil"/>
          <w:between w:val="nil"/>
        </w:pBdr>
        <w:spacing w:after="0"/>
        <w:ind w:left="284"/>
        <w:jc w:val="center"/>
        <w:rPr>
          <w:ins w:id="5308" w:author="Direccion de Politicas y Gestion en Derechos Humanos 14" w:date="2023-12-29T10:10:00Z"/>
          <w:rFonts w:eastAsia="Arial" w:cstheme="minorHAnsi"/>
          <w:b/>
          <w:color w:val="000000"/>
          <w:sz w:val="18"/>
          <w:szCs w:val="18"/>
          <w:rPrChange w:id="5309" w:author="Direccion de Politicas y Gestion en Derechos Humanos 14" w:date="2023-12-29T10:38:00Z">
            <w:rPr>
              <w:ins w:id="5310" w:author="Direccion de Politicas y Gestion en Derechos Humanos 14" w:date="2023-12-29T10:10:00Z"/>
              <w:rFonts w:ascii="Arial" w:eastAsia="Arial" w:hAnsi="Arial" w:cs="Arial"/>
              <w:b/>
              <w:color w:val="000000"/>
              <w:sz w:val="24"/>
              <w:szCs w:val="24"/>
            </w:rPr>
          </w:rPrChange>
        </w:rPr>
      </w:pPr>
      <w:ins w:id="5311" w:author="Direccion de Politicas y Gestion en Derechos Humanos 14" w:date="2023-12-29T10:10:00Z">
        <w:r w:rsidRPr="00C25BD7">
          <w:rPr>
            <w:rFonts w:eastAsia="Arial" w:cstheme="minorHAnsi"/>
            <w:b/>
            <w:color w:val="000000"/>
            <w:sz w:val="18"/>
            <w:szCs w:val="18"/>
            <w:rPrChange w:id="5312" w:author="Direccion de Politicas y Gestion en Derechos Humanos 14" w:date="2023-12-29T10:38:00Z">
              <w:rPr>
                <w:rFonts w:ascii="Arial" w:eastAsia="Arial" w:hAnsi="Arial" w:cs="Arial"/>
                <w:b/>
                <w:color w:val="000000"/>
                <w:sz w:val="24"/>
                <w:szCs w:val="24"/>
              </w:rPr>
            </w:rPrChange>
          </w:rPr>
          <w:t>Segunda Sesión Informativa del Grupo de Trabajo Multisectorial de naturaleza temporal constituido para el Diseño y la Formulación de la Política Nacional Multisectorial de Derechos Humanos</w:t>
        </w:r>
      </w:ins>
    </w:p>
    <w:p w14:paraId="58CB419A" w14:textId="77777777" w:rsidR="00556852" w:rsidRPr="00C25BD7" w:rsidRDefault="00556852" w:rsidP="00556852">
      <w:pPr>
        <w:pBdr>
          <w:top w:val="nil"/>
          <w:left w:val="nil"/>
          <w:bottom w:val="nil"/>
          <w:right w:val="nil"/>
          <w:between w:val="nil"/>
        </w:pBdr>
        <w:spacing w:after="0"/>
        <w:ind w:left="284"/>
        <w:jc w:val="both"/>
        <w:rPr>
          <w:ins w:id="5313" w:author="Direccion de Politicas y Gestion en Derechos Humanos 14" w:date="2023-12-29T10:10:00Z"/>
          <w:rFonts w:eastAsia="Arial" w:cstheme="minorHAnsi"/>
          <w:color w:val="000000"/>
          <w:sz w:val="16"/>
          <w:szCs w:val="16"/>
          <w:rPrChange w:id="5314" w:author="Direccion de Politicas y Gestion en Derechos Humanos 14" w:date="2023-12-29T10:38:00Z">
            <w:rPr>
              <w:ins w:id="5315" w:author="Direccion de Politicas y Gestion en Derechos Humanos 14" w:date="2023-12-29T10:10:00Z"/>
              <w:rFonts w:ascii="Arial" w:eastAsia="Arial" w:hAnsi="Arial" w:cs="Arial"/>
              <w:color w:val="000000"/>
            </w:rPr>
          </w:rPrChange>
        </w:rPr>
      </w:pPr>
    </w:p>
    <w:p w14:paraId="08A09474"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5316" w:author="Direccion de Politicas y Gestion en Derechos Humanos 14" w:date="2023-12-29T10:10:00Z"/>
          <w:rFonts w:eastAsia="Arial" w:cstheme="minorHAnsi"/>
          <w:color w:val="000000"/>
          <w:sz w:val="16"/>
          <w:szCs w:val="16"/>
          <w:rPrChange w:id="5317" w:author="Direccion de Politicas y Gestion en Derechos Humanos 14" w:date="2023-12-29T10:38:00Z">
            <w:rPr>
              <w:ins w:id="5318" w:author="Direccion de Politicas y Gestion en Derechos Humanos 14" w:date="2023-12-29T10:10:00Z"/>
              <w:rFonts w:ascii="Arial" w:eastAsia="Arial" w:hAnsi="Arial" w:cs="Arial"/>
              <w:color w:val="000000"/>
            </w:rPr>
          </w:rPrChange>
        </w:rPr>
      </w:pPr>
      <w:ins w:id="5319" w:author="Direccion de Politicas y Gestion en Derechos Humanos 14" w:date="2023-12-29T10:10:00Z">
        <w:r w:rsidRPr="00C25BD7">
          <w:rPr>
            <w:rFonts w:eastAsia="Arial" w:cstheme="minorHAnsi"/>
            <w:color w:val="000000"/>
            <w:sz w:val="16"/>
            <w:szCs w:val="16"/>
            <w:rPrChange w:id="5320" w:author="Direccion de Politicas y Gestion en Derechos Humanos 14" w:date="2023-12-29T10:38:00Z">
              <w:rPr>
                <w:rFonts w:ascii="Arial" w:eastAsia="Arial" w:hAnsi="Arial" w:cs="Arial"/>
                <w:color w:val="000000"/>
              </w:rPr>
            </w:rPrChange>
          </w:rPr>
          <w:t xml:space="preserve">En la ciudad de Lima, siendo las 15:00 horas del día jueves 21 de diciembre de 2023, en la Oficina Administrativa dela Superintendencia Nacional de Registros Públicos (SUNARP), ubicada en Av. Pardo y Aliaga </w:t>
        </w:r>
        <w:proofErr w:type="spellStart"/>
        <w:r w:rsidRPr="00C25BD7">
          <w:rPr>
            <w:rFonts w:eastAsia="Arial" w:cstheme="minorHAnsi"/>
            <w:color w:val="000000"/>
            <w:sz w:val="16"/>
            <w:szCs w:val="16"/>
            <w:rPrChange w:id="5321" w:author="Direccion de Politicas y Gestion en Derechos Humanos 14" w:date="2023-12-29T10:38:00Z">
              <w:rPr>
                <w:rFonts w:ascii="Arial" w:eastAsia="Arial" w:hAnsi="Arial" w:cs="Arial"/>
                <w:color w:val="000000"/>
              </w:rPr>
            </w:rPrChange>
          </w:rPr>
          <w:t>N°</w:t>
        </w:r>
        <w:proofErr w:type="spellEnd"/>
        <w:r w:rsidRPr="00C25BD7">
          <w:rPr>
            <w:rFonts w:eastAsia="Arial" w:cstheme="minorHAnsi"/>
            <w:color w:val="000000"/>
            <w:sz w:val="16"/>
            <w:szCs w:val="16"/>
            <w:rPrChange w:id="5322" w:author="Direccion de Politicas y Gestion en Derechos Humanos 14" w:date="2023-12-29T10:38:00Z">
              <w:rPr>
                <w:rFonts w:ascii="Arial" w:eastAsia="Arial" w:hAnsi="Arial" w:cs="Arial"/>
                <w:color w:val="000000"/>
              </w:rPr>
            </w:rPrChange>
          </w:rPr>
          <w:t xml:space="preserve"> 695, piso 7, San Isidro, se dio inicio a la sesión informativa del Grupo de Trabajo Multisectorial de naturaleza temporal encargado del diseño y la formulación de la Política Nacional Multisectorial de Derechos Humanos (PNMDH), constituido mediante la Resolución Ministerial N.º 063-2022-JUS.</w:t>
        </w:r>
      </w:ins>
    </w:p>
    <w:p w14:paraId="136BE203" w14:textId="77777777" w:rsidR="00556852" w:rsidRPr="00C25BD7" w:rsidRDefault="00556852" w:rsidP="00556852">
      <w:pPr>
        <w:pBdr>
          <w:top w:val="nil"/>
          <w:left w:val="nil"/>
          <w:bottom w:val="nil"/>
          <w:right w:val="nil"/>
          <w:between w:val="nil"/>
        </w:pBdr>
        <w:spacing w:after="0" w:line="240" w:lineRule="auto"/>
        <w:ind w:left="426"/>
        <w:jc w:val="both"/>
        <w:rPr>
          <w:ins w:id="5323" w:author="Direccion de Politicas y Gestion en Derechos Humanos 14" w:date="2023-12-29T10:10:00Z"/>
          <w:rFonts w:eastAsia="Arial" w:cstheme="minorHAnsi"/>
          <w:color w:val="000000"/>
          <w:sz w:val="16"/>
          <w:szCs w:val="16"/>
          <w:rPrChange w:id="5324" w:author="Direccion de Politicas y Gestion en Derechos Humanos 14" w:date="2023-12-29T10:38:00Z">
            <w:rPr>
              <w:ins w:id="5325" w:author="Direccion de Politicas y Gestion en Derechos Humanos 14" w:date="2023-12-29T10:10:00Z"/>
              <w:rFonts w:ascii="Arial" w:eastAsia="Arial" w:hAnsi="Arial" w:cs="Arial"/>
              <w:color w:val="000000"/>
            </w:rPr>
          </w:rPrChange>
        </w:rPr>
      </w:pPr>
    </w:p>
    <w:p w14:paraId="2CCA4596"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5326" w:author="Direccion de Politicas y Gestion en Derechos Humanos 14" w:date="2023-12-29T10:10:00Z"/>
          <w:rFonts w:eastAsia="Arial" w:cstheme="minorHAnsi"/>
          <w:color w:val="000000"/>
          <w:sz w:val="16"/>
          <w:szCs w:val="16"/>
          <w:rPrChange w:id="5327" w:author="Direccion de Politicas y Gestion en Derechos Humanos 14" w:date="2023-12-29T10:38:00Z">
            <w:rPr>
              <w:ins w:id="5328" w:author="Direccion de Politicas y Gestion en Derechos Humanos 14" w:date="2023-12-29T10:10:00Z"/>
              <w:rFonts w:ascii="Arial" w:eastAsia="Arial" w:hAnsi="Arial" w:cs="Arial"/>
              <w:color w:val="000000"/>
            </w:rPr>
          </w:rPrChange>
        </w:rPr>
      </w:pPr>
      <w:ins w:id="5329" w:author="Direccion de Politicas y Gestion en Derechos Humanos 14" w:date="2023-12-29T10:10:00Z">
        <w:r w:rsidRPr="00C25BD7">
          <w:rPr>
            <w:rFonts w:eastAsia="Arial" w:cstheme="minorHAnsi"/>
            <w:color w:val="000000"/>
            <w:sz w:val="16"/>
            <w:szCs w:val="16"/>
            <w:rPrChange w:id="5330" w:author="Direccion de Politicas y Gestion en Derechos Humanos 14" w:date="2023-12-29T10:38:00Z">
              <w:rPr>
                <w:rFonts w:ascii="Arial" w:eastAsia="Arial" w:hAnsi="Arial" w:cs="Arial"/>
                <w:color w:val="000000"/>
              </w:rPr>
            </w:rPrChange>
          </w:rPr>
          <w:t>A fin de determinar el quórum, se registró la asistencia de los y las siguientes representantes de las entidades que integran el Grupo de Trabajo Multisectorial:</w:t>
        </w:r>
      </w:ins>
    </w:p>
    <w:p w14:paraId="66DC63AE" w14:textId="77777777" w:rsidR="00556852" w:rsidRPr="00C25BD7" w:rsidRDefault="00556852" w:rsidP="00556852">
      <w:pPr>
        <w:pBdr>
          <w:top w:val="nil"/>
          <w:left w:val="nil"/>
          <w:bottom w:val="nil"/>
          <w:right w:val="nil"/>
          <w:between w:val="nil"/>
        </w:pBdr>
        <w:spacing w:after="0" w:line="240" w:lineRule="auto"/>
        <w:ind w:left="720"/>
        <w:jc w:val="both"/>
        <w:rPr>
          <w:ins w:id="5331" w:author="Direccion de Politicas y Gestion en Derechos Humanos 14" w:date="2023-12-29T10:10:00Z"/>
          <w:rFonts w:eastAsia="Arial" w:cstheme="minorHAnsi"/>
          <w:color w:val="000000"/>
          <w:sz w:val="16"/>
          <w:szCs w:val="16"/>
          <w:rPrChange w:id="5332" w:author="Direccion de Politicas y Gestion en Derechos Humanos 14" w:date="2023-12-29T10:38:00Z">
            <w:rPr>
              <w:ins w:id="5333" w:author="Direccion de Politicas y Gestion en Derechos Humanos 14" w:date="2023-12-29T10:10:00Z"/>
              <w:rFonts w:ascii="Arial" w:eastAsia="Arial" w:hAnsi="Arial" w:cs="Arial"/>
              <w:color w:val="000000"/>
            </w:rPr>
          </w:rPrChange>
        </w:rPr>
      </w:pPr>
    </w:p>
    <w:tbl>
      <w:tblPr>
        <w:tblW w:w="779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Change w:id="5334" w:author="Direccion de Politicas y Gestion en Derechos Humanos 14" w:date="2023-12-29T10:36:00Z">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PrChange>
      </w:tblPr>
      <w:tblGrid>
        <w:gridCol w:w="2552"/>
        <w:gridCol w:w="3543"/>
        <w:gridCol w:w="1701"/>
        <w:tblGridChange w:id="5335">
          <w:tblGrid>
            <w:gridCol w:w="2552"/>
            <w:gridCol w:w="3543"/>
            <w:gridCol w:w="2268"/>
          </w:tblGrid>
        </w:tblGridChange>
      </w:tblGrid>
      <w:tr w:rsidR="00556852" w:rsidRPr="00C25BD7" w14:paraId="0255B9FB" w14:textId="77777777" w:rsidTr="00C25BD7">
        <w:trPr>
          <w:trHeight w:val="20"/>
          <w:ins w:id="5336" w:author="Direccion de Politicas y Gestion en Derechos Humanos 14" w:date="2023-12-29T10:10:00Z"/>
        </w:trPr>
        <w:tc>
          <w:tcPr>
            <w:tcW w:w="2552" w:type="dxa"/>
            <w:shd w:val="clear" w:color="auto" w:fill="D9D9D9"/>
            <w:tcMar>
              <w:top w:w="0" w:type="dxa"/>
              <w:left w:w="115" w:type="dxa"/>
              <w:bottom w:w="0" w:type="dxa"/>
              <w:right w:w="115" w:type="dxa"/>
            </w:tcMar>
            <w:vAlign w:val="center"/>
            <w:tcPrChange w:id="5337" w:author="Direccion de Politicas y Gestion en Derechos Humanos 14" w:date="2023-12-29T10:36:00Z">
              <w:tcPr>
                <w:tcW w:w="2552" w:type="dxa"/>
                <w:shd w:val="clear" w:color="auto" w:fill="D9D9D9"/>
                <w:tcMar>
                  <w:top w:w="0" w:type="dxa"/>
                  <w:left w:w="115" w:type="dxa"/>
                  <w:bottom w:w="0" w:type="dxa"/>
                  <w:right w:w="115" w:type="dxa"/>
                </w:tcMar>
                <w:vAlign w:val="center"/>
              </w:tcPr>
            </w:tcPrChange>
          </w:tcPr>
          <w:p w14:paraId="2FE90266" w14:textId="77777777" w:rsidR="00556852" w:rsidRPr="00C25BD7" w:rsidRDefault="00556852" w:rsidP="00C25BD7">
            <w:pPr>
              <w:pBdr>
                <w:top w:val="nil"/>
                <w:left w:val="nil"/>
                <w:bottom w:val="nil"/>
                <w:right w:val="nil"/>
                <w:between w:val="nil"/>
              </w:pBdr>
              <w:spacing w:after="0" w:line="240" w:lineRule="auto"/>
              <w:jc w:val="center"/>
              <w:rPr>
                <w:ins w:id="5338" w:author="Direccion de Politicas y Gestion en Derechos Humanos 14" w:date="2023-12-29T10:10:00Z"/>
                <w:rFonts w:eastAsia="Arial" w:cstheme="minorHAnsi"/>
                <w:color w:val="000000"/>
                <w:sz w:val="16"/>
                <w:szCs w:val="16"/>
                <w:rPrChange w:id="5339" w:author="Direccion de Politicas y Gestion en Derechos Humanos 14" w:date="2023-12-29T10:38:00Z">
                  <w:rPr>
                    <w:ins w:id="5340" w:author="Direccion de Politicas y Gestion en Derechos Humanos 14" w:date="2023-12-29T10:10:00Z"/>
                    <w:rFonts w:ascii="Arial" w:eastAsia="Arial" w:hAnsi="Arial" w:cs="Arial"/>
                    <w:color w:val="000000"/>
                    <w:sz w:val="21"/>
                    <w:szCs w:val="21"/>
                  </w:rPr>
                </w:rPrChange>
              </w:rPr>
              <w:pPrChange w:id="5341" w:author="Direccion de Politicas y Gestion en Derechos Humanos 14" w:date="2023-12-29T10:38:00Z">
                <w:pPr>
                  <w:pBdr>
                    <w:top w:val="nil"/>
                    <w:left w:val="nil"/>
                    <w:bottom w:val="nil"/>
                    <w:right w:val="nil"/>
                    <w:between w:val="nil"/>
                  </w:pBdr>
                  <w:jc w:val="center"/>
                </w:pPr>
              </w:pPrChange>
            </w:pPr>
            <w:ins w:id="5342" w:author="Direccion de Politicas y Gestion en Derechos Humanos 14" w:date="2023-12-29T10:10:00Z">
              <w:r w:rsidRPr="00C25BD7">
                <w:rPr>
                  <w:rFonts w:eastAsia="Arial" w:cstheme="minorHAnsi"/>
                  <w:b/>
                  <w:color w:val="000000"/>
                  <w:sz w:val="16"/>
                  <w:szCs w:val="16"/>
                  <w:rPrChange w:id="5343" w:author="Direccion de Politicas y Gestion en Derechos Humanos 14" w:date="2023-12-29T10:38:00Z">
                    <w:rPr>
                      <w:rFonts w:ascii="Arial" w:eastAsia="Arial" w:hAnsi="Arial" w:cs="Arial"/>
                      <w:b/>
                      <w:color w:val="000000"/>
                      <w:sz w:val="21"/>
                      <w:szCs w:val="21"/>
                    </w:rPr>
                  </w:rPrChange>
                </w:rPr>
                <w:t>Entidad</w:t>
              </w:r>
            </w:ins>
          </w:p>
        </w:tc>
        <w:tc>
          <w:tcPr>
            <w:tcW w:w="3543" w:type="dxa"/>
            <w:shd w:val="clear" w:color="auto" w:fill="D9D9D9"/>
            <w:tcMar>
              <w:top w:w="0" w:type="dxa"/>
              <w:left w:w="115" w:type="dxa"/>
              <w:bottom w:w="0" w:type="dxa"/>
              <w:right w:w="115" w:type="dxa"/>
            </w:tcMar>
            <w:vAlign w:val="center"/>
            <w:tcPrChange w:id="5344" w:author="Direccion de Politicas y Gestion en Derechos Humanos 14" w:date="2023-12-29T10:36:00Z">
              <w:tcPr>
                <w:tcW w:w="3543" w:type="dxa"/>
                <w:shd w:val="clear" w:color="auto" w:fill="D9D9D9"/>
                <w:tcMar>
                  <w:top w:w="0" w:type="dxa"/>
                  <w:left w:w="115" w:type="dxa"/>
                  <w:bottom w:w="0" w:type="dxa"/>
                  <w:right w:w="115" w:type="dxa"/>
                </w:tcMar>
                <w:vAlign w:val="center"/>
              </w:tcPr>
            </w:tcPrChange>
          </w:tcPr>
          <w:p w14:paraId="190DC405" w14:textId="77777777" w:rsidR="00556852" w:rsidRPr="00C25BD7" w:rsidRDefault="00556852" w:rsidP="00C25BD7">
            <w:pPr>
              <w:spacing w:after="0" w:line="240" w:lineRule="auto"/>
              <w:jc w:val="center"/>
              <w:rPr>
                <w:ins w:id="5345" w:author="Direccion de Politicas y Gestion en Derechos Humanos 14" w:date="2023-12-29T10:10:00Z"/>
                <w:rFonts w:eastAsia="Arial" w:cstheme="minorHAnsi"/>
                <w:sz w:val="16"/>
                <w:szCs w:val="16"/>
                <w:rPrChange w:id="5346" w:author="Direccion de Politicas y Gestion en Derechos Humanos 14" w:date="2023-12-29T10:38:00Z">
                  <w:rPr>
                    <w:ins w:id="5347" w:author="Direccion de Politicas y Gestion en Derechos Humanos 14" w:date="2023-12-29T10:10:00Z"/>
                    <w:rFonts w:ascii="Arial" w:eastAsia="Arial" w:hAnsi="Arial" w:cs="Arial"/>
                    <w:sz w:val="21"/>
                    <w:szCs w:val="21"/>
                  </w:rPr>
                </w:rPrChange>
              </w:rPr>
              <w:pPrChange w:id="5348" w:author="Direccion de Politicas y Gestion en Derechos Humanos 14" w:date="2023-12-29T10:38:00Z">
                <w:pPr>
                  <w:jc w:val="center"/>
                </w:pPr>
              </w:pPrChange>
            </w:pPr>
            <w:ins w:id="5349" w:author="Direccion de Politicas y Gestion en Derechos Humanos 14" w:date="2023-12-29T10:10:00Z">
              <w:r w:rsidRPr="00C25BD7">
                <w:rPr>
                  <w:rFonts w:eastAsia="Arial" w:cstheme="minorHAnsi"/>
                  <w:b/>
                  <w:sz w:val="16"/>
                  <w:szCs w:val="16"/>
                  <w:rPrChange w:id="5350" w:author="Direccion de Politicas y Gestion en Derechos Humanos 14" w:date="2023-12-29T10:38:00Z">
                    <w:rPr>
                      <w:rFonts w:ascii="Arial" w:eastAsia="Arial" w:hAnsi="Arial" w:cs="Arial"/>
                      <w:b/>
                      <w:sz w:val="21"/>
                      <w:szCs w:val="21"/>
                    </w:rPr>
                  </w:rPrChange>
                </w:rPr>
                <w:t>Nombres y apellidos</w:t>
              </w:r>
            </w:ins>
          </w:p>
        </w:tc>
        <w:tc>
          <w:tcPr>
            <w:tcW w:w="1701" w:type="dxa"/>
            <w:shd w:val="clear" w:color="auto" w:fill="D9D9D9"/>
            <w:vAlign w:val="center"/>
            <w:tcPrChange w:id="5351" w:author="Direccion de Politicas y Gestion en Derechos Humanos 14" w:date="2023-12-29T10:36:00Z">
              <w:tcPr>
                <w:tcW w:w="2268" w:type="dxa"/>
                <w:shd w:val="clear" w:color="auto" w:fill="D9D9D9"/>
                <w:vAlign w:val="center"/>
              </w:tcPr>
            </w:tcPrChange>
          </w:tcPr>
          <w:p w14:paraId="4025B9CD" w14:textId="77777777" w:rsidR="00556852" w:rsidRPr="00C25BD7" w:rsidRDefault="00556852" w:rsidP="00C25BD7">
            <w:pPr>
              <w:spacing w:after="0" w:line="240" w:lineRule="auto"/>
              <w:jc w:val="center"/>
              <w:rPr>
                <w:ins w:id="5352" w:author="Direccion de Politicas y Gestion en Derechos Humanos 14" w:date="2023-12-29T10:10:00Z"/>
                <w:rFonts w:eastAsia="Arial" w:cstheme="minorHAnsi"/>
                <w:b/>
                <w:sz w:val="16"/>
                <w:szCs w:val="16"/>
                <w:rPrChange w:id="5353" w:author="Direccion de Politicas y Gestion en Derechos Humanos 14" w:date="2023-12-29T10:38:00Z">
                  <w:rPr>
                    <w:ins w:id="5354" w:author="Direccion de Politicas y Gestion en Derechos Humanos 14" w:date="2023-12-29T10:10:00Z"/>
                    <w:rFonts w:ascii="Arial" w:eastAsia="Arial" w:hAnsi="Arial" w:cs="Arial"/>
                    <w:b/>
                    <w:sz w:val="21"/>
                    <w:szCs w:val="21"/>
                  </w:rPr>
                </w:rPrChange>
              </w:rPr>
              <w:pPrChange w:id="5355" w:author="Direccion de Politicas y Gestion en Derechos Humanos 14" w:date="2023-12-29T10:38:00Z">
                <w:pPr>
                  <w:jc w:val="center"/>
                </w:pPr>
              </w:pPrChange>
            </w:pPr>
            <w:ins w:id="5356" w:author="Direccion de Politicas y Gestion en Derechos Humanos 14" w:date="2023-12-29T10:10:00Z">
              <w:r w:rsidRPr="00C25BD7">
                <w:rPr>
                  <w:rFonts w:eastAsia="Arial" w:cstheme="minorHAnsi"/>
                  <w:b/>
                  <w:sz w:val="16"/>
                  <w:szCs w:val="16"/>
                  <w:rPrChange w:id="5357" w:author="Direccion de Politicas y Gestion en Derechos Humanos 14" w:date="2023-12-29T10:38:00Z">
                    <w:rPr>
                      <w:rFonts w:ascii="Arial" w:eastAsia="Arial" w:hAnsi="Arial" w:cs="Arial"/>
                      <w:b/>
                      <w:sz w:val="21"/>
                      <w:szCs w:val="21"/>
                    </w:rPr>
                  </w:rPrChange>
                </w:rPr>
                <w:t>Asistencia</w:t>
              </w:r>
            </w:ins>
          </w:p>
        </w:tc>
      </w:tr>
      <w:tr w:rsidR="00556852" w:rsidRPr="00C25BD7" w14:paraId="0529EFA1" w14:textId="77777777" w:rsidTr="00C25BD7">
        <w:trPr>
          <w:trHeight w:val="20"/>
          <w:ins w:id="5358" w:author="Direccion de Politicas y Gestion en Derechos Humanos 14" w:date="2023-12-29T10:10:00Z"/>
          <w:trPrChange w:id="5359" w:author="Direccion de Politicas y Gestion en Derechos Humanos 14" w:date="2023-12-29T10:36:00Z">
            <w:trPr>
              <w:trHeight w:val="859"/>
            </w:trPr>
          </w:trPrChange>
        </w:trPr>
        <w:tc>
          <w:tcPr>
            <w:tcW w:w="2552" w:type="dxa"/>
            <w:tcMar>
              <w:top w:w="0" w:type="dxa"/>
              <w:left w:w="115" w:type="dxa"/>
              <w:bottom w:w="0" w:type="dxa"/>
              <w:right w:w="115" w:type="dxa"/>
            </w:tcMar>
            <w:vAlign w:val="center"/>
            <w:tcPrChange w:id="5360" w:author="Direccion de Politicas y Gestion en Derechos Humanos 14" w:date="2023-12-29T10:36:00Z">
              <w:tcPr>
                <w:tcW w:w="2552" w:type="dxa"/>
                <w:tcMar>
                  <w:top w:w="0" w:type="dxa"/>
                  <w:left w:w="115" w:type="dxa"/>
                  <w:bottom w:w="0" w:type="dxa"/>
                  <w:right w:w="115" w:type="dxa"/>
                </w:tcMar>
                <w:vAlign w:val="center"/>
              </w:tcPr>
            </w:tcPrChange>
          </w:tcPr>
          <w:p w14:paraId="2DCC70C1" w14:textId="77777777" w:rsidR="00556852" w:rsidRPr="00C25BD7" w:rsidRDefault="00556852" w:rsidP="00C25BD7">
            <w:pPr>
              <w:spacing w:after="0" w:line="240" w:lineRule="auto"/>
              <w:jc w:val="center"/>
              <w:rPr>
                <w:ins w:id="5361" w:author="Direccion de Politicas y Gestion en Derechos Humanos 14" w:date="2023-12-29T10:10:00Z"/>
                <w:rFonts w:eastAsia="Arial" w:cstheme="minorHAnsi"/>
                <w:color w:val="000000"/>
                <w:sz w:val="16"/>
                <w:szCs w:val="16"/>
                <w:rPrChange w:id="5362" w:author="Direccion de Politicas y Gestion en Derechos Humanos 14" w:date="2023-12-29T10:38:00Z">
                  <w:rPr>
                    <w:ins w:id="5363" w:author="Direccion de Politicas y Gestion en Derechos Humanos 14" w:date="2023-12-29T10:10:00Z"/>
                    <w:rFonts w:ascii="Arial" w:eastAsia="Arial" w:hAnsi="Arial" w:cs="Arial"/>
                    <w:color w:val="000000"/>
                    <w:sz w:val="21"/>
                    <w:szCs w:val="21"/>
                  </w:rPr>
                </w:rPrChange>
              </w:rPr>
              <w:pPrChange w:id="5364" w:author="Direccion de Politicas y Gestion en Derechos Humanos 14" w:date="2023-12-29T10:38:00Z">
                <w:pPr>
                  <w:jc w:val="center"/>
                </w:pPr>
              </w:pPrChange>
            </w:pPr>
            <w:ins w:id="5365" w:author="Direccion de Politicas y Gestion en Derechos Humanos 14" w:date="2023-12-29T10:10:00Z">
              <w:r w:rsidRPr="00C25BD7">
                <w:rPr>
                  <w:rFonts w:eastAsia="Arial" w:cstheme="minorHAnsi"/>
                  <w:color w:val="000000"/>
                  <w:sz w:val="16"/>
                  <w:szCs w:val="16"/>
                  <w:rPrChange w:id="5366" w:author="Direccion de Politicas y Gestion en Derechos Humanos 14" w:date="2023-12-29T10:38:00Z">
                    <w:rPr>
                      <w:rFonts w:ascii="Arial" w:eastAsia="Arial" w:hAnsi="Arial" w:cs="Arial"/>
                      <w:color w:val="000000"/>
                      <w:sz w:val="21"/>
                      <w:szCs w:val="21"/>
                    </w:rPr>
                  </w:rPrChange>
                </w:rPr>
                <w:t>Ministerio de Justicia y Derechos Humanos</w:t>
              </w:r>
            </w:ins>
          </w:p>
        </w:tc>
        <w:tc>
          <w:tcPr>
            <w:tcW w:w="3543" w:type="dxa"/>
            <w:tcMar>
              <w:top w:w="0" w:type="dxa"/>
              <w:left w:w="115" w:type="dxa"/>
              <w:bottom w:w="0" w:type="dxa"/>
              <w:right w:w="115" w:type="dxa"/>
            </w:tcMar>
            <w:vAlign w:val="center"/>
            <w:tcPrChange w:id="5367" w:author="Direccion de Politicas y Gestion en Derechos Humanos 14" w:date="2023-12-29T10:36:00Z">
              <w:tcPr>
                <w:tcW w:w="3543" w:type="dxa"/>
                <w:tcMar>
                  <w:top w:w="0" w:type="dxa"/>
                  <w:left w:w="115" w:type="dxa"/>
                  <w:bottom w:w="0" w:type="dxa"/>
                  <w:right w:w="115" w:type="dxa"/>
                </w:tcMar>
                <w:vAlign w:val="center"/>
              </w:tcPr>
            </w:tcPrChange>
          </w:tcPr>
          <w:p w14:paraId="170E7A27" w14:textId="77777777" w:rsidR="00556852" w:rsidRPr="00C25BD7" w:rsidRDefault="00556852" w:rsidP="00C25BD7">
            <w:pPr>
              <w:spacing w:after="0" w:line="240" w:lineRule="auto"/>
              <w:jc w:val="center"/>
              <w:rPr>
                <w:ins w:id="5368" w:author="Direccion de Politicas y Gestion en Derechos Humanos 14" w:date="2023-12-29T10:10:00Z"/>
                <w:rFonts w:eastAsia="Arial" w:cstheme="minorHAnsi"/>
                <w:color w:val="000000"/>
                <w:sz w:val="16"/>
                <w:szCs w:val="16"/>
                <w:rPrChange w:id="5369" w:author="Direccion de Politicas y Gestion en Derechos Humanos 14" w:date="2023-12-29T10:38:00Z">
                  <w:rPr>
                    <w:ins w:id="5370" w:author="Direccion de Politicas y Gestion en Derechos Humanos 14" w:date="2023-12-29T10:10:00Z"/>
                    <w:rFonts w:ascii="Arial" w:eastAsia="Arial" w:hAnsi="Arial" w:cs="Arial"/>
                    <w:color w:val="000000"/>
                    <w:sz w:val="21"/>
                    <w:szCs w:val="21"/>
                  </w:rPr>
                </w:rPrChange>
              </w:rPr>
              <w:pPrChange w:id="5371" w:author="Direccion de Politicas y Gestion en Derechos Humanos 14" w:date="2023-12-29T10:38:00Z">
                <w:pPr>
                  <w:jc w:val="center"/>
                </w:pPr>
              </w:pPrChange>
            </w:pPr>
            <w:proofErr w:type="spellStart"/>
            <w:ins w:id="5372" w:author="Direccion de Politicas y Gestion en Derechos Humanos 14" w:date="2023-12-29T10:10:00Z">
              <w:r w:rsidRPr="00C25BD7">
                <w:rPr>
                  <w:rFonts w:eastAsia="Arial" w:cstheme="minorHAnsi"/>
                  <w:color w:val="000000"/>
                  <w:sz w:val="16"/>
                  <w:szCs w:val="16"/>
                  <w:rPrChange w:id="5373" w:author="Direccion de Politicas y Gestion en Derechos Humanos 14" w:date="2023-12-29T10:38:00Z">
                    <w:rPr>
                      <w:rFonts w:ascii="Arial" w:eastAsia="Arial" w:hAnsi="Arial" w:cs="Arial"/>
                      <w:color w:val="000000"/>
                      <w:sz w:val="21"/>
                      <w:szCs w:val="21"/>
                    </w:rPr>
                  </w:rPrChange>
                </w:rPr>
                <w:t>Luigino</w:t>
              </w:r>
              <w:proofErr w:type="spellEnd"/>
              <w:r w:rsidRPr="00C25BD7">
                <w:rPr>
                  <w:rFonts w:eastAsia="Arial" w:cstheme="minorHAnsi"/>
                  <w:color w:val="000000"/>
                  <w:sz w:val="16"/>
                  <w:szCs w:val="16"/>
                  <w:rPrChange w:id="5374" w:author="Direccion de Politicas y Gestion en Derechos Humanos 14" w:date="2023-12-29T10:38:00Z">
                    <w:rPr>
                      <w:rFonts w:ascii="Arial" w:eastAsia="Arial" w:hAnsi="Arial" w:cs="Arial"/>
                      <w:color w:val="000000"/>
                      <w:sz w:val="21"/>
                      <w:szCs w:val="21"/>
                    </w:rPr>
                  </w:rPrChange>
                </w:rPr>
                <w:t xml:space="preserve"> </w:t>
              </w:r>
              <w:proofErr w:type="spellStart"/>
              <w:r w:rsidRPr="00C25BD7">
                <w:rPr>
                  <w:rFonts w:eastAsia="Arial" w:cstheme="minorHAnsi"/>
                  <w:color w:val="000000"/>
                  <w:sz w:val="16"/>
                  <w:szCs w:val="16"/>
                  <w:rPrChange w:id="5375" w:author="Direccion de Politicas y Gestion en Derechos Humanos 14" w:date="2023-12-29T10:38:00Z">
                    <w:rPr>
                      <w:rFonts w:ascii="Arial" w:eastAsia="Arial" w:hAnsi="Arial" w:cs="Arial"/>
                      <w:color w:val="000000"/>
                      <w:sz w:val="21"/>
                      <w:szCs w:val="21"/>
                    </w:rPr>
                  </w:rPrChange>
                </w:rPr>
                <w:t>Pilotto</w:t>
              </w:r>
              <w:proofErr w:type="spellEnd"/>
              <w:r w:rsidRPr="00C25BD7">
                <w:rPr>
                  <w:rFonts w:eastAsia="Arial" w:cstheme="minorHAnsi"/>
                  <w:color w:val="000000"/>
                  <w:sz w:val="16"/>
                  <w:szCs w:val="16"/>
                  <w:rPrChange w:id="5376" w:author="Direccion de Politicas y Gestion en Derechos Humanos 14" w:date="2023-12-29T10:38:00Z">
                    <w:rPr>
                      <w:rFonts w:ascii="Arial" w:eastAsia="Arial" w:hAnsi="Arial" w:cs="Arial"/>
                      <w:color w:val="000000"/>
                      <w:sz w:val="21"/>
                      <w:szCs w:val="21"/>
                    </w:rPr>
                  </w:rPrChange>
                </w:rPr>
                <w:t xml:space="preserve"> Carreño</w:t>
              </w:r>
            </w:ins>
          </w:p>
        </w:tc>
        <w:tc>
          <w:tcPr>
            <w:tcW w:w="1701" w:type="dxa"/>
            <w:vAlign w:val="center"/>
            <w:tcPrChange w:id="5377" w:author="Direccion de Politicas y Gestion en Derechos Humanos 14" w:date="2023-12-29T10:36:00Z">
              <w:tcPr>
                <w:tcW w:w="2268" w:type="dxa"/>
                <w:vAlign w:val="center"/>
              </w:tcPr>
            </w:tcPrChange>
          </w:tcPr>
          <w:p w14:paraId="2170F313" w14:textId="77777777" w:rsidR="00556852" w:rsidRPr="00C25BD7" w:rsidRDefault="00556852" w:rsidP="00C25BD7">
            <w:pPr>
              <w:spacing w:after="0" w:line="240" w:lineRule="auto"/>
              <w:jc w:val="center"/>
              <w:rPr>
                <w:ins w:id="5378" w:author="Direccion de Politicas y Gestion en Derechos Humanos 14" w:date="2023-12-29T10:10:00Z"/>
                <w:rFonts w:eastAsia="Arial" w:cstheme="minorHAnsi"/>
                <w:color w:val="000000"/>
                <w:sz w:val="16"/>
                <w:szCs w:val="16"/>
                <w:rPrChange w:id="5379" w:author="Direccion de Politicas y Gestion en Derechos Humanos 14" w:date="2023-12-29T10:38:00Z">
                  <w:rPr>
                    <w:ins w:id="5380" w:author="Direccion de Politicas y Gestion en Derechos Humanos 14" w:date="2023-12-29T10:10:00Z"/>
                    <w:rFonts w:ascii="Arial" w:eastAsia="Arial" w:hAnsi="Arial" w:cs="Arial"/>
                    <w:color w:val="000000"/>
                    <w:sz w:val="21"/>
                    <w:szCs w:val="21"/>
                  </w:rPr>
                </w:rPrChange>
              </w:rPr>
              <w:pPrChange w:id="5381" w:author="Direccion de Politicas y Gestion en Derechos Humanos 14" w:date="2023-12-29T10:38:00Z">
                <w:pPr>
                  <w:jc w:val="center"/>
                </w:pPr>
              </w:pPrChange>
            </w:pPr>
            <w:ins w:id="5382" w:author="Direccion de Politicas y Gestion en Derechos Humanos 14" w:date="2023-12-29T10:10:00Z">
              <w:r w:rsidRPr="00C25BD7">
                <w:rPr>
                  <w:rFonts w:eastAsia="Arial" w:cstheme="minorHAnsi"/>
                  <w:color w:val="000000"/>
                  <w:sz w:val="16"/>
                  <w:szCs w:val="16"/>
                  <w:rPrChange w:id="5383"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23031201" w14:textId="77777777" w:rsidTr="00C25BD7">
        <w:trPr>
          <w:trHeight w:val="20"/>
          <w:ins w:id="5384" w:author="Direccion de Politicas y Gestion en Derechos Humanos 14" w:date="2023-12-29T10:10:00Z"/>
          <w:trPrChange w:id="5385" w:author="Direccion de Politicas y Gestion en Derechos Humanos 14" w:date="2023-12-29T10:36:00Z">
            <w:trPr>
              <w:trHeight w:val="840"/>
            </w:trPr>
          </w:trPrChange>
        </w:trPr>
        <w:tc>
          <w:tcPr>
            <w:tcW w:w="2552" w:type="dxa"/>
            <w:tcMar>
              <w:top w:w="0" w:type="dxa"/>
              <w:left w:w="115" w:type="dxa"/>
              <w:bottom w:w="0" w:type="dxa"/>
              <w:right w:w="115" w:type="dxa"/>
            </w:tcMar>
            <w:vAlign w:val="center"/>
            <w:tcPrChange w:id="5386" w:author="Direccion de Politicas y Gestion en Derechos Humanos 14" w:date="2023-12-29T10:36:00Z">
              <w:tcPr>
                <w:tcW w:w="2552" w:type="dxa"/>
                <w:tcMar>
                  <w:top w:w="0" w:type="dxa"/>
                  <w:left w:w="115" w:type="dxa"/>
                  <w:bottom w:w="0" w:type="dxa"/>
                  <w:right w:w="115" w:type="dxa"/>
                </w:tcMar>
                <w:vAlign w:val="center"/>
              </w:tcPr>
            </w:tcPrChange>
          </w:tcPr>
          <w:p w14:paraId="34DAB128" w14:textId="77777777" w:rsidR="00556852" w:rsidRPr="00C25BD7" w:rsidRDefault="00556852" w:rsidP="00C25BD7">
            <w:pPr>
              <w:spacing w:after="0" w:line="240" w:lineRule="auto"/>
              <w:jc w:val="center"/>
              <w:rPr>
                <w:ins w:id="5387" w:author="Direccion de Politicas y Gestion en Derechos Humanos 14" w:date="2023-12-29T10:10:00Z"/>
                <w:rFonts w:eastAsia="Arial" w:cstheme="minorHAnsi"/>
                <w:color w:val="000000"/>
                <w:sz w:val="16"/>
                <w:szCs w:val="16"/>
                <w:rPrChange w:id="5388" w:author="Direccion de Politicas y Gestion en Derechos Humanos 14" w:date="2023-12-29T10:38:00Z">
                  <w:rPr>
                    <w:ins w:id="5389" w:author="Direccion de Politicas y Gestion en Derechos Humanos 14" w:date="2023-12-29T10:10:00Z"/>
                    <w:rFonts w:ascii="Arial" w:eastAsia="Arial" w:hAnsi="Arial" w:cs="Arial"/>
                    <w:color w:val="000000"/>
                    <w:sz w:val="21"/>
                    <w:szCs w:val="21"/>
                  </w:rPr>
                </w:rPrChange>
              </w:rPr>
              <w:pPrChange w:id="5390" w:author="Direccion de Politicas y Gestion en Derechos Humanos 14" w:date="2023-12-29T10:38:00Z">
                <w:pPr>
                  <w:jc w:val="center"/>
                </w:pPr>
              </w:pPrChange>
            </w:pPr>
            <w:ins w:id="5391" w:author="Direccion de Politicas y Gestion en Derechos Humanos 14" w:date="2023-12-29T10:10:00Z">
              <w:r w:rsidRPr="00C25BD7">
                <w:rPr>
                  <w:rFonts w:eastAsia="Arial" w:cstheme="minorHAnsi"/>
                  <w:color w:val="000000"/>
                  <w:sz w:val="16"/>
                  <w:szCs w:val="16"/>
                  <w:rPrChange w:id="5392" w:author="Direccion de Politicas y Gestion en Derechos Humanos 14" w:date="2023-12-29T10:38:00Z">
                    <w:rPr>
                      <w:rFonts w:ascii="Arial" w:eastAsia="Arial" w:hAnsi="Arial" w:cs="Arial"/>
                      <w:color w:val="000000"/>
                      <w:sz w:val="21"/>
                      <w:szCs w:val="21"/>
                    </w:rPr>
                  </w:rPrChange>
                </w:rPr>
                <w:t xml:space="preserve">Presidencia del Consejo de </w:t>
              </w:r>
              <w:proofErr w:type="gramStart"/>
              <w:r w:rsidRPr="00C25BD7">
                <w:rPr>
                  <w:rFonts w:eastAsia="Arial" w:cstheme="minorHAnsi"/>
                  <w:color w:val="000000"/>
                  <w:sz w:val="16"/>
                  <w:szCs w:val="16"/>
                  <w:rPrChange w:id="5393" w:author="Direccion de Politicas y Gestion en Derechos Humanos 14" w:date="2023-12-29T10:38:00Z">
                    <w:rPr>
                      <w:rFonts w:ascii="Arial" w:eastAsia="Arial" w:hAnsi="Arial" w:cs="Arial"/>
                      <w:color w:val="000000"/>
                      <w:sz w:val="21"/>
                      <w:szCs w:val="21"/>
                    </w:rPr>
                  </w:rPrChange>
                </w:rPr>
                <w:t>Ministros</w:t>
              </w:r>
              <w:proofErr w:type="gramEnd"/>
            </w:ins>
          </w:p>
        </w:tc>
        <w:tc>
          <w:tcPr>
            <w:tcW w:w="3543" w:type="dxa"/>
            <w:tcMar>
              <w:top w:w="0" w:type="dxa"/>
              <w:left w:w="115" w:type="dxa"/>
              <w:bottom w:w="0" w:type="dxa"/>
              <w:right w:w="115" w:type="dxa"/>
            </w:tcMar>
            <w:vAlign w:val="center"/>
            <w:tcPrChange w:id="5394" w:author="Direccion de Politicas y Gestion en Derechos Humanos 14" w:date="2023-12-29T10:36:00Z">
              <w:tcPr>
                <w:tcW w:w="3543" w:type="dxa"/>
                <w:tcMar>
                  <w:top w:w="0" w:type="dxa"/>
                  <w:left w:w="115" w:type="dxa"/>
                  <w:bottom w:w="0" w:type="dxa"/>
                  <w:right w:w="115" w:type="dxa"/>
                </w:tcMar>
                <w:vAlign w:val="center"/>
              </w:tcPr>
            </w:tcPrChange>
          </w:tcPr>
          <w:p w14:paraId="44CB11D0" w14:textId="77777777" w:rsidR="00556852" w:rsidRPr="00C25BD7" w:rsidRDefault="00556852" w:rsidP="00C25BD7">
            <w:pPr>
              <w:spacing w:after="0" w:line="240" w:lineRule="auto"/>
              <w:jc w:val="center"/>
              <w:rPr>
                <w:ins w:id="5395" w:author="Direccion de Politicas y Gestion en Derechos Humanos 14" w:date="2023-12-29T10:10:00Z"/>
                <w:rFonts w:eastAsia="Arial" w:cstheme="minorHAnsi"/>
                <w:color w:val="000000"/>
                <w:sz w:val="16"/>
                <w:szCs w:val="16"/>
                <w:rPrChange w:id="5396" w:author="Direccion de Politicas y Gestion en Derechos Humanos 14" w:date="2023-12-29T10:38:00Z">
                  <w:rPr>
                    <w:ins w:id="5397" w:author="Direccion de Politicas y Gestion en Derechos Humanos 14" w:date="2023-12-29T10:10:00Z"/>
                    <w:rFonts w:ascii="Arial" w:eastAsia="Arial" w:hAnsi="Arial" w:cs="Arial"/>
                    <w:color w:val="000000"/>
                    <w:sz w:val="21"/>
                    <w:szCs w:val="21"/>
                  </w:rPr>
                </w:rPrChange>
              </w:rPr>
              <w:pPrChange w:id="5398" w:author="Direccion de Politicas y Gestion en Derechos Humanos 14" w:date="2023-12-29T10:38:00Z">
                <w:pPr>
                  <w:jc w:val="center"/>
                </w:pPr>
              </w:pPrChange>
            </w:pPr>
            <w:ins w:id="5399" w:author="Direccion de Politicas y Gestion en Derechos Humanos 14" w:date="2023-12-29T10:10:00Z">
              <w:r w:rsidRPr="00C25BD7">
                <w:rPr>
                  <w:rFonts w:eastAsia="Arial" w:cstheme="minorHAnsi"/>
                  <w:color w:val="000000"/>
                  <w:sz w:val="16"/>
                  <w:szCs w:val="16"/>
                  <w:rPrChange w:id="5400" w:author="Direccion de Politicas y Gestion en Derechos Humanos 14" w:date="2023-12-29T10:38:00Z">
                    <w:rPr>
                      <w:rFonts w:ascii="Arial" w:eastAsia="Arial" w:hAnsi="Arial" w:cs="Arial"/>
                      <w:color w:val="000000"/>
                      <w:sz w:val="21"/>
                      <w:szCs w:val="21"/>
                    </w:rPr>
                  </w:rPrChange>
                </w:rPr>
                <w:t>Marlene Espinoza Goyena</w:t>
              </w:r>
            </w:ins>
          </w:p>
        </w:tc>
        <w:tc>
          <w:tcPr>
            <w:tcW w:w="1701" w:type="dxa"/>
            <w:vAlign w:val="center"/>
            <w:tcPrChange w:id="5401" w:author="Direccion de Politicas y Gestion en Derechos Humanos 14" w:date="2023-12-29T10:36:00Z">
              <w:tcPr>
                <w:tcW w:w="2268" w:type="dxa"/>
                <w:vAlign w:val="center"/>
              </w:tcPr>
            </w:tcPrChange>
          </w:tcPr>
          <w:p w14:paraId="3D7740F0" w14:textId="77777777" w:rsidR="00556852" w:rsidRPr="00C25BD7" w:rsidRDefault="00556852" w:rsidP="00C25BD7">
            <w:pPr>
              <w:spacing w:after="0" w:line="240" w:lineRule="auto"/>
              <w:jc w:val="center"/>
              <w:rPr>
                <w:ins w:id="5402" w:author="Direccion de Politicas y Gestion en Derechos Humanos 14" w:date="2023-12-29T10:10:00Z"/>
                <w:rFonts w:eastAsia="Arial" w:cstheme="minorHAnsi"/>
                <w:color w:val="000000"/>
                <w:sz w:val="16"/>
                <w:szCs w:val="16"/>
                <w:rPrChange w:id="5403" w:author="Direccion de Politicas y Gestion en Derechos Humanos 14" w:date="2023-12-29T10:38:00Z">
                  <w:rPr>
                    <w:ins w:id="5404" w:author="Direccion de Politicas y Gestion en Derechos Humanos 14" w:date="2023-12-29T10:10:00Z"/>
                    <w:rFonts w:ascii="Arial" w:eastAsia="Arial" w:hAnsi="Arial" w:cs="Arial"/>
                    <w:color w:val="000000"/>
                    <w:sz w:val="21"/>
                    <w:szCs w:val="21"/>
                  </w:rPr>
                </w:rPrChange>
              </w:rPr>
              <w:pPrChange w:id="5405" w:author="Direccion de Politicas y Gestion en Derechos Humanos 14" w:date="2023-12-29T10:38:00Z">
                <w:pPr>
                  <w:jc w:val="center"/>
                </w:pPr>
              </w:pPrChange>
            </w:pPr>
            <w:ins w:id="5406" w:author="Direccion de Politicas y Gestion en Derechos Humanos 14" w:date="2023-12-29T10:10:00Z">
              <w:r w:rsidRPr="00C25BD7">
                <w:rPr>
                  <w:rFonts w:eastAsia="Arial" w:cstheme="minorHAnsi"/>
                  <w:color w:val="000000"/>
                  <w:sz w:val="16"/>
                  <w:szCs w:val="16"/>
                  <w:rPrChange w:id="5407"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1439F636" w14:textId="77777777" w:rsidTr="00C25BD7">
        <w:trPr>
          <w:trHeight w:val="20"/>
          <w:ins w:id="5408" w:author="Direccion de Politicas y Gestion en Derechos Humanos 14" w:date="2023-12-29T10:10:00Z"/>
          <w:trPrChange w:id="5409" w:author="Direccion de Politicas y Gestion en Derechos Humanos 14" w:date="2023-12-29T10:36:00Z">
            <w:trPr>
              <w:trHeight w:val="866"/>
            </w:trPr>
          </w:trPrChange>
        </w:trPr>
        <w:tc>
          <w:tcPr>
            <w:tcW w:w="2552" w:type="dxa"/>
            <w:tcMar>
              <w:top w:w="0" w:type="dxa"/>
              <w:left w:w="115" w:type="dxa"/>
              <w:bottom w:w="0" w:type="dxa"/>
              <w:right w:w="115" w:type="dxa"/>
            </w:tcMar>
            <w:vAlign w:val="center"/>
            <w:tcPrChange w:id="5410" w:author="Direccion de Politicas y Gestion en Derechos Humanos 14" w:date="2023-12-29T10:36:00Z">
              <w:tcPr>
                <w:tcW w:w="2552" w:type="dxa"/>
                <w:tcMar>
                  <w:top w:w="0" w:type="dxa"/>
                  <w:left w:w="115" w:type="dxa"/>
                  <w:bottom w:w="0" w:type="dxa"/>
                  <w:right w:w="115" w:type="dxa"/>
                </w:tcMar>
                <w:vAlign w:val="center"/>
              </w:tcPr>
            </w:tcPrChange>
          </w:tcPr>
          <w:p w14:paraId="47D66989" w14:textId="77777777" w:rsidR="00556852" w:rsidRPr="00C25BD7" w:rsidRDefault="00556852" w:rsidP="00C25BD7">
            <w:pPr>
              <w:spacing w:after="0" w:line="240" w:lineRule="auto"/>
              <w:jc w:val="center"/>
              <w:rPr>
                <w:ins w:id="5411" w:author="Direccion de Politicas y Gestion en Derechos Humanos 14" w:date="2023-12-29T10:10:00Z"/>
                <w:rFonts w:eastAsia="Arial" w:cstheme="minorHAnsi"/>
                <w:color w:val="000000"/>
                <w:sz w:val="16"/>
                <w:szCs w:val="16"/>
                <w:rPrChange w:id="5412" w:author="Direccion de Politicas y Gestion en Derechos Humanos 14" w:date="2023-12-29T10:38:00Z">
                  <w:rPr>
                    <w:ins w:id="5413" w:author="Direccion de Politicas y Gestion en Derechos Humanos 14" w:date="2023-12-29T10:10:00Z"/>
                    <w:rFonts w:ascii="Arial" w:eastAsia="Arial" w:hAnsi="Arial" w:cs="Arial"/>
                    <w:color w:val="000000"/>
                    <w:sz w:val="21"/>
                    <w:szCs w:val="21"/>
                  </w:rPr>
                </w:rPrChange>
              </w:rPr>
              <w:pPrChange w:id="5414" w:author="Direccion de Politicas y Gestion en Derechos Humanos 14" w:date="2023-12-29T10:38:00Z">
                <w:pPr>
                  <w:jc w:val="center"/>
                </w:pPr>
              </w:pPrChange>
            </w:pPr>
            <w:ins w:id="5415" w:author="Direccion de Politicas y Gestion en Derechos Humanos 14" w:date="2023-12-29T10:10:00Z">
              <w:r w:rsidRPr="00C25BD7">
                <w:rPr>
                  <w:rFonts w:eastAsia="Arial" w:cstheme="minorHAnsi"/>
                  <w:color w:val="000000"/>
                  <w:sz w:val="16"/>
                  <w:szCs w:val="16"/>
                  <w:rPrChange w:id="5416" w:author="Direccion de Politicas y Gestion en Derechos Humanos 14" w:date="2023-12-29T10:38:00Z">
                    <w:rPr>
                      <w:rFonts w:ascii="Arial" w:eastAsia="Arial" w:hAnsi="Arial" w:cs="Arial"/>
                      <w:color w:val="000000"/>
                      <w:sz w:val="21"/>
                      <w:szCs w:val="21"/>
                    </w:rPr>
                  </w:rPrChange>
                </w:rPr>
                <w:t>Ministerio de Desarrollo e Inclusión Social</w:t>
              </w:r>
            </w:ins>
          </w:p>
        </w:tc>
        <w:tc>
          <w:tcPr>
            <w:tcW w:w="3543" w:type="dxa"/>
            <w:tcMar>
              <w:top w:w="0" w:type="dxa"/>
              <w:left w:w="115" w:type="dxa"/>
              <w:bottom w:w="0" w:type="dxa"/>
              <w:right w:w="115" w:type="dxa"/>
            </w:tcMar>
            <w:vAlign w:val="center"/>
            <w:tcPrChange w:id="5417" w:author="Direccion de Politicas y Gestion en Derechos Humanos 14" w:date="2023-12-29T10:36:00Z">
              <w:tcPr>
                <w:tcW w:w="3543" w:type="dxa"/>
                <w:tcMar>
                  <w:top w:w="0" w:type="dxa"/>
                  <w:left w:w="115" w:type="dxa"/>
                  <w:bottom w:w="0" w:type="dxa"/>
                  <w:right w:w="115" w:type="dxa"/>
                </w:tcMar>
                <w:vAlign w:val="center"/>
              </w:tcPr>
            </w:tcPrChange>
          </w:tcPr>
          <w:p w14:paraId="079B76F4" w14:textId="77777777" w:rsidR="00556852" w:rsidRPr="00C25BD7" w:rsidRDefault="00556852" w:rsidP="00C25BD7">
            <w:pPr>
              <w:spacing w:after="0" w:line="240" w:lineRule="auto"/>
              <w:jc w:val="center"/>
              <w:rPr>
                <w:ins w:id="5418" w:author="Direccion de Politicas y Gestion en Derechos Humanos 14" w:date="2023-12-29T10:10:00Z"/>
                <w:rFonts w:eastAsia="Arial" w:cstheme="minorHAnsi"/>
                <w:color w:val="000000"/>
                <w:sz w:val="16"/>
                <w:szCs w:val="16"/>
                <w:rPrChange w:id="5419" w:author="Direccion de Politicas y Gestion en Derechos Humanos 14" w:date="2023-12-29T10:38:00Z">
                  <w:rPr>
                    <w:ins w:id="5420" w:author="Direccion de Politicas y Gestion en Derechos Humanos 14" w:date="2023-12-29T10:10:00Z"/>
                    <w:rFonts w:ascii="Arial" w:eastAsia="Arial" w:hAnsi="Arial" w:cs="Arial"/>
                    <w:color w:val="000000"/>
                    <w:sz w:val="21"/>
                    <w:szCs w:val="21"/>
                  </w:rPr>
                </w:rPrChange>
              </w:rPr>
              <w:pPrChange w:id="5421" w:author="Direccion de Politicas y Gestion en Derechos Humanos 14" w:date="2023-12-29T10:38:00Z">
                <w:pPr>
                  <w:jc w:val="center"/>
                </w:pPr>
              </w:pPrChange>
            </w:pPr>
            <w:ins w:id="5422" w:author="Direccion de Politicas y Gestion en Derechos Humanos 14" w:date="2023-12-29T10:10:00Z">
              <w:r w:rsidRPr="00C25BD7">
                <w:rPr>
                  <w:rFonts w:eastAsia="Arial" w:cstheme="minorHAnsi"/>
                  <w:color w:val="000000"/>
                  <w:sz w:val="16"/>
                  <w:szCs w:val="16"/>
                  <w:rPrChange w:id="5423" w:author="Direccion de Politicas y Gestion en Derechos Humanos 14" w:date="2023-12-29T10:38:00Z">
                    <w:rPr>
                      <w:rFonts w:ascii="Arial" w:eastAsia="Arial" w:hAnsi="Arial" w:cs="Arial"/>
                      <w:color w:val="000000"/>
                      <w:sz w:val="21"/>
                      <w:szCs w:val="21"/>
                    </w:rPr>
                  </w:rPrChange>
                </w:rPr>
                <w:t>Milagros Augusto Shaw</w:t>
              </w:r>
            </w:ins>
          </w:p>
        </w:tc>
        <w:tc>
          <w:tcPr>
            <w:tcW w:w="1701" w:type="dxa"/>
            <w:vAlign w:val="center"/>
            <w:tcPrChange w:id="5424" w:author="Direccion de Politicas y Gestion en Derechos Humanos 14" w:date="2023-12-29T10:36:00Z">
              <w:tcPr>
                <w:tcW w:w="2268" w:type="dxa"/>
                <w:vAlign w:val="center"/>
              </w:tcPr>
            </w:tcPrChange>
          </w:tcPr>
          <w:p w14:paraId="722F1B5F" w14:textId="77777777" w:rsidR="00556852" w:rsidRPr="00C25BD7" w:rsidRDefault="00556852" w:rsidP="00C25BD7">
            <w:pPr>
              <w:spacing w:after="0" w:line="240" w:lineRule="auto"/>
              <w:jc w:val="center"/>
              <w:rPr>
                <w:ins w:id="5425" w:author="Direccion de Politicas y Gestion en Derechos Humanos 14" w:date="2023-12-29T10:10:00Z"/>
                <w:rFonts w:eastAsia="Arial" w:cstheme="minorHAnsi"/>
                <w:color w:val="000000"/>
                <w:sz w:val="16"/>
                <w:szCs w:val="16"/>
                <w:rPrChange w:id="5426" w:author="Direccion de Politicas y Gestion en Derechos Humanos 14" w:date="2023-12-29T10:38:00Z">
                  <w:rPr>
                    <w:ins w:id="5427" w:author="Direccion de Politicas y Gestion en Derechos Humanos 14" w:date="2023-12-29T10:10:00Z"/>
                    <w:rFonts w:ascii="Arial" w:eastAsia="Arial" w:hAnsi="Arial" w:cs="Arial"/>
                    <w:color w:val="000000"/>
                    <w:sz w:val="21"/>
                    <w:szCs w:val="21"/>
                  </w:rPr>
                </w:rPrChange>
              </w:rPr>
              <w:pPrChange w:id="5428" w:author="Direccion de Politicas y Gestion en Derechos Humanos 14" w:date="2023-12-29T10:38:00Z">
                <w:pPr>
                  <w:jc w:val="center"/>
                </w:pPr>
              </w:pPrChange>
            </w:pPr>
            <w:ins w:id="5429" w:author="Direccion de Politicas y Gestion en Derechos Humanos 14" w:date="2023-12-29T10:10:00Z">
              <w:r w:rsidRPr="00C25BD7">
                <w:rPr>
                  <w:rFonts w:eastAsia="Arial" w:cstheme="minorHAnsi"/>
                  <w:color w:val="000000"/>
                  <w:sz w:val="16"/>
                  <w:szCs w:val="16"/>
                  <w:rPrChange w:id="5430"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0A7D0D34" w14:textId="77777777" w:rsidTr="00C25BD7">
        <w:trPr>
          <w:trHeight w:val="20"/>
          <w:ins w:id="5431" w:author="Direccion de Politicas y Gestion en Derechos Humanos 14" w:date="2023-12-29T10:10:00Z"/>
          <w:trPrChange w:id="5432" w:author="Direccion de Politicas y Gestion en Derechos Humanos 14" w:date="2023-12-29T10:36:00Z">
            <w:trPr>
              <w:trHeight w:val="474"/>
            </w:trPr>
          </w:trPrChange>
        </w:trPr>
        <w:tc>
          <w:tcPr>
            <w:tcW w:w="2552" w:type="dxa"/>
            <w:vMerge w:val="restart"/>
            <w:tcMar>
              <w:top w:w="0" w:type="dxa"/>
              <w:left w:w="115" w:type="dxa"/>
              <w:bottom w:w="0" w:type="dxa"/>
              <w:right w:w="115" w:type="dxa"/>
            </w:tcMar>
            <w:vAlign w:val="center"/>
            <w:tcPrChange w:id="5433" w:author="Direccion de Politicas y Gestion en Derechos Humanos 14" w:date="2023-12-29T10:36:00Z">
              <w:tcPr>
                <w:tcW w:w="2552" w:type="dxa"/>
                <w:vMerge w:val="restart"/>
                <w:tcMar>
                  <w:top w:w="0" w:type="dxa"/>
                  <w:left w:w="115" w:type="dxa"/>
                  <w:bottom w:w="0" w:type="dxa"/>
                  <w:right w:w="115" w:type="dxa"/>
                </w:tcMar>
                <w:vAlign w:val="center"/>
              </w:tcPr>
            </w:tcPrChange>
          </w:tcPr>
          <w:p w14:paraId="0EA74246" w14:textId="77777777" w:rsidR="00556852" w:rsidRPr="00C25BD7" w:rsidRDefault="00556852" w:rsidP="00C25BD7">
            <w:pPr>
              <w:spacing w:after="0" w:line="240" w:lineRule="auto"/>
              <w:jc w:val="center"/>
              <w:rPr>
                <w:ins w:id="5434" w:author="Direccion de Politicas y Gestion en Derechos Humanos 14" w:date="2023-12-29T10:10:00Z"/>
                <w:rFonts w:eastAsia="Arial" w:cstheme="minorHAnsi"/>
                <w:color w:val="000000"/>
                <w:sz w:val="16"/>
                <w:szCs w:val="16"/>
                <w:rPrChange w:id="5435" w:author="Direccion de Politicas y Gestion en Derechos Humanos 14" w:date="2023-12-29T10:38:00Z">
                  <w:rPr>
                    <w:ins w:id="5436" w:author="Direccion de Politicas y Gestion en Derechos Humanos 14" w:date="2023-12-29T10:10:00Z"/>
                    <w:rFonts w:ascii="Arial" w:eastAsia="Arial" w:hAnsi="Arial" w:cs="Arial"/>
                    <w:color w:val="000000"/>
                    <w:sz w:val="21"/>
                    <w:szCs w:val="21"/>
                  </w:rPr>
                </w:rPrChange>
              </w:rPr>
              <w:pPrChange w:id="5437" w:author="Direccion de Politicas y Gestion en Derechos Humanos 14" w:date="2023-12-29T10:38:00Z">
                <w:pPr>
                  <w:jc w:val="center"/>
                </w:pPr>
              </w:pPrChange>
            </w:pPr>
            <w:ins w:id="5438" w:author="Direccion de Politicas y Gestion en Derechos Humanos 14" w:date="2023-12-29T10:10:00Z">
              <w:r w:rsidRPr="00C25BD7">
                <w:rPr>
                  <w:rFonts w:eastAsia="Arial" w:cstheme="minorHAnsi"/>
                  <w:color w:val="000000"/>
                  <w:sz w:val="16"/>
                  <w:szCs w:val="16"/>
                  <w:rPrChange w:id="5439" w:author="Direccion de Politicas y Gestion en Derechos Humanos 14" w:date="2023-12-29T10:38:00Z">
                    <w:rPr>
                      <w:rFonts w:ascii="Arial" w:eastAsia="Arial" w:hAnsi="Arial" w:cs="Arial"/>
                      <w:color w:val="000000"/>
                      <w:sz w:val="21"/>
                      <w:szCs w:val="21"/>
                    </w:rPr>
                  </w:rPrChange>
                </w:rPr>
                <w:t>Ministerio de Educación</w:t>
              </w:r>
            </w:ins>
          </w:p>
        </w:tc>
        <w:tc>
          <w:tcPr>
            <w:tcW w:w="3543" w:type="dxa"/>
            <w:tcMar>
              <w:top w:w="0" w:type="dxa"/>
              <w:left w:w="115" w:type="dxa"/>
              <w:bottom w:w="0" w:type="dxa"/>
              <w:right w:w="115" w:type="dxa"/>
            </w:tcMar>
            <w:vAlign w:val="center"/>
            <w:tcPrChange w:id="5440" w:author="Direccion de Politicas y Gestion en Derechos Humanos 14" w:date="2023-12-29T10:36:00Z">
              <w:tcPr>
                <w:tcW w:w="3543" w:type="dxa"/>
                <w:tcMar>
                  <w:top w:w="0" w:type="dxa"/>
                  <w:left w:w="115" w:type="dxa"/>
                  <w:bottom w:w="0" w:type="dxa"/>
                  <w:right w:w="115" w:type="dxa"/>
                </w:tcMar>
                <w:vAlign w:val="center"/>
              </w:tcPr>
            </w:tcPrChange>
          </w:tcPr>
          <w:p w14:paraId="41A623F0" w14:textId="77777777" w:rsidR="00556852" w:rsidRPr="00C25BD7" w:rsidRDefault="00556852" w:rsidP="00C25BD7">
            <w:pPr>
              <w:spacing w:after="0" w:line="240" w:lineRule="auto"/>
              <w:jc w:val="center"/>
              <w:rPr>
                <w:ins w:id="5441" w:author="Direccion de Politicas y Gestion en Derechos Humanos 14" w:date="2023-12-29T10:10:00Z"/>
                <w:rFonts w:eastAsia="Arial" w:cstheme="minorHAnsi"/>
                <w:color w:val="000000"/>
                <w:sz w:val="16"/>
                <w:szCs w:val="16"/>
                <w:rPrChange w:id="5442" w:author="Direccion de Politicas y Gestion en Derechos Humanos 14" w:date="2023-12-29T10:38:00Z">
                  <w:rPr>
                    <w:ins w:id="5443" w:author="Direccion de Politicas y Gestion en Derechos Humanos 14" w:date="2023-12-29T10:10:00Z"/>
                    <w:rFonts w:ascii="Arial" w:eastAsia="Arial" w:hAnsi="Arial" w:cs="Arial"/>
                    <w:color w:val="000000"/>
                    <w:sz w:val="21"/>
                    <w:szCs w:val="21"/>
                  </w:rPr>
                </w:rPrChange>
              </w:rPr>
              <w:pPrChange w:id="5444" w:author="Direccion de Politicas y Gestion en Derechos Humanos 14" w:date="2023-12-29T10:38:00Z">
                <w:pPr>
                  <w:jc w:val="center"/>
                </w:pPr>
              </w:pPrChange>
            </w:pPr>
            <w:ins w:id="5445" w:author="Direccion de Politicas y Gestion en Derechos Humanos 14" w:date="2023-12-29T10:10:00Z">
              <w:r w:rsidRPr="00C25BD7">
                <w:rPr>
                  <w:rFonts w:eastAsia="Arial" w:cstheme="minorHAnsi"/>
                  <w:color w:val="000000"/>
                  <w:sz w:val="16"/>
                  <w:szCs w:val="16"/>
                  <w:rPrChange w:id="5446" w:author="Direccion de Politicas y Gestion en Derechos Humanos 14" w:date="2023-12-29T10:38:00Z">
                    <w:rPr>
                      <w:rFonts w:ascii="Arial" w:eastAsia="Arial" w:hAnsi="Arial" w:cs="Arial"/>
                      <w:color w:val="000000"/>
                      <w:sz w:val="21"/>
                      <w:szCs w:val="21"/>
                    </w:rPr>
                  </w:rPrChange>
                </w:rPr>
                <w:t>Sonia Cherre Rojas</w:t>
              </w:r>
            </w:ins>
          </w:p>
        </w:tc>
        <w:tc>
          <w:tcPr>
            <w:tcW w:w="1701" w:type="dxa"/>
            <w:vAlign w:val="center"/>
            <w:tcPrChange w:id="5447" w:author="Direccion de Politicas y Gestion en Derechos Humanos 14" w:date="2023-12-29T10:36:00Z">
              <w:tcPr>
                <w:tcW w:w="2268" w:type="dxa"/>
                <w:vAlign w:val="center"/>
              </w:tcPr>
            </w:tcPrChange>
          </w:tcPr>
          <w:p w14:paraId="1DBD83FC" w14:textId="77777777" w:rsidR="00556852" w:rsidRPr="00C25BD7" w:rsidRDefault="00556852" w:rsidP="00C25BD7">
            <w:pPr>
              <w:spacing w:after="0" w:line="240" w:lineRule="auto"/>
              <w:jc w:val="center"/>
              <w:rPr>
                <w:ins w:id="5448" w:author="Direccion de Politicas y Gestion en Derechos Humanos 14" w:date="2023-12-29T10:10:00Z"/>
                <w:rFonts w:eastAsia="Arial" w:cstheme="minorHAnsi"/>
                <w:color w:val="000000"/>
                <w:sz w:val="16"/>
                <w:szCs w:val="16"/>
                <w:rPrChange w:id="5449" w:author="Direccion de Politicas y Gestion en Derechos Humanos 14" w:date="2023-12-29T10:38:00Z">
                  <w:rPr>
                    <w:ins w:id="5450" w:author="Direccion de Politicas y Gestion en Derechos Humanos 14" w:date="2023-12-29T10:10:00Z"/>
                    <w:rFonts w:ascii="Arial" w:eastAsia="Arial" w:hAnsi="Arial" w:cs="Arial"/>
                    <w:color w:val="000000"/>
                    <w:sz w:val="21"/>
                    <w:szCs w:val="21"/>
                  </w:rPr>
                </w:rPrChange>
              </w:rPr>
              <w:pPrChange w:id="5451" w:author="Direccion de Politicas y Gestion en Derechos Humanos 14" w:date="2023-12-29T10:38:00Z">
                <w:pPr>
                  <w:jc w:val="center"/>
                </w:pPr>
              </w:pPrChange>
            </w:pPr>
            <w:ins w:id="5452" w:author="Direccion de Politicas y Gestion en Derechos Humanos 14" w:date="2023-12-29T10:10:00Z">
              <w:r w:rsidRPr="00C25BD7">
                <w:rPr>
                  <w:rFonts w:eastAsia="Arial" w:cstheme="minorHAnsi"/>
                  <w:color w:val="000000"/>
                  <w:sz w:val="16"/>
                  <w:szCs w:val="16"/>
                  <w:rPrChange w:id="5453"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0BEDAA48" w14:textId="77777777" w:rsidTr="00C25BD7">
        <w:trPr>
          <w:trHeight w:val="20"/>
          <w:ins w:id="5454" w:author="Direccion de Politicas y Gestion en Derechos Humanos 14" w:date="2023-12-29T10:10:00Z"/>
          <w:trPrChange w:id="5455" w:author="Direccion de Politicas y Gestion en Derechos Humanos 14" w:date="2023-12-29T10:36:00Z">
            <w:trPr>
              <w:trHeight w:val="220"/>
            </w:trPr>
          </w:trPrChange>
        </w:trPr>
        <w:tc>
          <w:tcPr>
            <w:tcW w:w="2552" w:type="dxa"/>
            <w:vMerge/>
            <w:tcMar>
              <w:top w:w="0" w:type="dxa"/>
              <w:left w:w="115" w:type="dxa"/>
              <w:bottom w:w="0" w:type="dxa"/>
              <w:right w:w="115" w:type="dxa"/>
            </w:tcMar>
            <w:vAlign w:val="center"/>
            <w:tcPrChange w:id="5456" w:author="Direccion de Politicas y Gestion en Derechos Humanos 14" w:date="2023-12-29T10:36:00Z">
              <w:tcPr>
                <w:tcW w:w="2552" w:type="dxa"/>
                <w:vMerge/>
                <w:tcMar>
                  <w:top w:w="0" w:type="dxa"/>
                  <w:left w:w="115" w:type="dxa"/>
                  <w:bottom w:w="0" w:type="dxa"/>
                  <w:right w:w="115" w:type="dxa"/>
                </w:tcMar>
                <w:vAlign w:val="center"/>
              </w:tcPr>
            </w:tcPrChange>
          </w:tcPr>
          <w:p w14:paraId="7A702F45" w14:textId="77777777" w:rsidR="00556852" w:rsidRPr="00C25BD7" w:rsidRDefault="00556852" w:rsidP="00C25BD7">
            <w:pPr>
              <w:widowControl w:val="0"/>
              <w:pBdr>
                <w:top w:val="nil"/>
                <w:left w:val="nil"/>
                <w:bottom w:val="nil"/>
                <w:right w:val="nil"/>
                <w:between w:val="nil"/>
              </w:pBdr>
              <w:spacing w:after="0" w:line="240" w:lineRule="auto"/>
              <w:jc w:val="center"/>
              <w:rPr>
                <w:ins w:id="5457" w:author="Direccion de Politicas y Gestion en Derechos Humanos 14" w:date="2023-12-29T10:10:00Z"/>
                <w:rFonts w:eastAsia="Arial" w:cstheme="minorHAnsi"/>
                <w:color w:val="000000"/>
                <w:sz w:val="16"/>
                <w:szCs w:val="16"/>
                <w:rPrChange w:id="5458" w:author="Direccion de Politicas y Gestion en Derechos Humanos 14" w:date="2023-12-29T10:38:00Z">
                  <w:rPr>
                    <w:ins w:id="5459" w:author="Direccion de Politicas y Gestion en Derechos Humanos 14" w:date="2023-12-29T10:10:00Z"/>
                    <w:rFonts w:ascii="Arial" w:eastAsia="Arial" w:hAnsi="Arial" w:cs="Arial"/>
                    <w:color w:val="000000"/>
                    <w:sz w:val="21"/>
                    <w:szCs w:val="21"/>
                  </w:rPr>
                </w:rPrChange>
              </w:rPr>
              <w:pPrChange w:id="5460" w:author="Direccion de Politicas y Gestion en Derechos Humanos 14" w:date="2023-12-29T10:38:00Z">
                <w:pPr>
                  <w:widowControl w:val="0"/>
                  <w:pBdr>
                    <w:top w:val="nil"/>
                    <w:left w:val="nil"/>
                    <w:bottom w:val="nil"/>
                    <w:right w:val="nil"/>
                    <w:between w:val="nil"/>
                  </w:pBdr>
                  <w:spacing w:after="0" w:line="276" w:lineRule="auto"/>
                  <w:jc w:val="center"/>
                </w:pPr>
              </w:pPrChange>
            </w:pPr>
          </w:p>
        </w:tc>
        <w:tc>
          <w:tcPr>
            <w:tcW w:w="3543" w:type="dxa"/>
            <w:tcMar>
              <w:top w:w="0" w:type="dxa"/>
              <w:left w:w="115" w:type="dxa"/>
              <w:bottom w:w="0" w:type="dxa"/>
              <w:right w:w="115" w:type="dxa"/>
            </w:tcMar>
            <w:vAlign w:val="center"/>
            <w:tcPrChange w:id="5461" w:author="Direccion de Politicas y Gestion en Derechos Humanos 14" w:date="2023-12-29T10:36:00Z">
              <w:tcPr>
                <w:tcW w:w="3543" w:type="dxa"/>
                <w:tcMar>
                  <w:top w:w="0" w:type="dxa"/>
                  <w:left w:w="115" w:type="dxa"/>
                  <w:bottom w:w="0" w:type="dxa"/>
                  <w:right w:w="115" w:type="dxa"/>
                </w:tcMar>
                <w:vAlign w:val="center"/>
              </w:tcPr>
            </w:tcPrChange>
          </w:tcPr>
          <w:p w14:paraId="3CD270CA" w14:textId="77777777" w:rsidR="00556852" w:rsidRPr="00C25BD7" w:rsidRDefault="00556852" w:rsidP="00C25BD7">
            <w:pPr>
              <w:spacing w:after="0" w:line="240" w:lineRule="auto"/>
              <w:jc w:val="center"/>
              <w:rPr>
                <w:ins w:id="5462" w:author="Direccion de Politicas y Gestion en Derechos Humanos 14" w:date="2023-12-29T10:10:00Z"/>
                <w:rFonts w:eastAsia="Arial" w:cstheme="minorHAnsi"/>
                <w:color w:val="000000"/>
                <w:sz w:val="16"/>
                <w:szCs w:val="16"/>
                <w:rPrChange w:id="5463" w:author="Direccion de Politicas y Gestion en Derechos Humanos 14" w:date="2023-12-29T10:38:00Z">
                  <w:rPr>
                    <w:ins w:id="5464" w:author="Direccion de Politicas y Gestion en Derechos Humanos 14" w:date="2023-12-29T10:10:00Z"/>
                    <w:rFonts w:ascii="Arial" w:eastAsia="Arial" w:hAnsi="Arial" w:cs="Arial"/>
                    <w:color w:val="000000"/>
                    <w:sz w:val="21"/>
                    <w:szCs w:val="21"/>
                  </w:rPr>
                </w:rPrChange>
              </w:rPr>
              <w:pPrChange w:id="5465" w:author="Direccion de Politicas y Gestion en Derechos Humanos 14" w:date="2023-12-29T10:38:00Z">
                <w:pPr>
                  <w:jc w:val="center"/>
                </w:pPr>
              </w:pPrChange>
            </w:pPr>
            <w:ins w:id="5466" w:author="Direccion de Politicas y Gestion en Derechos Humanos 14" w:date="2023-12-29T10:10:00Z">
              <w:r w:rsidRPr="00C25BD7">
                <w:rPr>
                  <w:rFonts w:eastAsia="Arial" w:cstheme="minorHAnsi"/>
                  <w:color w:val="000000"/>
                  <w:sz w:val="16"/>
                  <w:szCs w:val="16"/>
                  <w:rPrChange w:id="5467" w:author="Direccion de Politicas y Gestion en Derechos Humanos 14" w:date="2023-12-29T10:38:00Z">
                    <w:rPr>
                      <w:rFonts w:ascii="Arial" w:eastAsia="Arial" w:hAnsi="Arial" w:cs="Arial"/>
                      <w:color w:val="000000"/>
                      <w:sz w:val="21"/>
                      <w:szCs w:val="21"/>
                    </w:rPr>
                  </w:rPrChange>
                </w:rPr>
                <w:t>Patricia Magallanes Herrera</w:t>
              </w:r>
            </w:ins>
          </w:p>
        </w:tc>
        <w:tc>
          <w:tcPr>
            <w:tcW w:w="1701" w:type="dxa"/>
            <w:vAlign w:val="center"/>
            <w:tcPrChange w:id="5468" w:author="Direccion de Politicas y Gestion en Derechos Humanos 14" w:date="2023-12-29T10:36:00Z">
              <w:tcPr>
                <w:tcW w:w="2268" w:type="dxa"/>
                <w:vAlign w:val="center"/>
              </w:tcPr>
            </w:tcPrChange>
          </w:tcPr>
          <w:p w14:paraId="703DBFA2" w14:textId="77777777" w:rsidR="00556852" w:rsidRPr="00C25BD7" w:rsidRDefault="00556852" w:rsidP="00C25BD7">
            <w:pPr>
              <w:spacing w:after="0" w:line="240" w:lineRule="auto"/>
              <w:jc w:val="center"/>
              <w:rPr>
                <w:ins w:id="5469" w:author="Direccion de Politicas y Gestion en Derechos Humanos 14" w:date="2023-12-29T10:10:00Z"/>
                <w:rFonts w:eastAsia="Arial" w:cstheme="minorHAnsi"/>
                <w:color w:val="000000"/>
                <w:sz w:val="16"/>
                <w:szCs w:val="16"/>
                <w:rPrChange w:id="5470" w:author="Direccion de Politicas y Gestion en Derechos Humanos 14" w:date="2023-12-29T10:38:00Z">
                  <w:rPr>
                    <w:ins w:id="5471" w:author="Direccion de Politicas y Gestion en Derechos Humanos 14" w:date="2023-12-29T10:10:00Z"/>
                    <w:rFonts w:ascii="Arial" w:eastAsia="Arial" w:hAnsi="Arial" w:cs="Arial"/>
                    <w:color w:val="000000"/>
                    <w:sz w:val="21"/>
                    <w:szCs w:val="21"/>
                  </w:rPr>
                </w:rPrChange>
              </w:rPr>
              <w:pPrChange w:id="5472" w:author="Direccion de Politicas y Gestion en Derechos Humanos 14" w:date="2023-12-29T10:38:00Z">
                <w:pPr>
                  <w:jc w:val="center"/>
                </w:pPr>
              </w:pPrChange>
            </w:pPr>
            <w:ins w:id="5473" w:author="Direccion de Politicas y Gestion en Derechos Humanos 14" w:date="2023-12-29T10:10:00Z">
              <w:r w:rsidRPr="00C25BD7">
                <w:rPr>
                  <w:rFonts w:eastAsia="Arial" w:cstheme="minorHAnsi"/>
                  <w:color w:val="000000"/>
                  <w:sz w:val="16"/>
                  <w:szCs w:val="16"/>
                  <w:rPrChange w:id="5474"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3002ECA4" w14:textId="77777777" w:rsidTr="00C25BD7">
        <w:trPr>
          <w:trHeight w:val="20"/>
          <w:ins w:id="5475" w:author="Direccion de Politicas y Gestion en Derechos Humanos 14" w:date="2023-12-29T10:10:00Z"/>
          <w:trPrChange w:id="5476"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477" w:author="Direccion de Politicas y Gestion en Derechos Humanos 14" w:date="2023-12-29T10:36:00Z">
              <w:tcPr>
                <w:tcW w:w="2552" w:type="dxa"/>
                <w:tcMar>
                  <w:top w:w="0" w:type="dxa"/>
                  <w:left w:w="115" w:type="dxa"/>
                  <w:bottom w:w="0" w:type="dxa"/>
                  <w:right w:w="115" w:type="dxa"/>
                </w:tcMar>
                <w:vAlign w:val="center"/>
              </w:tcPr>
            </w:tcPrChange>
          </w:tcPr>
          <w:p w14:paraId="37AA4C85" w14:textId="77777777" w:rsidR="00556852" w:rsidRPr="00C25BD7" w:rsidRDefault="00556852" w:rsidP="00C25BD7">
            <w:pPr>
              <w:spacing w:after="0" w:line="240" w:lineRule="auto"/>
              <w:jc w:val="center"/>
              <w:rPr>
                <w:ins w:id="5478" w:author="Direccion de Politicas y Gestion en Derechos Humanos 14" w:date="2023-12-29T10:10:00Z"/>
                <w:rFonts w:eastAsia="Arial" w:cstheme="minorHAnsi"/>
                <w:color w:val="000000"/>
                <w:sz w:val="16"/>
                <w:szCs w:val="16"/>
                <w:rPrChange w:id="5479" w:author="Direccion de Politicas y Gestion en Derechos Humanos 14" w:date="2023-12-29T10:38:00Z">
                  <w:rPr>
                    <w:ins w:id="5480" w:author="Direccion de Politicas y Gestion en Derechos Humanos 14" w:date="2023-12-29T10:10:00Z"/>
                    <w:rFonts w:ascii="Arial" w:eastAsia="Arial" w:hAnsi="Arial" w:cs="Arial"/>
                    <w:color w:val="000000"/>
                    <w:sz w:val="21"/>
                    <w:szCs w:val="21"/>
                  </w:rPr>
                </w:rPrChange>
              </w:rPr>
              <w:pPrChange w:id="5481" w:author="Direccion de Politicas y Gestion en Derechos Humanos 14" w:date="2023-12-29T10:38:00Z">
                <w:pPr>
                  <w:jc w:val="center"/>
                </w:pPr>
              </w:pPrChange>
            </w:pPr>
            <w:ins w:id="5482" w:author="Direccion de Politicas y Gestion en Derechos Humanos 14" w:date="2023-12-29T10:10:00Z">
              <w:r w:rsidRPr="00C25BD7">
                <w:rPr>
                  <w:rFonts w:eastAsia="Arial" w:cstheme="minorHAnsi"/>
                  <w:color w:val="000000"/>
                  <w:sz w:val="16"/>
                  <w:szCs w:val="16"/>
                  <w:rPrChange w:id="5483" w:author="Direccion de Politicas y Gestion en Derechos Humanos 14" w:date="2023-12-29T10:38:00Z">
                    <w:rPr>
                      <w:rFonts w:ascii="Arial" w:eastAsia="Arial" w:hAnsi="Arial" w:cs="Arial"/>
                      <w:color w:val="000000"/>
                      <w:sz w:val="21"/>
                      <w:szCs w:val="21"/>
                    </w:rPr>
                  </w:rPrChange>
                </w:rPr>
                <w:t>Ministerio de Trabajo y Promoción del Empleo</w:t>
              </w:r>
            </w:ins>
          </w:p>
        </w:tc>
        <w:tc>
          <w:tcPr>
            <w:tcW w:w="3543" w:type="dxa"/>
            <w:tcMar>
              <w:top w:w="0" w:type="dxa"/>
              <w:left w:w="115" w:type="dxa"/>
              <w:bottom w:w="0" w:type="dxa"/>
              <w:right w:w="115" w:type="dxa"/>
            </w:tcMar>
            <w:vAlign w:val="center"/>
            <w:tcPrChange w:id="5484" w:author="Direccion de Politicas y Gestion en Derechos Humanos 14" w:date="2023-12-29T10:36:00Z">
              <w:tcPr>
                <w:tcW w:w="3543" w:type="dxa"/>
                <w:tcMar>
                  <w:top w:w="0" w:type="dxa"/>
                  <w:left w:w="115" w:type="dxa"/>
                  <w:bottom w:w="0" w:type="dxa"/>
                  <w:right w:w="115" w:type="dxa"/>
                </w:tcMar>
                <w:vAlign w:val="center"/>
              </w:tcPr>
            </w:tcPrChange>
          </w:tcPr>
          <w:p w14:paraId="1B466548" w14:textId="77777777" w:rsidR="00556852" w:rsidRPr="00C25BD7" w:rsidRDefault="00556852" w:rsidP="00C25BD7">
            <w:pPr>
              <w:spacing w:after="0" w:line="240" w:lineRule="auto"/>
              <w:jc w:val="center"/>
              <w:rPr>
                <w:ins w:id="5485" w:author="Direccion de Politicas y Gestion en Derechos Humanos 14" w:date="2023-12-29T10:10:00Z"/>
                <w:rFonts w:eastAsia="Arial" w:cstheme="minorHAnsi"/>
                <w:color w:val="000000"/>
                <w:sz w:val="16"/>
                <w:szCs w:val="16"/>
                <w:rPrChange w:id="5486" w:author="Direccion de Politicas y Gestion en Derechos Humanos 14" w:date="2023-12-29T10:38:00Z">
                  <w:rPr>
                    <w:ins w:id="5487" w:author="Direccion de Politicas y Gestion en Derechos Humanos 14" w:date="2023-12-29T10:10:00Z"/>
                    <w:rFonts w:ascii="Arial" w:eastAsia="Arial" w:hAnsi="Arial" w:cs="Arial"/>
                    <w:color w:val="000000"/>
                    <w:sz w:val="21"/>
                    <w:szCs w:val="21"/>
                  </w:rPr>
                </w:rPrChange>
              </w:rPr>
              <w:pPrChange w:id="5488" w:author="Direccion de Politicas y Gestion en Derechos Humanos 14" w:date="2023-12-29T10:38:00Z">
                <w:pPr>
                  <w:jc w:val="center"/>
                </w:pPr>
              </w:pPrChange>
            </w:pPr>
            <w:ins w:id="5489" w:author="Direccion de Politicas y Gestion en Derechos Humanos 14" w:date="2023-12-29T10:10:00Z">
              <w:r w:rsidRPr="00C25BD7">
                <w:rPr>
                  <w:rFonts w:eastAsia="Arial" w:cstheme="minorHAnsi"/>
                  <w:color w:val="000000"/>
                  <w:sz w:val="16"/>
                  <w:szCs w:val="16"/>
                  <w:rPrChange w:id="5490" w:author="Direccion de Politicas y Gestion en Derechos Humanos 14" w:date="2023-12-29T10:38:00Z">
                    <w:rPr>
                      <w:rFonts w:ascii="Arial" w:eastAsia="Arial" w:hAnsi="Arial" w:cs="Arial"/>
                      <w:color w:val="000000"/>
                      <w:sz w:val="21"/>
                      <w:szCs w:val="21"/>
                    </w:rPr>
                  </w:rPrChange>
                </w:rPr>
                <w:t>Eduardo Berríos Sosa</w:t>
              </w:r>
            </w:ins>
          </w:p>
        </w:tc>
        <w:tc>
          <w:tcPr>
            <w:tcW w:w="1701" w:type="dxa"/>
            <w:vAlign w:val="center"/>
            <w:tcPrChange w:id="5491" w:author="Direccion de Politicas y Gestion en Derechos Humanos 14" w:date="2023-12-29T10:36:00Z">
              <w:tcPr>
                <w:tcW w:w="2268" w:type="dxa"/>
                <w:vAlign w:val="center"/>
              </w:tcPr>
            </w:tcPrChange>
          </w:tcPr>
          <w:p w14:paraId="76A84243" w14:textId="77777777" w:rsidR="00556852" w:rsidRPr="00C25BD7" w:rsidRDefault="00556852" w:rsidP="00C25BD7">
            <w:pPr>
              <w:spacing w:after="0" w:line="240" w:lineRule="auto"/>
              <w:jc w:val="center"/>
              <w:rPr>
                <w:ins w:id="5492" w:author="Direccion de Politicas y Gestion en Derechos Humanos 14" w:date="2023-12-29T10:10:00Z"/>
                <w:rFonts w:eastAsia="Arial" w:cstheme="minorHAnsi"/>
                <w:color w:val="000000"/>
                <w:sz w:val="16"/>
                <w:szCs w:val="16"/>
                <w:rPrChange w:id="5493" w:author="Direccion de Politicas y Gestion en Derechos Humanos 14" w:date="2023-12-29T10:38:00Z">
                  <w:rPr>
                    <w:ins w:id="5494" w:author="Direccion de Politicas y Gestion en Derechos Humanos 14" w:date="2023-12-29T10:10:00Z"/>
                    <w:rFonts w:ascii="Arial" w:eastAsia="Arial" w:hAnsi="Arial" w:cs="Arial"/>
                    <w:color w:val="000000"/>
                    <w:sz w:val="21"/>
                    <w:szCs w:val="21"/>
                  </w:rPr>
                </w:rPrChange>
              </w:rPr>
              <w:pPrChange w:id="5495" w:author="Direccion de Politicas y Gestion en Derechos Humanos 14" w:date="2023-12-29T10:38:00Z">
                <w:pPr>
                  <w:jc w:val="center"/>
                </w:pPr>
              </w:pPrChange>
            </w:pPr>
            <w:ins w:id="5496" w:author="Direccion de Politicas y Gestion en Derechos Humanos 14" w:date="2023-12-29T10:10:00Z">
              <w:r w:rsidRPr="00C25BD7">
                <w:rPr>
                  <w:rFonts w:eastAsia="Arial" w:cstheme="minorHAnsi"/>
                  <w:color w:val="000000"/>
                  <w:sz w:val="16"/>
                  <w:szCs w:val="16"/>
                  <w:rPrChange w:id="5497"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26185249" w14:textId="77777777" w:rsidTr="00C25BD7">
        <w:trPr>
          <w:trHeight w:val="20"/>
          <w:ins w:id="5498" w:author="Direccion de Politicas y Gestion en Derechos Humanos 14" w:date="2023-12-29T10:10:00Z"/>
          <w:trPrChange w:id="5499" w:author="Direccion de Politicas y Gestion en Derechos Humanos 14" w:date="2023-12-29T10:36:00Z">
            <w:trPr>
              <w:trHeight w:val="876"/>
            </w:trPr>
          </w:trPrChange>
        </w:trPr>
        <w:tc>
          <w:tcPr>
            <w:tcW w:w="2552" w:type="dxa"/>
            <w:tcMar>
              <w:top w:w="0" w:type="dxa"/>
              <w:left w:w="115" w:type="dxa"/>
              <w:bottom w:w="0" w:type="dxa"/>
              <w:right w:w="115" w:type="dxa"/>
            </w:tcMar>
            <w:vAlign w:val="center"/>
            <w:tcPrChange w:id="5500" w:author="Direccion de Politicas y Gestion en Derechos Humanos 14" w:date="2023-12-29T10:36:00Z">
              <w:tcPr>
                <w:tcW w:w="2552" w:type="dxa"/>
                <w:tcMar>
                  <w:top w:w="0" w:type="dxa"/>
                  <w:left w:w="115" w:type="dxa"/>
                  <w:bottom w:w="0" w:type="dxa"/>
                  <w:right w:w="115" w:type="dxa"/>
                </w:tcMar>
                <w:vAlign w:val="center"/>
              </w:tcPr>
            </w:tcPrChange>
          </w:tcPr>
          <w:p w14:paraId="7B3D236B" w14:textId="77777777" w:rsidR="00556852" w:rsidRPr="00C25BD7" w:rsidRDefault="00556852" w:rsidP="00C25BD7">
            <w:pPr>
              <w:spacing w:after="0" w:line="240" w:lineRule="auto"/>
              <w:jc w:val="center"/>
              <w:rPr>
                <w:ins w:id="5501" w:author="Direccion de Politicas y Gestion en Derechos Humanos 14" w:date="2023-12-29T10:10:00Z"/>
                <w:rFonts w:eastAsia="Arial" w:cstheme="minorHAnsi"/>
                <w:color w:val="000000"/>
                <w:sz w:val="16"/>
                <w:szCs w:val="16"/>
                <w:rPrChange w:id="5502" w:author="Direccion de Politicas y Gestion en Derechos Humanos 14" w:date="2023-12-29T10:38:00Z">
                  <w:rPr>
                    <w:ins w:id="5503" w:author="Direccion de Politicas y Gestion en Derechos Humanos 14" w:date="2023-12-29T10:10:00Z"/>
                    <w:rFonts w:ascii="Arial" w:eastAsia="Arial" w:hAnsi="Arial" w:cs="Arial"/>
                    <w:color w:val="000000"/>
                    <w:sz w:val="21"/>
                    <w:szCs w:val="21"/>
                  </w:rPr>
                </w:rPrChange>
              </w:rPr>
              <w:pPrChange w:id="5504" w:author="Direccion de Politicas y Gestion en Derechos Humanos 14" w:date="2023-12-29T10:38:00Z">
                <w:pPr>
                  <w:jc w:val="center"/>
                </w:pPr>
              </w:pPrChange>
            </w:pPr>
            <w:ins w:id="5505" w:author="Direccion de Politicas y Gestion en Derechos Humanos 14" w:date="2023-12-29T10:10:00Z">
              <w:r w:rsidRPr="00C25BD7">
                <w:rPr>
                  <w:rFonts w:eastAsia="Arial" w:cstheme="minorHAnsi"/>
                  <w:color w:val="000000"/>
                  <w:sz w:val="16"/>
                  <w:szCs w:val="16"/>
                  <w:rPrChange w:id="5506" w:author="Direccion de Politicas y Gestion en Derechos Humanos 14" w:date="2023-12-29T10:38:00Z">
                    <w:rPr>
                      <w:rFonts w:ascii="Arial" w:eastAsia="Arial" w:hAnsi="Arial" w:cs="Arial"/>
                      <w:color w:val="000000"/>
                      <w:sz w:val="21"/>
                      <w:szCs w:val="21"/>
                    </w:rPr>
                  </w:rPrChange>
                </w:rPr>
                <w:t>Ministerio de Transportes y Comunicaciones</w:t>
              </w:r>
            </w:ins>
          </w:p>
        </w:tc>
        <w:tc>
          <w:tcPr>
            <w:tcW w:w="3543" w:type="dxa"/>
            <w:tcMar>
              <w:top w:w="0" w:type="dxa"/>
              <w:left w:w="115" w:type="dxa"/>
              <w:bottom w:w="0" w:type="dxa"/>
              <w:right w:w="115" w:type="dxa"/>
            </w:tcMar>
            <w:vAlign w:val="center"/>
            <w:tcPrChange w:id="5507" w:author="Direccion de Politicas y Gestion en Derechos Humanos 14" w:date="2023-12-29T10:36:00Z">
              <w:tcPr>
                <w:tcW w:w="3543" w:type="dxa"/>
                <w:tcMar>
                  <w:top w:w="0" w:type="dxa"/>
                  <w:left w:w="115" w:type="dxa"/>
                  <w:bottom w:w="0" w:type="dxa"/>
                  <w:right w:w="115" w:type="dxa"/>
                </w:tcMar>
                <w:vAlign w:val="center"/>
              </w:tcPr>
            </w:tcPrChange>
          </w:tcPr>
          <w:p w14:paraId="7384C9E3" w14:textId="77777777" w:rsidR="00556852" w:rsidRPr="00C25BD7" w:rsidRDefault="00556852" w:rsidP="00C25BD7">
            <w:pPr>
              <w:spacing w:after="0" w:line="240" w:lineRule="auto"/>
              <w:jc w:val="center"/>
              <w:rPr>
                <w:ins w:id="5508" w:author="Direccion de Politicas y Gestion en Derechos Humanos 14" w:date="2023-12-29T10:10:00Z"/>
                <w:rFonts w:eastAsia="Arial" w:cstheme="minorHAnsi"/>
                <w:color w:val="000000"/>
                <w:sz w:val="16"/>
                <w:szCs w:val="16"/>
                <w:rPrChange w:id="5509" w:author="Direccion de Politicas y Gestion en Derechos Humanos 14" w:date="2023-12-29T10:38:00Z">
                  <w:rPr>
                    <w:ins w:id="5510" w:author="Direccion de Politicas y Gestion en Derechos Humanos 14" w:date="2023-12-29T10:10:00Z"/>
                    <w:rFonts w:ascii="Arial" w:eastAsia="Arial" w:hAnsi="Arial" w:cs="Arial"/>
                    <w:color w:val="000000"/>
                    <w:sz w:val="21"/>
                    <w:szCs w:val="21"/>
                  </w:rPr>
                </w:rPrChange>
              </w:rPr>
              <w:pPrChange w:id="5511" w:author="Direccion de Politicas y Gestion en Derechos Humanos 14" w:date="2023-12-29T10:38:00Z">
                <w:pPr>
                  <w:jc w:val="center"/>
                </w:pPr>
              </w:pPrChange>
            </w:pPr>
            <w:ins w:id="5512" w:author="Direccion de Politicas y Gestion en Derechos Humanos 14" w:date="2023-12-29T10:10:00Z">
              <w:r w:rsidRPr="00C25BD7">
                <w:rPr>
                  <w:rFonts w:eastAsia="Arial" w:cstheme="minorHAnsi"/>
                  <w:color w:val="000000"/>
                  <w:sz w:val="16"/>
                  <w:szCs w:val="16"/>
                  <w:rPrChange w:id="5513" w:author="Direccion de Politicas y Gestion en Derechos Humanos 14" w:date="2023-12-29T10:38:00Z">
                    <w:rPr>
                      <w:rFonts w:ascii="Arial" w:eastAsia="Arial" w:hAnsi="Arial" w:cs="Arial"/>
                      <w:color w:val="000000"/>
                      <w:sz w:val="21"/>
                      <w:szCs w:val="21"/>
                    </w:rPr>
                  </w:rPrChange>
                </w:rPr>
                <w:t>Aixa Evelyn Vásquez Iparraguirre</w:t>
              </w:r>
            </w:ins>
          </w:p>
        </w:tc>
        <w:tc>
          <w:tcPr>
            <w:tcW w:w="1701" w:type="dxa"/>
            <w:vAlign w:val="center"/>
            <w:tcPrChange w:id="5514" w:author="Direccion de Politicas y Gestion en Derechos Humanos 14" w:date="2023-12-29T10:36:00Z">
              <w:tcPr>
                <w:tcW w:w="2268" w:type="dxa"/>
                <w:vAlign w:val="center"/>
              </w:tcPr>
            </w:tcPrChange>
          </w:tcPr>
          <w:p w14:paraId="4841F9C8" w14:textId="77777777" w:rsidR="00556852" w:rsidRPr="00C25BD7" w:rsidRDefault="00556852" w:rsidP="00C25BD7">
            <w:pPr>
              <w:spacing w:after="0" w:line="240" w:lineRule="auto"/>
              <w:jc w:val="center"/>
              <w:rPr>
                <w:ins w:id="5515" w:author="Direccion de Politicas y Gestion en Derechos Humanos 14" w:date="2023-12-29T10:10:00Z"/>
                <w:rFonts w:eastAsia="Arial" w:cstheme="minorHAnsi"/>
                <w:color w:val="000000"/>
                <w:sz w:val="16"/>
                <w:szCs w:val="16"/>
                <w:rPrChange w:id="5516" w:author="Direccion de Politicas y Gestion en Derechos Humanos 14" w:date="2023-12-29T10:38:00Z">
                  <w:rPr>
                    <w:ins w:id="5517" w:author="Direccion de Politicas y Gestion en Derechos Humanos 14" w:date="2023-12-29T10:10:00Z"/>
                    <w:rFonts w:ascii="Arial" w:eastAsia="Arial" w:hAnsi="Arial" w:cs="Arial"/>
                    <w:color w:val="000000"/>
                    <w:sz w:val="21"/>
                    <w:szCs w:val="21"/>
                  </w:rPr>
                </w:rPrChange>
              </w:rPr>
              <w:pPrChange w:id="5518" w:author="Direccion de Politicas y Gestion en Derechos Humanos 14" w:date="2023-12-29T10:38:00Z">
                <w:pPr>
                  <w:jc w:val="center"/>
                </w:pPr>
              </w:pPrChange>
            </w:pPr>
            <w:ins w:id="5519" w:author="Direccion de Politicas y Gestion en Derechos Humanos 14" w:date="2023-12-29T10:10:00Z">
              <w:r w:rsidRPr="00C25BD7">
                <w:rPr>
                  <w:rFonts w:eastAsia="Arial" w:cstheme="minorHAnsi"/>
                  <w:color w:val="000000"/>
                  <w:sz w:val="16"/>
                  <w:szCs w:val="16"/>
                  <w:rPrChange w:id="5520"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50C3EB84" w14:textId="77777777" w:rsidTr="00C25BD7">
        <w:trPr>
          <w:trHeight w:val="20"/>
          <w:ins w:id="5521" w:author="Direccion de Politicas y Gestion en Derechos Humanos 14" w:date="2023-12-29T10:10:00Z"/>
          <w:trPrChange w:id="5522"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523" w:author="Direccion de Politicas y Gestion en Derechos Humanos 14" w:date="2023-12-29T10:36:00Z">
              <w:tcPr>
                <w:tcW w:w="2552" w:type="dxa"/>
                <w:tcMar>
                  <w:top w:w="0" w:type="dxa"/>
                  <w:left w:w="115" w:type="dxa"/>
                  <w:bottom w:w="0" w:type="dxa"/>
                  <w:right w:w="115" w:type="dxa"/>
                </w:tcMar>
                <w:vAlign w:val="center"/>
              </w:tcPr>
            </w:tcPrChange>
          </w:tcPr>
          <w:p w14:paraId="0E199230" w14:textId="77777777" w:rsidR="00556852" w:rsidRPr="00C25BD7" w:rsidRDefault="00556852" w:rsidP="00C25BD7">
            <w:pPr>
              <w:spacing w:after="0" w:line="240" w:lineRule="auto"/>
              <w:jc w:val="center"/>
              <w:rPr>
                <w:ins w:id="5524" w:author="Direccion de Politicas y Gestion en Derechos Humanos 14" w:date="2023-12-29T10:10:00Z"/>
                <w:rFonts w:eastAsia="Arial" w:cstheme="minorHAnsi"/>
                <w:color w:val="000000"/>
                <w:sz w:val="16"/>
                <w:szCs w:val="16"/>
                <w:rPrChange w:id="5525" w:author="Direccion de Politicas y Gestion en Derechos Humanos 14" w:date="2023-12-29T10:38:00Z">
                  <w:rPr>
                    <w:ins w:id="5526" w:author="Direccion de Politicas y Gestion en Derechos Humanos 14" w:date="2023-12-29T10:10:00Z"/>
                    <w:rFonts w:ascii="Arial" w:eastAsia="Arial" w:hAnsi="Arial" w:cs="Arial"/>
                    <w:color w:val="000000"/>
                    <w:sz w:val="21"/>
                    <w:szCs w:val="21"/>
                  </w:rPr>
                </w:rPrChange>
              </w:rPr>
              <w:pPrChange w:id="5527" w:author="Direccion de Politicas y Gestion en Derechos Humanos 14" w:date="2023-12-29T10:38:00Z">
                <w:pPr>
                  <w:jc w:val="center"/>
                </w:pPr>
              </w:pPrChange>
            </w:pPr>
            <w:ins w:id="5528" w:author="Direccion de Politicas y Gestion en Derechos Humanos 14" w:date="2023-12-29T10:10:00Z">
              <w:r w:rsidRPr="00C25BD7">
                <w:rPr>
                  <w:rFonts w:eastAsia="Arial" w:cstheme="minorHAnsi"/>
                  <w:color w:val="000000"/>
                  <w:sz w:val="16"/>
                  <w:szCs w:val="16"/>
                  <w:rPrChange w:id="5529" w:author="Direccion de Politicas y Gestion en Derechos Humanos 14" w:date="2023-12-29T10:38:00Z">
                    <w:rPr>
                      <w:rFonts w:ascii="Arial" w:eastAsia="Arial" w:hAnsi="Arial" w:cs="Arial"/>
                      <w:color w:val="000000"/>
                      <w:sz w:val="21"/>
                      <w:szCs w:val="21"/>
                    </w:rPr>
                  </w:rPrChange>
                </w:rPr>
                <w:t>Ministerio de Vivienda, Construcción y Saneamiento</w:t>
              </w:r>
            </w:ins>
          </w:p>
        </w:tc>
        <w:tc>
          <w:tcPr>
            <w:tcW w:w="3543" w:type="dxa"/>
            <w:tcMar>
              <w:top w:w="0" w:type="dxa"/>
              <w:left w:w="115" w:type="dxa"/>
              <w:bottom w:w="0" w:type="dxa"/>
              <w:right w:w="115" w:type="dxa"/>
            </w:tcMar>
            <w:vAlign w:val="center"/>
            <w:tcPrChange w:id="5530" w:author="Direccion de Politicas y Gestion en Derechos Humanos 14" w:date="2023-12-29T10:36:00Z">
              <w:tcPr>
                <w:tcW w:w="3543" w:type="dxa"/>
                <w:tcMar>
                  <w:top w:w="0" w:type="dxa"/>
                  <w:left w:w="115" w:type="dxa"/>
                  <w:bottom w:w="0" w:type="dxa"/>
                  <w:right w:w="115" w:type="dxa"/>
                </w:tcMar>
                <w:vAlign w:val="center"/>
              </w:tcPr>
            </w:tcPrChange>
          </w:tcPr>
          <w:p w14:paraId="060A02D9" w14:textId="77777777" w:rsidR="00556852" w:rsidRPr="00C25BD7" w:rsidRDefault="00556852" w:rsidP="00C25BD7">
            <w:pPr>
              <w:spacing w:after="0" w:line="240" w:lineRule="auto"/>
              <w:jc w:val="center"/>
              <w:rPr>
                <w:ins w:id="5531" w:author="Direccion de Politicas y Gestion en Derechos Humanos 14" w:date="2023-12-29T10:10:00Z"/>
                <w:rFonts w:eastAsia="Arial" w:cstheme="minorHAnsi"/>
                <w:color w:val="000000"/>
                <w:sz w:val="16"/>
                <w:szCs w:val="16"/>
                <w:rPrChange w:id="5532" w:author="Direccion de Politicas y Gestion en Derechos Humanos 14" w:date="2023-12-29T10:38:00Z">
                  <w:rPr>
                    <w:ins w:id="5533" w:author="Direccion de Politicas y Gestion en Derechos Humanos 14" w:date="2023-12-29T10:10:00Z"/>
                    <w:rFonts w:ascii="Arial" w:eastAsia="Arial" w:hAnsi="Arial" w:cs="Arial"/>
                    <w:color w:val="000000"/>
                    <w:sz w:val="21"/>
                    <w:szCs w:val="21"/>
                  </w:rPr>
                </w:rPrChange>
              </w:rPr>
              <w:pPrChange w:id="5534" w:author="Direccion de Politicas y Gestion en Derechos Humanos 14" w:date="2023-12-29T10:38:00Z">
                <w:pPr>
                  <w:jc w:val="center"/>
                </w:pPr>
              </w:pPrChange>
            </w:pPr>
            <w:ins w:id="5535" w:author="Direccion de Politicas y Gestion en Derechos Humanos 14" w:date="2023-12-29T10:10:00Z">
              <w:r w:rsidRPr="00C25BD7">
                <w:rPr>
                  <w:rFonts w:eastAsia="Arial" w:cstheme="minorHAnsi"/>
                  <w:color w:val="000000"/>
                  <w:sz w:val="16"/>
                  <w:szCs w:val="16"/>
                  <w:rPrChange w:id="5536" w:author="Direccion de Politicas y Gestion en Derechos Humanos 14" w:date="2023-12-29T10:38:00Z">
                    <w:rPr>
                      <w:rFonts w:ascii="Arial" w:eastAsia="Arial" w:hAnsi="Arial" w:cs="Arial"/>
                      <w:color w:val="000000"/>
                      <w:sz w:val="21"/>
                      <w:szCs w:val="21"/>
                    </w:rPr>
                  </w:rPrChange>
                </w:rPr>
                <w:t>Cecilia Vargas Carmona</w:t>
              </w:r>
            </w:ins>
          </w:p>
        </w:tc>
        <w:tc>
          <w:tcPr>
            <w:tcW w:w="1701" w:type="dxa"/>
            <w:vAlign w:val="center"/>
            <w:tcPrChange w:id="5537" w:author="Direccion de Politicas y Gestion en Derechos Humanos 14" w:date="2023-12-29T10:36:00Z">
              <w:tcPr>
                <w:tcW w:w="2268" w:type="dxa"/>
                <w:vAlign w:val="center"/>
              </w:tcPr>
            </w:tcPrChange>
          </w:tcPr>
          <w:p w14:paraId="491BF647" w14:textId="77777777" w:rsidR="00556852" w:rsidRPr="00C25BD7" w:rsidRDefault="00556852" w:rsidP="00C25BD7">
            <w:pPr>
              <w:spacing w:after="0" w:line="240" w:lineRule="auto"/>
              <w:jc w:val="center"/>
              <w:rPr>
                <w:ins w:id="5538" w:author="Direccion de Politicas y Gestion en Derechos Humanos 14" w:date="2023-12-29T10:10:00Z"/>
                <w:rFonts w:eastAsia="Arial" w:cstheme="minorHAnsi"/>
                <w:color w:val="000000"/>
                <w:sz w:val="16"/>
                <w:szCs w:val="16"/>
                <w:rPrChange w:id="5539" w:author="Direccion de Politicas y Gestion en Derechos Humanos 14" w:date="2023-12-29T10:38:00Z">
                  <w:rPr>
                    <w:ins w:id="5540" w:author="Direccion de Politicas y Gestion en Derechos Humanos 14" w:date="2023-12-29T10:10:00Z"/>
                    <w:rFonts w:ascii="Arial" w:eastAsia="Arial" w:hAnsi="Arial" w:cs="Arial"/>
                    <w:color w:val="000000"/>
                    <w:sz w:val="21"/>
                    <w:szCs w:val="21"/>
                  </w:rPr>
                </w:rPrChange>
              </w:rPr>
              <w:pPrChange w:id="5541" w:author="Direccion de Politicas y Gestion en Derechos Humanos 14" w:date="2023-12-29T10:38:00Z">
                <w:pPr>
                  <w:jc w:val="center"/>
                </w:pPr>
              </w:pPrChange>
            </w:pPr>
            <w:ins w:id="5542" w:author="Direccion de Politicas y Gestion en Derechos Humanos 14" w:date="2023-12-29T10:10:00Z">
              <w:r w:rsidRPr="00C25BD7">
                <w:rPr>
                  <w:rFonts w:eastAsia="Arial" w:cstheme="minorHAnsi"/>
                  <w:color w:val="000000"/>
                  <w:sz w:val="16"/>
                  <w:szCs w:val="16"/>
                  <w:rPrChange w:id="5543"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500B262F" w14:textId="77777777" w:rsidTr="00C25BD7">
        <w:trPr>
          <w:trHeight w:val="20"/>
          <w:ins w:id="5544" w:author="Direccion de Politicas y Gestion en Derechos Humanos 14" w:date="2023-12-29T10:10:00Z"/>
          <w:trPrChange w:id="5545"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546" w:author="Direccion de Politicas y Gestion en Derechos Humanos 14" w:date="2023-12-29T10:36:00Z">
              <w:tcPr>
                <w:tcW w:w="2552" w:type="dxa"/>
                <w:tcMar>
                  <w:top w:w="0" w:type="dxa"/>
                  <w:left w:w="115" w:type="dxa"/>
                  <w:bottom w:w="0" w:type="dxa"/>
                  <w:right w:w="115" w:type="dxa"/>
                </w:tcMar>
                <w:vAlign w:val="center"/>
              </w:tcPr>
            </w:tcPrChange>
          </w:tcPr>
          <w:p w14:paraId="072F0C1C" w14:textId="77777777" w:rsidR="00556852" w:rsidRPr="00C25BD7" w:rsidRDefault="00556852" w:rsidP="00C25BD7">
            <w:pPr>
              <w:spacing w:after="0" w:line="240" w:lineRule="auto"/>
              <w:jc w:val="center"/>
              <w:rPr>
                <w:ins w:id="5547" w:author="Direccion de Politicas y Gestion en Derechos Humanos 14" w:date="2023-12-29T10:10:00Z"/>
                <w:rFonts w:eastAsia="Arial" w:cstheme="minorHAnsi"/>
                <w:color w:val="000000"/>
                <w:sz w:val="16"/>
                <w:szCs w:val="16"/>
                <w:rPrChange w:id="5548" w:author="Direccion de Politicas y Gestion en Derechos Humanos 14" w:date="2023-12-29T10:38:00Z">
                  <w:rPr>
                    <w:ins w:id="5549" w:author="Direccion de Politicas y Gestion en Derechos Humanos 14" w:date="2023-12-29T10:10:00Z"/>
                    <w:rFonts w:ascii="Arial" w:eastAsia="Arial" w:hAnsi="Arial" w:cs="Arial"/>
                    <w:color w:val="000000"/>
                    <w:sz w:val="21"/>
                    <w:szCs w:val="21"/>
                  </w:rPr>
                </w:rPrChange>
              </w:rPr>
              <w:pPrChange w:id="5550" w:author="Direccion de Politicas y Gestion en Derechos Humanos 14" w:date="2023-12-29T10:38:00Z">
                <w:pPr>
                  <w:jc w:val="center"/>
                </w:pPr>
              </w:pPrChange>
            </w:pPr>
            <w:ins w:id="5551" w:author="Direccion de Politicas y Gestion en Derechos Humanos 14" w:date="2023-12-29T10:10:00Z">
              <w:r w:rsidRPr="00C25BD7">
                <w:rPr>
                  <w:rFonts w:eastAsia="Arial" w:cstheme="minorHAnsi"/>
                  <w:color w:val="000000"/>
                  <w:sz w:val="16"/>
                  <w:szCs w:val="16"/>
                  <w:rPrChange w:id="5552" w:author="Direccion de Politicas y Gestion en Derechos Humanos 14" w:date="2023-12-29T10:38:00Z">
                    <w:rPr>
                      <w:rFonts w:ascii="Arial" w:eastAsia="Arial" w:hAnsi="Arial" w:cs="Arial"/>
                      <w:color w:val="000000"/>
                      <w:sz w:val="21"/>
                      <w:szCs w:val="21"/>
                    </w:rPr>
                  </w:rPrChange>
                </w:rPr>
                <w:t>Ministerio de Defensa</w:t>
              </w:r>
            </w:ins>
          </w:p>
        </w:tc>
        <w:tc>
          <w:tcPr>
            <w:tcW w:w="3543" w:type="dxa"/>
            <w:tcMar>
              <w:top w:w="0" w:type="dxa"/>
              <w:left w:w="115" w:type="dxa"/>
              <w:bottom w:w="0" w:type="dxa"/>
              <w:right w:w="115" w:type="dxa"/>
            </w:tcMar>
            <w:vAlign w:val="center"/>
            <w:tcPrChange w:id="5553" w:author="Direccion de Politicas y Gestion en Derechos Humanos 14" w:date="2023-12-29T10:36:00Z">
              <w:tcPr>
                <w:tcW w:w="3543" w:type="dxa"/>
                <w:tcMar>
                  <w:top w:w="0" w:type="dxa"/>
                  <w:left w:w="115" w:type="dxa"/>
                  <w:bottom w:w="0" w:type="dxa"/>
                  <w:right w:w="115" w:type="dxa"/>
                </w:tcMar>
                <w:vAlign w:val="center"/>
              </w:tcPr>
            </w:tcPrChange>
          </w:tcPr>
          <w:p w14:paraId="32F049E4" w14:textId="77777777" w:rsidR="00556852" w:rsidRPr="00C25BD7" w:rsidRDefault="00556852" w:rsidP="00C25BD7">
            <w:pPr>
              <w:spacing w:after="0" w:line="240" w:lineRule="auto"/>
              <w:jc w:val="center"/>
              <w:rPr>
                <w:ins w:id="5554" w:author="Direccion de Politicas y Gestion en Derechos Humanos 14" w:date="2023-12-29T10:10:00Z"/>
                <w:rFonts w:eastAsia="Arial" w:cstheme="minorHAnsi"/>
                <w:color w:val="000000"/>
                <w:sz w:val="16"/>
                <w:szCs w:val="16"/>
                <w:rPrChange w:id="5555" w:author="Direccion de Politicas y Gestion en Derechos Humanos 14" w:date="2023-12-29T10:38:00Z">
                  <w:rPr>
                    <w:ins w:id="5556" w:author="Direccion de Politicas y Gestion en Derechos Humanos 14" w:date="2023-12-29T10:10:00Z"/>
                    <w:rFonts w:ascii="Arial" w:eastAsia="Arial" w:hAnsi="Arial" w:cs="Arial"/>
                    <w:color w:val="000000"/>
                    <w:sz w:val="21"/>
                    <w:szCs w:val="21"/>
                  </w:rPr>
                </w:rPrChange>
              </w:rPr>
              <w:pPrChange w:id="5557" w:author="Direccion de Politicas y Gestion en Derechos Humanos 14" w:date="2023-12-29T10:38:00Z">
                <w:pPr>
                  <w:jc w:val="center"/>
                </w:pPr>
              </w:pPrChange>
            </w:pPr>
            <w:ins w:id="5558" w:author="Direccion de Politicas y Gestion en Derechos Humanos 14" w:date="2023-12-29T10:10:00Z">
              <w:r w:rsidRPr="00C25BD7">
                <w:rPr>
                  <w:rFonts w:eastAsia="Arial" w:cstheme="minorHAnsi"/>
                  <w:color w:val="000000"/>
                  <w:sz w:val="16"/>
                  <w:szCs w:val="16"/>
                  <w:rPrChange w:id="5559" w:author="Direccion de Politicas y Gestion en Derechos Humanos 14" w:date="2023-12-29T10:38:00Z">
                    <w:rPr>
                      <w:rFonts w:ascii="Arial" w:eastAsia="Arial" w:hAnsi="Arial" w:cs="Arial"/>
                      <w:color w:val="000000"/>
                      <w:sz w:val="21"/>
                      <w:szCs w:val="21"/>
                    </w:rPr>
                  </w:rPrChange>
                </w:rPr>
                <w:t xml:space="preserve">Henry Alberto Cuentas </w:t>
              </w:r>
              <w:proofErr w:type="spellStart"/>
              <w:r w:rsidRPr="00C25BD7">
                <w:rPr>
                  <w:rFonts w:eastAsia="Arial" w:cstheme="minorHAnsi"/>
                  <w:color w:val="000000"/>
                  <w:sz w:val="16"/>
                  <w:szCs w:val="16"/>
                  <w:rPrChange w:id="5560" w:author="Direccion de Politicas y Gestion en Derechos Humanos 14" w:date="2023-12-29T10:38:00Z">
                    <w:rPr>
                      <w:rFonts w:ascii="Arial" w:eastAsia="Arial" w:hAnsi="Arial" w:cs="Arial"/>
                      <w:color w:val="000000"/>
                      <w:sz w:val="21"/>
                      <w:szCs w:val="21"/>
                    </w:rPr>
                  </w:rPrChange>
                </w:rPr>
                <w:t>Vasquez</w:t>
              </w:r>
              <w:proofErr w:type="spellEnd"/>
            </w:ins>
          </w:p>
        </w:tc>
        <w:tc>
          <w:tcPr>
            <w:tcW w:w="1701" w:type="dxa"/>
            <w:vAlign w:val="center"/>
            <w:tcPrChange w:id="5561" w:author="Direccion de Politicas y Gestion en Derechos Humanos 14" w:date="2023-12-29T10:36:00Z">
              <w:tcPr>
                <w:tcW w:w="2268" w:type="dxa"/>
                <w:vAlign w:val="center"/>
              </w:tcPr>
            </w:tcPrChange>
          </w:tcPr>
          <w:p w14:paraId="474F80C0" w14:textId="77777777" w:rsidR="00556852" w:rsidRPr="00C25BD7" w:rsidRDefault="00556852" w:rsidP="00C25BD7">
            <w:pPr>
              <w:spacing w:after="0" w:line="240" w:lineRule="auto"/>
              <w:jc w:val="center"/>
              <w:rPr>
                <w:ins w:id="5562" w:author="Direccion de Politicas y Gestion en Derechos Humanos 14" w:date="2023-12-29T10:10:00Z"/>
                <w:rFonts w:eastAsia="Arial" w:cstheme="minorHAnsi"/>
                <w:color w:val="000000"/>
                <w:sz w:val="16"/>
                <w:szCs w:val="16"/>
                <w:rPrChange w:id="5563" w:author="Direccion de Politicas y Gestion en Derechos Humanos 14" w:date="2023-12-29T10:38:00Z">
                  <w:rPr>
                    <w:ins w:id="5564" w:author="Direccion de Politicas y Gestion en Derechos Humanos 14" w:date="2023-12-29T10:10:00Z"/>
                    <w:rFonts w:ascii="Arial" w:eastAsia="Arial" w:hAnsi="Arial" w:cs="Arial"/>
                    <w:color w:val="000000"/>
                    <w:sz w:val="21"/>
                    <w:szCs w:val="21"/>
                  </w:rPr>
                </w:rPrChange>
              </w:rPr>
              <w:pPrChange w:id="5565" w:author="Direccion de Politicas y Gestion en Derechos Humanos 14" w:date="2023-12-29T10:38:00Z">
                <w:pPr>
                  <w:jc w:val="center"/>
                </w:pPr>
              </w:pPrChange>
            </w:pPr>
            <w:ins w:id="5566" w:author="Direccion de Politicas y Gestion en Derechos Humanos 14" w:date="2023-12-29T10:10:00Z">
              <w:r w:rsidRPr="00C25BD7">
                <w:rPr>
                  <w:rFonts w:eastAsia="Arial" w:cstheme="minorHAnsi"/>
                  <w:color w:val="000000"/>
                  <w:sz w:val="16"/>
                  <w:szCs w:val="16"/>
                  <w:rPrChange w:id="5567"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20C8E273" w14:textId="77777777" w:rsidTr="00C25BD7">
        <w:trPr>
          <w:trHeight w:val="20"/>
          <w:ins w:id="5568" w:author="Direccion de Politicas y Gestion en Derechos Humanos 14" w:date="2023-12-29T10:10:00Z"/>
          <w:trPrChange w:id="5569"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570" w:author="Direccion de Politicas y Gestion en Derechos Humanos 14" w:date="2023-12-29T10:36:00Z">
              <w:tcPr>
                <w:tcW w:w="2552" w:type="dxa"/>
                <w:tcMar>
                  <w:top w:w="0" w:type="dxa"/>
                  <w:left w:w="115" w:type="dxa"/>
                  <w:bottom w:w="0" w:type="dxa"/>
                  <w:right w:w="115" w:type="dxa"/>
                </w:tcMar>
                <w:vAlign w:val="center"/>
              </w:tcPr>
            </w:tcPrChange>
          </w:tcPr>
          <w:p w14:paraId="56C4AA25" w14:textId="77777777" w:rsidR="00556852" w:rsidRPr="00C25BD7" w:rsidRDefault="00556852" w:rsidP="00C25BD7">
            <w:pPr>
              <w:spacing w:after="0" w:line="240" w:lineRule="auto"/>
              <w:jc w:val="center"/>
              <w:rPr>
                <w:ins w:id="5571" w:author="Direccion de Politicas y Gestion en Derechos Humanos 14" w:date="2023-12-29T10:10:00Z"/>
                <w:rFonts w:eastAsia="Arial" w:cstheme="minorHAnsi"/>
                <w:color w:val="000000"/>
                <w:sz w:val="16"/>
                <w:szCs w:val="16"/>
                <w:rPrChange w:id="5572" w:author="Direccion de Politicas y Gestion en Derechos Humanos 14" w:date="2023-12-29T10:38:00Z">
                  <w:rPr>
                    <w:ins w:id="5573" w:author="Direccion de Politicas y Gestion en Derechos Humanos 14" w:date="2023-12-29T10:10:00Z"/>
                    <w:rFonts w:ascii="Arial" w:eastAsia="Arial" w:hAnsi="Arial" w:cs="Arial"/>
                    <w:color w:val="000000"/>
                    <w:sz w:val="21"/>
                    <w:szCs w:val="21"/>
                  </w:rPr>
                </w:rPrChange>
              </w:rPr>
              <w:pPrChange w:id="5574" w:author="Direccion de Politicas y Gestion en Derechos Humanos 14" w:date="2023-12-29T10:38:00Z">
                <w:pPr>
                  <w:jc w:val="center"/>
                </w:pPr>
              </w:pPrChange>
            </w:pPr>
            <w:ins w:id="5575" w:author="Direccion de Politicas y Gestion en Derechos Humanos 14" w:date="2023-12-29T10:10:00Z">
              <w:r w:rsidRPr="00C25BD7">
                <w:rPr>
                  <w:rFonts w:eastAsia="Arial" w:cstheme="minorHAnsi"/>
                  <w:color w:val="000000"/>
                  <w:sz w:val="16"/>
                  <w:szCs w:val="16"/>
                  <w:rPrChange w:id="5576" w:author="Direccion de Politicas y Gestion en Derechos Humanos 14" w:date="2023-12-29T10:38:00Z">
                    <w:rPr>
                      <w:rFonts w:ascii="Arial" w:eastAsia="Arial" w:hAnsi="Arial" w:cs="Arial"/>
                      <w:color w:val="000000"/>
                      <w:sz w:val="21"/>
                      <w:szCs w:val="21"/>
                    </w:rPr>
                  </w:rPrChange>
                </w:rPr>
                <w:t>Ministerio del Interior</w:t>
              </w:r>
            </w:ins>
          </w:p>
        </w:tc>
        <w:tc>
          <w:tcPr>
            <w:tcW w:w="3543" w:type="dxa"/>
            <w:tcMar>
              <w:top w:w="0" w:type="dxa"/>
              <w:left w:w="115" w:type="dxa"/>
              <w:bottom w:w="0" w:type="dxa"/>
              <w:right w:w="115" w:type="dxa"/>
            </w:tcMar>
            <w:vAlign w:val="center"/>
            <w:tcPrChange w:id="5577" w:author="Direccion de Politicas y Gestion en Derechos Humanos 14" w:date="2023-12-29T10:36:00Z">
              <w:tcPr>
                <w:tcW w:w="3543" w:type="dxa"/>
                <w:tcMar>
                  <w:top w:w="0" w:type="dxa"/>
                  <w:left w:w="115" w:type="dxa"/>
                  <w:bottom w:w="0" w:type="dxa"/>
                  <w:right w:w="115" w:type="dxa"/>
                </w:tcMar>
                <w:vAlign w:val="center"/>
              </w:tcPr>
            </w:tcPrChange>
          </w:tcPr>
          <w:p w14:paraId="51C03BCF" w14:textId="77777777" w:rsidR="00556852" w:rsidRPr="00C25BD7" w:rsidRDefault="00556852" w:rsidP="00C25BD7">
            <w:pPr>
              <w:spacing w:after="0" w:line="240" w:lineRule="auto"/>
              <w:jc w:val="center"/>
              <w:rPr>
                <w:ins w:id="5578" w:author="Direccion de Politicas y Gestion en Derechos Humanos 14" w:date="2023-12-29T10:10:00Z"/>
                <w:rFonts w:eastAsia="Arial" w:cstheme="minorHAnsi"/>
                <w:color w:val="000000"/>
                <w:sz w:val="16"/>
                <w:szCs w:val="16"/>
                <w:rPrChange w:id="5579" w:author="Direccion de Politicas y Gestion en Derechos Humanos 14" w:date="2023-12-29T10:38:00Z">
                  <w:rPr>
                    <w:ins w:id="5580" w:author="Direccion de Politicas y Gestion en Derechos Humanos 14" w:date="2023-12-29T10:10:00Z"/>
                    <w:rFonts w:ascii="Arial" w:eastAsia="Arial" w:hAnsi="Arial" w:cs="Arial"/>
                    <w:color w:val="000000"/>
                    <w:sz w:val="21"/>
                    <w:szCs w:val="21"/>
                  </w:rPr>
                </w:rPrChange>
              </w:rPr>
              <w:pPrChange w:id="5581" w:author="Direccion de Politicas y Gestion en Derechos Humanos 14" w:date="2023-12-29T10:38:00Z">
                <w:pPr>
                  <w:jc w:val="center"/>
                </w:pPr>
              </w:pPrChange>
            </w:pPr>
            <w:ins w:id="5582" w:author="Direccion de Politicas y Gestion en Derechos Humanos 14" w:date="2023-12-29T10:10:00Z">
              <w:r w:rsidRPr="00C25BD7">
                <w:rPr>
                  <w:rFonts w:eastAsia="Arial" w:cstheme="minorHAnsi"/>
                  <w:color w:val="000000"/>
                  <w:sz w:val="16"/>
                  <w:szCs w:val="16"/>
                  <w:rPrChange w:id="5583" w:author="Direccion de Politicas y Gestion en Derechos Humanos 14" w:date="2023-12-29T10:38:00Z">
                    <w:rPr>
                      <w:rFonts w:ascii="Arial" w:eastAsia="Arial" w:hAnsi="Arial" w:cs="Arial"/>
                      <w:color w:val="000000"/>
                      <w:sz w:val="21"/>
                      <w:szCs w:val="21"/>
                    </w:rPr>
                  </w:rPrChange>
                </w:rPr>
                <w:t>Ana Vergara Lamadrid</w:t>
              </w:r>
            </w:ins>
          </w:p>
        </w:tc>
        <w:tc>
          <w:tcPr>
            <w:tcW w:w="1701" w:type="dxa"/>
            <w:vAlign w:val="center"/>
            <w:tcPrChange w:id="5584" w:author="Direccion de Politicas y Gestion en Derechos Humanos 14" w:date="2023-12-29T10:36:00Z">
              <w:tcPr>
                <w:tcW w:w="2268" w:type="dxa"/>
                <w:vAlign w:val="center"/>
              </w:tcPr>
            </w:tcPrChange>
          </w:tcPr>
          <w:p w14:paraId="56C36364" w14:textId="77777777" w:rsidR="00556852" w:rsidRPr="00C25BD7" w:rsidRDefault="00556852" w:rsidP="00C25BD7">
            <w:pPr>
              <w:spacing w:after="0" w:line="240" w:lineRule="auto"/>
              <w:jc w:val="center"/>
              <w:rPr>
                <w:ins w:id="5585" w:author="Direccion de Politicas y Gestion en Derechos Humanos 14" w:date="2023-12-29T10:10:00Z"/>
                <w:rFonts w:eastAsia="Arial" w:cstheme="minorHAnsi"/>
                <w:color w:val="000000"/>
                <w:sz w:val="16"/>
                <w:szCs w:val="16"/>
                <w:rPrChange w:id="5586" w:author="Direccion de Politicas y Gestion en Derechos Humanos 14" w:date="2023-12-29T10:38:00Z">
                  <w:rPr>
                    <w:ins w:id="5587" w:author="Direccion de Politicas y Gestion en Derechos Humanos 14" w:date="2023-12-29T10:10:00Z"/>
                    <w:rFonts w:ascii="Arial" w:eastAsia="Arial" w:hAnsi="Arial" w:cs="Arial"/>
                    <w:color w:val="000000"/>
                    <w:sz w:val="21"/>
                    <w:szCs w:val="21"/>
                  </w:rPr>
                </w:rPrChange>
              </w:rPr>
              <w:pPrChange w:id="5588" w:author="Direccion de Politicas y Gestion en Derechos Humanos 14" w:date="2023-12-29T10:38:00Z">
                <w:pPr>
                  <w:jc w:val="center"/>
                </w:pPr>
              </w:pPrChange>
            </w:pPr>
            <w:ins w:id="5589" w:author="Direccion de Politicas y Gestion en Derechos Humanos 14" w:date="2023-12-29T10:10:00Z">
              <w:r w:rsidRPr="00C25BD7">
                <w:rPr>
                  <w:rFonts w:eastAsia="Arial" w:cstheme="minorHAnsi"/>
                  <w:color w:val="000000"/>
                  <w:sz w:val="16"/>
                  <w:szCs w:val="16"/>
                  <w:rPrChange w:id="5590"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4C1F0899" w14:textId="77777777" w:rsidTr="00C25BD7">
        <w:trPr>
          <w:trHeight w:val="20"/>
          <w:ins w:id="5591" w:author="Direccion de Politicas y Gestion en Derechos Humanos 14" w:date="2023-12-29T10:10:00Z"/>
        </w:trPr>
        <w:tc>
          <w:tcPr>
            <w:tcW w:w="2552" w:type="dxa"/>
            <w:vMerge w:val="restart"/>
            <w:tcMar>
              <w:top w:w="0" w:type="dxa"/>
              <w:left w:w="115" w:type="dxa"/>
              <w:bottom w:w="0" w:type="dxa"/>
              <w:right w:w="115" w:type="dxa"/>
            </w:tcMar>
            <w:vAlign w:val="center"/>
            <w:tcPrChange w:id="5592" w:author="Direccion de Politicas y Gestion en Derechos Humanos 14" w:date="2023-12-29T10:36:00Z">
              <w:tcPr>
                <w:tcW w:w="2552" w:type="dxa"/>
                <w:vMerge w:val="restart"/>
                <w:tcMar>
                  <w:top w:w="0" w:type="dxa"/>
                  <w:left w:w="115" w:type="dxa"/>
                  <w:bottom w:w="0" w:type="dxa"/>
                  <w:right w:w="115" w:type="dxa"/>
                </w:tcMar>
                <w:vAlign w:val="center"/>
              </w:tcPr>
            </w:tcPrChange>
          </w:tcPr>
          <w:p w14:paraId="55A41790" w14:textId="77777777" w:rsidR="00556852" w:rsidRPr="00C25BD7" w:rsidRDefault="00556852" w:rsidP="00C25BD7">
            <w:pPr>
              <w:spacing w:after="0" w:line="240" w:lineRule="auto"/>
              <w:jc w:val="center"/>
              <w:rPr>
                <w:ins w:id="5593" w:author="Direccion de Politicas y Gestion en Derechos Humanos 14" w:date="2023-12-29T10:10:00Z"/>
                <w:rFonts w:eastAsia="Arial" w:cstheme="minorHAnsi"/>
                <w:color w:val="000000"/>
                <w:sz w:val="16"/>
                <w:szCs w:val="16"/>
                <w:rPrChange w:id="5594" w:author="Direccion de Politicas y Gestion en Derechos Humanos 14" w:date="2023-12-29T10:38:00Z">
                  <w:rPr>
                    <w:ins w:id="5595" w:author="Direccion de Politicas y Gestion en Derechos Humanos 14" w:date="2023-12-29T10:10:00Z"/>
                    <w:rFonts w:ascii="Arial" w:eastAsia="Arial" w:hAnsi="Arial" w:cs="Arial"/>
                    <w:color w:val="000000"/>
                    <w:sz w:val="21"/>
                    <w:szCs w:val="21"/>
                  </w:rPr>
                </w:rPrChange>
              </w:rPr>
              <w:pPrChange w:id="5596" w:author="Direccion de Politicas y Gestion en Derechos Humanos 14" w:date="2023-12-29T10:38:00Z">
                <w:pPr>
                  <w:jc w:val="center"/>
                </w:pPr>
              </w:pPrChange>
            </w:pPr>
            <w:ins w:id="5597" w:author="Direccion de Politicas y Gestion en Derechos Humanos 14" w:date="2023-12-29T10:10:00Z">
              <w:r w:rsidRPr="00C25BD7">
                <w:rPr>
                  <w:rFonts w:eastAsia="Arial" w:cstheme="minorHAnsi"/>
                  <w:color w:val="000000"/>
                  <w:sz w:val="16"/>
                  <w:szCs w:val="16"/>
                  <w:rPrChange w:id="5598" w:author="Direccion de Politicas y Gestion en Derechos Humanos 14" w:date="2023-12-29T10:38:00Z">
                    <w:rPr>
                      <w:rFonts w:ascii="Arial" w:eastAsia="Arial" w:hAnsi="Arial" w:cs="Arial"/>
                      <w:color w:val="000000"/>
                      <w:sz w:val="21"/>
                      <w:szCs w:val="21"/>
                    </w:rPr>
                  </w:rPrChange>
                </w:rPr>
                <w:t>Ministerio de Desarrollo Agrario y Riego</w:t>
              </w:r>
            </w:ins>
          </w:p>
        </w:tc>
        <w:tc>
          <w:tcPr>
            <w:tcW w:w="3543" w:type="dxa"/>
            <w:tcMar>
              <w:top w:w="0" w:type="dxa"/>
              <w:left w:w="115" w:type="dxa"/>
              <w:bottom w:w="0" w:type="dxa"/>
              <w:right w:w="115" w:type="dxa"/>
            </w:tcMar>
            <w:vAlign w:val="center"/>
            <w:tcPrChange w:id="5599" w:author="Direccion de Politicas y Gestion en Derechos Humanos 14" w:date="2023-12-29T10:36:00Z">
              <w:tcPr>
                <w:tcW w:w="3543" w:type="dxa"/>
                <w:tcMar>
                  <w:top w:w="0" w:type="dxa"/>
                  <w:left w:w="115" w:type="dxa"/>
                  <w:bottom w:w="0" w:type="dxa"/>
                  <w:right w:w="115" w:type="dxa"/>
                </w:tcMar>
                <w:vAlign w:val="center"/>
              </w:tcPr>
            </w:tcPrChange>
          </w:tcPr>
          <w:p w14:paraId="1328DB96" w14:textId="77777777" w:rsidR="00556852" w:rsidRPr="00C25BD7" w:rsidRDefault="00556852" w:rsidP="00C25BD7">
            <w:pPr>
              <w:spacing w:after="0" w:line="240" w:lineRule="auto"/>
              <w:jc w:val="center"/>
              <w:rPr>
                <w:ins w:id="5600" w:author="Direccion de Politicas y Gestion en Derechos Humanos 14" w:date="2023-12-29T10:10:00Z"/>
                <w:rFonts w:eastAsia="Arial" w:cstheme="minorHAnsi"/>
                <w:color w:val="000000"/>
                <w:sz w:val="16"/>
                <w:szCs w:val="16"/>
                <w:rPrChange w:id="5601" w:author="Direccion de Politicas y Gestion en Derechos Humanos 14" w:date="2023-12-29T10:38:00Z">
                  <w:rPr>
                    <w:ins w:id="5602" w:author="Direccion de Politicas y Gestion en Derechos Humanos 14" w:date="2023-12-29T10:10:00Z"/>
                    <w:rFonts w:ascii="Arial" w:eastAsia="Arial" w:hAnsi="Arial" w:cs="Arial"/>
                    <w:color w:val="000000"/>
                    <w:sz w:val="21"/>
                    <w:szCs w:val="21"/>
                  </w:rPr>
                </w:rPrChange>
              </w:rPr>
              <w:pPrChange w:id="5603" w:author="Direccion de Politicas y Gestion en Derechos Humanos 14" w:date="2023-12-29T10:38:00Z">
                <w:pPr>
                  <w:jc w:val="center"/>
                </w:pPr>
              </w:pPrChange>
            </w:pPr>
            <w:proofErr w:type="spellStart"/>
            <w:ins w:id="5604" w:author="Direccion de Politicas y Gestion en Derechos Humanos 14" w:date="2023-12-29T10:10:00Z">
              <w:r w:rsidRPr="00C25BD7">
                <w:rPr>
                  <w:rFonts w:eastAsia="Arial" w:cstheme="minorHAnsi"/>
                  <w:color w:val="000000"/>
                  <w:sz w:val="16"/>
                  <w:szCs w:val="16"/>
                  <w:rPrChange w:id="5605" w:author="Direccion de Politicas y Gestion en Derechos Humanos 14" w:date="2023-12-29T10:38:00Z">
                    <w:rPr>
                      <w:rFonts w:ascii="Arial" w:eastAsia="Arial" w:hAnsi="Arial" w:cs="Arial"/>
                      <w:color w:val="000000"/>
                      <w:sz w:val="21"/>
                      <w:szCs w:val="21"/>
                    </w:rPr>
                  </w:rPrChange>
                </w:rPr>
                <w:t>Giovana</w:t>
              </w:r>
              <w:proofErr w:type="spellEnd"/>
              <w:r w:rsidRPr="00C25BD7">
                <w:rPr>
                  <w:rFonts w:eastAsia="Arial" w:cstheme="minorHAnsi"/>
                  <w:color w:val="000000"/>
                  <w:sz w:val="16"/>
                  <w:szCs w:val="16"/>
                  <w:rPrChange w:id="5606" w:author="Direccion de Politicas y Gestion en Derechos Humanos 14" w:date="2023-12-29T10:38:00Z">
                    <w:rPr>
                      <w:rFonts w:ascii="Arial" w:eastAsia="Arial" w:hAnsi="Arial" w:cs="Arial"/>
                      <w:color w:val="000000"/>
                      <w:sz w:val="21"/>
                      <w:szCs w:val="21"/>
                    </w:rPr>
                  </w:rPrChange>
                </w:rPr>
                <w:t xml:space="preserve"> </w:t>
              </w:r>
              <w:proofErr w:type="spellStart"/>
              <w:r w:rsidRPr="00C25BD7">
                <w:rPr>
                  <w:rFonts w:eastAsia="Arial" w:cstheme="minorHAnsi"/>
                  <w:color w:val="000000"/>
                  <w:sz w:val="16"/>
                  <w:szCs w:val="16"/>
                  <w:rPrChange w:id="5607" w:author="Direccion de Politicas y Gestion en Derechos Humanos 14" w:date="2023-12-29T10:38:00Z">
                    <w:rPr>
                      <w:rFonts w:ascii="Arial" w:eastAsia="Arial" w:hAnsi="Arial" w:cs="Arial"/>
                      <w:color w:val="000000"/>
                      <w:sz w:val="21"/>
                      <w:szCs w:val="21"/>
                    </w:rPr>
                  </w:rPrChange>
                </w:rPr>
                <w:t>Monica</w:t>
              </w:r>
              <w:proofErr w:type="spellEnd"/>
              <w:r w:rsidRPr="00C25BD7">
                <w:rPr>
                  <w:rFonts w:eastAsia="Arial" w:cstheme="minorHAnsi"/>
                  <w:color w:val="000000"/>
                  <w:sz w:val="16"/>
                  <w:szCs w:val="16"/>
                  <w:rPrChange w:id="5608" w:author="Direccion de Politicas y Gestion en Derechos Humanos 14" w:date="2023-12-29T10:38:00Z">
                    <w:rPr>
                      <w:rFonts w:ascii="Arial" w:eastAsia="Arial" w:hAnsi="Arial" w:cs="Arial"/>
                      <w:color w:val="000000"/>
                      <w:sz w:val="21"/>
                      <w:szCs w:val="21"/>
                    </w:rPr>
                  </w:rPrChange>
                </w:rPr>
                <w:t xml:space="preserve"> Gallegos Chamorro</w:t>
              </w:r>
            </w:ins>
          </w:p>
        </w:tc>
        <w:tc>
          <w:tcPr>
            <w:tcW w:w="1701" w:type="dxa"/>
            <w:vAlign w:val="center"/>
            <w:tcPrChange w:id="5609" w:author="Direccion de Politicas y Gestion en Derechos Humanos 14" w:date="2023-12-29T10:36:00Z">
              <w:tcPr>
                <w:tcW w:w="2268" w:type="dxa"/>
                <w:vAlign w:val="center"/>
              </w:tcPr>
            </w:tcPrChange>
          </w:tcPr>
          <w:p w14:paraId="217CCF07" w14:textId="77777777" w:rsidR="00556852" w:rsidRPr="00C25BD7" w:rsidRDefault="00556852" w:rsidP="00C25BD7">
            <w:pPr>
              <w:spacing w:after="0" w:line="240" w:lineRule="auto"/>
              <w:jc w:val="center"/>
              <w:rPr>
                <w:ins w:id="5610" w:author="Direccion de Politicas y Gestion en Derechos Humanos 14" w:date="2023-12-29T10:10:00Z"/>
                <w:rFonts w:eastAsia="Arial" w:cstheme="minorHAnsi"/>
                <w:color w:val="000000"/>
                <w:sz w:val="16"/>
                <w:szCs w:val="16"/>
                <w:rPrChange w:id="5611" w:author="Direccion de Politicas y Gestion en Derechos Humanos 14" w:date="2023-12-29T10:38:00Z">
                  <w:rPr>
                    <w:ins w:id="5612" w:author="Direccion de Politicas y Gestion en Derechos Humanos 14" w:date="2023-12-29T10:10:00Z"/>
                    <w:rFonts w:ascii="Arial" w:eastAsia="Arial" w:hAnsi="Arial" w:cs="Arial"/>
                    <w:color w:val="000000"/>
                    <w:sz w:val="21"/>
                    <w:szCs w:val="21"/>
                  </w:rPr>
                </w:rPrChange>
              </w:rPr>
              <w:pPrChange w:id="5613" w:author="Direccion de Politicas y Gestion en Derechos Humanos 14" w:date="2023-12-29T10:38:00Z">
                <w:pPr>
                  <w:jc w:val="center"/>
                </w:pPr>
              </w:pPrChange>
            </w:pPr>
            <w:ins w:id="5614" w:author="Direccion de Politicas y Gestion en Derechos Humanos 14" w:date="2023-12-29T10:10:00Z">
              <w:r w:rsidRPr="00C25BD7">
                <w:rPr>
                  <w:rFonts w:eastAsia="Arial" w:cstheme="minorHAnsi"/>
                  <w:color w:val="000000"/>
                  <w:sz w:val="16"/>
                  <w:szCs w:val="16"/>
                  <w:rPrChange w:id="5615"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0972030E" w14:textId="77777777" w:rsidTr="00C25BD7">
        <w:trPr>
          <w:trHeight w:val="20"/>
          <w:ins w:id="5616" w:author="Direccion de Politicas y Gestion en Derechos Humanos 14" w:date="2023-12-29T10:10:00Z"/>
        </w:trPr>
        <w:tc>
          <w:tcPr>
            <w:tcW w:w="2552" w:type="dxa"/>
            <w:vMerge/>
            <w:tcMar>
              <w:top w:w="0" w:type="dxa"/>
              <w:left w:w="115" w:type="dxa"/>
              <w:bottom w:w="0" w:type="dxa"/>
              <w:right w:w="115" w:type="dxa"/>
            </w:tcMar>
            <w:vAlign w:val="center"/>
            <w:tcPrChange w:id="5617" w:author="Direccion de Politicas y Gestion en Derechos Humanos 14" w:date="2023-12-29T10:36:00Z">
              <w:tcPr>
                <w:tcW w:w="2552" w:type="dxa"/>
                <w:vMerge/>
                <w:tcMar>
                  <w:top w:w="0" w:type="dxa"/>
                  <w:left w:w="115" w:type="dxa"/>
                  <w:bottom w:w="0" w:type="dxa"/>
                  <w:right w:w="115" w:type="dxa"/>
                </w:tcMar>
                <w:vAlign w:val="center"/>
              </w:tcPr>
            </w:tcPrChange>
          </w:tcPr>
          <w:p w14:paraId="5D99B33E" w14:textId="77777777" w:rsidR="00556852" w:rsidRPr="00C25BD7" w:rsidRDefault="00556852" w:rsidP="00C25BD7">
            <w:pPr>
              <w:widowControl w:val="0"/>
              <w:pBdr>
                <w:top w:val="nil"/>
                <w:left w:val="nil"/>
                <w:bottom w:val="nil"/>
                <w:right w:val="nil"/>
                <w:between w:val="nil"/>
              </w:pBdr>
              <w:spacing w:after="0" w:line="240" w:lineRule="auto"/>
              <w:jc w:val="center"/>
              <w:rPr>
                <w:ins w:id="5618" w:author="Direccion de Politicas y Gestion en Derechos Humanos 14" w:date="2023-12-29T10:10:00Z"/>
                <w:rFonts w:eastAsia="Arial" w:cstheme="minorHAnsi"/>
                <w:color w:val="000000"/>
                <w:sz w:val="16"/>
                <w:szCs w:val="16"/>
                <w:rPrChange w:id="5619" w:author="Direccion de Politicas y Gestion en Derechos Humanos 14" w:date="2023-12-29T10:38:00Z">
                  <w:rPr>
                    <w:ins w:id="5620" w:author="Direccion de Politicas y Gestion en Derechos Humanos 14" w:date="2023-12-29T10:10:00Z"/>
                    <w:rFonts w:ascii="Arial" w:eastAsia="Arial" w:hAnsi="Arial" w:cs="Arial"/>
                    <w:color w:val="000000"/>
                    <w:sz w:val="21"/>
                    <w:szCs w:val="21"/>
                  </w:rPr>
                </w:rPrChange>
              </w:rPr>
              <w:pPrChange w:id="5621" w:author="Direccion de Politicas y Gestion en Derechos Humanos 14" w:date="2023-12-29T10:38:00Z">
                <w:pPr>
                  <w:widowControl w:val="0"/>
                  <w:pBdr>
                    <w:top w:val="nil"/>
                    <w:left w:val="nil"/>
                    <w:bottom w:val="nil"/>
                    <w:right w:val="nil"/>
                    <w:between w:val="nil"/>
                  </w:pBdr>
                  <w:spacing w:after="0" w:line="276" w:lineRule="auto"/>
                  <w:jc w:val="center"/>
                </w:pPr>
              </w:pPrChange>
            </w:pPr>
          </w:p>
        </w:tc>
        <w:tc>
          <w:tcPr>
            <w:tcW w:w="3543" w:type="dxa"/>
            <w:tcMar>
              <w:top w:w="0" w:type="dxa"/>
              <w:left w:w="115" w:type="dxa"/>
              <w:bottom w:w="0" w:type="dxa"/>
              <w:right w:w="115" w:type="dxa"/>
            </w:tcMar>
            <w:vAlign w:val="center"/>
            <w:tcPrChange w:id="5622" w:author="Direccion de Politicas y Gestion en Derechos Humanos 14" w:date="2023-12-29T10:36:00Z">
              <w:tcPr>
                <w:tcW w:w="3543" w:type="dxa"/>
                <w:tcMar>
                  <w:top w:w="0" w:type="dxa"/>
                  <w:left w:w="115" w:type="dxa"/>
                  <w:bottom w:w="0" w:type="dxa"/>
                  <w:right w:w="115" w:type="dxa"/>
                </w:tcMar>
                <w:vAlign w:val="center"/>
              </w:tcPr>
            </w:tcPrChange>
          </w:tcPr>
          <w:p w14:paraId="6C7E2D4F" w14:textId="77777777" w:rsidR="00556852" w:rsidRPr="00C25BD7" w:rsidRDefault="00556852" w:rsidP="00C25BD7">
            <w:pPr>
              <w:spacing w:after="0" w:line="240" w:lineRule="auto"/>
              <w:jc w:val="center"/>
              <w:rPr>
                <w:ins w:id="5623" w:author="Direccion de Politicas y Gestion en Derechos Humanos 14" w:date="2023-12-29T10:10:00Z"/>
                <w:rFonts w:eastAsia="Arial" w:cstheme="minorHAnsi"/>
                <w:color w:val="000000"/>
                <w:sz w:val="16"/>
                <w:szCs w:val="16"/>
                <w:rPrChange w:id="5624" w:author="Direccion de Politicas y Gestion en Derechos Humanos 14" w:date="2023-12-29T10:38:00Z">
                  <w:rPr>
                    <w:ins w:id="5625" w:author="Direccion de Politicas y Gestion en Derechos Humanos 14" w:date="2023-12-29T10:10:00Z"/>
                    <w:rFonts w:ascii="Arial" w:eastAsia="Arial" w:hAnsi="Arial" w:cs="Arial"/>
                    <w:color w:val="000000"/>
                    <w:sz w:val="21"/>
                    <w:szCs w:val="21"/>
                  </w:rPr>
                </w:rPrChange>
              </w:rPr>
              <w:pPrChange w:id="5626" w:author="Direccion de Politicas y Gestion en Derechos Humanos 14" w:date="2023-12-29T10:38:00Z">
                <w:pPr>
                  <w:jc w:val="center"/>
                </w:pPr>
              </w:pPrChange>
            </w:pPr>
            <w:ins w:id="5627" w:author="Direccion de Politicas y Gestion en Derechos Humanos 14" w:date="2023-12-29T10:10:00Z">
              <w:r w:rsidRPr="00C25BD7">
                <w:rPr>
                  <w:rFonts w:eastAsia="Arial" w:cstheme="minorHAnsi"/>
                  <w:color w:val="000000"/>
                  <w:sz w:val="16"/>
                  <w:szCs w:val="16"/>
                  <w:rPrChange w:id="5628" w:author="Direccion de Politicas y Gestion en Derechos Humanos 14" w:date="2023-12-29T10:38:00Z">
                    <w:rPr>
                      <w:rFonts w:ascii="Arial" w:eastAsia="Arial" w:hAnsi="Arial" w:cs="Arial"/>
                      <w:color w:val="000000"/>
                      <w:sz w:val="21"/>
                      <w:szCs w:val="21"/>
                    </w:rPr>
                  </w:rPrChange>
                </w:rPr>
                <w:t>Mónica Loayza Pinedo</w:t>
              </w:r>
            </w:ins>
          </w:p>
        </w:tc>
        <w:tc>
          <w:tcPr>
            <w:tcW w:w="1701" w:type="dxa"/>
            <w:vAlign w:val="center"/>
            <w:tcPrChange w:id="5629" w:author="Direccion de Politicas y Gestion en Derechos Humanos 14" w:date="2023-12-29T10:36:00Z">
              <w:tcPr>
                <w:tcW w:w="2268" w:type="dxa"/>
                <w:vAlign w:val="center"/>
              </w:tcPr>
            </w:tcPrChange>
          </w:tcPr>
          <w:p w14:paraId="3F9D1D18" w14:textId="77777777" w:rsidR="00556852" w:rsidRPr="00C25BD7" w:rsidRDefault="00556852" w:rsidP="00C25BD7">
            <w:pPr>
              <w:spacing w:after="0" w:line="240" w:lineRule="auto"/>
              <w:jc w:val="center"/>
              <w:rPr>
                <w:ins w:id="5630" w:author="Direccion de Politicas y Gestion en Derechos Humanos 14" w:date="2023-12-29T10:10:00Z"/>
                <w:rFonts w:eastAsia="Arial" w:cstheme="minorHAnsi"/>
                <w:color w:val="000000"/>
                <w:sz w:val="16"/>
                <w:szCs w:val="16"/>
                <w:rPrChange w:id="5631" w:author="Direccion de Politicas y Gestion en Derechos Humanos 14" w:date="2023-12-29T10:38:00Z">
                  <w:rPr>
                    <w:ins w:id="5632" w:author="Direccion de Politicas y Gestion en Derechos Humanos 14" w:date="2023-12-29T10:10:00Z"/>
                    <w:rFonts w:ascii="Arial" w:eastAsia="Arial" w:hAnsi="Arial" w:cs="Arial"/>
                    <w:color w:val="000000"/>
                    <w:sz w:val="21"/>
                    <w:szCs w:val="21"/>
                  </w:rPr>
                </w:rPrChange>
              </w:rPr>
              <w:pPrChange w:id="5633" w:author="Direccion de Politicas y Gestion en Derechos Humanos 14" w:date="2023-12-29T10:38:00Z">
                <w:pPr>
                  <w:jc w:val="center"/>
                </w:pPr>
              </w:pPrChange>
            </w:pPr>
            <w:ins w:id="5634" w:author="Direccion de Politicas y Gestion en Derechos Humanos 14" w:date="2023-12-29T10:10:00Z">
              <w:r w:rsidRPr="00C25BD7">
                <w:rPr>
                  <w:rFonts w:eastAsia="Arial" w:cstheme="minorHAnsi"/>
                  <w:color w:val="000000"/>
                  <w:sz w:val="16"/>
                  <w:szCs w:val="16"/>
                  <w:rPrChange w:id="5635"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6AD03849" w14:textId="77777777" w:rsidTr="00C25BD7">
        <w:trPr>
          <w:trHeight w:val="20"/>
          <w:ins w:id="5636" w:author="Direccion de Politicas y Gestion en Derechos Humanos 14" w:date="2023-12-29T10:10:00Z"/>
          <w:trPrChange w:id="5637"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638" w:author="Direccion de Politicas y Gestion en Derechos Humanos 14" w:date="2023-12-29T10:36:00Z">
              <w:tcPr>
                <w:tcW w:w="2552" w:type="dxa"/>
                <w:tcMar>
                  <w:top w:w="0" w:type="dxa"/>
                  <w:left w:w="115" w:type="dxa"/>
                  <w:bottom w:w="0" w:type="dxa"/>
                  <w:right w:w="115" w:type="dxa"/>
                </w:tcMar>
                <w:vAlign w:val="center"/>
              </w:tcPr>
            </w:tcPrChange>
          </w:tcPr>
          <w:p w14:paraId="75EBE1AF" w14:textId="77777777" w:rsidR="00556852" w:rsidRPr="00C25BD7" w:rsidRDefault="00556852" w:rsidP="00C25BD7">
            <w:pPr>
              <w:spacing w:after="0" w:line="240" w:lineRule="auto"/>
              <w:jc w:val="center"/>
              <w:rPr>
                <w:ins w:id="5639" w:author="Direccion de Politicas y Gestion en Derechos Humanos 14" w:date="2023-12-29T10:10:00Z"/>
                <w:rFonts w:eastAsia="Arial" w:cstheme="minorHAnsi"/>
                <w:color w:val="000000"/>
                <w:sz w:val="16"/>
                <w:szCs w:val="16"/>
                <w:rPrChange w:id="5640" w:author="Direccion de Politicas y Gestion en Derechos Humanos 14" w:date="2023-12-29T10:38:00Z">
                  <w:rPr>
                    <w:ins w:id="5641" w:author="Direccion de Politicas y Gestion en Derechos Humanos 14" w:date="2023-12-29T10:10:00Z"/>
                    <w:rFonts w:ascii="Arial" w:eastAsia="Arial" w:hAnsi="Arial" w:cs="Arial"/>
                    <w:color w:val="000000"/>
                    <w:sz w:val="21"/>
                    <w:szCs w:val="21"/>
                  </w:rPr>
                </w:rPrChange>
              </w:rPr>
              <w:pPrChange w:id="5642" w:author="Direccion de Politicas y Gestion en Derechos Humanos 14" w:date="2023-12-29T10:38:00Z">
                <w:pPr>
                  <w:jc w:val="center"/>
                </w:pPr>
              </w:pPrChange>
            </w:pPr>
            <w:ins w:id="5643" w:author="Direccion de Politicas y Gestion en Derechos Humanos 14" w:date="2023-12-29T10:10:00Z">
              <w:r w:rsidRPr="00C25BD7">
                <w:rPr>
                  <w:rFonts w:eastAsia="Arial" w:cstheme="minorHAnsi"/>
                  <w:color w:val="000000"/>
                  <w:sz w:val="16"/>
                  <w:szCs w:val="16"/>
                  <w:rPrChange w:id="5644" w:author="Direccion de Politicas y Gestion en Derechos Humanos 14" w:date="2023-12-29T10:38:00Z">
                    <w:rPr>
                      <w:rFonts w:ascii="Arial" w:eastAsia="Arial" w:hAnsi="Arial" w:cs="Arial"/>
                      <w:color w:val="000000"/>
                      <w:sz w:val="21"/>
                      <w:szCs w:val="21"/>
                    </w:rPr>
                  </w:rPrChange>
                </w:rPr>
                <w:t>Ministerio del Ambiente</w:t>
              </w:r>
            </w:ins>
          </w:p>
        </w:tc>
        <w:tc>
          <w:tcPr>
            <w:tcW w:w="3543" w:type="dxa"/>
            <w:tcMar>
              <w:top w:w="0" w:type="dxa"/>
              <w:left w:w="115" w:type="dxa"/>
              <w:bottom w:w="0" w:type="dxa"/>
              <w:right w:w="115" w:type="dxa"/>
            </w:tcMar>
            <w:vAlign w:val="center"/>
            <w:tcPrChange w:id="5645" w:author="Direccion de Politicas y Gestion en Derechos Humanos 14" w:date="2023-12-29T10:36:00Z">
              <w:tcPr>
                <w:tcW w:w="3543" w:type="dxa"/>
                <w:tcMar>
                  <w:top w:w="0" w:type="dxa"/>
                  <w:left w:w="115" w:type="dxa"/>
                  <w:bottom w:w="0" w:type="dxa"/>
                  <w:right w:w="115" w:type="dxa"/>
                </w:tcMar>
                <w:vAlign w:val="center"/>
              </w:tcPr>
            </w:tcPrChange>
          </w:tcPr>
          <w:p w14:paraId="753E0037" w14:textId="77777777" w:rsidR="00556852" w:rsidRPr="00C25BD7" w:rsidRDefault="00556852" w:rsidP="00C25BD7">
            <w:pPr>
              <w:spacing w:after="0" w:line="240" w:lineRule="auto"/>
              <w:jc w:val="center"/>
              <w:rPr>
                <w:ins w:id="5646" w:author="Direccion de Politicas y Gestion en Derechos Humanos 14" w:date="2023-12-29T10:10:00Z"/>
                <w:rFonts w:eastAsia="Arial" w:cstheme="minorHAnsi"/>
                <w:color w:val="000000"/>
                <w:sz w:val="16"/>
                <w:szCs w:val="16"/>
                <w:rPrChange w:id="5647" w:author="Direccion de Politicas y Gestion en Derechos Humanos 14" w:date="2023-12-29T10:38:00Z">
                  <w:rPr>
                    <w:ins w:id="5648" w:author="Direccion de Politicas y Gestion en Derechos Humanos 14" w:date="2023-12-29T10:10:00Z"/>
                    <w:rFonts w:ascii="Arial" w:eastAsia="Arial" w:hAnsi="Arial" w:cs="Arial"/>
                    <w:color w:val="000000"/>
                    <w:sz w:val="21"/>
                    <w:szCs w:val="21"/>
                  </w:rPr>
                </w:rPrChange>
              </w:rPr>
              <w:pPrChange w:id="5649" w:author="Direccion de Politicas y Gestion en Derechos Humanos 14" w:date="2023-12-29T10:38:00Z">
                <w:pPr>
                  <w:jc w:val="center"/>
                </w:pPr>
              </w:pPrChange>
            </w:pPr>
            <w:proofErr w:type="spellStart"/>
            <w:ins w:id="5650" w:author="Direccion de Politicas y Gestion en Derechos Humanos 14" w:date="2023-12-29T10:10:00Z">
              <w:r w:rsidRPr="00C25BD7">
                <w:rPr>
                  <w:rFonts w:eastAsia="Arial" w:cstheme="minorHAnsi"/>
                  <w:color w:val="000000"/>
                  <w:sz w:val="16"/>
                  <w:szCs w:val="16"/>
                  <w:rPrChange w:id="5651" w:author="Direccion de Politicas y Gestion en Derechos Humanos 14" w:date="2023-12-29T10:38:00Z">
                    <w:rPr>
                      <w:rFonts w:ascii="Arial" w:eastAsia="Arial" w:hAnsi="Arial" w:cs="Arial"/>
                      <w:color w:val="000000"/>
                      <w:sz w:val="21"/>
                      <w:szCs w:val="21"/>
                    </w:rPr>
                  </w:rPrChange>
                </w:rPr>
                <w:t>Hector</w:t>
              </w:r>
              <w:proofErr w:type="spellEnd"/>
              <w:r w:rsidRPr="00C25BD7">
                <w:rPr>
                  <w:rFonts w:eastAsia="Arial" w:cstheme="minorHAnsi"/>
                  <w:color w:val="000000"/>
                  <w:sz w:val="16"/>
                  <w:szCs w:val="16"/>
                  <w:rPrChange w:id="5652" w:author="Direccion de Politicas y Gestion en Derechos Humanos 14" w:date="2023-12-29T10:38:00Z">
                    <w:rPr>
                      <w:rFonts w:ascii="Arial" w:eastAsia="Arial" w:hAnsi="Arial" w:cs="Arial"/>
                      <w:color w:val="000000"/>
                      <w:sz w:val="21"/>
                      <w:szCs w:val="21"/>
                    </w:rPr>
                  </w:rPrChange>
                </w:rPr>
                <w:t xml:space="preserve"> </w:t>
              </w:r>
              <w:proofErr w:type="spellStart"/>
              <w:r w:rsidRPr="00C25BD7">
                <w:rPr>
                  <w:rFonts w:eastAsia="Arial" w:cstheme="minorHAnsi"/>
                  <w:color w:val="000000"/>
                  <w:sz w:val="16"/>
                  <w:szCs w:val="16"/>
                  <w:rPrChange w:id="5653" w:author="Direccion de Politicas y Gestion en Derechos Humanos 14" w:date="2023-12-29T10:38:00Z">
                    <w:rPr>
                      <w:rFonts w:ascii="Arial" w:eastAsia="Arial" w:hAnsi="Arial" w:cs="Arial"/>
                      <w:color w:val="000000"/>
                      <w:sz w:val="21"/>
                      <w:szCs w:val="21"/>
                    </w:rPr>
                  </w:rPrChange>
                </w:rPr>
                <w:t>Benitez</w:t>
              </w:r>
              <w:proofErr w:type="spellEnd"/>
              <w:r w:rsidRPr="00C25BD7">
                <w:rPr>
                  <w:rFonts w:eastAsia="Arial" w:cstheme="minorHAnsi"/>
                  <w:color w:val="000000"/>
                  <w:sz w:val="16"/>
                  <w:szCs w:val="16"/>
                  <w:rPrChange w:id="5654" w:author="Direccion de Politicas y Gestion en Derechos Humanos 14" w:date="2023-12-29T10:38:00Z">
                    <w:rPr>
                      <w:rFonts w:ascii="Arial" w:eastAsia="Arial" w:hAnsi="Arial" w:cs="Arial"/>
                      <w:color w:val="000000"/>
                      <w:sz w:val="21"/>
                      <w:szCs w:val="21"/>
                    </w:rPr>
                  </w:rPrChange>
                </w:rPr>
                <w:t xml:space="preserve"> Castro</w:t>
              </w:r>
            </w:ins>
          </w:p>
        </w:tc>
        <w:tc>
          <w:tcPr>
            <w:tcW w:w="1701" w:type="dxa"/>
            <w:vAlign w:val="center"/>
            <w:tcPrChange w:id="5655" w:author="Direccion de Politicas y Gestion en Derechos Humanos 14" w:date="2023-12-29T10:36:00Z">
              <w:tcPr>
                <w:tcW w:w="2268" w:type="dxa"/>
                <w:vAlign w:val="center"/>
              </w:tcPr>
            </w:tcPrChange>
          </w:tcPr>
          <w:p w14:paraId="669B31BE" w14:textId="77777777" w:rsidR="00556852" w:rsidRPr="00C25BD7" w:rsidRDefault="00556852" w:rsidP="00C25BD7">
            <w:pPr>
              <w:spacing w:after="0" w:line="240" w:lineRule="auto"/>
              <w:jc w:val="center"/>
              <w:rPr>
                <w:ins w:id="5656" w:author="Direccion de Politicas y Gestion en Derechos Humanos 14" w:date="2023-12-29T10:10:00Z"/>
                <w:rFonts w:eastAsia="Arial" w:cstheme="minorHAnsi"/>
                <w:color w:val="000000"/>
                <w:sz w:val="16"/>
                <w:szCs w:val="16"/>
                <w:rPrChange w:id="5657" w:author="Direccion de Politicas y Gestion en Derechos Humanos 14" w:date="2023-12-29T10:38:00Z">
                  <w:rPr>
                    <w:ins w:id="5658" w:author="Direccion de Politicas y Gestion en Derechos Humanos 14" w:date="2023-12-29T10:10:00Z"/>
                    <w:rFonts w:ascii="Arial" w:eastAsia="Arial" w:hAnsi="Arial" w:cs="Arial"/>
                    <w:color w:val="000000"/>
                    <w:sz w:val="21"/>
                    <w:szCs w:val="21"/>
                  </w:rPr>
                </w:rPrChange>
              </w:rPr>
              <w:pPrChange w:id="5659" w:author="Direccion de Politicas y Gestion en Derechos Humanos 14" w:date="2023-12-29T10:38:00Z">
                <w:pPr>
                  <w:jc w:val="center"/>
                </w:pPr>
              </w:pPrChange>
            </w:pPr>
            <w:ins w:id="5660" w:author="Direccion de Politicas y Gestion en Derechos Humanos 14" w:date="2023-12-29T10:10:00Z">
              <w:r w:rsidRPr="00C25BD7">
                <w:rPr>
                  <w:rFonts w:eastAsia="Arial" w:cstheme="minorHAnsi"/>
                  <w:color w:val="000000"/>
                  <w:sz w:val="16"/>
                  <w:szCs w:val="16"/>
                  <w:rPrChange w:id="5661"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24027F6B" w14:textId="77777777" w:rsidTr="00C25BD7">
        <w:trPr>
          <w:trHeight w:val="20"/>
          <w:ins w:id="5662" w:author="Direccion de Politicas y Gestion en Derechos Humanos 14" w:date="2023-12-29T10:10:00Z"/>
          <w:trPrChange w:id="5663"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664" w:author="Direccion de Politicas y Gestion en Derechos Humanos 14" w:date="2023-12-29T10:36:00Z">
              <w:tcPr>
                <w:tcW w:w="2552" w:type="dxa"/>
                <w:tcMar>
                  <w:top w:w="0" w:type="dxa"/>
                  <w:left w:w="115" w:type="dxa"/>
                  <w:bottom w:w="0" w:type="dxa"/>
                  <w:right w:w="115" w:type="dxa"/>
                </w:tcMar>
                <w:vAlign w:val="center"/>
              </w:tcPr>
            </w:tcPrChange>
          </w:tcPr>
          <w:p w14:paraId="510C48CC" w14:textId="77777777" w:rsidR="00556852" w:rsidRPr="00C25BD7" w:rsidRDefault="00556852" w:rsidP="00C25BD7">
            <w:pPr>
              <w:spacing w:after="0" w:line="240" w:lineRule="auto"/>
              <w:jc w:val="center"/>
              <w:rPr>
                <w:ins w:id="5665" w:author="Direccion de Politicas y Gestion en Derechos Humanos 14" w:date="2023-12-29T10:10:00Z"/>
                <w:rFonts w:eastAsia="Arial" w:cstheme="minorHAnsi"/>
                <w:color w:val="000000"/>
                <w:sz w:val="16"/>
                <w:szCs w:val="16"/>
                <w:rPrChange w:id="5666" w:author="Direccion de Politicas y Gestion en Derechos Humanos 14" w:date="2023-12-29T10:38:00Z">
                  <w:rPr>
                    <w:ins w:id="5667" w:author="Direccion de Politicas y Gestion en Derechos Humanos 14" w:date="2023-12-29T10:10:00Z"/>
                    <w:rFonts w:ascii="Arial" w:eastAsia="Arial" w:hAnsi="Arial" w:cs="Arial"/>
                    <w:color w:val="000000"/>
                    <w:sz w:val="21"/>
                    <w:szCs w:val="21"/>
                  </w:rPr>
                </w:rPrChange>
              </w:rPr>
              <w:pPrChange w:id="5668" w:author="Direccion de Politicas y Gestion en Derechos Humanos 14" w:date="2023-12-29T10:38:00Z">
                <w:pPr>
                  <w:jc w:val="center"/>
                </w:pPr>
              </w:pPrChange>
            </w:pPr>
            <w:ins w:id="5669" w:author="Direccion de Politicas y Gestion en Derechos Humanos 14" w:date="2023-12-29T10:10:00Z">
              <w:r w:rsidRPr="00C25BD7">
                <w:rPr>
                  <w:rFonts w:eastAsia="Arial" w:cstheme="minorHAnsi"/>
                  <w:color w:val="000000"/>
                  <w:sz w:val="16"/>
                  <w:szCs w:val="16"/>
                  <w:rPrChange w:id="5670" w:author="Direccion de Politicas y Gestion en Derechos Humanos 14" w:date="2023-12-29T10:38:00Z">
                    <w:rPr>
                      <w:rFonts w:ascii="Arial" w:eastAsia="Arial" w:hAnsi="Arial" w:cs="Arial"/>
                      <w:color w:val="000000"/>
                      <w:sz w:val="21"/>
                      <w:szCs w:val="21"/>
                    </w:rPr>
                  </w:rPrChange>
                </w:rPr>
                <w:t>Ministerio de Cultura</w:t>
              </w:r>
            </w:ins>
          </w:p>
        </w:tc>
        <w:tc>
          <w:tcPr>
            <w:tcW w:w="3543" w:type="dxa"/>
            <w:tcMar>
              <w:top w:w="0" w:type="dxa"/>
              <w:left w:w="115" w:type="dxa"/>
              <w:bottom w:w="0" w:type="dxa"/>
              <w:right w:w="115" w:type="dxa"/>
            </w:tcMar>
            <w:vAlign w:val="center"/>
            <w:tcPrChange w:id="5671" w:author="Direccion de Politicas y Gestion en Derechos Humanos 14" w:date="2023-12-29T10:36:00Z">
              <w:tcPr>
                <w:tcW w:w="3543" w:type="dxa"/>
                <w:tcMar>
                  <w:top w:w="0" w:type="dxa"/>
                  <w:left w:w="115" w:type="dxa"/>
                  <w:bottom w:w="0" w:type="dxa"/>
                  <w:right w:w="115" w:type="dxa"/>
                </w:tcMar>
                <w:vAlign w:val="center"/>
              </w:tcPr>
            </w:tcPrChange>
          </w:tcPr>
          <w:p w14:paraId="5F5192BF" w14:textId="77777777" w:rsidR="00556852" w:rsidRPr="00C25BD7" w:rsidRDefault="00556852" w:rsidP="00C25BD7">
            <w:pPr>
              <w:spacing w:after="0" w:line="240" w:lineRule="auto"/>
              <w:jc w:val="center"/>
              <w:rPr>
                <w:ins w:id="5672" w:author="Direccion de Politicas y Gestion en Derechos Humanos 14" w:date="2023-12-29T10:10:00Z"/>
                <w:rFonts w:eastAsia="Arial" w:cstheme="minorHAnsi"/>
                <w:color w:val="000000"/>
                <w:sz w:val="16"/>
                <w:szCs w:val="16"/>
                <w:rPrChange w:id="5673" w:author="Direccion de Politicas y Gestion en Derechos Humanos 14" w:date="2023-12-29T10:38:00Z">
                  <w:rPr>
                    <w:ins w:id="5674" w:author="Direccion de Politicas y Gestion en Derechos Humanos 14" w:date="2023-12-29T10:10:00Z"/>
                    <w:rFonts w:ascii="Arial" w:eastAsia="Arial" w:hAnsi="Arial" w:cs="Arial"/>
                    <w:color w:val="000000"/>
                    <w:sz w:val="21"/>
                    <w:szCs w:val="21"/>
                  </w:rPr>
                </w:rPrChange>
              </w:rPr>
              <w:pPrChange w:id="5675" w:author="Direccion de Politicas y Gestion en Derechos Humanos 14" w:date="2023-12-29T10:38:00Z">
                <w:pPr>
                  <w:jc w:val="center"/>
                </w:pPr>
              </w:pPrChange>
            </w:pPr>
            <w:proofErr w:type="spellStart"/>
            <w:ins w:id="5676" w:author="Direccion de Politicas y Gestion en Derechos Humanos 14" w:date="2023-12-29T10:10:00Z">
              <w:r w:rsidRPr="00C25BD7">
                <w:rPr>
                  <w:rFonts w:eastAsia="Arial" w:cstheme="minorHAnsi"/>
                  <w:color w:val="000000"/>
                  <w:sz w:val="16"/>
                  <w:szCs w:val="16"/>
                  <w:rPrChange w:id="5677" w:author="Direccion de Politicas y Gestion en Derechos Humanos 14" w:date="2023-12-29T10:38:00Z">
                    <w:rPr>
                      <w:rFonts w:ascii="Arial" w:eastAsia="Arial" w:hAnsi="Arial" w:cs="Arial"/>
                      <w:color w:val="000000"/>
                      <w:sz w:val="21"/>
                      <w:szCs w:val="21"/>
                    </w:rPr>
                  </w:rPrChange>
                </w:rPr>
                <w:t>Jhoner</w:t>
              </w:r>
              <w:proofErr w:type="spellEnd"/>
              <w:r w:rsidRPr="00C25BD7">
                <w:rPr>
                  <w:rFonts w:eastAsia="Arial" w:cstheme="minorHAnsi"/>
                  <w:color w:val="000000"/>
                  <w:sz w:val="16"/>
                  <w:szCs w:val="16"/>
                  <w:rPrChange w:id="5678" w:author="Direccion de Politicas y Gestion en Derechos Humanos 14" w:date="2023-12-29T10:38:00Z">
                    <w:rPr>
                      <w:rFonts w:ascii="Arial" w:eastAsia="Arial" w:hAnsi="Arial" w:cs="Arial"/>
                      <w:color w:val="000000"/>
                      <w:sz w:val="21"/>
                      <w:szCs w:val="21"/>
                    </w:rPr>
                  </w:rPrChange>
                </w:rPr>
                <w:t xml:space="preserve"> Quispe </w:t>
              </w:r>
              <w:proofErr w:type="spellStart"/>
              <w:r w:rsidRPr="00C25BD7">
                <w:rPr>
                  <w:rFonts w:eastAsia="Arial" w:cstheme="minorHAnsi"/>
                  <w:color w:val="000000"/>
                  <w:sz w:val="16"/>
                  <w:szCs w:val="16"/>
                  <w:rPrChange w:id="5679" w:author="Direccion de Politicas y Gestion en Derechos Humanos 14" w:date="2023-12-29T10:38:00Z">
                    <w:rPr>
                      <w:rFonts w:ascii="Arial" w:eastAsia="Arial" w:hAnsi="Arial" w:cs="Arial"/>
                      <w:color w:val="000000"/>
                      <w:sz w:val="21"/>
                      <w:szCs w:val="21"/>
                    </w:rPr>
                  </w:rPrChange>
                </w:rPr>
                <w:t>Romani</w:t>
              </w:r>
              <w:proofErr w:type="spellEnd"/>
            </w:ins>
          </w:p>
        </w:tc>
        <w:tc>
          <w:tcPr>
            <w:tcW w:w="1701" w:type="dxa"/>
            <w:vAlign w:val="center"/>
            <w:tcPrChange w:id="5680" w:author="Direccion de Politicas y Gestion en Derechos Humanos 14" w:date="2023-12-29T10:36:00Z">
              <w:tcPr>
                <w:tcW w:w="2268" w:type="dxa"/>
                <w:vAlign w:val="center"/>
              </w:tcPr>
            </w:tcPrChange>
          </w:tcPr>
          <w:p w14:paraId="5777A504" w14:textId="77777777" w:rsidR="00556852" w:rsidRPr="00C25BD7" w:rsidRDefault="00556852" w:rsidP="00C25BD7">
            <w:pPr>
              <w:spacing w:after="0" w:line="240" w:lineRule="auto"/>
              <w:jc w:val="center"/>
              <w:rPr>
                <w:ins w:id="5681" w:author="Direccion de Politicas y Gestion en Derechos Humanos 14" w:date="2023-12-29T10:10:00Z"/>
                <w:rFonts w:eastAsia="Arial" w:cstheme="minorHAnsi"/>
                <w:color w:val="000000"/>
                <w:sz w:val="16"/>
                <w:szCs w:val="16"/>
                <w:rPrChange w:id="5682" w:author="Direccion de Politicas y Gestion en Derechos Humanos 14" w:date="2023-12-29T10:38:00Z">
                  <w:rPr>
                    <w:ins w:id="5683" w:author="Direccion de Politicas y Gestion en Derechos Humanos 14" w:date="2023-12-29T10:10:00Z"/>
                    <w:rFonts w:ascii="Arial" w:eastAsia="Arial" w:hAnsi="Arial" w:cs="Arial"/>
                    <w:color w:val="000000"/>
                    <w:sz w:val="21"/>
                    <w:szCs w:val="21"/>
                  </w:rPr>
                </w:rPrChange>
              </w:rPr>
              <w:pPrChange w:id="5684" w:author="Direccion de Politicas y Gestion en Derechos Humanos 14" w:date="2023-12-29T10:38:00Z">
                <w:pPr>
                  <w:jc w:val="center"/>
                </w:pPr>
              </w:pPrChange>
            </w:pPr>
            <w:ins w:id="5685" w:author="Direccion de Politicas y Gestion en Derechos Humanos 14" w:date="2023-12-29T10:10:00Z">
              <w:r w:rsidRPr="00C25BD7">
                <w:rPr>
                  <w:rFonts w:eastAsia="Arial" w:cstheme="minorHAnsi"/>
                  <w:color w:val="000000"/>
                  <w:sz w:val="16"/>
                  <w:szCs w:val="16"/>
                  <w:rPrChange w:id="5686"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12F2E882" w14:textId="77777777" w:rsidTr="00C25BD7">
        <w:trPr>
          <w:trHeight w:val="20"/>
          <w:ins w:id="5687" w:author="Direccion de Politicas y Gestion en Derechos Humanos 14" w:date="2023-12-29T10:10:00Z"/>
          <w:trPrChange w:id="5688" w:author="Direccion de Politicas y Gestion en Derechos Humanos 14" w:date="2023-12-29T10:36:00Z">
            <w:trPr>
              <w:trHeight w:val="855"/>
            </w:trPr>
          </w:trPrChange>
        </w:trPr>
        <w:tc>
          <w:tcPr>
            <w:tcW w:w="2552" w:type="dxa"/>
            <w:tcMar>
              <w:top w:w="0" w:type="dxa"/>
              <w:left w:w="115" w:type="dxa"/>
              <w:bottom w:w="0" w:type="dxa"/>
              <w:right w:w="115" w:type="dxa"/>
            </w:tcMar>
            <w:vAlign w:val="center"/>
            <w:tcPrChange w:id="5689" w:author="Direccion de Politicas y Gestion en Derechos Humanos 14" w:date="2023-12-29T10:36:00Z">
              <w:tcPr>
                <w:tcW w:w="2552" w:type="dxa"/>
                <w:tcMar>
                  <w:top w:w="0" w:type="dxa"/>
                  <w:left w:w="115" w:type="dxa"/>
                  <w:bottom w:w="0" w:type="dxa"/>
                  <w:right w:w="115" w:type="dxa"/>
                </w:tcMar>
                <w:vAlign w:val="center"/>
              </w:tcPr>
            </w:tcPrChange>
          </w:tcPr>
          <w:p w14:paraId="0EDEF41B" w14:textId="77777777" w:rsidR="00556852" w:rsidRPr="00C25BD7" w:rsidRDefault="00556852" w:rsidP="00C25BD7">
            <w:pPr>
              <w:spacing w:after="0" w:line="240" w:lineRule="auto"/>
              <w:jc w:val="center"/>
              <w:rPr>
                <w:ins w:id="5690" w:author="Direccion de Politicas y Gestion en Derechos Humanos 14" w:date="2023-12-29T10:10:00Z"/>
                <w:rFonts w:eastAsia="Arial" w:cstheme="minorHAnsi"/>
                <w:color w:val="000000"/>
                <w:sz w:val="16"/>
                <w:szCs w:val="16"/>
                <w:rPrChange w:id="5691" w:author="Direccion de Politicas y Gestion en Derechos Humanos 14" w:date="2023-12-29T10:38:00Z">
                  <w:rPr>
                    <w:ins w:id="5692" w:author="Direccion de Politicas y Gestion en Derechos Humanos 14" w:date="2023-12-29T10:10:00Z"/>
                    <w:rFonts w:ascii="Arial" w:eastAsia="Arial" w:hAnsi="Arial" w:cs="Arial"/>
                    <w:color w:val="000000"/>
                    <w:sz w:val="21"/>
                    <w:szCs w:val="21"/>
                  </w:rPr>
                </w:rPrChange>
              </w:rPr>
              <w:pPrChange w:id="5693" w:author="Direccion de Politicas y Gestion en Derechos Humanos 14" w:date="2023-12-29T10:38:00Z">
                <w:pPr>
                  <w:jc w:val="center"/>
                </w:pPr>
              </w:pPrChange>
            </w:pPr>
            <w:ins w:id="5694" w:author="Direccion de Politicas y Gestion en Derechos Humanos 14" w:date="2023-12-29T10:10:00Z">
              <w:r w:rsidRPr="00C25BD7">
                <w:rPr>
                  <w:rFonts w:eastAsia="Arial" w:cstheme="minorHAnsi"/>
                  <w:color w:val="000000"/>
                  <w:sz w:val="16"/>
                  <w:szCs w:val="16"/>
                  <w:rPrChange w:id="5695" w:author="Direccion de Politicas y Gestion en Derechos Humanos 14" w:date="2023-12-29T10:38:00Z">
                    <w:rPr>
                      <w:rFonts w:ascii="Arial" w:eastAsia="Arial" w:hAnsi="Arial" w:cs="Arial"/>
                      <w:color w:val="000000"/>
                      <w:sz w:val="21"/>
                      <w:szCs w:val="21"/>
                    </w:rPr>
                  </w:rPrChange>
                </w:rPr>
                <w:t>Ministerio de Comercio Exterior y Turismo</w:t>
              </w:r>
            </w:ins>
          </w:p>
        </w:tc>
        <w:tc>
          <w:tcPr>
            <w:tcW w:w="3543" w:type="dxa"/>
            <w:tcMar>
              <w:top w:w="0" w:type="dxa"/>
              <w:left w:w="115" w:type="dxa"/>
              <w:bottom w:w="0" w:type="dxa"/>
              <w:right w:w="115" w:type="dxa"/>
            </w:tcMar>
            <w:vAlign w:val="center"/>
            <w:tcPrChange w:id="5696" w:author="Direccion de Politicas y Gestion en Derechos Humanos 14" w:date="2023-12-29T10:36:00Z">
              <w:tcPr>
                <w:tcW w:w="3543" w:type="dxa"/>
                <w:tcMar>
                  <w:top w:w="0" w:type="dxa"/>
                  <w:left w:w="115" w:type="dxa"/>
                  <w:bottom w:w="0" w:type="dxa"/>
                  <w:right w:w="115" w:type="dxa"/>
                </w:tcMar>
                <w:vAlign w:val="center"/>
              </w:tcPr>
            </w:tcPrChange>
          </w:tcPr>
          <w:p w14:paraId="1A47672F" w14:textId="77777777" w:rsidR="00556852" w:rsidRPr="00C25BD7" w:rsidRDefault="00556852" w:rsidP="00C25BD7">
            <w:pPr>
              <w:spacing w:after="0" w:line="240" w:lineRule="auto"/>
              <w:jc w:val="center"/>
              <w:rPr>
                <w:ins w:id="5697" w:author="Direccion de Politicas y Gestion en Derechos Humanos 14" w:date="2023-12-29T10:10:00Z"/>
                <w:rFonts w:eastAsia="Arial" w:cstheme="minorHAnsi"/>
                <w:color w:val="000000"/>
                <w:sz w:val="16"/>
                <w:szCs w:val="16"/>
                <w:rPrChange w:id="5698" w:author="Direccion de Politicas y Gestion en Derechos Humanos 14" w:date="2023-12-29T10:38:00Z">
                  <w:rPr>
                    <w:ins w:id="5699" w:author="Direccion de Politicas y Gestion en Derechos Humanos 14" w:date="2023-12-29T10:10:00Z"/>
                    <w:rFonts w:ascii="Arial" w:eastAsia="Arial" w:hAnsi="Arial" w:cs="Arial"/>
                    <w:color w:val="000000"/>
                    <w:sz w:val="21"/>
                    <w:szCs w:val="21"/>
                  </w:rPr>
                </w:rPrChange>
              </w:rPr>
              <w:pPrChange w:id="5700" w:author="Direccion de Politicas y Gestion en Derechos Humanos 14" w:date="2023-12-29T10:38:00Z">
                <w:pPr>
                  <w:jc w:val="center"/>
                </w:pPr>
              </w:pPrChange>
            </w:pPr>
            <w:ins w:id="5701" w:author="Direccion de Politicas y Gestion en Derechos Humanos 14" w:date="2023-12-29T10:10:00Z">
              <w:r w:rsidRPr="00C25BD7">
                <w:rPr>
                  <w:rFonts w:eastAsia="Arial" w:cstheme="minorHAnsi"/>
                  <w:color w:val="000000"/>
                  <w:sz w:val="16"/>
                  <w:szCs w:val="16"/>
                  <w:rPrChange w:id="5702" w:author="Direccion de Politicas y Gestion en Derechos Humanos 14" w:date="2023-12-29T10:38:00Z">
                    <w:rPr>
                      <w:rFonts w:ascii="Arial" w:eastAsia="Arial" w:hAnsi="Arial" w:cs="Arial"/>
                      <w:color w:val="000000"/>
                      <w:sz w:val="21"/>
                      <w:szCs w:val="21"/>
                    </w:rPr>
                  </w:rPrChange>
                </w:rPr>
                <w:t>Flor Torres Gonzales</w:t>
              </w:r>
            </w:ins>
          </w:p>
        </w:tc>
        <w:tc>
          <w:tcPr>
            <w:tcW w:w="1701" w:type="dxa"/>
            <w:vAlign w:val="center"/>
            <w:tcPrChange w:id="5703" w:author="Direccion de Politicas y Gestion en Derechos Humanos 14" w:date="2023-12-29T10:36:00Z">
              <w:tcPr>
                <w:tcW w:w="2268" w:type="dxa"/>
                <w:vAlign w:val="center"/>
              </w:tcPr>
            </w:tcPrChange>
          </w:tcPr>
          <w:p w14:paraId="404E3277" w14:textId="77777777" w:rsidR="00556852" w:rsidRPr="00C25BD7" w:rsidRDefault="00556852" w:rsidP="00C25BD7">
            <w:pPr>
              <w:spacing w:after="0" w:line="240" w:lineRule="auto"/>
              <w:jc w:val="center"/>
              <w:rPr>
                <w:ins w:id="5704" w:author="Direccion de Politicas y Gestion en Derechos Humanos 14" w:date="2023-12-29T10:10:00Z"/>
                <w:rFonts w:eastAsia="Arial" w:cstheme="minorHAnsi"/>
                <w:color w:val="000000"/>
                <w:sz w:val="16"/>
                <w:szCs w:val="16"/>
                <w:rPrChange w:id="5705" w:author="Direccion de Politicas y Gestion en Derechos Humanos 14" w:date="2023-12-29T10:38:00Z">
                  <w:rPr>
                    <w:ins w:id="5706" w:author="Direccion de Politicas y Gestion en Derechos Humanos 14" w:date="2023-12-29T10:10:00Z"/>
                    <w:rFonts w:ascii="Arial" w:eastAsia="Arial" w:hAnsi="Arial" w:cs="Arial"/>
                    <w:color w:val="000000"/>
                    <w:sz w:val="21"/>
                    <w:szCs w:val="21"/>
                  </w:rPr>
                </w:rPrChange>
              </w:rPr>
              <w:pPrChange w:id="5707" w:author="Direccion de Politicas y Gestion en Derechos Humanos 14" w:date="2023-12-29T10:38:00Z">
                <w:pPr>
                  <w:jc w:val="center"/>
                </w:pPr>
              </w:pPrChange>
            </w:pPr>
            <w:ins w:id="5708" w:author="Direccion de Politicas y Gestion en Derechos Humanos 14" w:date="2023-12-29T10:10:00Z">
              <w:r w:rsidRPr="00C25BD7">
                <w:rPr>
                  <w:rFonts w:eastAsia="Arial" w:cstheme="minorHAnsi"/>
                  <w:color w:val="000000"/>
                  <w:sz w:val="16"/>
                  <w:szCs w:val="16"/>
                  <w:rPrChange w:id="5709"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7E9B1267" w14:textId="77777777" w:rsidTr="00C25BD7">
        <w:trPr>
          <w:trHeight w:val="20"/>
          <w:ins w:id="5710" w:author="Direccion de Politicas y Gestion en Derechos Humanos 14" w:date="2023-12-29T10:10:00Z"/>
          <w:trPrChange w:id="5711" w:author="Direccion de Politicas y Gestion en Derechos Humanos 14" w:date="2023-12-29T10:36:00Z">
            <w:trPr>
              <w:trHeight w:val="855"/>
            </w:trPr>
          </w:trPrChange>
        </w:trPr>
        <w:tc>
          <w:tcPr>
            <w:tcW w:w="2552" w:type="dxa"/>
            <w:tcMar>
              <w:top w:w="0" w:type="dxa"/>
              <w:left w:w="115" w:type="dxa"/>
              <w:bottom w:w="0" w:type="dxa"/>
              <w:right w:w="115" w:type="dxa"/>
            </w:tcMar>
            <w:vAlign w:val="center"/>
            <w:tcPrChange w:id="5712" w:author="Direccion de Politicas y Gestion en Derechos Humanos 14" w:date="2023-12-29T10:36:00Z">
              <w:tcPr>
                <w:tcW w:w="2552" w:type="dxa"/>
                <w:tcMar>
                  <w:top w:w="0" w:type="dxa"/>
                  <w:left w:w="115" w:type="dxa"/>
                  <w:bottom w:w="0" w:type="dxa"/>
                  <w:right w:w="115" w:type="dxa"/>
                </w:tcMar>
                <w:vAlign w:val="center"/>
              </w:tcPr>
            </w:tcPrChange>
          </w:tcPr>
          <w:p w14:paraId="0BCE7E93" w14:textId="77777777" w:rsidR="00556852" w:rsidRPr="00C25BD7" w:rsidRDefault="00556852" w:rsidP="00C25BD7">
            <w:pPr>
              <w:spacing w:after="0" w:line="240" w:lineRule="auto"/>
              <w:jc w:val="center"/>
              <w:rPr>
                <w:ins w:id="5713" w:author="Direccion de Politicas y Gestion en Derechos Humanos 14" w:date="2023-12-29T10:10:00Z"/>
                <w:rFonts w:eastAsia="Arial" w:cstheme="minorHAnsi"/>
                <w:color w:val="000000"/>
                <w:sz w:val="16"/>
                <w:szCs w:val="16"/>
                <w:rPrChange w:id="5714" w:author="Direccion de Politicas y Gestion en Derechos Humanos 14" w:date="2023-12-29T10:38:00Z">
                  <w:rPr>
                    <w:ins w:id="5715" w:author="Direccion de Politicas y Gestion en Derechos Humanos 14" w:date="2023-12-29T10:10:00Z"/>
                    <w:rFonts w:ascii="Arial" w:eastAsia="Arial" w:hAnsi="Arial" w:cs="Arial"/>
                    <w:color w:val="000000"/>
                    <w:sz w:val="21"/>
                    <w:szCs w:val="21"/>
                  </w:rPr>
                </w:rPrChange>
              </w:rPr>
              <w:pPrChange w:id="5716" w:author="Direccion de Politicas y Gestion en Derechos Humanos 14" w:date="2023-12-29T10:38:00Z">
                <w:pPr>
                  <w:jc w:val="center"/>
                </w:pPr>
              </w:pPrChange>
            </w:pPr>
            <w:ins w:id="5717" w:author="Direccion de Politicas y Gestion en Derechos Humanos 14" w:date="2023-12-29T10:10:00Z">
              <w:r w:rsidRPr="00C25BD7">
                <w:rPr>
                  <w:rFonts w:eastAsia="Arial" w:cstheme="minorHAnsi"/>
                  <w:color w:val="000000"/>
                  <w:sz w:val="16"/>
                  <w:szCs w:val="16"/>
                  <w:rPrChange w:id="5718" w:author="Direccion de Politicas y Gestion en Derechos Humanos 14" w:date="2023-12-29T10:38:00Z">
                    <w:rPr>
                      <w:rFonts w:ascii="Arial" w:eastAsia="Arial" w:hAnsi="Arial" w:cs="Arial"/>
                      <w:color w:val="000000"/>
                      <w:sz w:val="21"/>
                      <w:szCs w:val="21"/>
                    </w:rPr>
                  </w:rPrChange>
                </w:rPr>
                <w:t>Ministerio de la Producción</w:t>
              </w:r>
            </w:ins>
          </w:p>
        </w:tc>
        <w:tc>
          <w:tcPr>
            <w:tcW w:w="3543" w:type="dxa"/>
            <w:tcMar>
              <w:top w:w="0" w:type="dxa"/>
              <w:left w:w="115" w:type="dxa"/>
              <w:bottom w:w="0" w:type="dxa"/>
              <w:right w:w="115" w:type="dxa"/>
            </w:tcMar>
            <w:vAlign w:val="center"/>
            <w:tcPrChange w:id="5719" w:author="Direccion de Politicas y Gestion en Derechos Humanos 14" w:date="2023-12-29T10:36:00Z">
              <w:tcPr>
                <w:tcW w:w="3543" w:type="dxa"/>
                <w:tcMar>
                  <w:top w:w="0" w:type="dxa"/>
                  <w:left w:w="115" w:type="dxa"/>
                  <w:bottom w:w="0" w:type="dxa"/>
                  <w:right w:w="115" w:type="dxa"/>
                </w:tcMar>
                <w:vAlign w:val="center"/>
              </w:tcPr>
            </w:tcPrChange>
          </w:tcPr>
          <w:p w14:paraId="0BDA7B7D" w14:textId="77777777" w:rsidR="00556852" w:rsidRPr="00C25BD7" w:rsidRDefault="00556852" w:rsidP="00C25BD7">
            <w:pPr>
              <w:spacing w:after="0" w:line="240" w:lineRule="auto"/>
              <w:jc w:val="center"/>
              <w:rPr>
                <w:ins w:id="5720" w:author="Direccion de Politicas y Gestion en Derechos Humanos 14" w:date="2023-12-29T10:10:00Z"/>
                <w:rFonts w:eastAsia="Arial" w:cstheme="minorHAnsi"/>
                <w:color w:val="000000"/>
                <w:sz w:val="16"/>
                <w:szCs w:val="16"/>
                <w:rPrChange w:id="5721" w:author="Direccion de Politicas y Gestion en Derechos Humanos 14" w:date="2023-12-29T10:38:00Z">
                  <w:rPr>
                    <w:ins w:id="5722" w:author="Direccion de Politicas y Gestion en Derechos Humanos 14" w:date="2023-12-29T10:10:00Z"/>
                    <w:rFonts w:ascii="Arial" w:eastAsia="Arial" w:hAnsi="Arial" w:cs="Arial"/>
                    <w:color w:val="000000"/>
                    <w:sz w:val="21"/>
                    <w:szCs w:val="21"/>
                  </w:rPr>
                </w:rPrChange>
              </w:rPr>
              <w:pPrChange w:id="5723" w:author="Direccion de Politicas y Gestion en Derechos Humanos 14" w:date="2023-12-29T10:38:00Z">
                <w:pPr>
                  <w:jc w:val="center"/>
                </w:pPr>
              </w:pPrChange>
            </w:pPr>
            <w:ins w:id="5724" w:author="Direccion de Politicas y Gestion en Derechos Humanos 14" w:date="2023-12-29T10:10:00Z">
              <w:r w:rsidRPr="00C25BD7">
                <w:rPr>
                  <w:rFonts w:eastAsia="Arial" w:cstheme="minorHAnsi"/>
                  <w:color w:val="000000"/>
                  <w:sz w:val="16"/>
                  <w:szCs w:val="16"/>
                  <w:rPrChange w:id="5725" w:author="Direccion de Politicas y Gestion en Derechos Humanos 14" w:date="2023-12-29T10:38:00Z">
                    <w:rPr>
                      <w:rFonts w:ascii="Arial" w:eastAsia="Arial" w:hAnsi="Arial" w:cs="Arial"/>
                      <w:color w:val="000000"/>
                      <w:sz w:val="21"/>
                      <w:szCs w:val="21"/>
                    </w:rPr>
                  </w:rPrChange>
                </w:rPr>
                <w:t>Luz Melina Quinto Cortez</w:t>
              </w:r>
            </w:ins>
          </w:p>
        </w:tc>
        <w:tc>
          <w:tcPr>
            <w:tcW w:w="1701" w:type="dxa"/>
            <w:vAlign w:val="center"/>
            <w:tcPrChange w:id="5726" w:author="Direccion de Politicas y Gestion en Derechos Humanos 14" w:date="2023-12-29T10:36:00Z">
              <w:tcPr>
                <w:tcW w:w="2268" w:type="dxa"/>
                <w:vAlign w:val="center"/>
              </w:tcPr>
            </w:tcPrChange>
          </w:tcPr>
          <w:p w14:paraId="57C012B8" w14:textId="77777777" w:rsidR="00556852" w:rsidRPr="00C25BD7" w:rsidRDefault="00556852" w:rsidP="00C25BD7">
            <w:pPr>
              <w:spacing w:after="0" w:line="240" w:lineRule="auto"/>
              <w:jc w:val="center"/>
              <w:rPr>
                <w:ins w:id="5727" w:author="Direccion de Politicas y Gestion en Derechos Humanos 14" w:date="2023-12-29T10:10:00Z"/>
                <w:rFonts w:eastAsia="Arial" w:cstheme="minorHAnsi"/>
                <w:color w:val="000000"/>
                <w:sz w:val="16"/>
                <w:szCs w:val="16"/>
                <w:rPrChange w:id="5728" w:author="Direccion de Politicas y Gestion en Derechos Humanos 14" w:date="2023-12-29T10:38:00Z">
                  <w:rPr>
                    <w:ins w:id="5729" w:author="Direccion de Politicas y Gestion en Derechos Humanos 14" w:date="2023-12-29T10:10:00Z"/>
                    <w:rFonts w:ascii="Arial" w:eastAsia="Arial" w:hAnsi="Arial" w:cs="Arial"/>
                    <w:color w:val="000000"/>
                    <w:sz w:val="21"/>
                    <w:szCs w:val="21"/>
                  </w:rPr>
                </w:rPrChange>
              </w:rPr>
              <w:pPrChange w:id="5730" w:author="Direccion de Politicas y Gestion en Derechos Humanos 14" w:date="2023-12-29T10:38:00Z">
                <w:pPr>
                  <w:jc w:val="center"/>
                </w:pPr>
              </w:pPrChange>
            </w:pPr>
            <w:ins w:id="5731" w:author="Direccion de Politicas y Gestion en Derechos Humanos 14" w:date="2023-12-29T10:10:00Z">
              <w:r w:rsidRPr="00C25BD7">
                <w:rPr>
                  <w:rFonts w:eastAsia="Arial" w:cstheme="minorHAnsi"/>
                  <w:color w:val="000000"/>
                  <w:sz w:val="16"/>
                  <w:szCs w:val="16"/>
                  <w:rPrChange w:id="5732"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7FEF633E" w14:textId="77777777" w:rsidTr="00C25BD7">
        <w:trPr>
          <w:trHeight w:val="20"/>
          <w:ins w:id="5733" w:author="Direccion de Politicas y Gestion en Derechos Humanos 14" w:date="2023-12-29T10:10:00Z"/>
          <w:trPrChange w:id="5734" w:author="Direccion de Politicas y Gestion en Derechos Humanos 14" w:date="2023-12-29T10:36:00Z">
            <w:trPr>
              <w:trHeight w:val="851"/>
            </w:trPr>
          </w:trPrChange>
        </w:trPr>
        <w:tc>
          <w:tcPr>
            <w:tcW w:w="2552" w:type="dxa"/>
            <w:tcMar>
              <w:top w:w="0" w:type="dxa"/>
              <w:left w:w="115" w:type="dxa"/>
              <w:bottom w:w="0" w:type="dxa"/>
              <w:right w:w="115" w:type="dxa"/>
            </w:tcMar>
            <w:vAlign w:val="center"/>
            <w:tcPrChange w:id="5735" w:author="Direccion de Politicas y Gestion en Derechos Humanos 14" w:date="2023-12-29T10:36:00Z">
              <w:tcPr>
                <w:tcW w:w="2552" w:type="dxa"/>
                <w:tcMar>
                  <w:top w:w="0" w:type="dxa"/>
                  <w:left w:w="115" w:type="dxa"/>
                  <w:bottom w:w="0" w:type="dxa"/>
                  <w:right w:w="115" w:type="dxa"/>
                </w:tcMar>
                <w:vAlign w:val="center"/>
              </w:tcPr>
            </w:tcPrChange>
          </w:tcPr>
          <w:p w14:paraId="1E1DF966" w14:textId="77777777" w:rsidR="00556852" w:rsidRPr="00C25BD7" w:rsidRDefault="00556852" w:rsidP="00C25BD7">
            <w:pPr>
              <w:spacing w:after="0" w:line="240" w:lineRule="auto"/>
              <w:jc w:val="center"/>
              <w:rPr>
                <w:ins w:id="5736" w:author="Direccion de Politicas y Gestion en Derechos Humanos 14" w:date="2023-12-29T10:10:00Z"/>
                <w:rFonts w:eastAsia="Arial" w:cstheme="minorHAnsi"/>
                <w:color w:val="000000"/>
                <w:sz w:val="16"/>
                <w:szCs w:val="16"/>
                <w:rPrChange w:id="5737" w:author="Direccion de Politicas y Gestion en Derechos Humanos 14" w:date="2023-12-29T10:38:00Z">
                  <w:rPr>
                    <w:ins w:id="5738" w:author="Direccion de Politicas y Gestion en Derechos Humanos 14" w:date="2023-12-29T10:10:00Z"/>
                    <w:rFonts w:ascii="Arial" w:eastAsia="Arial" w:hAnsi="Arial" w:cs="Arial"/>
                    <w:color w:val="000000"/>
                    <w:sz w:val="21"/>
                    <w:szCs w:val="21"/>
                  </w:rPr>
                </w:rPrChange>
              </w:rPr>
              <w:pPrChange w:id="5739" w:author="Direccion de Politicas y Gestion en Derechos Humanos 14" w:date="2023-12-29T10:38:00Z">
                <w:pPr>
                  <w:jc w:val="center"/>
                </w:pPr>
              </w:pPrChange>
            </w:pPr>
            <w:ins w:id="5740" w:author="Direccion de Politicas y Gestion en Derechos Humanos 14" w:date="2023-12-29T10:10:00Z">
              <w:r w:rsidRPr="00C25BD7">
                <w:rPr>
                  <w:rFonts w:eastAsia="Arial" w:cstheme="minorHAnsi"/>
                  <w:color w:val="000000"/>
                  <w:sz w:val="16"/>
                  <w:szCs w:val="16"/>
                  <w:rPrChange w:id="5741" w:author="Direccion de Politicas y Gestion en Derechos Humanos 14" w:date="2023-12-29T10:38:00Z">
                    <w:rPr>
                      <w:rFonts w:ascii="Arial" w:eastAsia="Arial" w:hAnsi="Arial" w:cs="Arial"/>
                      <w:color w:val="000000"/>
                      <w:sz w:val="21"/>
                      <w:szCs w:val="21"/>
                    </w:rPr>
                  </w:rPrChange>
                </w:rPr>
                <w:t>Poder Judicial</w:t>
              </w:r>
            </w:ins>
          </w:p>
        </w:tc>
        <w:tc>
          <w:tcPr>
            <w:tcW w:w="3543" w:type="dxa"/>
            <w:tcMar>
              <w:top w:w="0" w:type="dxa"/>
              <w:left w:w="115" w:type="dxa"/>
              <w:bottom w:w="0" w:type="dxa"/>
              <w:right w:w="115" w:type="dxa"/>
            </w:tcMar>
            <w:vAlign w:val="center"/>
            <w:tcPrChange w:id="5742" w:author="Direccion de Politicas y Gestion en Derechos Humanos 14" w:date="2023-12-29T10:36:00Z">
              <w:tcPr>
                <w:tcW w:w="3543" w:type="dxa"/>
                <w:tcMar>
                  <w:top w:w="0" w:type="dxa"/>
                  <w:left w:w="115" w:type="dxa"/>
                  <w:bottom w:w="0" w:type="dxa"/>
                  <w:right w:w="115" w:type="dxa"/>
                </w:tcMar>
                <w:vAlign w:val="center"/>
              </w:tcPr>
            </w:tcPrChange>
          </w:tcPr>
          <w:p w14:paraId="7EF57AD1" w14:textId="77777777" w:rsidR="00556852" w:rsidRPr="00C25BD7" w:rsidRDefault="00556852" w:rsidP="00C25BD7">
            <w:pPr>
              <w:spacing w:after="0" w:line="240" w:lineRule="auto"/>
              <w:jc w:val="center"/>
              <w:rPr>
                <w:ins w:id="5743" w:author="Direccion de Politicas y Gestion en Derechos Humanos 14" w:date="2023-12-29T10:10:00Z"/>
                <w:rFonts w:eastAsia="Arial" w:cstheme="minorHAnsi"/>
                <w:color w:val="000000"/>
                <w:sz w:val="16"/>
                <w:szCs w:val="16"/>
                <w:rPrChange w:id="5744" w:author="Direccion de Politicas y Gestion en Derechos Humanos 14" w:date="2023-12-29T10:38:00Z">
                  <w:rPr>
                    <w:ins w:id="5745" w:author="Direccion de Politicas y Gestion en Derechos Humanos 14" w:date="2023-12-29T10:10:00Z"/>
                    <w:rFonts w:ascii="Arial" w:eastAsia="Arial" w:hAnsi="Arial" w:cs="Arial"/>
                    <w:color w:val="000000"/>
                    <w:sz w:val="21"/>
                    <w:szCs w:val="21"/>
                  </w:rPr>
                </w:rPrChange>
              </w:rPr>
              <w:pPrChange w:id="5746" w:author="Direccion de Politicas y Gestion en Derechos Humanos 14" w:date="2023-12-29T10:38:00Z">
                <w:pPr>
                  <w:jc w:val="center"/>
                </w:pPr>
              </w:pPrChange>
            </w:pPr>
            <w:proofErr w:type="spellStart"/>
            <w:ins w:id="5747" w:author="Direccion de Politicas y Gestion en Derechos Humanos 14" w:date="2023-12-29T10:10:00Z">
              <w:r w:rsidRPr="00C25BD7">
                <w:rPr>
                  <w:rFonts w:eastAsia="Arial" w:cstheme="minorHAnsi"/>
                  <w:color w:val="000000"/>
                  <w:sz w:val="16"/>
                  <w:szCs w:val="16"/>
                  <w:rPrChange w:id="5748" w:author="Direccion de Politicas y Gestion en Derechos Humanos 14" w:date="2023-12-29T10:38:00Z">
                    <w:rPr>
                      <w:rFonts w:ascii="Arial" w:eastAsia="Arial" w:hAnsi="Arial" w:cs="Arial"/>
                      <w:color w:val="000000"/>
                      <w:sz w:val="21"/>
                      <w:szCs w:val="21"/>
                    </w:rPr>
                  </w:rPrChange>
                </w:rPr>
                <w:t>Clodoaldo</w:t>
              </w:r>
              <w:proofErr w:type="spellEnd"/>
              <w:r w:rsidRPr="00C25BD7">
                <w:rPr>
                  <w:rFonts w:eastAsia="Arial" w:cstheme="minorHAnsi"/>
                  <w:color w:val="000000"/>
                  <w:sz w:val="16"/>
                  <w:szCs w:val="16"/>
                  <w:rPrChange w:id="5749" w:author="Direccion de Politicas y Gestion en Derechos Humanos 14" w:date="2023-12-29T10:38:00Z">
                    <w:rPr>
                      <w:rFonts w:ascii="Arial" w:eastAsia="Arial" w:hAnsi="Arial" w:cs="Arial"/>
                      <w:color w:val="000000"/>
                      <w:sz w:val="21"/>
                      <w:szCs w:val="21"/>
                    </w:rPr>
                  </w:rPrChange>
                </w:rPr>
                <w:t xml:space="preserve"> Rolando Bazán Gonzáles</w:t>
              </w:r>
            </w:ins>
          </w:p>
        </w:tc>
        <w:tc>
          <w:tcPr>
            <w:tcW w:w="1701" w:type="dxa"/>
            <w:vAlign w:val="center"/>
            <w:tcPrChange w:id="5750" w:author="Direccion de Politicas y Gestion en Derechos Humanos 14" w:date="2023-12-29T10:36:00Z">
              <w:tcPr>
                <w:tcW w:w="2268" w:type="dxa"/>
                <w:vAlign w:val="center"/>
              </w:tcPr>
            </w:tcPrChange>
          </w:tcPr>
          <w:p w14:paraId="2A75B00B" w14:textId="77777777" w:rsidR="00556852" w:rsidRPr="00C25BD7" w:rsidRDefault="00556852" w:rsidP="00C25BD7">
            <w:pPr>
              <w:spacing w:after="0" w:line="240" w:lineRule="auto"/>
              <w:jc w:val="center"/>
              <w:rPr>
                <w:ins w:id="5751" w:author="Direccion de Politicas y Gestion en Derechos Humanos 14" w:date="2023-12-29T10:10:00Z"/>
                <w:rFonts w:eastAsia="Arial" w:cstheme="minorHAnsi"/>
                <w:color w:val="000000"/>
                <w:sz w:val="16"/>
                <w:szCs w:val="16"/>
                <w:rPrChange w:id="5752" w:author="Direccion de Politicas y Gestion en Derechos Humanos 14" w:date="2023-12-29T10:38:00Z">
                  <w:rPr>
                    <w:ins w:id="5753" w:author="Direccion de Politicas y Gestion en Derechos Humanos 14" w:date="2023-12-29T10:10:00Z"/>
                    <w:rFonts w:ascii="Arial" w:eastAsia="Arial" w:hAnsi="Arial" w:cs="Arial"/>
                    <w:color w:val="000000"/>
                    <w:sz w:val="21"/>
                    <w:szCs w:val="21"/>
                  </w:rPr>
                </w:rPrChange>
              </w:rPr>
              <w:pPrChange w:id="5754" w:author="Direccion de Politicas y Gestion en Derechos Humanos 14" w:date="2023-12-29T10:38:00Z">
                <w:pPr>
                  <w:jc w:val="center"/>
                </w:pPr>
              </w:pPrChange>
            </w:pPr>
            <w:ins w:id="5755" w:author="Direccion de Politicas y Gestion en Derechos Humanos 14" w:date="2023-12-29T10:10:00Z">
              <w:r w:rsidRPr="00C25BD7">
                <w:rPr>
                  <w:rFonts w:eastAsia="Arial" w:cstheme="minorHAnsi"/>
                  <w:color w:val="000000"/>
                  <w:sz w:val="16"/>
                  <w:szCs w:val="16"/>
                  <w:rPrChange w:id="5756"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618D3432" w14:textId="77777777" w:rsidTr="00C25BD7">
        <w:trPr>
          <w:trHeight w:val="20"/>
          <w:ins w:id="5757" w:author="Direccion de Politicas y Gestion en Derechos Humanos 14" w:date="2023-12-29T10:10:00Z"/>
          <w:trPrChange w:id="5758" w:author="Direccion de Politicas y Gestion en Derechos Humanos 14" w:date="2023-12-29T10:36:00Z">
            <w:trPr>
              <w:trHeight w:val="790"/>
            </w:trPr>
          </w:trPrChange>
        </w:trPr>
        <w:tc>
          <w:tcPr>
            <w:tcW w:w="2552" w:type="dxa"/>
            <w:tcMar>
              <w:top w:w="0" w:type="dxa"/>
              <w:left w:w="115" w:type="dxa"/>
              <w:bottom w:w="0" w:type="dxa"/>
              <w:right w:w="115" w:type="dxa"/>
            </w:tcMar>
            <w:vAlign w:val="center"/>
            <w:tcPrChange w:id="5759" w:author="Direccion de Politicas y Gestion en Derechos Humanos 14" w:date="2023-12-29T10:36:00Z">
              <w:tcPr>
                <w:tcW w:w="2552" w:type="dxa"/>
                <w:tcMar>
                  <w:top w:w="0" w:type="dxa"/>
                  <w:left w:w="115" w:type="dxa"/>
                  <w:bottom w:w="0" w:type="dxa"/>
                  <w:right w:w="115" w:type="dxa"/>
                </w:tcMar>
                <w:vAlign w:val="center"/>
              </w:tcPr>
            </w:tcPrChange>
          </w:tcPr>
          <w:p w14:paraId="1DBF4C25" w14:textId="77777777" w:rsidR="00556852" w:rsidRPr="00C25BD7" w:rsidRDefault="00556852" w:rsidP="00C25BD7">
            <w:pPr>
              <w:spacing w:after="0" w:line="240" w:lineRule="auto"/>
              <w:jc w:val="center"/>
              <w:rPr>
                <w:ins w:id="5760" w:author="Direccion de Politicas y Gestion en Derechos Humanos 14" w:date="2023-12-29T10:10:00Z"/>
                <w:rFonts w:eastAsia="Arial" w:cstheme="minorHAnsi"/>
                <w:color w:val="000000"/>
                <w:sz w:val="16"/>
                <w:szCs w:val="16"/>
                <w:rPrChange w:id="5761" w:author="Direccion de Politicas y Gestion en Derechos Humanos 14" w:date="2023-12-29T10:38:00Z">
                  <w:rPr>
                    <w:ins w:id="5762" w:author="Direccion de Politicas y Gestion en Derechos Humanos 14" w:date="2023-12-29T10:10:00Z"/>
                    <w:rFonts w:ascii="Arial" w:eastAsia="Arial" w:hAnsi="Arial" w:cs="Arial"/>
                    <w:color w:val="000000"/>
                    <w:sz w:val="21"/>
                    <w:szCs w:val="21"/>
                  </w:rPr>
                </w:rPrChange>
              </w:rPr>
              <w:pPrChange w:id="5763" w:author="Direccion de Politicas y Gestion en Derechos Humanos 14" w:date="2023-12-29T10:38:00Z">
                <w:pPr>
                  <w:jc w:val="center"/>
                </w:pPr>
              </w:pPrChange>
            </w:pPr>
            <w:ins w:id="5764" w:author="Direccion de Politicas y Gestion en Derechos Humanos 14" w:date="2023-12-29T10:10:00Z">
              <w:r w:rsidRPr="00C25BD7">
                <w:rPr>
                  <w:rFonts w:eastAsia="Arial" w:cstheme="minorHAnsi"/>
                  <w:color w:val="000000"/>
                  <w:sz w:val="16"/>
                  <w:szCs w:val="16"/>
                  <w:rPrChange w:id="5765" w:author="Direccion de Politicas y Gestion en Derechos Humanos 14" w:date="2023-12-29T10:38:00Z">
                    <w:rPr>
                      <w:rFonts w:ascii="Arial" w:eastAsia="Arial" w:hAnsi="Arial" w:cs="Arial"/>
                      <w:color w:val="000000"/>
                      <w:sz w:val="21"/>
                      <w:szCs w:val="21"/>
                    </w:rPr>
                  </w:rPrChange>
                </w:rPr>
                <w:t>Jurado Nacional de Elecciones</w:t>
              </w:r>
            </w:ins>
          </w:p>
        </w:tc>
        <w:tc>
          <w:tcPr>
            <w:tcW w:w="3543" w:type="dxa"/>
            <w:tcMar>
              <w:top w:w="0" w:type="dxa"/>
              <w:left w:w="115" w:type="dxa"/>
              <w:bottom w:w="0" w:type="dxa"/>
              <w:right w:w="115" w:type="dxa"/>
            </w:tcMar>
            <w:vAlign w:val="center"/>
            <w:tcPrChange w:id="5766" w:author="Direccion de Politicas y Gestion en Derechos Humanos 14" w:date="2023-12-29T10:36:00Z">
              <w:tcPr>
                <w:tcW w:w="3543" w:type="dxa"/>
                <w:tcMar>
                  <w:top w:w="0" w:type="dxa"/>
                  <w:left w:w="115" w:type="dxa"/>
                  <w:bottom w:w="0" w:type="dxa"/>
                  <w:right w:w="115" w:type="dxa"/>
                </w:tcMar>
                <w:vAlign w:val="center"/>
              </w:tcPr>
            </w:tcPrChange>
          </w:tcPr>
          <w:p w14:paraId="4ED8DC6A" w14:textId="77777777" w:rsidR="00556852" w:rsidRPr="00C25BD7" w:rsidRDefault="00556852" w:rsidP="00C25BD7">
            <w:pPr>
              <w:spacing w:after="0" w:line="240" w:lineRule="auto"/>
              <w:jc w:val="center"/>
              <w:rPr>
                <w:ins w:id="5767" w:author="Direccion de Politicas y Gestion en Derechos Humanos 14" w:date="2023-12-29T10:10:00Z"/>
                <w:rFonts w:eastAsia="Arial" w:cstheme="minorHAnsi"/>
                <w:color w:val="000000"/>
                <w:sz w:val="16"/>
                <w:szCs w:val="16"/>
                <w:rPrChange w:id="5768" w:author="Direccion de Politicas y Gestion en Derechos Humanos 14" w:date="2023-12-29T10:38:00Z">
                  <w:rPr>
                    <w:ins w:id="5769" w:author="Direccion de Politicas y Gestion en Derechos Humanos 14" w:date="2023-12-29T10:10:00Z"/>
                    <w:rFonts w:ascii="Arial" w:eastAsia="Arial" w:hAnsi="Arial" w:cs="Arial"/>
                    <w:color w:val="000000"/>
                    <w:sz w:val="21"/>
                    <w:szCs w:val="21"/>
                  </w:rPr>
                </w:rPrChange>
              </w:rPr>
              <w:pPrChange w:id="5770" w:author="Direccion de Politicas y Gestion en Derechos Humanos 14" w:date="2023-12-29T10:38:00Z">
                <w:pPr>
                  <w:jc w:val="center"/>
                </w:pPr>
              </w:pPrChange>
            </w:pPr>
            <w:proofErr w:type="spellStart"/>
            <w:ins w:id="5771" w:author="Direccion de Politicas y Gestion en Derechos Humanos 14" w:date="2023-12-29T10:10:00Z">
              <w:r w:rsidRPr="00C25BD7">
                <w:rPr>
                  <w:rFonts w:eastAsia="Arial" w:cstheme="minorHAnsi"/>
                  <w:color w:val="000000"/>
                  <w:sz w:val="16"/>
                  <w:szCs w:val="16"/>
                  <w:rPrChange w:id="5772" w:author="Direccion de Politicas y Gestion en Derechos Humanos 14" w:date="2023-12-29T10:38:00Z">
                    <w:rPr>
                      <w:rFonts w:ascii="Arial" w:eastAsia="Arial" w:hAnsi="Arial" w:cs="Arial"/>
                      <w:color w:val="000000"/>
                      <w:sz w:val="21"/>
                      <w:szCs w:val="21"/>
                    </w:rPr>
                  </w:rPrChange>
                </w:rPr>
                <w:t>Roman</w:t>
              </w:r>
              <w:proofErr w:type="spellEnd"/>
              <w:r w:rsidRPr="00C25BD7">
                <w:rPr>
                  <w:rFonts w:eastAsia="Arial" w:cstheme="minorHAnsi"/>
                  <w:color w:val="000000"/>
                  <w:sz w:val="16"/>
                  <w:szCs w:val="16"/>
                  <w:rPrChange w:id="5773" w:author="Direccion de Politicas y Gestion en Derechos Humanos 14" w:date="2023-12-29T10:38:00Z">
                    <w:rPr>
                      <w:rFonts w:ascii="Arial" w:eastAsia="Arial" w:hAnsi="Arial" w:cs="Arial"/>
                      <w:color w:val="000000"/>
                      <w:sz w:val="21"/>
                      <w:szCs w:val="21"/>
                    </w:rPr>
                  </w:rPrChange>
                </w:rPr>
                <w:t xml:space="preserve"> Luis Campos Aranda</w:t>
              </w:r>
            </w:ins>
          </w:p>
        </w:tc>
        <w:tc>
          <w:tcPr>
            <w:tcW w:w="1701" w:type="dxa"/>
            <w:vAlign w:val="center"/>
            <w:tcPrChange w:id="5774" w:author="Direccion de Politicas y Gestion en Derechos Humanos 14" w:date="2023-12-29T10:36:00Z">
              <w:tcPr>
                <w:tcW w:w="2268" w:type="dxa"/>
                <w:vAlign w:val="center"/>
              </w:tcPr>
            </w:tcPrChange>
          </w:tcPr>
          <w:p w14:paraId="708CB874" w14:textId="77777777" w:rsidR="00556852" w:rsidRPr="00C25BD7" w:rsidRDefault="00556852" w:rsidP="00C25BD7">
            <w:pPr>
              <w:spacing w:after="0" w:line="240" w:lineRule="auto"/>
              <w:jc w:val="center"/>
              <w:rPr>
                <w:ins w:id="5775" w:author="Direccion de Politicas y Gestion en Derechos Humanos 14" w:date="2023-12-29T10:10:00Z"/>
                <w:rFonts w:eastAsia="Arial" w:cstheme="minorHAnsi"/>
                <w:color w:val="000000"/>
                <w:sz w:val="16"/>
                <w:szCs w:val="16"/>
                <w:rPrChange w:id="5776" w:author="Direccion de Politicas y Gestion en Derechos Humanos 14" w:date="2023-12-29T10:38:00Z">
                  <w:rPr>
                    <w:ins w:id="5777" w:author="Direccion de Politicas y Gestion en Derechos Humanos 14" w:date="2023-12-29T10:10:00Z"/>
                    <w:rFonts w:ascii="Arial" w:eastAsia="Arial" w:hAnsi="Arial" w:cs="Arial"/>
                    <w:color w:val="000000"/>
                    <w:sz w:val="21"/>
                    <w:szCs w:val="21"/>
                  </w:rPr>
                </w:rPrChange>
              </w:rPr>
              <w:pPrChange w:id="5778" w:author="Direccion de Politicas y Gestion en Derechos Humanos 14" w:date="2023-12-29T10:38:00Z">
                <w:pPr>
                  <w:jc w:val="center"/>
                </w:pPr>
              </w:pPrChange>
            </w:pPr>
            <w:ins w:id="5779" w:author="Direccion de Politicas y Gestion en Derechos Humanos 14" w:date="2023-12-29T10:10:00Z">
              <w:r w:rsidRPr="00C25BD7">
                <w:rPr>
                  <w:rFonts w:eastAsia="Arial" w:cstheme="minorHAnsi"/>
                  <w:color w:val="000000"/>
                  <w:sz w:val="16"/>
                  <w:szCs w:val="16"/>
                  <w:rPrChange w:id="5780" w:author="Direccion de Politicas y Gestion en Derechos Humanos 14" w:date="2023-12-29T10:38:00Z">
                    <w:rPr>
                      <w:rFonts w:ascii="Arial" w:eastAsia="Arial" w:hAnsi="Arial" w:cs="Arial"/>
                      <w:color w:val="000000"/>
                      <w:sz w:val="21"/>
                      <w:szCs w:val="21"/>
                    </w:rPr>
                  </w:rPrChange>
                </w:rPr>
                <w:t>NO (en representación)</w:t>
              </w:r>
            </w:ins>
          </w:p>
        </w:tc>
      </w:tr>
      <w:tr w:rsidR="00556852" w:rsidRPr="00C25BD7" w14:paraId="31E1B7FD" w14:textId="77777777" w:rsidTr="00C25BD7">
        <w:trPr>
          <w:trHeight w:val="20"/>
          <w:ins w:id="5781" w:author="Direccion de Politicas y Gestion en Derechos Humanos 14" w:date="2023-12-29T10:10:00Z"/>
          <w:trPrChange w:id="5782" w:author="Direccion de Politicas y Gestion en Derechos Humanos 14" w:date="2023-12-29T10:36:00Z">
            <w:trPr>
              <w:trHeight w:val="1018"/>
            </w:trPr>
          </w:trPrChange>
        </w:trPr>
        <w:tc>
          <w:tcPr>
            <w:tcW w:w="2552" w:type="dxa"/>
            <w:tcMar>
              <w:top w:w="0" w:type="dxa"/>
              <w:left w:w="115" w:type="dxa"/>
              <w:bottom w:w="0" w:type="dxa"/>
              <w:right w:w="115" w:type="dxa"/>
            </w:tcMar>
            <w:vAlign w:val="center"/>
            <w:tcPrChange w:id="5783" w:author="Direccion de Politicas y Gestion en Derechos Humanos 14" w:date="2023-12-29T10:36:00Z">
              <w:tcPr>
                <w:tcW w:w="2552" w:type="dxa"/>
                <w:tcMar>
                  <w:top w:w="0" w:type="dxa"/>
                  <w:left w:w="115" w:type="dxa"/>
                  <w:bottom w:w="0" w:type="dxa"/>
                  <w:right w:w="115" w:type="dxa"/>
                </w:tcMar>
                <w:vAlign w:val="center"/>
              </w:tcPr>
            </w:tcPrChange>
          </w:tcPr>
          <w:p w14:paraId="01185E53" w14:textId="77777777" w:rsidR="00556852" w:rsidRPr="00C25BD7" w:rsidRDefault="00556852" w:rsidP="00C25BD7">
            <w:pPr>
              <w:spacing w:after="0" w:line="240" w:lineRule="auto"/>
              <w:jc w:val="center"/>
              <w:rPr>
                <w:ins w:id="5784" w:author="Direccion de Politicas y Gestion en Derechos Humanos 14" w:date="2023-12-29T10:10:00Z"/>
                <w:rFonts w:eastAsia="Arial" w:cstheme="minorHAnsi"/>
                <w:color w:val="000000"/>
                <w:sz w:val="16"/>
                <w:szCs w:val="16"/>
                <w:rPrChange w:id="5785" w:author="Direccion de Politicas y Gestion en Derechos Humanos 14" w:date="2023-12-29T10:38:00Z">
                  <w:rPr>
                    <w:ins w:id="5786" w:author="Direccion de Politicas y Gestion en Derechos Humanos 14" w:date="2023-12-29T10:10:00Z"/>
                    <w:rFonts w:ascii="Arial" w:eastAsia="Arial" w:hAnsi="Arial" w:cs="Arial"/>
                    <w:color w:val="000000"/>
                    <w:sz w:val="21"/>
                    <w:szCs w:val="21"/>
                  </w:rPr>
                </w:rPrChange>
              </w:rPr>
              <w:pPrChange w:id="5787" w:author="Direccion de Politicas y Gestion en Derechos Humanos 14" w:date="2023-12-29T10:38:00Z">
                <w:pPr>
                  <w:jc w:val="center"/>
                </w:pPr>
              </w:pPrChange>
            </w:pPr>
            <w:ins w:id="5788" w:author="Direccion de Politicas y Gestion en Derechos Humanos 14" w:date="2023-12-29T10:10:00Z">
              <w:r w:rsidRPr="00C25BD7">
                <w:rPr>
                  <w:rFonts w:eastAsia="Arial" w:cstheme="minorHAnsi"/>
                  <w:color w:val="000000"/>
                  <w:sz w:val="16"/>
                  <w:szCs w:val="16"/>
                  <w:rPrChange w:id="5789" w:author="Direccion de Politicas y Gestion en Derechos Humanos 14" w:date="2023-12-29T10:38:00Z">
                    <w:rPr>
                      <w:rFonts w:ascii="Arial" w:eastAsia="Arial" w:hAnsi="Arial" w:cs="Arial"/>
                      <w:color w:val="000000"/>
                      <w:sz w:val="21"/>
                      <w:szCs w:val="21"/>
                    </w:rPr>
                  </w:rPrChange>
                </w:rPr>
                <w:t>Mesa de Concertación para la Lucha contra la Pobreza</w:t>
              </w:r>
            </w:ins>
          </w:p>
        </w:tc>
        <w:tc>
          <w:tcPr>
            <w:tcW w:w="3543" w:type="dxa"/>
            <w:tcMar>
              <w:top w:w="0" w:type="dxa"/>
              <w:left w:w="115" w:type="dxa"/>
              <w:bottom w:w="0" w:type="dxa"/>
              <w:right w:w="115" w:type="dxa"/>
            </w:tcMar>
            <w:vAlign w:val="center"/>
            <w:tcPrChange w:id="5790" w:author="Direccion de Politicas y Gestion en Derechos Humanos 14" w:date="2023-12-29T10:36:00Z">
              <w:tcPr>
                <w:tcW w:w="3543" w:type="dxa"/>
                <w:tcMar>
                  <w:top w:w="0" w:type="dxa"/>
                  <w:left w:w="115" w:type="dxa"/>
                  <w:bottom w:w="0" w:type="dxa"/>
                  <w:right w:w="115" w:type="dxa"/>
                </w:tcMar>
                <w:vAlign w:val="center"/>
              </w:tcPr>
            </w:tcPrChange>
          </w:tcPr>
          <w:p w14:paraId="1EE748CE" w14:textId="77777777" w:rsidR="00556852" w:rsidRPr="00C25BD7" w:rsidRDefault="00556852" w:rsidP="00C25BD7">
            <w:pPr>
              <w:spacing w:after="0" w:line="240" w:lineRule="auto"/>
              <w:jc w:val="center"/>
              <w:rPr>
                <w:ins w:id="5791" w:author="Direccion de Politicas y Gestion en Derechos Humanos 14" w:date="2023-12-29T10:10:00Z"/>
                <w:rFonts w:eastAsia="Arial" w:cstheme="minorHAnsi"/>
                <w:color w:val="000000"/>
                <w:sz w:val="16"/>
                <w:szCs w:val="16"/>
                <w:rPrChange w:id="5792" w:author="Direccion de Politicas y Gestion en Derechos Humanos 14" w:date="2023-12-29T10:38:00Z">
                  <w:rPr>
                    <w:ins w:id="5793" w:author="Direccion de Politicas y Gestion en Derechos Humanos 14" w:date="2023-12-29T10:10:00Z"/>
                    <w:rFonts w:ascii="Arial" w:eastAsia="Arial" w:hAnsi="Arial" w:cs="Arial"/>
                    <w:color w:val="000000"/>
                    <w:sz w:val="21"/>
                    <w:szCs w:val="21"/>
                  </w:rPr>
                </w:rPrChange>
              </w:rPr>
              <w:pPrChange w:id="5794" w:author="Direccion de Politicas y Gestion en Derechos Humanos 14" w:date="2023-12-29T10:38:00Z">
                <w:pPr>
                  <w:jc w:val="center"/>
                </w:pPr>
              </w:pPrChange>
            </w:pPr>
            <w:ins w:id="5795" w:author="Direccion de Politicas y Gestion en Derechos Humanos 14" w:date="2023-12-29T10:10:00Z">
              <w:r w:rsidRPr="00C25BD7">
                <w:rPr>
                  <w:rFonts w:eastAsia="Arial" w:cstheme="minorHAnsi"/>
                  <w:color w:val="000000"/>
                  <w:sz w:val="16"/>
                  <w:szCs w:val="16"/>
                  <w:rPrChange w:id="5796" w:author="Direccion de Politicas y Gestion en Derechos Humanos 14" w:date="2023-12-29T10:38:00Z">
                    <w:rPr>
                      <w:rFonts w:ascii="Arial" w:eastAsia="Arial" w:hAnsi="Arial" w:cs="Arial"/>
                      <w:color w:val="000000"/>
                      <w:sz w:val="21"/>
                      <w:szCs w:val="21"/>
                    </w:rPr>
                  </w:rPrChange>
                </w:rPr>
                <w:t xml:space="preserve">Rafael José Silva </w:t>
              </w:r>
              <w:proofErr w:type="spellStart"/>
              <w:r w:rsidRPr="00C25BD7">
                <w:rPr>
                  <w:rFonts w:eastAsia="Arial" w:cstheme="minorHAnsi"/>
                  <w:color w:val="000000"/>
                  <w:sz w:val="16"/>
                  <w:szCs w:val="16"/>
                  <w:rPrChange w:id="5797" w:author="Direccion de Politicas y Gestion en Derechos Humanos 14" w:date="2023-12-29T10:38:00Z">
                    <w:rPr>
                      <w:rFonts w:ascii="Arial" w:eastAsia="Arial" w:hAnsi="Arial" w:cs="Arial"/>
                      <w:color w:val="000000"/>
                      <w:sz w:val="21"/>
                      <w:szCs w:val="21"/>
                    </w:rPr>
                  </w:rPrChange>
                </w:rPr>
                <w:t>Gutierrez</w:t>
              </w:r>
              <w:proofErr w:type="spellEnd"/>
            </w:ins>
          </w:p>
        </w:tc>
        <w:tc>
          <w:tcPr>
            <w:tcW w:w="1701" w:type="dxa"/>
            <w:vAlign w:val="center"/>
            <w:tcPrChange w:id="5798" w:author="Direccion de Politicas y Gestion en Derechos Humanos 14" w:date="2023-12-29T10:36:00Z">
              <w:tcPr>
                <w:tcW w:w="2268" w:type="dxa"/>
                <w:vAlign w:val="center"/>
              </w:tcPr>
            </w:tcPrChange>
          </w:tcPr>
          <w:p w14:paraId="29E0D896" w14:textId="77777777" w:rsidR="00556852" w:rsidRPr="00C25BD7" w:rsidRDefault="00556852" w:rsidP="00C25BD7">
            <w:pPr>
              <w:spacing w:after="0" w:line="240" w:lineRule="auto"/>
              <w:jc w:val="center"/>
              <w:rPr>
                <w:ins w:id="5799" w:author="Direccion de Politicas y Gestion en Derechos Humanos 14" w:date="2023-12-29T10:10:00Z"/>
                <w:rFonts w:eastAsia="Arial" w:cstheme="minorHAnsi"/>
                <w:color w:val="000000"/>
                <w:sz w:val="16"/>
                <w:szCs w:val="16"/>
                <w:rPrChange w:id="5800" w:author="Direccion de Politicas y Gestion en Derechos Humanos 14" w:date="2023-12-29T10:38:00Z">
                  <w:rPr>
                    <w:ins w:id="5801" w:author="Direccion de Politicas y Gestion en Derechos Humanos 14" w:date="2023-12-29T10:10:00Z"/>
                    <w:rFonts w:ascii="Arial" w:eastAsia="Arial" w:hAnsi="Arial" w:cs="Arial"/>
                    <w:color w:val="000000"/>
                    <w:sz w:val="21"/>
                    <w:szCs w:val="21"/>
                  </w:rPr>
                </w:rPrChange>
              </w:rPr>
              <w:pPrChange w:id="5802" w:author="Direccion de Politicas y Gestion en Derechos Humanos 14" w:date="2023-12-29T10:38:00Z">
                <w:pPr>
                  <w:jc w:val="center"/>
                </w:pPr>
              </w:pPrChange>
            </w:pPr>
            <w:ins w:id="5803" w:author="Direccion de Politicas y Gestion en Derechos Humanos 14" w:date="2023-12-29T10:10:00Z">
              <w:r w:rsidRPr="00C25BD7">
                <w:rPr>
                  <w:rFonts w:eastAsia="Arial" w:cstheme="minorHAnsi"/>
                  <w:color w:val="000000"/>
                  <w:sz w:val="16"/>
                  <w:szCs w:val="16"/>
                  <w:rPrChange w:id="5804"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586C7A79" w14:textId="77777777" w:rsidTr="00C25BD7">
        <w:trPr>
          <w:trHeight w:val="20"/>
          <w:ins w:id="5805" w:author="Direccion de Politicas y Gestion en Derechos Humanos 14" w:date="2023-12-29T10:10:00Z"/>
        </w:trPr>
        <w:tc>
          <w:tcPr>
            <w:tcW w:w="2552" w:type="dxa"/>
            <w:vMerge w:val="restart"/>
            <w:tcMar>
              <w:top w:w="0" w:type="dxa"/>
              <w:left w:w="115" w:type="dxa"/>
              <w:bottom w:w="0" w:type="dxa"/>
              <w:right w:w="115" w:type="dxa"/>
            </w:tcMar>
            <w:vAlign w:val="center"/>
            <w:tcPrChange w:id="5806" w:author="Direccion de Politicas y Gestion en Derechos Humanos 14" w:date="2023-12-29T10:36:00Z">
              <w:tcPr>
                <w:tcW w:w="2552" w:type="dxa"/>
                <w:vMerge w:val="restart"/>
                <w:tcMar>
                  <w:top w:w="0" w:type="dxa"/>
                  <w:left w:w="115" w:type="dxa"/>
                  <w:bottom w:w="0" w:type="dxa"/>
                  <w:right w:w="115" w:type="dxa"/>
                </w:tcMar>
                <w:vAlign w:val="center"/>
              </w:tcPr>
            </w:tcPrChange>
          </w:tcPr>
          <w:p w14:paraId="3B5C3DAA" w14:textId="77777777" w:rsidR="00556852" w:rsidRPr="00C25BD7" w:rsidRDefault="00556852" w:rsidP="00C25BD7">
            <w:pPr>
              <w:spacing w:after="0" w:line="240" w:lineRule="auto"/>
              <w:jc w:val="center"/>
              <w:rPr>
                <w:ins w:id="5807" w:author="Direccion de Politicas y Gestion en Derechos Humanos 14" w:date="2023-12-29T10:10:00Z"/>
                <w:rFonts w:eastAsia="Arial" w:cstheme="minorHAnsi"/>
                <w:color w:val="000000"/>
                <w:sz w:val="16"/>
                <w:szCs w:val="16"/>
                <w:rPrChange w:id="5808" w:author="Direccion de Politicas y Gestion en Derechos Humanos 14" w:date="2023-12-29T10:38:00Z">
                  <w:rPr>
                    <w:ins w:id="5809" w:author="Direccion de Politicas y Gestion en Derechos Humanos 14" w:date="2023-12-29T10:10:00Z"/>
                    <w:rFonts w:ascii="Arial" w:eastAsia="Arial" w:hAnsi="Arial" w:cs="Arial"/>
                    <w:color w:val="000000"/>
                    <w:sz w:val="21"/>
                    <w:szCs w:val="21"/>
                  </w:rPr>
                </w:rPrChange>
              </w:rPr>
              <w:pPrChange w:id="5810" w:author="Direccion de Politicas y Gestion en Derechos Humanos 14" w:date="2023-12-29T10:38:00Z">
                <w:pPr>
                  <w:jc w:val="center"/>
                </w:pPr>
              </w:pPrChange>
            </w:pPr>
            <w:ins w:id="5811" w:author="Direccion de Politicas y Gestion en Derechos Humanos 14" w:date="2023-12-29T10:10:00Z">
              <w:r w:rsidRPr="00C25BD7">
                <w:rPr>
                  <w:rFonts w:eastAsia="Arial" w:cstheme="minorHAnsi"/>
                  <w:color w:val="000000"/>
                  <w:sz w:val="16"/>
                  <w:szCs w:val="16"/>
                  <w:rPrChange w:id="5812" w:author="Direccion de Politicas y Gestion en Derechos Humanos 14" w:date="2023-12-29T10:38:00Z">
                    <w:rPr>
                      <w:rFonts w:ascii="Arial" w:eastAsia="Arial" w:hAnsi="Arial" w:cs="Arial"/>
                      <w:color w:val="000000"/>
                      <w:sz w:val="21"/>
                      <w:szCs w:val="21"/>
                    </w:rPr>
                  </w:rPrChange>
                </w:rPr>
                <w:t>Oficina del Alto Comisionado de las Naciones Unidas en Perú</w:t>
              </w:r>
            </w:ins>
          </w:p>
        </w:tc>
        <w:tc>
          <w:tcPr>
            <w:tcW w:w="3543" w:type="dxa"/>
            <w:tcMar>
              <w:top w:w="0" w:type="dxa"/>
              <w:left w:w="115" w:type="dxa"/>
              <w:bottom w:w="0" w:type="dxa"/>
              <w:right w:w="115" w:type="dxa"/>
            </w:tcMar>
            <w:vAlign w:val="center"/>
            <w:tcPrChange w:id="5813" w:author="Direccion de Politicas y Gestion en Derechos Humanos 14" w:date="2023-12-29T10:36:00Z">
              <w:tcPr>
                <w:tcW w:w="3543" w:type="dxa"/>
                <w:tcMar>
                  <w:top w:w="0" w:type="dxa"/>
                  <w:left w:w="115" w:type="dxa"/>
                  <w:bottom w:w="0" w:type="dxa"/>
                  <w:right w:w="115" w:type="dxa"/>
                </w:tcMar>
                <w:vAlign w:val="center"/>
              </w:tcPr>
            </w:tcPrChange>
          </w:tcPr>
          <w:p w14:paraId="5CB66F4C" w14:textId="77777777" w:rsidR="00556852" w:rsidRPr="00C25BD7" w:rsidRDefault="00556852" w:rsidP="00C25BD7">
            <w:pPr>
              <w:spacing w:after="0" w:line="240" w:lineRule="auto"/>
              <w:jc w:val="center"/>
              <w:rPr>
                <w:ins w:id="5814" w:author="Direccion de Politicas y Gestion en Derechos Humanos 14" w:date="2023-12-29T10:10:00Z"/>
                <w:rFonts w:eastAsia="Arial" w:cstheme="minorHAnsi"/>
                <w:color w:val="000000"/>
                <w:sz w:val="16"/>
                <w:szCs w:val="16"/>
                <w:rPrChange w:id="5815" w:author="Direccion de Politicas y Gestion en Derechos Humanos 14" w:date="2023-12-29T10:38:00Z">
                  <w:rPr>
                    <w:ins w:id="5816" w:author="Direccion de Politicas y Gestion en Derechos Humanos 14" w:date="2023-12-29T10:10:00Z"/>
                    <w:rFonts w:ascii="Arial" w:eastAsia="Arial" w:hAnsi="Arial" w:cs="Arial"/>
                    <w:color w:val="000000"/>
                    <w:sz w:val="21"/>
                    <w:szCs w:val="21"/>
                  </w:rPr>
                </w:rPrChange>
              </w:rPr>
              <w:pPrChange w:id="5817" w:author="Direccion de Politicas y Gestion en Derechos Humanos 14" w:date="2023-12-29T10:38:00Z">
                <w:pPr>
                  <w:jc w:val="center"/>
                </w:pPr>
              </w:pPrChange>
            </w:pPr>
            <w:ins w:id="5818" w:author="Direccion de Politicas y Gestion en Derechos Humanos 14" w:date="2023-12-29T10:10:00Z">
              <w:r w:rsidRPr="00C25BD7">
                <w:rPr>
                  <w:rFonts w:eastAsia="Arial" w:cstheme="minorHAnsi"/>
                  <w:color w:val="000000"/>
                  <w:sz w:val="16"/>
                  <w:szCs w:val="16"/>
                  <w:rPrChange w:id="5819" w:author="Direccion de Politicas y Gestion en Derechos Humanos 14" w:date="2023-12-29T10:38:00Z">
                    <w:rPr>
                      <w:rFonts w:ascii="Arial" w:eastAsia="Arial" w:hAnsi="Arial" w:cs="Arial"/>
                      <w:color w:val="000000"/>
                      <w:sz w:val="21"/>
                      <w:szCs w:val="21"/>
                    </w:rPr>
                  </w:rPrChange>
                </w:rPr>
                <w:t>Fritz Boehm</w:t>
              </w:r>
            </w:ins>
          </w:p>
        </w:tc>
        <w:tc>
          <w:tcPr>
            <w:tcW w:w="1701" w:type="dxa"/>
            <w:vAlign w:val="center"/>
            <w:tcPrChange w:id="5820" w:author="Direccion de Politicas y Gestion en Derechos Humanos 14" w:date="2023-12-29T10:36:00Z">
              <w:tcPr>
                <w:tcW w:w="2268" w:type="dxa"/>
                <w:vAlign w:val="center"/>
              </w:tcPr>
            </w:tcPrChange>
          </w:tcPr>
          <w:p w14:paraId="5DD8922C" w14:textId="77777777" w:rsidR="00556852" w:rsidRPr="00C25BD7" w:rsidRDefault="00556852" w:rsidP="00C25BD7">
            <w:pPr>
              <w:spacing w:after="0" w:line="240" w:lineRule="auto"/>
              <w:jc w:val="center"/>
              <w:rPr>
                <w:ins w:id="5821" w:author="Direccion de Politicas y Gestion en Derechos Humanos 14" w:date="2023-12-29T10:10:00Z"/>
                <w:rFonts w:eastAsia="Arial" w:cstheme="minorHAnsi"/>
                <w:color w:val="000000"/>
                <w:sz w:val="16"/>
                <w:szCs w:val="16"/>
                <w:rPrChange w:id="5822" w:author="Direccion de Politicas y Gestion en Derechos Humanos 14" w:date="2023-12-29T10:38:00Z">
                  <w:rPr>
                    <w:ins w:id="5823" w:author="Direccion de Politicas y Gestion en Derechos Humanos 14" w:date="2023-12-29T10:10:00Z"/>
                    <w:rFonts w:ascii="Arial" w:eastAsia="Arial" w:hAnsi="Arial" w:cs="Arial"/>
                    <w:color w:val="000000"/>
                    <w:sz w:val="21"/>
                    <w:szCs w:val="21"/>
                  </w:rPr>
                </w:rPrChange>
              </w:rPr>
              <w:pPrChange w:id="5824" w:author="Direccion de Politicas y Gestion en Derechos Humanos 14" w:date="2023-12-29T10:38:00Z">
                <w:pPr>
                  <w:jc w:val="center"/>
                </w:pPr>
              </w:pPrChange>
            </w:pPr>
            <w:ins w:id="5825" w:author="Direccion de Politicas y Gestion en Derechos Humanos 14" w:date="2023-12-29T10:10:00Z">
              <w:r w:rsidRPr="00C25BD7">
                <w:rPr>
                  <w:rFonts w:eastAsia="Arial" w:cstheme="minorHAnsi"/>
                  <w:color w:val="000000"/>
                  <w:sz w:val="16"/>
                  <w:szCs w:val="16"/>
                  <w:rPrChange w:id="5826" w:author="Direccion de Politicas y Gestion en Derechos Humanos 14" w:date="2023-12-29T10:38:00Z">
                    <w:rPr>
                      <w:rFonts w:ascii="Arial" w:eastAsia="Arial" w:hAnsi="Arial" w:cs="Arial"/>
                      <w:color w:val="000000"/>
                      <w:sz w:val="21"/>
                      <w:szCs w:val="21"/>
                    </w:rPr>
                  </w:rPrChange>
                </w:rPr>
                <w:t>SI</w:t>
              </w:r>
            </w:ins>
          </w:p>
        </w:tc>
      </w:tr>
      <w:tr w:rsidR="00556852" w:rsidRPr="00C25BD7" w14:paraId="2B482652" w14:textId="77777777" w:rsidTr="00C25BD7">
        <w:trPr>
          <w:trHeight w:val="20"/>
          <w:ins w:id="5827" w:author="Direccion de Politicas y Gestion en Derechos Humanos 14" w:date="2023-12-29T10:10:00Z"/>
        </w:trPr>
        <w:tc>
          <w:tcPr>
            <w:tcW w:w="2552" w:type="dxa"/>
            <w:vMerge/>
            <w:tcMar>
              <w:top w:w="0" w:type="dxa"/>
              <w:left w:w="115" w:type="dxa"/>
              <w:bottom w:w="0" w:type="dxa"/>
              <w:right w:w="115" w:type="dxa"/>
            </w:tcMar>
            <w:vAlign w:val="center"/>
            <w:tcPrChange w:id="5828" w:author="Direccion de Politicas y Gestion en Derechos Humanos 14" w:date="2023-12-29T10:36:00Z">
              <w:tcPr>
                <w:tcW w:w="2552" w:type="dxa"/>
                <w:vMerge/>
                <w:tcMar>
                  <w:top w:w="0" w:type="dxa"/>
                  <w:left w:w="115" w:type="dxa"/>
                  <w:bottom w:w="0" w:type="dxa"/>
                  <w:right w:w="115" w:type="dxa"/>
                </w:tcMar>
                <w:vAlign w:val="center"/>
              </w:tcPr>
            </w:tcPrChange>
          </w:tcPr>
          <w:p w14:paraId="54A361A7" w14:textId="77777777" w:rsidR="00556852" w:rsidRPr="00C25BD7" w:rsidRDefault="00556852" w:rsidP="00C25BD7">
            <w:pPr>
              <w:widowControl w:val="0"/>
              <w:pBdr>
                <w:top w:val="nil"/>
                <w:left w:val="nil"/>
                <w:bottom w:val="nil"/>
                <w:right w:val="nil"/>
                <w:between w:val="nil"/>
              </w:pBdr>
              <w:spacing w:after="0" w:line="240" w:lineRule="auto"/>
              <w:jc w:val="center"/>
              <w:rPr>
                <w:ins w:id="5829" w:author="Direccion de Politicas y Gestion en Derechos Humanos 14" w:date="2023-12-29T10:10:00Z"/>
                <w:rFonts w:eastAsia="Arial" w:cstheme="minorHAnsi"/>
                <w:color w:val="000000"/>
                <w:sz w:val="16"/>
                <w:szCs w:val="16"/>
                <w:rPrChange w:id="5830" w:author="Direccion de Politicas y Gestion en Derechos Humanos 14" w:date="2023-12-29T10:38:00Z">
                  <w:rPr>
                    <w:ins w:id="5831" w:author="Direccion de Politicas y Gestion en Derechos Humanos 14" w:date="2023-12-29T10:10:00Z"/>
                    <w:rFonts w:ascii="Arial" w:eastAsia="Arial" w:hAnsi="Arial" w:cs="Arial"/>
                    <w:color w:val="000000"/>
                    <w:sz w:val="21"/>
                    <w:szCs w:val="21"/>
                  </w:rPr>
                </w:rPrChange>
              </w:rPr>
              <w:pPrChange w:id="5832" w:author="Direccion de Politicas y Gestion en Derechos Humanos 14" w:date="2023-12-29T10:38:00Z">
                <w:pPr>
                  <w:widowControl w:val="0"/>
                  <w:pBdr>
                    <w:top w:val="nil"/>
                    <w:left w:val="nil"/>
                    <w:bottom w:val="nil"/>
                    <w:right w:val="nil"/>
                    <w:between w:val="nil"/>
                  </w:pBdr>
                  <w:spacing w:after="0" w:line="276" w:lineRule="auto"/>
                  <w:jc w:val="center"/>
                </w:pPr>
              </w:pPrChange>
            </w:pPr>
          </w:p>
        </w:tc>
        <w:tc>
          <w:tcPr>
            <w:tcW w:w="3543" w:type="dxa"/>
            <w:tcMar>
              <w:top w:w="0" w:type="dxa"/>
              <w:left w:w="115" w:type="dxa"/>
              <w:bottom w:w="0" w:type="dxa"/>
              <w:right w:w="115" w:type="dxa"/>
            </w:tcMar>
            <w:vAlign w:val="center"/>
            <w:tcPrChange w:id="5833" w:author="Direccion de Politicas y Gestion en Derechos Humanos 14" w:date="2023-12-29T10:36:00Z">
              <w:tcPr>
                <w:tcW w:w="3543" w:type="dxa"/>
                <w:tcMar>
                  <w:top w:w="0" w:type="dxa"/>
                  <w:left w:w="115" w:type="dxa"/>
                  <w:bottom w:w="0" w:type="dxa"/>
                  <w:right w:w="115" w:type="dxa"/>
                </w:tcMar>
                <w:vAlign w:val="center"/>
              </w:tcPr>
            </w:tcPrChange>
          </w:tcPr>
          <w:p w14:paraId="1AE61A83" w14:textId="77777777" w:rsidR="00556852" w:rsidRPr="00C25BD7" w:rsidRDefault="00556852" w:rsidP="00C25BD7">
            <w:pPr>
              <w:spacing w:after="0" w:line="240" w:lineRule="auto"/>
              <w:jc w:val="center"/>
              <w:rPr>
                <w:ins w:id="5834" w:author="Direccion de Politicas y Gestion en Derechos Humanos 14" w:date="2023-12-29T10:10:00Z"/>
                <w:rFonts w:eastAsia="Arial" w:cstheme="minorHAnsi"/>
                <w:color w:val="000000"/>
                <w:sz w:val="16"/>
                <w:szCs w:val="16"/>
                <w:rPrChange w:id="5835" w:author="Direccion de Politicas y Gestion en Derechos Humanos 14" w:date="2023-12-29T10:38:00Z">
                  <w:rPr>
                    <w:ins w:id="5836" w:author="Direccion de Politicas y Gestion en Derechos Humanos 14" w:date="2023-12-29T10:10:00Z"/>
                    <w:rFonts w:ascii="Arial" w:eastAsia="Arial" w:hAnsi="Arial" w:cs="Arial"/>
                    <w:color w:val="000000"/>
                    <w:sz w:val="21"/>
                    <w:szCs w:val="21"/>
                  </w:rPr>
                </w:rPrChange>
              </w:rPr>
              <w:pPrChange w:id="5837" w:author="Direccion de Politicas y Gestion en Derechos Humanos 14" w:date="2023-12-29T10:38:00Z">
                <w:pPr>
                  <w:jc w:val="center"/>
                </w:pPr>
              </w:pPrChange>
            </w:pPr>
            <w:ins w:id="5838" w:author="Direccion de Politicas y Gestion en Derechos Humanos 14" w:date="2023-12-29T10:10:00Z">
              <w:r w:rsidRPr="00C25BD7">
                <w:rPr>
                  <w:rFonts w:eastAsia="Arial" w:cstheme="minorHAnsi"/>
                  <w:color w:val="000000"/>
                  <w:sz w:val="16"/>
                  <w:szCs w:val="16"/>
                  <w:rPrChange w:id="5839" w:author="Direccion de Politicas y Gestion en Derechos Humanos 14" w:date="2023-12-29T10:38:00Z">
                    <w:rPr>
                      <w:rFonts w:ascii="Arial" w:eastAsia="Arial" w:hAnsi="Arial" w:cs="Arial"/>
                      <w:color w:val="000000"/>
                      <w:sz w:val="21"/>
                      <w:szCs w:val="21"/>
                    </w:rPr>
                  </w:rPrChange>
                </w:rPr>
                <w:t>María Antonieta Gonzáles Fernández</w:t>
              </w:r>
            </w:ins>
          </w:p>
        </w:tc>
        <w:tc>
          <w:tcPr>
            <w:tcW w:w="1701" w:type="dxa"/>
            <w:vAlign w:val="center"/>
            <w:tcPrChange w:id="5840" w:author="Direccion de Politicas y Gestion en Derechos Humanos 14" w:date="2023-12-29T10:36:00Z">
              <w:tcPr>
                <w:tcW w:w="2268" w:type="dxa"/>
                <w:vAlign w:val="center"/>
              </w:tcPr>
            </w:tcPrChange>
          </w:tcPr>
          <w:p w14:paraId="0893DB13" w14:textId="77777777" w:rsidR="00556852" w:rsidRPr="00C25BD7" w:rsidRDefault="00556852" w:rsidP="00C25BD7">
            <w:pPr>
              <w:spacing w:after="0" w:line="240" w:lineRule="auto"/>
              <w:jc w:val="center"/>
              <w:rPr>
                <w:ins w:id="5841" w:author="Direccion de Politicas y Gestion en Derechos Humanos 14" w:date="2023-12-29T10:10:00Z"/>
                <w:rFonts w:eastAsia="Arial" w:cstheme="minorHAnsi"/>
                <w:color w:val="000000"/>
                <w:sz w:val="16"/>
                <w:szCs w:val="16"/>
                <w:rPrChange w:id="5842" w:author="Direccion de Politicas y Gestion en Derechos Humanos 14" w:date="2023-12-29T10:38:00Z">
                  <w:rPr>
                    <w:ins w:id="5843" w:author="Direccion de Politicas y Gestion en Derechos Humanos 14" w:date="2023-12-29T10:10:00Z"/>
                    <w:rFonts w:ascii="Arial" w:eastAsia="Arial" w:hAnsi="Arial" w:cs="Arial"/>
                    <w:color w:val="000000"/>
                    <w:sz w:val="21"/>
                    <w:szCs w:val="21"/>
                  </w:rPr>
                </w:rPrChange>
              </w:rPr>
              <w:pPrChange w:id="5844" w:author="Direccion de Politicas y Gestion en Derechos Humanos 14" w:date="2023-12-29T10:38:00Z">
                <w:pPr>
                  <w:jc w:val="center"/>
                </w:pPr>
              </w:pPrChange>
            </w:pPr>
            <w:ins w:id="5845" w:author="Direccion de Politicas y Gestion en Derechos Humanos 14" w:date="2023-12-29T10:10:00Z">
              <w:r w:rsidRPr="00C25BD7">
                <w:rPr>
                  <w:rFonts w:eastAsia="Arial" w:cstheme="minorHAnsi"/>
                  <w:color w:val="000000"/>
                  <w:sz w:val="16"/>
                  <w:szCs w:val="16"/>
                  <w:rPrChange w:id="5846" w:author="Direccion de Politicas y Gestion en Derechos Humanos 14" w:date="2023-12-29T10:38:00Z">
                    <w:rPr>
                      <w:rFonts w:ascii="Arial" w:eastAsia="Arial" w:hAnsi="Arial" w:cs="Arial"/>
                      <w:color w:val="000000"/>
                      <w:sz w:val="21"/>
                      <w:szCs w:val="21"/>
                    </w:rPr>
                  </w:rPrChange>
                </w:rPr>
                <w:t>NO (en representación)</w:t>
              </w:r>
            </w:ins>
          </w:p>
        </w:tc>
      </w:tr>
    </w:tbl>
    <w:p w14:paraId="09F2D708" w14:textId="77777777" w:rsidR="00556852" w:rsidRPr="00C25BD7" w:rsidRDefault="00556852" w:rsidP="00556852">
      <w:pPr>
        <w:ind w:left="709"/>
        <w:rPr>
          <w:ins w:id="5847" w:author="Direccion de Politicas y Gestion en Derechos Humanos 14" w:date="2023-12-29T10:10:00Z"/>
          <w:rFonts w:eastAsia="Arial" w:cstheme="minorHAnsi"/>
          <w:color w:val="000000"/>
          <w:sz w:val="12"/>
          <w:szCs w:val="12"/>
          <w:rPrChange w:id="5848" w:author="Direccion de Politicas y Gestion en Derechos Humanos 14" w:date="2023-12-29T10:38:00Z">
            <w:rPr>
              <w:ins w:id="5849" w:author="Direccion de Politicas y Gestion en Derechos Humanos 14" w:date="2023-12-29T10:10:00Z"/>
              <w:rFonts w:ascii="Arial" w:eastAsia="Arial" w:hAnsi="Arial" w:cs="Arial"/>
              <w:color w:val="000000"/>
              <w:sz w:val="18"/>
              <w:szCs w:val="18"/>
            </w:rPr>
          </w:rPrChange>
        </w:rPr>
      </w:pPr>
      <w:ins w:id="5850" w:author="Direccion de Politicas y Gestion en Derechos Humanos 14" w:date="2023-12-29T10:10:00Z">
        <w:r w:rsidRPr="00C25BD7">
          <w:rPr>
            <w:rFonts w:eastAsia="Arial" w:cstheme="minorHAnsi"/>
            <w:color w:val="000000"/>
            <w:sz w:val="12"/>
            <w:szCs w:val="12"/>
            <w:rPrChange w:id="5851" w:author="Direccion de Politicas y Gestion en Derechos Humanos 14" w:date="2023-12-29T10:38:00Z">
              <w:rPr>
                <w:rFonts w:ascii="Arial" w:eastAsia="Arial" w:hAnsi="Arial" w:cs="Arial"/>
                <w:color w:val="000000"/>
                <w:sz w:val="18"/>
                <w:szCs w:val="18"/>
              </w:rPr>
            </w:rPrChange>
          </w:rPr>
          <w:t>Fuente: Elaboración propia.</w:t>
        </w:r>
      </w:ins>
    </w:p>
    <w:p w14:paraId="44300D12"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5852" w:author="Direccion de Politicas y Gestion en Derechos Humanos 14" w:date="2023-12-29T10:10:00Z"/>
          <w:rFonts w:eastAsia="Arial" w:cstheme="minorHAnsi"/>
          <w:color w:val="000000"/>
          <w:sz w:val="16"/>
          <w:szCs w:val="16"/>
          <w:rPrChange w:id="5853" w:author="Direccion de Politicas y Gestion en Derechos Humanos 14" w:date="2023-12-29T10:38:00Z">
            <w:rPr>
              <w:ins w:id="5854" w:author="Direccion de Politicas y Gestion en Derechos Humanos 14" w:date="2023-12-29T10:10:00Z"/>
              <w:rFonts w:ascii="Arial" w:eastAsia="Arial" w:hAnsi="Arial" w:cs="Arial"/>
              <w:color w:val="000000"/>
            </w:rPr>
          </w:rPrChange>
        </w:rPr>
      </w:pPr>
      <w:ins w:id="5855" w:author="Direccion de Politicas y Gestion en Derechos Humanos 14" w:date="2023-12-29T10:10:00Z">
        <w:r w:rsidRPr="00C25BD7">
          <w:rPr>
            <w:rFonts w:eastAsia="Arial" w:cstheme="minorHAnsi"/>
            <w:color w:val="000000"/>
            <w:sz w:val="16"/>
            <w:szCs w:val="16"/>
            <w:rPrChange w:id="5856" w:author="Direccion de Politicas y Gestion en Derechos Humanos 14" w:date="2023-12-29T10:38:00Z">
              <w:rPr>
                <w:rFonts w:ascii="Arial" w:eastAsia="Arial" w:hAnsi="Arial" w:cs="Arial"/>
                <w:color w:val="000000"/>
              </w:rPr>
            </w:rPrChange>
          </w:rPr>
          <w:t xml:space="preserve">Verificada la asistencia, se identificaron once (11) representantes designados y diez (10) que no cuentan con las acreditaciones respectivas. Por ello, se procedió a informar a los/as asistentes que la presente sesión tendría carácter informativo y que, de conformidad con el artículo 17° del Reglamento Interno del GTM PNMDH, aprobado mediante Resolución Ministerial </w:t>
        </w:r>
        <w:proofErr w:type="spellStart"/>
        <w:r w:rsidRPr="00C25BD7">
          <w:rPr>
            <w:rFonts w:cstheme="minorHAnsi"/>
            <w:sz w:val="16"/>
            <w:szCs w:val="16"/>
            <w:rPrChange w:id="5857" w:author="Direccion de Politicas y Gestion en Derechos Humanos 14" w:date="2023-12-29T10:38:00Z">
              <w:rPr>
                <w:rFonts w:ascii="Arial" w:hAnsi="Arial" w:cs="Arial"/>
              </w:rPr>
            </w:rPrChange>
          </w:rPr>
          <w:t>N°</w:t>
        </w:r>
        <w:proofErr w:type="spellEnd"/>
        <w:r w:rsidRPr="00C25BD7">
          <w:rPr>
            <w:rFonts w:cstheme="minorHAnsi"/>
            <w:sz w:val="16"/>
            <w:szCs w:val="16"/>
            <w:rPrChange w:id="5858" w:author="Direccion de Politicas y Gestion en Derechos Humanos 14" w:date="2023-12-29T10:38:00Z">
              <w:rPr>
                <w:rFonts w:ascii="Arial" w:hAnsi="Arial" w:cs="Arial"/>
              </w:rPr>
            </w:rPrChange>
          </w:rPr>
          <w:t xml:space="preserve"> 251-2022-JUS, corresponde la elaboración de una ayuda memoria.</w:t>
        </w:r>
      </w:ins>
    </w:p>
    <w:p w14:paraId="02724A1A" w14:textId="77777777" w:rsidR="00556852" w:rsidRPr="00C25BD7" w:rsidRDefault="00556852" w:rsidP="00556852">
      <w:pPr>
        <w:pBdr>
          <w:top w:val="nil"/>
          <w:left w:val="nil"/>
          <w:bottom w:val="nil"/>
          <w:right w:val="nil"/>
          <w:between w:val="nil"/>
        </w:pBdr>
        <w:spacing w:after="0" w:line="240" w:lineRule="auto"/>
        <w:ind w:left="720"/>
        <w:jc w:val="both"/>
        <w:rPr>
          <w:ins w:id="5859" w:author="Direccion de Politicas y Gestion en Derechos Humanos 14" w:date="2023-12-29T10:10:00Z"/>
          <w:rFonts w:eastAsia="Arial" w:cstheme="minorHAnsi"/>
          <w:color w:val="000000"/>
          <w:sz w:val="16"/>
          <w:szCs w:val="16"/>
          <w:rPrChange w:id="5860" w:author="Direccion de Politicas y Gestion en Derechos Humanos 14" w:date="2023-12-29T10:38:00Z">
            <w:rPr>
              <w:ins w:id="5861" w:author="Direccion de Politicas y Gestion en Derechos Humanos 14" w:date="2023-12-29T10:10:00Z"/>
              <w:rFonts w:ascii="Arial" w:eastAsia="Arial" w:hAnsi="Arial" w:cs="Arial"/>
              <w:color w:val="000000"/>
            </w:rPr>
          </w:rPrChange>
        </w:rPr>
      </w:pPr>
      <w:bookmarkStart w:id="5862" w:name="_heading=h.gjdgxs" w:colFirst="0" w:colLast="0"/>
      <w:bookmarkEnd w:id="5862"/>
    </w:p>
    <w:p w14:paraId="759183C2"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5863" w:author="Direccion de Politicas y Gestion en Derechos Humanos 14" w:date="2023-12-29T10:10:00Z"/>
          <w:rFonts w:eastAsia="Arial" w:cstheme="minorHAnsi"/>
          <w:color w:val="000000"/>
          <w:sz w:val="16"/>
          <w:szCs w:val="16"/>
          <w:rPrChange w:id="5864" w:author="Direccion de Politicas y Gestion en Derechos Humanos 14" w:date="2023-12-29T10:38:00Z">
            <w:rPr>
              <w:ins w:id="5865" w:author="Direccion de Politicas y Gestion en Derechos Humanos 14" w:date="2023-12-29T10:10:00Z"/>
              <w:rFonts w:ascii="Arial" w:eastAsia="Arial" w:hAnsi="Arial" w:cs="Arial"/>
              <w:color w:val="000000"/>
            </w:rPr>
          </w:rPrChange>
        </w:rPr>
      </w:pPr>
      <w:ins w:id="5866" w:author="Direccion de Politicas y Gestion en Derechos Humanos 14" w:date="2023-12-29T10:10:00Z">
        <w:r w:rsidRPr="00C25BD7">
          <w:rPr>
            <w:rFonts w:eastAsia="Arial" w:cstheme="minorHAnsi"/>
            <w:color w:val="000000"/>
            <w:sz w:val="16"/>
            <w:szCs w:val="16"/>
            <w:rPrChange w:id="5867" w:author="Direccion de Politicas y Gestion en Derechos Humanos 14" w:date="2023-12-29T10:38:00Z">
              <w:rPr>
                <w:rFonts w:ascii="Arial" w:eastAsia="Arial" w:hAnsi="Arial" w:cs="Arial"/>
                <w:color w:val="000000"/>
              </w:rPr>
            </w:rPrChange>
          </w:rPr>
          <w:t>En ese sentido, se procedió a señalar los puntos de la agenda de la sesión informativa que fueron los siguientes:</w:t>
        </w:r>
      </w:ins>
    </w:p>
    <w:p w14:paraId="6A78B225" w14:textId="77777777" w:rsidR="00556852" w:rsidRPr="00C25BD7" w:rsidRDefault="00556852" w:rsidP="00556852">
      <w:pPr>
        <w:pBdr>
          <w:top w:val="nil"/>
          <w:left w:val="nil"/>
          <w:bottom w:val="nil"/>
          <w:right w:val="nil"/>
          <w:between w:val="nil"/>
        </w:pBdr>
        <w:spacing w:after="0" w:line="240" w:lineRule="auto"/>
        <w:ind w:left="720"/>
        <w:jc w:val="both"/>
        <w:rPr>
          <w:ins w:id="5868" w:author="Direccion de Politicas y Gestion en Derechos Humanos 14" w:date="2023-12-29T10:10:00Z"/>
          <w:rFonts w:eastAsia="Arial" w:cstheme="minorHAnsi"/>
          <w:color w:val="000000"/>
          <w:sz w:val="16"/>
          <w:szCs w:val="16"/>
          <w:rPrChange w:id="5869" w:author="Direccion de Politicas y Gestion en Derechos Humanos 14" w:date="2023-12-29T10:38:00Z">
            <w:rPr>
              <w:ins w:id="5870" w:author="Direccion de Politicas y Gestion en Derechos Humanos 14" w:date="2023-12-29T10:10:00Z"/>
              <w:rFonts w:ascii="Arial" w:eastAsia="Arial" w:hAnsi="Arial" w:cs="Arial"/>
              <w:color w:val="000000"/>
            </w:rPr>
          </w:rPrChange>
        </w:rPr>
      </w:pPr>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7229"/>
        <w:tblGridChange w:id="5871">
          <w:tblGrid>
            <w:gridCol w:w="344"/>
            <w:gridCol w:w="267"/>
            <w:gridCol w:w="7529"/>
          </w:tblGrid>
        </w:tblGridChange>
      </w:tblGrid>
      <w:tr w:rsidR="00C25BD7" w:rsidRPr="00C25BD7" w14:paraId="58107616" w14:textId="77777777" w:rsidTr="00C25BD7">
        <w:trPr>
          <w:trHeight w:val="16"/>
          <w:ins w:id="5872" w:author="Direccion de Politicas y Gestion en Derechos Humanos 14" w:date="2023-12-29T10:10:00Z"/>
        </w:trPr>
        <w:tc>
          <w:tcPr>
            <w:tcW w:w="7796" w:type="dxa"/>
            <w:gridSpan w:val="2"/>
            <w:shd w:val="clear" w:color="auto" w:fill="D0CECE"/>
            <w:vAlign w:val="center"/>
          </w:tcPr>
          <w:p w14:paraId="33573259" w14:textId="77777777" w:rsidR="00556852" w:rsidRPr="00C25BD7" w:rsidRDefault="00556852" w:rsidP="00C25BD7">
            <w:pPr>
              <w:spacing w:after="0" w:line="240" w:lineRule="auto"/>
              <w:jc w:val="center"/>
              <w:rPr>
                <w:ins w:id="5873" w:author="Direccion de Politicas y Gestion en Derechos Humanos 14" w:date="2023-12-29T10:10:00Z"/>
                <w:rFonts w:eastAsia="Arial" w:cstheme="minorHAnsi"/>
                <w:b/>
                <w:sz w:val="16"/>
                <w:szCs w:val="16"/>
                <w:rPrChange w:id="5874" w:author="Direccion de Politicas y Gestion en Derechos Humanos 14" w:date="2023-12-29T10:38:00Z">
                  <w:rPr>
                    <w:ins w:id="5875" w:author="Direccion de Politicas y Gestion en Derechos Humanos 14" w:date="2023-12-29T10:10:00Z"/>
                    <w:rFonts w:ascii="Arial" w:eastAsia="Arial" w:hAnsi="Arial" w:cs="Arial"/>
                    <w:b/>
                  </w:rPr>
                </w:rPrChange>
              </w:rPr>
              <w:pPrChange w:id="5876" w:author="Direccion de Politicas y Gestion en Derechos Humanos 14" w:date="2023-12-29T10:36:00Z">
                <w:pPr>
                  <w:spacing w:before="240"/>
                  <w:jc w:val="center"/>
                </w:pPr>
              </w:pPrChange>
            </w:pPr>
            <w:ins w:id="5877" w:author="Direccion de Politicas y Gestion en Derechos Humanos 14" w:date="2023-12-29T10:10:00Z">
              <w:r w:rsidRPr="00C25BD7">
                <w:rPr>
                  <w:rFonts w:eastAsia="Arial" w:cstheme="minorHAnsi"/>
                  <w:b/>
                  <w:sz w:val="16"/>
                  <w:szCs w:val="16"/>
                  <w:rPrChange w:id="5878" w:author="Direccion de Politicas y Gestion en Derechos Humanos 14" w:date="2023-12-29T10:38:00Z">
                    <w:rPr>
                      <w:rFonts w:ascii="Arial" w:eastAsia="Arial" w:hAnsi="Arial" w:cs="Arial"/>
                      <w:b/>
                    </w:rPr>
                  </w:rPrChange>
                </w:rPr>
                <w:t>AGENDA</w:t>
              </w:r>
            </w:ins>
          </w:p>
        </w:tc>
      </w:tr>
      <w:tr w:rsidR="00C25BD7" w:rsidRPr="00C25BD7" w14:paraId="636AA4E5" w14:textId="77777777" w:rsidTr="00C25BD7">
        <w:tblPrEx>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5879" w:author="Direccion de Politicas y Gestion en Derechos Humanos 14" w:date="2023-12-29T10:37:00Z">
            <w:tblPrEx>
              <w:tblW w:w="81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16"/>
          <w:ins w:id="5880" w:author="Direccion de Politicas y Gestion en Derechos Humanos 14" w:date="2023-12-29T10:10:00Z"/>
          <w:trPrChange w:id="5881" w:author="Direccion de Politicas y Gestion en Derechos Humanos 14" w:date="2023-12-29T10:37:00Z">
            <w:trPr>
              <w:trHeight w:val="16"/>
            </w:trPr>
          </w:trPrChange>
        </w:trPr>
        <w:tc>
          <w:tcPr>
            <w:tcW w:w="567" w:type="dxa"/>
            <w:vAlign w:val="center"/>
            <w:tcPrChange w:id="5882" w:author="Direccion de Politicas y Gestion en Derechos Humanos 14" w:date="2023-12-29T10:37:00Z">
              <w:tcPr>
                <w:tcW w:w="611" w:type="dxa"/>
                <w:gridSpan w:val="2"/>
                <w:vAlign w:val="center"/>
              </w:tcPr>
            </w:tcPrChange>
          </w:tcPr>
          <w:p w14:paraId="52E9493C" w14:textId="77777777" w:rsidR="00556852" w:rsidRPr="00C25BD7" w:rsidRDefault="00556852" w:rsidP="00C25BD7">
            <w:pPr>
              <w:spacing w:after="0" w:line="240" w:lineRule="auto"/>
              <w:jc w:val="center"/>
              <w:rPr>
                <w:ins w:id="5883" w:author="Direccion de Politicas y Gestion en Derechos Humanos 14" w:date="2023-12-29T10:10:00Z"/>
                <w:rFonts w:eastAsia="Arial" w:cstheme="minorHAnsi"/>
                <w:b/>
                <w:sz w:val="16"/>
                <w:szCs w:val="16"/>
                <w:rPrChange w:id="5884" w:author="Direccion de Politicas y Gestion en Derechos Humanos 14" w:date="2023-12-29T10:38:00Z">
                  <w:rPr>
                    <w:ins w:id="5885" w:author="Direccion de Politicas y Gestion en Derechos Humanos 14" w:date="2023-12-29T10:10:00Z"/>
                    <w:rFonts w:ascii="Arial" w:eastAsia="Arial" w:hAnsi="Arial" w:cs="Arial"/>
                    <w:b/>
                  </w:rPr>
                </w:rPrChange>
              </w:rPr>
              <w:pPrChange w:id="5886" w:author="Direccion de Politicas y Gestion en Derechos Humanos 14" w:date="2023-12-29T10:36:00Z">
                <w:pPr>
                  <w:spacing w:before="240"/>
                  <w:jc w:val="center"/>
                </w:pPr>
              </w:pPrChange>
            </w:pPr>
            <w:ins w:id="5887" w:author="Direccion de Politicas y Gestion en Derechos Humanos 14" w:date="2023-12-29T10:10:00Z">
              <w:r w:rsidRPr="00C25BD7">
                <w:rPr>
                  <w:rFonts w:eastAsia="Arial" w:cstheme="minorHAnsi"/>
                  <w:b/>
                  <w:sz w:val="16"/>
                  <w:szCs w:val="16"/>
                  <w:rPrChange w:id="5888" w:author="Direccion de Politicas y Gestion en Derechos Humanos 14" w:date="2023-12-29T10:38:00Z">
                    <w:rPr>
                      <w:rFonts w:ascii="Arial" w:eastAsia="Arial" w:hAnsi="Arial" w:cs="Arial"/>
                      <w:b/>
                    </w:rPr>
                  </w:rPrChange>
                </w:rPr>
                <w:lastRenderedPageBreak/>
                <w:t>1</w:t>
              </w:r>
            </w:ins>
          </w:p>
        </w:tc>
        <w:tc>
          <w:tcPr>
            <w:tcW w:w="7229" w:type="dxa"/>
            <w:vAlign w:val="center"/>
            <w:tcPrChange w:id="5889" w:author="Direccion de Politicas y Gestion en Derechos Humanos 14" w:date="2023-12-29T10:37:00Z">
              <w:tcPr>
                <w:tcW w:w="7529" w:type="dxa"/>
                <w:vAlign w:val="center"/>
              </w:tcPr>
            </w:tcPrChange>
          </w:tcPr>
          <w:p w14:paraId="5AAB66E6" w14:textId="77777777" w:rsidR="00556852" w:rsidRPr="00C25BD7" w:rsidRDefault="00556852" w:rsidP="00C25BD7">
            <w:pPr>
              <w:spacing w:after="0" w:line="240" w:lineRule="auto"/>
              <w:jc w:val="center"/>
              <w:rPr>
                <w:ins w:id="5890" w:author="Direccion de Politicas y Gestion en Derechos Humanos 14" w:date="2023-12-29T10:10:00Z"/>
                <w:rFonts w:eastAsia="Arial" w:cstheme="minorHAnsi"/>
                <w:sz w:val="16"/>
                <w:szCs w:val="16"/>
                <w:rPrChange w:id="5891" w:author="Direccion de Politicas y Gestion en Derechos Humanos 14" w:date="2023-12-29T10:38:00Z">
                  <w:rPr>
                    <w:ins w:id="5892" w:author="Direccion de Politicas y Gestion en Derechos Humanos 14" w:date="2023-12-29T10:10:00Z"/>
                    <w:rFonts w:ascii="Arial" w:eastAsia="Arial" w:hAnsi="Arial" w:cs="Arial"/>
                  </w:rPr>
                </w:rPrChange>
              </w:rPr>
              <w:pPrChange w:id="5893" w:author="Direccion de Politicas y Gestion en Derechos Humanos 14" w:date="2023-12-29T10:36:00Z">
                <w:pPr>
                  <w:jc w:val="center"/>
                </w:pPr>
              </w:pPrChange>
            </w:pPr>
            <w:ins w:id="5894" w:author="Direccion de Politicas y Gestion en Derechos Humanos 14" w:date="2023-12-29T10:10:00Z">
              <w:r w:rsidRPr="00C25BD7">
                <w:rPr>
                  <w:rFonts w:eastAsia="Arial" w:cstheme="minorHAnsi"/>
                  <w:sz w:val="16"/>
                  <w:szCs w:val="16"/>
                  <w:rPrChange w:id="5895" w:author="Direccion de Politicas y Gestion en Derechos Humanos 14" w:date="2023-12-29T10:38:00Z">
                    <w:rPr>
                      <w:rFonts w:ascii="Arial" w:eastAsia="Arial" w:hAnsi="Arial" w:cs="Arial"/>
                    </w:rPr>
                  </w:rPrChange>
                </w:rPr>
                <w:t>Palabras de bienvenida.</w:t>
              </w:r>
            </w:ins>
          </w:p>
        </w:tc>
      </w:tr>
      <w:tr w:rsidR="00C25BD7" w:rsidRPr="00C25BD7" w14:paraId="2615DAC5" w14:textId="77777777" w:rsidTr="00C25BD7">
        <w:tblPrEx>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5896" w:author="Direccion de Politicas y Gestion en Derechos Humanos 14" w:date="2023-12-29T10:37:00Z">
            <w:tblPrEx>
              <w:tblW w:w="81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16"/>
          <w:ins w:id="5897" w:author="Direccion de Politicas y Gestion en Derechos Humanos 14" w:date="2023-12-29T10:10:00Z"/>
          <w:trPrChange w:id="5898" w:author="Direccion de Politicas y Gestion en Derechos Humanos 14" w:date="2023-12-29T10:37:00Z">
            <w:trPr>
              <w:trHeight w:val="16"/>
            </w:trPr>
          </w:trPrChange>
        </w:trPr>
        <w:tc>
          <w:tcPr>
            <w:tcW w:w="567" w:type="dxa"/>
            <w:vAlign w:val="center"/>
            <w:tcPrChange w:id="5899" w:author="Direccion de Politicas y Gestion en Derechos Humanos 14" w:date="2023-12-29T10:37:00Z">
              <w:tcPr>
                <w:tcW w:w="611" w:type="dxa"/>
                <w:gridSpan w:val="2"/>
                <w:vAlign w:val="center"/>
              </w:tcPr>
            </w:tcPrChange>
          </w:tcPr>
          <w:p w14:paraId="5A104AE0" w14:textId="77777777" w:rsidR="00556852" w:rsidRPr="00C25BD7" w:rsidRDefault="00556852" w:rsidP="00C25BD7">
            <w:pPr>
              <w:spacing w:after="0" w:line="240" w:lineRule="auto"/>
              <w:jc w:val="center"/>
              <w:rPr>
                <w:ins w:id="5900" w:author="Direccion de Politicas y Gestion en Derechos Humanos 14" w:date="2023-12-29T10:10:00Z"/>
                <w:rFonts w:eastAsia="Arial" w:cstheme="minorHAnsi"/>
                <w:b/>
                <w:sz w:val="16"/>
                <w:szCs w:val="16"/>
                <w:rPrChange w:id="5901" w:author="Direccion de Politicas y Gestion en Derechos Humanos 14" w:date="2023-12-29T10:38:00Z">
                  <w:rPr>
                    <w:ins w:id="5902" w:author="Direccion de Politicas y Gestion en Derechos Humanos 14" w:date="2023-12-29T10:10:00Z"/>
                    <w:rFonts w:ascii="Arial" w:eastAsia="Arial" w:hAnsi="Arial" w:cs="Arial"/>
                    <w:b/>
                  </w:rPr>
                </w:rPrChange>
              </w:rPr>
              <w:pPrChange w:id="5903" w:author="Direccion de Politicas y Gestion en Derechos Humanos 14" w:date="2023-12-29T10:36:00Z">
                <w:pPr>
                  <w:spacing w:before="240"/>
                  <w:jc w:val="center"/>
                </w:pPr>
              </w:pPrChange>
            </w:pPr>
            <w:ins w:id="5904" w:author="Direccion de Politicas y Gestion en Derechos Humanos 14" w:date="2023-12-29T10:10:00Z">
              <w:r w:rsidRPr="00C25BD7">
                <w:rPr>
                  <w:rFonts w:eastAsia="Arial" w:cstheme="minorHAnsi"/>
                  <w:b/>
                  <w:sz w:val="16"/>
                  <w:szCs w:val="16"/>
                  <w:rPrChange w:id="5905" w:author="Direccion de Politicas y Gestion en Derechos Humanos 14" w:date="2023-12-29T10:38:00Z">
                    <w:rPr>
                      <w:rFonts w:ascii="Arial" w:eastAsia="Arial" w:hAnsi="Arial" w:cs="Arial"/>
                      <w:b/>
                    </w:rPr>
                  </w:rPrChange>
                </w:rPr>
                <w:t>2</w:t>
              </w:r>
            </w:ins>
          </w:p>
        </w:tc>
        <w:tc>
          <w:tcPr>
            <w:tcW w:w="7229" w:type="dxa"/>
            <w:vAlign w:val="center"/>
            <w:tcPrChange w:id="5906" w:author="Direccion de Politicas y Gestion en Derechos Humanos 14" w:date="2023-12-29T10:37:00Z">
              <w:tcPr>
                <w:tcW w:w="7529" w:type="dxa"/>
                <w:vAlign w:val="center"/>
              </w:tcPr>
            </w:tcPrChange>
          </w:tcPr>
          <w:p w14:paraId="3E154EB7" w14:textId="77777777" w:rsidR="00556852" w:rsidRPr="00C25BD7" w:rsidRDefault="00556852" w:rsidP="00C25BD7">
            <w:pPr>
              <w:spacing w:after="0" w:line="240" w:lineRule="auto"/>
              <w:jc w:val="center"/>
              <w:rPr>
                <w:ins w:id="5907" w:author="Direccion de Politicas y Gestion en Derechos Humanos 14" w:date="2023-12-29T10:10:00Z"/>
                <w:rFonts w:eastAsia="Arial" w:cstheme="minorHAnsi"/>
                <w:sz w:val="16"/>
                <w:szCs w:val="16"/>
                <w:rPrChange w:id="5908" w:author="Direccion de Politicas y Gestion en Derechos Humanos 14" w:date="2023-12-29T10:38:00Z">
                  <w:rPr>
                    <w:ins w:id="5909" w:author="Direccion de Politicas y Gestion en Derechos Humanos 14" w:date="2023-12-29T10:10:00Z"/>
                    <w:rFonts w:ascii="Arial" w:eastAsia="Arial" w:hAnsi="Arial" w:cs="Arial"/>
                  </w:rPr>
                </w:rPrChange>
              </w:rPr>
              <w:pPrChange w:id="5910" w:author="Direccion de Politicas y Gestion en Derechos Humanos 14" w:date="2023-12-29T10:36:00Z">
                <w:pPr>
                  <w:spacing w:before="240"/>
                  <w:jc w:val="center"/>
                </w:pPr>
              </w:pPrChange>
            </w:pPr>
            <w:ins w:id="5911" w:author="Direccion de Politicas y Gestion en Derechos Humanos 14" w:date="2023-12-29T10:10:00Z">
              <w:r w:rsidRPr="00C25BD7">
                <w:rPr>
                  <w:rFonts w:eastAsia="Arial" w:cstheme="minorHAnsi"/>
                  <w:sz w:val="16"/>
                  <w:szCs w:val="16"/>
                  <w:rPrChange w:id="5912" w:author="Direccion de Politicas y Gestion en Derechos Humanos 14" w:date="2023-12-29T10:38:00Z">
                    <w:rPr>
                      <w:rFonts w:ascii="Arial" w:eastAsia="Arial" w:hAnsi="Arial" w:cs="Arial"/>
                    </w:rPr>
                  </w:rPrChange>
                </w:rPr>
                <w:t>Presentación de las/los asistentes (verificación del quórum para realizar la sesión).</w:t>
              </w:r>
            </w:ins>
          </w:p>
        </w:tc>
      </w:tr>
      <w:tr w:rsidR="00C25BD7" w:rsidRPr="00C25BD7" w14:paraId="424ECAFF" w14:textId="77777777" w:rsidTr="00C25BD7">
        <w:tblPrEx>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5913" w:author="Direccion de Politicas y Gestion en Derechos Humanos 14" w:date="2023-12-29T10:37:00Z">
            <w:tblPrEx>
              <w:tblW w:w="81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16"/>
          <w:ins w:id="5914" w:author="Direccion de Politicas y Gestion en Derechos Humanos 14" w:date="2023-12-29T10:10:00Z"/>
          <w:trPrChange w:id="5915" w:author="Direccion de Politicas y Gestion en Derechos Humanos 14" w:date="2023-12-29T10:37:00Z">
            <w:trPr>
              <w:trHeight w:val="16"/>
            </w:trPr>
          </w:trPrChange>
        </w:trPr>
        <w:tc>
          <w:tcPr>
            <w:tcW w:w="567" w:type="dxa"/>
            <w:vAlign w:val="center"/>
            <w:tcPrChange w:id="5916" w:author="Direccion de Politicas y Gestion en Derechos Humanos 14" w:date="2023-12-29T10:37:00Z">
              <w:tcPr>
                <w:tcW w:w="611" w:type="dxa"/>
                <w:gridSpan w:val="2"/>
                <w:vAlign w:val="center"/>
              </w:tcPr>
            </w:tcPrChange>
          </w:tcPr>
          <w:p w14:paraId="1B190DE0" w14:textId="77777777" w:rsidR="00556852" w:rsidRPr="00C25BD7" w:rsidRDefault="00556852" w:rsidP="00C25BD7">
            <w:pPr>
              <w:spacing w:after="0" w:line="240" w:lineRule="auto"/>
              <w:jc w:val="center"/>
              <w:rPr>
                <w:ins w:id="5917" w:author="Direccion de Politicas y Gestion en Derechos Humanos 14" w:date="2023-12-29T10:10:00Z"/>
                <w:rFonts w:eastAsia="Arial" w:cstheme="minorHAnsi"/>
                <w:b/>
                <w:sz w:val="16"/>
                <w:szCs w:val="16"/>
                <w:rPrChange w:id="5918" w:author="Direccion de Politicas y Gestion en Derechos Humanos 14" w:date="2023-12-29T10:38:00Z">
                  <w:rPr>
                    <w:ins w:id="5919" w:author="Direccion de Politicas y Gestion en Derechos Humanos 14" w:date="2023-12-29T10:10:00Z"/>
                    <w:rFonts w:ascii="Arial" w:eastAsia="Arial" w:hAnsi="Arial" w:cs="Arial"/>
                    <w:b/>
                  </w:rPr>
                </w:rPrChange>
              </w:rPr>
              <w:pPrChange w:id="5920" w:author="Direccion de Politicas y Gestion en Derechos Humanos 14" w:date="2023-12-29T10:36:00Z">
                <w:pPr>
                  <w:spacing w:before="240"/>
                  <w:jc w:val="center"/>
                </w:pPr>
              </w:pPrChange>
            </w:pPr>
            <w:ins w:id="5921" w:author="Direccion de Politicas y Gestion en Derechos Humanos 14" w:date="2023-12-29T10:10:00Z">
              <w:r w:rsidRPr="00C25BD7">
                <w:rPr>
                  <w:rFonts w:eastAsia="Arial" w:cstheme="minorHAnsi"/>
                  <w:b/>
                  <w:sz w:val="16"/>
                  <w:szCs w:val="16"/>
                  <w:rPrChange w:id="5922" w:author="Direccion de Politicas y Gestion en Derechos Humanos 14" w:date="2023-12-29T10:38:00Z">
                    <w:rPr>
                      <w:rFonts w:ascii="Arial" w:eastAsia="Arial" w:hAnsi="Arial" w:cs="Arial"/>
                      <w:b/>
                    </w:rPr>
                  </w:rPrChange>
                </w:rPr>
                <w:t>3</w:t>
              </w:r>
            </w:ins>
          </w:p>
        </w:tc>
        <w:tc>
          <w:tcPr>
            <w:tcW w:w="7229" w:type="dxa"/>
            <w:vAlign w:val="center"/>
            <w:tcPrChange w:id="5923" w:author="Direccion de Politicas y Gestion en Derechos Humanos 14" w:date="2023-12-29T10:37:00Z">
              <w:tcPr>
                <w:tcW w:w="7529" w:type="dxa"/>
                <w:vAlign w:val="center"/>
              </w:tcPr>
            </w:tcPrChange>
          </w:tcPr>
          <w:p w14:paraId="2B35F9BB" w14:textId="77777777" w:rsidR="00556852" w:rsidRPr="00C25BD7" w:rsidRDefault="00556852" w:rsidP="00C25BD7">
            <w:pPr>
              <w:spacing w:after="0" w:line="240" w:lineRule="auto"/>
              <w:jc w:val="center"/>
              <w:rPr>
                <w:ins w:id="5924" w:author="Direccion de Politicas y Gestion en Derechos Humanos 14" w:date="2023-12-29T10:10:00Z"/>
                <w:rFonts w:eastAsia="Arial" w:cstheme="minorHAnsi"/>
                <w:sz w:val="16"/>
                <w:szCs w:val="16"/>
                <w:rPrChange w:id="5925" w:author="Direccion de Politicas y Gestion en Derechos Humanos 14" w:date="2023-12-29T10:38:00Z">
                  <w:rPr>
                    <w:ins w:id="5926" w:author="Direccion de Politicas y Gestion en Derechos Humanos 14" w:date="2023-12-29T10:10:00Z"/>
                    <w:rFonts w:ascii="Arial" w:eastAsia="Arial" w:hAnsi="Arial" w:cs="Arial"/>
                  </w:rPr>
                </w:rPrChange>
              </w:rPr>
              <w:pPrChange w:id="5927" w:author="Direccion de Politicas y Gestion en Derechos Humanos 14" w:date="2023-12-29T10:36:00Z">
                <w:pPr>
                  <w:spacing w:before="240"/>
                  <w:jc w:val="center"/>
                </w:pPr>
              </w:pPrChange>
            </w:pPr>
            <w:ins w:id="5928" w:author="Direccion de Politicas y Gestion en Derechos Humanos 14" w:date="2023-12-29T10:10:00Z">
              <w:r w:rsidRPr="00C25BD7">
                <w:rPr>
                  <w:rFonts w:eastAsia="Arial" w:cstheme="minorHAnsi"/>
                  <w:sz w:val="16"/>
                  <w:szCs w:val="16"/>
                  <w:rPrChange w:id="5929" w:author="Direccion de Politicas y Gestion en Derechos Humanos 14" w:date="2023-12-29T10:38:00Z">
                    <w:rPr>
                      <w:rFonts w:ascii="Arial" w:eastAsia="Arial" w:hAnsi="Arial" w:cs="Arial"/>
                    </w:rPr>
                  </w:rPrChange>
                </w:rPr>
                <w:t>Estación de informes:</w:t>
              </w:r>
            </w:ins>
          </w:p>
          <w:p w14:paraId="50BA4CFB" w14:textId="77777777" w:rsidR="00556852" w:rsidRPr="00C25BD7" w:rsidRDefault="00556852" w:rsidP="00C25BD7">
            <w:pPr>
              <w:spacing w:after="0" w:line="240" w:lineRule="auto"/>
              <w:jc w:val="center"/>
              <w:rPr>
                <w:ins w:id="5930" w:author="Direccion de Politicas y Gestion en Derechos Humanos 14" w:date="2023-12-29T10:10:00Z"/>
                <w:rFonts w:eastAsia="Arial" w:cstheme="minorHAnsi"/>
                <w:sz w:val="16"/>
                <w:szCs w:val="16"/>
                <w:rPrChange w:id="5931" w:author="Direccion de Politicas y Gestion en Derechos Humanos 14" w:date="2023-12-29T10:38:00Z">
                  <w:rPr>
                    <w:ins w:id="5932" w:author="Direccion de Politicas y Gestion en Derechos Humanos 14" w:date="2023-12-29T10:10:00Z"/>
                    <w:rFonts w:ascii="Arial" w:eastAsia="Arial" w:hAnsi="Arial" w:cs="Arial"/>
                  </w:rPr>
                </w:rPrChange>
              </w:rPr>
              <w:pPrChange w:id="5933" w:author="Direccion de Politicas y Gestion en Derechos Humanos 14" w:date="2023-12-29T10:36:00Z">
                <w:pPr>
                  <w:jc w:val="center"/>
                </w:pPr>
              </w:pPrChange>
            </w:pPr>
            <w:ins w:id="5934" w:author="Direccion de Politicas y Gestion en Derechos Humanos 14" w:date="2023-12-29T10:10:00Z">
              <w:r w:rsidRPr="00C25BD7">
                <w:rPr>
                  <w:rFonts w:eastAsia="Arial" w:cstheme="minorHAnsi"/>
                  <w:sz w:val="16"/>
                  <w:szCs w:val="16"/>
                  <w:rPrChange w:id="5935" w:author="Direccion de Politicas y Gestion en Derechos Humanos 14" w:date="2023-12-29T10:38:00Z">
                    <w:rPr>
                      <w:rFonts w:ascii="Arial" w:eastAsia="Arial" w:hAnsi="Arial" w:cs="Arial"/>
                    </w:rPr>
                  </w:rPrChange>
                </w:rPr>
                <w:t>- Alcances y metodología del Entregable 3.</w:t>
              </w:r>
            </w:ins>
          </w:p>
          <w:p w14:paraId="16280F0E" w14:textId="77777777" w:rsidR="00556852" w:rsidRPr="00C25BD7" w:rsidRDefault="00556852" w:rsidP="00C25BD7">
            <w:pPr>
              <w:spacing w:after="0" w:line="240" w:lineRule="auto"/>
              <w:jc w:val="center"/>
              <w:rPr>
                <w:ins w:id="5936" w:author="Direccion de Politicas y Gestion en Derechos Humanos 14" w:date="2023-12-29T10:10:00Z"/>
                <w:rFonts w:eastAsia="Arial" w:cstheme="minorHAnsi"/>
                <w:sz w:val="16"/>
                <w:szCs w:val="16"/>
                <w:rPrChange w:id="5937" w:author="Direccion de Politicas y Gestion en Derechos Humanos 14" w:date="2023-12-29T10:38:00Z">
                  <w:rPr>
                    <w:ins w:id="5938" w:author="Direccion de Politicas y Gestion en Derechos Humanos 14" w:date="2023-12-29T10:10:00Z"/>
                    <w:rFonts w:ascii="Arial" w:eastAsia="Arial" w:hAnsi="Arial" w:cs="Arial"/>
                  </w:rPr>
                </w:rPrChange>
              </w:rPr>
              <w:pPrChange w:id="5939" w:author="Direccion de Politicas y Gestion en Derechos Humanos 14" w:date="2023-12-29T10:36:00Z">
                <w:pPr>
                  <w:jc w:val="center"/>
                </w:pPr>
              </w:pPrChange>
            </w:pPr>
            <w:ins w:id="5940" w:author="Direccion de Politicas y Gestion en Derechos Humanos 14" w:date="2023-12-29T10:10:00Z">
              <w:r w:rsidRPr="00C25BD7">
                <w:rPr>
                  <w:rFonts w:eastAsia="Arial" w:cstheme="minorHAnsi"/>
                  <w:sz w:val="16"/>
                  <w:szCs w:val="16"/>
                  <w:rPrChange w:id="5941" w:author="Direccion de Politicas y Gestion en Derechos Humanos 14" w:date="2023-12-29T10:38:00Z">
                    <w:rPr>
                      <w:rFonts w:ascii="Arial" w:eastAsia="Arial" w:hAnsi="Arial" w:cs="Arial"/>
                    </w:rPr>
                  </w:rPrChange>
                </w:rPr>
                <w:t>- Propuesta de objetivos prioritarios y lineamientos.</w:t>
              </w:r>
            </w:ins>
          </w:p>
        </w:tc>
      </w:tr>
      <w:tr w:rsidR="00C25BD7" w:rsidRPr="00C25BD7" w14:paraId="41A129FE" w14:textId="77777777" w:rsidTr="00C25BD7">
        <w:tblPrEx>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5942" w:author="Direccion de Politicas y Gestion en Derechos Humanos 14" w:date="2023-12-29T10:37:00Z">
            <w:tblPrEx>
              <w:tblW w:w="81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16"/>
          <w:ins w:id="5943" w:author="Direccion de Politicas y Gestion en Derechos Humanos 14" w:date="2023-12-29T10:10:00Z"/>
          <w:trPrChange w:id="5944" w:author="Direccion de Politicas y Gestion en Derechos Humanos 14" w:date="2023-12-29T10:37:00Z">
            <w:trPr>
              <w:trHeight w:val="16"/>
            </w:trPr>
          </w:trPrChange>
        </w:trPr>
        <w:tc>
          <w:tcPr>
            <w:tcW w:w="567" w:type="dxa"/>
            <w:vAlign w:val="center"/>
            <w:tcPrChange w:id="5945" w:author="Direccion de Politicas y Gestion en Derechos Humanos 14" w:date="2023-12-29T10:37:00Z">
              <w:tcPr>
                <w:tcW w:w="611" w:type="dxa"/>
                <w:gridSpan w:val="2"/>
                <w:vAlign w:val="center"/>
              </w:tcPr>
            </w:tcPrChange>
          </w:tcPr>
          <w:p w14:paraId="4C3CFE61" w14:textId="77777777" w:rsidR="00556852" w:rsidRPr="00C25BD7" w:rsidRDefault="00556852" w:rsidP="00C25BD7">
            <w:pPr>
              <w:spacing w:after="0" w:line="240" w:lineRule="auto"/>
              <w:jc w:val="center"/>
              <w:rPr>
                <w:ins w:id="5946" w:author="Direccion de Politicas y Gestion en Derechos Humanos 14" w:date="2023-12-29T10:10:00Z"/>
                <w:rFonts w:eastAsia="Arial" w:cstheme="minorHAnsi"/>
                <w:b/>
                <w:sz w:val="16"/>
                <w:szCs w:val="16"/>
                <w:rPrChange w:id="5947" w:author="Direccion de Politicas y Gestion en Derechos Humanos 14" w:date="2023-12-29T10:38:00Z">
                  <w:rPr>
                    <w:ins w:id="5948" w:author="Direccion de Politicas y Gestion en Derechos Humanos 14" w:date="2023-12-29T10:10:00Z"/>
                    <w:rFonts w:ascii="Arial" w:eastAsia="Arial" w:hAnsi="Arial" w:cs="Arial"/>
                    <w:b/>
                  </w:rPr>
                </w:rPrChange>
              </w:rPr>
              <w:pPrChange w:id="5949" w:author="Direccion de Politicas y Gestion en Derechos Humanos 14" w:date="2023-12-29T10:36:00Z">
                <w:pPr>
                  <w:spacing w:before="240"/>
                  <w:jc w:val="center"/>
                </w:pPr>
              </w:pPrChange>
            </w:pPr>
            <w:ins w:id="5950" w:author="Direccion de Politicas y Gestion en Derechos Humanos 14" w:date="2023-12-29T10:10:00Z">
              <w:r w:rsidRPr="00C25BD7">
                <w:rPr>
                  <w:rFonts w:eastAsia="Arial" w:cstheme="minorHAnsi"/>
                  <w:b/>
                  <w:sz w:val="16"/>
                  <w:szCs w:val="16"/>
                  <w:rPrChange w:id="5951" w:author="Direccion de Politicas y Gestion en Derechos Humanos 14" w:date="2023-12-29T10:38:00Z">
                    <w:rPr>
                      <w:rFonts w:ascii="Arial" w:eastAsia="Arial" w:hAnsi="Arial" w:cs="Arial"/>
                      <w:b/>
                    </w:rPr>
                  </w:rPrChange>
                </w:rPr>
                <w:t>4</w:t>
              </w:r>
            </w:ins>
          </w:p>
        </w:tc>
        <w:tc>
          <w:tcPr>
            <w:tcW w:w="7229" w:type="dxa"/>
            <w:vAlign w:val="center"/>
            <w:tcPrChange w:id="5952" w:author="Direccion de Politicas y Gestion en Derechos Humanos 14" w:date="2023-12-29T10:37:00Z">
              <w:tcPr>
                <w:tcW w:w="7529" w:type="dxa"/>
                <w:vAlign w:val="center"/>
              </w:tcPr>
            </w:tcPrChange>
          </w:tcPr>
          <w:p w14:paraId="5AF7AFF8" w14:textId="77777777" w:rsidR="00556852" w:rsidRPr="00C25BD7" w:rsidRDefault="00556852" w:rsidP="00C25BD7">
            <w:pPr>
              <w:spacing w:after="0" w:line="240" w:lineRule="auto"/>
              <w:jc w:val="center"/>
              <w:rPr>
                <w:ins w:id="5953" w:author="Direccion de Politicas y Gestion en Derechos Humanos 14" w:date="2023-12-29T10:10:00Z"/>
                <w:rFonts w:eastAsia="Arial" w:cstheme="minorHAnsi"/>
                <w:sz w:val="16"/>
                <w:szCs w:val="16"/>
                <w:rPrChange w:id="5954" w:author="Direccion de Politicas y Gestion en Derechos Humanos 14" w:date="2023-12-29T10:38:00Z">
                  <w:rPr>
                    <w:ins w:id="5955" w:author="Direccion de Politicas y Gestion en Derechos Humanos 14" w:date="2023-12-29T10:10:00Z"/>
                    <w:rFonts w:ascii="Arial" w:eastAsia="Arial" w:hAnsi="Arial" w:cs="Arial"/>
                  </w:rPr>
                </w:rPrChange>
              </w:rPr>
              <w:pPrChange w:id="5956" w:author="Direccion de Politicas y Gestion en Derechos Humanos 14" w:date="2023-12-29T10:36:00Z">
                <w:pPr>
                  <w:spacing w:before="240"/>
                  <w:jc w:val="center"/>
                </w:pPr>
              </w:pPrChange>
            </w:pPr>
            <w:ins w:id="5957" w:author="Direccion de Politicas y Gestion en Derechos Humanos 14" w:date="2023-12-29T10:10:00Z">
              <w:r w:rsidRPr="00C25BD7">
                <w:rPr>
                  <w:rFonts w:eastAsia="Arial" w:cstheme="minorHAnsi"/>
                  <w:sz w:val="16"/>
                  <w:szCs w:val="16"/>
                  <w:rPrChange w:id="5958" w:author="Direccion de Politicas y Gestion en Derechos Humanos 14" w:date="2023-12-29T10:38:00Z">
                    <w:rPr>
                      <w:rFonts w:ascii="Arial" w:eastAsia="Arial" w:hAnsi="Arial" w:cs="Arial"/>
                    </w:rPr>
                  </w:rPrChange>
                </w:rPr>
                <w:t>Orden del día:</w:t>
              </w:r>
            </w:ins>
          </w:p>
          <w:p w14:paraId="6B26AA0A" w14:textId="77777777" w:rsidR="00556852" w:rsidRPr="00C25BD7" w:rsidRDefault="00556852" w:rsidP="00C25BD7">
            <w:pPr>
              <w:spacing w:after="0" w:line="240" w:lineRule="auto"/>
              <w:jc w:val="center"/>
              <w:rPr>
                <w:ins w:id="5959" w:author="Direccion de Politicas y Gestion en Derechos Humanos 14" w:date="2023-12-29T10:10:00Z"/>
                <w:rFonts w:eastAsia="Arial" w:cstheme="minorHAnsi"/>
                <w:sz w:val="16"/>
                <w:szCs w:val="16"/>
                <w:rPrChange w:id="5960" w:author="Direccion de Politicas y Gestion en Derechos Humanos 14" w:date="2023-12-29T10:38:00Z">
                  <w:rPr>
                    <w:ins w:id="5961" w:author="Direccion de Politicas y Gestion en Derechos Humanos 14" w:date="2023-12-29T10:10:00Z"/>
                    <w:rFonts w:ascii="Arial" w:eastAsia="Arial" w:hAnsi="Arial" w:cs="Arial"/>
                  </w:rPr>
                </w:rPrChange>
              </w:rPr>
              <w:pPrChange w:id="5962" w:author="Direccion de Politicas y Gestion en Derechos Humanos 14" w:date="2023-12-29T10:36:00Z">
                <w:pPr>
                  <w:jc w:val="center"/>
                </w:pPr>
              </w:pPrChange>
            </w:pPr>
            <w:ins w:id="5963" w:author="Direccion de Politicas y Gestion en Derechos Humanos 14" w:date="2023-12-29T10:10:00Z">
              <w:r w:rsidRPr="00C25BD7">
                <w:rPr>
                  <w:rFonts w:eastAsia="Arial" w:cstheme="minorHAnsi"/>
                  <w:sz w:val="16"/>
                  <w:szCs w:val="16"/>
                  <w:rPrChange w:id="5964" w:author="Direccion de Politicas y Gestion en Derechos Humanos 14" w:date="2023-12-29T10:38:00Z">
                    <w:rPr>
                      <w:rFonts w:ascii="Arial" w:eastAsia="Arial" w:hAnsi="Arial" w:cs="Arial"/>
                    </w:rPr>
                  </w:rPrChange>
                </w:rPr>
                <w:t>- Presentación de la propuesta del “Entregable 2” de la PNMDH.</w:t>
              </w:r>
            </w:ins>
          </w:p>
        </w:tc>
      </w:tr>
      <w:tr w:rsidR="00C25BD7" w:rsidRPr="00C25BD7" w14:paraId="4C0099C8" w14:textId="77777777" w:rsidTr="00C25BD7">
        <w:tblPrEx>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Change w:id="5965" w:author="Direccion de Politicas y Gestion en Derechos Humanos 14" w:date="2023-12-29T10:37:00Z">
            <w:tblPrEx>
              <w:tblW w:w="814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Ex>
          </w:tblPrExChange>
        </w:tblPrEx>
        <w:trPr>
          <w:trHeight w:val="16"/>
          <w:ins w:id="5966" w:author="Direccion de Politicas y Gestion en Derechos Humanos 14" w:date="2023-12-29T10:10:00Z"/>
          <w:trPrChange w:id="5967" w:author="Direccion de Politicas y Gestion en Derechos Humanos 14" w:date="2023-12-29T10:37:00Z">
            <w:trPr>
              <w:trHeight w:val="16"/>
            </w:trPr>
          </w:trPrChange>
        </w:trPr>
        <w:tc>
          <w:tcPr>
            <w:tcW w:w="567" w:type="dxa"/>
            <w:vAlign w:val="center"/>
            <w:tcPrChange w:id="5968" w:author="Direccion de Politicas y Gestion en Derechos Humanos 14" w:date="2023-12-29T10:37:00Z">
              <w:tcPr>
                <w:tcW w:w="611" w:type="dxa"/>
                <w:gridSpan w:val="2"/>
                <w:vAlign w:val="center"/>
              </w:tcPr>
            </w:tcPrChange>
          </w:tcPr>
          <w:p w14:paraId="1403FBB9" w14:textId="77777777" w:rsidR="00556852" w:rsidRPr="00C25BD7" w:rsidRDefault="00556852" w:rsidP="00C25BD7">
            <w:pPr>
              <w:spacing w:after="0" w:line="240" w:lineRule="auto"/>
              <w:jc w:val="center"/>
              <w:rPr>
                <w:ins w:id="5969" w:author="Direccion de Politicas y Gestion en Derechos Humanos 14" w:date="2023-12-29T10:10:00Z"/>
                <w:rFonts w:eastAsia="Arial" w:cstheme="minorHAnsi"/>
                <w:b/>
                <w:sz w:val="16"/>
                <w:szCs w:val="16"/>
                <w:rPrChange w:id="5970" w:author="Direccion de Politicas y Gestion en Derechos Humanos 14" w:date="2023-12-29T10:38:00Z">
                  <w:rPr>
                    <w:ins w:id="5971" w:author="Direccion de Politicas y Gestion en Derechos Humanos 14" w:date="2023-12-29T10:10:00Z"/>
                    <w:rFonts w:ascii="Arial" w:eastAsia="Arial" w:hAnsi="Arial" w:cs="Arial"/>
                    <w:b/>
                  </w:rPr>
                </w:rPrChange>
              </w:rPr>
              <w:pPrChange w:id="5972" w:author="Direccion de Politicas y Gestion en Derechos Humanos 14" w:date="2023-12-29T10:36:00Z">
                <w:pPr>
                  <w:spacing w:before="240"/>
                  <w:jc w:val="center"/>
                </w:pPr>
              </w:pPrChange>
            </w:pPr>
            <w:ins w:id="5973" w:author="Direccion de Politicas y Gestion en Derechos Humanos 14" w:date="2023-12-29T10:10:00Z">
              <w:r w:rsidRPr="00C25BD7">
                <w:rPr>
                  <w:rFonts w:eastAsia="Arial" w:cstheme="minorHAnsi"/>
                  <w:b/>
                  <w:sz w:val="16"/>
                  <w:szCs w:val="16"/>
                  <w:rPrChange w:id="5974" w:author="Direccion de Politicas y Gestion en Derechos Humanos 14" w:date="2023-12-29T10:38:00Z">
                    <w:rPr>
                      <w:rFonts w:ascii="Arial" w:eastAsia="Arial" w:hAnsi="Arial" w:cs="Arial"/>
                      <w:b/>
                    </w:rPr>
                  </w:rPrChange>
                </w:rPr>
                <w:t>5</w:t>
              </w:r>
            </w:ins>
          </w:p>
        </w:tc>
        <w:tc>
          <w:tcPr>
            <w:tcW w:w="7229" w:type="dxa"/>
            <w:vAlign w:val="center"/>
            <w:tcPrChange w:id="5975" w:author="Direccion de Politicas y Gestion en Derechos Humanos 14" w:date="2023-12-29T10:37:00Z">
              <w:tcPr>
                <w:tcW w:w="7529" w:type="dxa"/>
                <w:vAlign w:val="center"/>
              </w:tcPr>
            </w:tcPrChange>
          </w:tcPr>
          <w:p w14:paraId="77DCA9D7" w14:textId="77777777" w:rsidR="00556852" w:rsidRPr="00C25BD7" w:rsidRDefault="00556852" w:rsidP="00C25BD7">
            <w:pPr>
              <w:pBdr>
                <w:top w:val="nil"/>
                <w:left w:val="nil"/>
                <w:bottom w:val="nil"/>
                <w:right w:val="nil"/>
                <w:between w:val="nil"/>
              </w:pBdr>
              <w:spacing w:after="0" w:line="240" w:lineRule="auto"/>
              <w:jc w:val="center"/>
              <w:rPr>
                <w:ins w:id="5976" w:author="Direccion de Politicas y Gestion en Derechos Humanos 14" w:date="2023-12-29T10:10:00Z"/>
                <w:rFonts w:eastAsia="Arial" w:cstheme="minorHAnsi"/>
                <w:color w:val="000000"/>
                <w:sz w:val="16"/>
                <w:szCs w:val="16"/>
                <w:rPrChange w:id="5977" w:author="Direccion de Politicas y Gestion en Derechos Humanos 14" w:date="2023-12-29T10:38:00Z">
                  <w:rPr>
                    <w:ins w:id="5978" w:author="Direccion de Politicas y Gestion en Derechos Humanos 14" w:date="2023-12-29T10:10:00Z"/>
                    <w:rFonts w:ascii="Arial" w:eastAsia="Arial" w:hAnsi="Arial" w:cs="Arial"/>
                    <w:color w:val="000000"/>
                  </w:rPr>
                </w:rPrChange>
              </w:rPr>
              <w:pPrChange w:id="5979" w:author="Direccion de Politicas y Gestion en Derechos Humanos 14" w:date="2023-12-29T10:36:00Z">
                <w:pPr>
                  <w:pBdr>
                    <w:top w:val="nil"/>
                    <w:left w:val="nil"/>
                    <w:bottom w:val="nil"/>
                    <w:right w:val="nil"/>
                    <w:between w:val="nil"/>
                  </w:pBdr>
                  <w:jc w:val="center"/>
                </w:pPr>
              </w:pPrChange>
            </w:pPr>
            <w:ins w:id="5980" w:author="Direccion de Politicas y Gestion en Derechos Humanos 14" w:date="2023-12-29T10:10:00Z">
              <w:r w:rsidRPr="00C25BD7">
                <w:rPr>
                  <w:rFonts w:eastAsia="Arial" w:cstheme="minorHAnsi"/>
                  <w:color w:val="000000"/>
                  <w:sz w:val="16"/>
                  <w:szCs w:val="16"/>
                  <w:rPrChange w:id="5981" w:author="Direccion de Politicas y Gestion en Derechos Humanos 14" w:date="2023-12-29T10:38:00Z">
                    <w:rPr>
                      <w:rFonts w:ascii="Arial" w:eastAsia="Arial" w:hAnsi="Arial" w:cs="Arial"/>
                      <w:color w:val="000000"/>
                    </w:rPr>
                  </w:rPrChange>
                </w:rPr>
                <w:t>Acuerdos y cierre.</w:t>
              </w:r>
            </w:ins>
          </w:p>
        </w:tc>
      </w:tr>
    </w:tbl>
    <w:p w14:paraId="4D8829B0" w14:textId="77777777" w:rsidR="00556852" w:rsidRPr="00C25BD7" w:rsidRDefault="00556852" w:rsidP="00C25BD7">
      <w:pPr>
        <w:ind w:left="426" w:firstLine="360"/>
        <w:rPr>
          <w:ins w:id="5982" w:author="Direccion de Politicas y Gestion en Derechos Humanos 14" w:date="2023-12-29T10:10:00Z"/>
          <w:rFonts w:eastAsia="Arial" w:cstheme="minorHAnsi"/>
          <w:sz w:val="12"/>
          <w:szCs w:val="12"/>
          <w:rPrChange w:id="5983" w:author="Direccion de Politicas y Gestion en Derechos Humanos 14" w:date="2023-12-29T10:38:00Z">
            <w:rPr>
              <w:ins w:id="5984" w:author="Direccion de Politicas y Gestion en Derechos Humanos 14" w:date="2023-12-29T10:10:00Z"/>
              <w:rFonts w:ascii="Arial" w:eastAsia="Arial" w:hAnsi="Arial" w:cs="Arial"/>
              <w:sz w:val="18"/>
              <w:szCs w:val="18"/>
            </w:rPr>
          </w:rPrChange>
        </w:rPr>
        <w:pPrChange w:id="5985" w:author="Direccion de Politicas y Gestion en Derechos Humanos 14" w:date="2023-12-29T10:37:00Z">
          <w:pPr>
            <w:ind w:firstLine="360"/>
          </w:pPr>
        </w:pPrChange>
      </w:pPr>
      <w:ins w:id="5986" w:author="Direccion de Politicas y Gestion en Derechos Humanos 14" w:date="2023-12-29T10:10:00Z">
        <w:r w:rsidRPr="00C25BD7">
          <w:rPr>
            <w:rFonts w:eastAsia="Arial" w:cstheme="minorHAnsi"/>
            <w:sz w:val="12"/>
            <w:szCs w:val="12"/>
            <w:rPrChange w:id="5987" w:author="Direccion de Politicas y Gestion en Derechos Humanos 14" w:date="2023-12-29T10:38:00Z">
              <w:rPr>
                <w:rFonts w:ascii="Arial" w:eastAsia="Arial" w:hAnsi="Arial" w:cs="Arial"/>
                <w:sz w:val="18"/>
                <w:szCs w:val="18"/>
              </w:rPr>
            </w:rPrChange>
          </w:rPr>
          <w:t>Fuente: Elaboración propia.</w:t>
        </w:r>
      </w:ins>
    </w:p>
    <w:p w14:paraId="7BB41435" w14:textId="77777777" w:rsidR="00556852" w:rsidRPr="00C25BD7" w:rsidRDefault="00556852" w:rsidP="00556852">
      <w:pPr>
        <w:numPr>
          <w:ilvl w:val="0"/>
          <w:numId w:val="66"/>
        </w:numPr>
        <w:pBdr>
          <w:top w:val="nil"/>
          <w:left w:val="nil"/>
          <w:bottom w:val="nil"/>
          <w:right w:val="nil"/>
          <w:between w:val="nil"/>
        </w:pBdr>
        <w:spacing w:before="240" w:after="0" w:line="240" w:lineRule="auto"/>
        <w:jc w:val="both"/>
        <w:rPr>
          <w:ins w:id="5988" w:author="Direccion de Politicas y Gestion en Derechos Humanos 14" w:date="2023-12-29T10:10:00Z"/>
          <w:rFonts w:eastAsia="Arial" w:cstheme="minorHAnsi"/>
          <w:color w:val="000000"/>
          <w:sz w:val="16"/>
          <w:szCs w:val="16"/>
          <w:rPrChange w:id="5989" w:author="Direccion de Politicas y Gestion en Derechos Humanos 14" w:date="2023-12-29T10:38:00Z">
            <w:rPr>
              <w:ins w:id="5990" w:author="Direccion de Politicas y Gestion en Derechos Humanos 14" w:date="2023-12-29T10:10:00Z"/>
              <w:rFonts w:ascii="Arial" w:eastAsia="Arial" w:hAnsi="Arial" w:cs="Arial"/>
              <w:color w:val="000000"/>
            </w:rPr>
          </w:rPrChange>
        </w:rPr>
      </w:pPr>
      <w:ins w:id="5991" w:author="Direccion de Politicas y Gestion en Derechos Humanos 14" w:date="2023-12-29T10:10:00Z">
        <w:r w:rsidRPr="00C25BD7">
          <w:rPr>
            <w:rFonts w:eastAsia="Arial" w:cstheme="minorHAnsi"/>
            <w:b/>
            <w:color w:val="000000"/>
            <w:sz w:val="16"/>
            <w:szCs w:val="16"/>
            <w:rPrChange w:id="5992" w:author="Direccion de Politicas y Gestion en Derechos Humanos 14" w:date="2023-12-29T10:38:00Z">
              <w:rPr>
                <w:rFonts w:ascii="Arial" w:eastAsia="Arial" w:hAnsi="Arial" w:cs="Arial"/>
                <w:b/>
                <w:color w:val="000000"/>
              </w:rPr>
            </w:rPrChange>
          </w:rPr>
          <w:t>Palabras de bienvenida al Grupo de Trabajo Multisectorial de naturaleza temporal encargado de la elaboración de la Política Nacional Multisectorial de Derechos Humanos (PNMDH):</w:t>
        </w:r>
      </w:ins>
    </w:p>
    <w:p w14:paraId="46783C33" w14:textId="77777777" w:rsidR="00556852" w:rsidRPr="00C25BD7" w:rsidRDefault="00556852" w:rsidP="00556852">
      <w:pPr>
        <w:pBdr>
          <w:top w:val="nil"/>
          <w:left w:val="nil"/>
          <w:bottom w:val="nil"/>
          <w:right w:val="nil"/>
          <w:between w:val="nil"/>
        </w:pBdr>
        <w:spacing w:after="0" w:line="240" w:lineRule="auto"/>
        <w:ind w:left="720"/>
        <w:jc w:val="both"/>
        <w:rPr>
          <w:ins w:id="5993" w:author="Direccion de Politicas y Gestion en Derechos Humanos 14" w:date="2023-12-29T10:10:00Z"/>
          <w:rFonts w:eastAsia="Arial" w:cstheme="minorHAnsi"/>
          <w:b/>
          <w:color w:val="000000"/>
          <w:sz w:val="16"/>
          <w:szCs w:val="16"/>
          <w:rPrChange w:id="5994" w:author="Direccion de Politicas y Gestion en Derechos Humanos 14" w:date="2023-12-29T10:38:00Z">
            <w:rPr>
              <w:ins w:id="5995" w:author="Direccion de Politicas y Gestion en Derechos Humanos 14" w:date="2023-12-29T10:10:00Z"/>
              <w:rFonts w:ascii="Arial" w:eastAsia="Arial" w:hAnsi="Arial" w:cs="Arial"/>
              <w:b/>
              <w:color w:val="000000"/>
            </w:rPr>
          </w:rPrChange>
        </w:rPr>
      </w:pPr>
    </w:p>
    <w:p w14:paraId="0DAA4F9D" w14:textId="77777777" w:rsidR="00556852" w:rsidRPr="00C25BD7" w:rsidRDefault="00556852" w:rsidP="00556852">
      <w:pPr>
        <w:pBdr>
          <w:top w:val="nil"/>
          <w:left w:val="nil"/>
          <w:bottom w:val="nil"/>
          <w:right w:val="nil"/>
          <w:between w:val="nil"/>
        </w:pBdr>
        <w:spacing w:after="0" w:line="240" w:lineRule="auto"/>
        <w:ind w:left="720"/>
        <w:jc w:val="both"/>
        <w:rPr>
          <w:ins w:id="5996" w:author="Direccion de Politicas y Gestion en Derechos Humanos 14" w:date="2023-12-29T10:10:00Z"/>
          <w:rFonts w:eastAsia="Arial" w:cstheme="minorHAnsi"/>
          <w:color w:val="000000"/>
          <w:sz w:val="16"/>
          <w:szCs w:val="16"/>
          <w:rPrChange w:id="5997" w:author="Direccion de Politicas y Gestion en Derechos Humanos 14" w:date="2023-12-29T10:38:00Z">
            <w:rPr>
              <w:ins w:id="5998" w:author="Direccion de Politicas y Gestion en Derechos Humanos 14" w:date="2023-12-29T10:10:00Z"/>
              <w:rFonts w:ascii="Arial" w:eastAsia="Arial" w:hAnsi="Arial" w:cs="Arial"/>
              <w:color w:val="000000"/>
            </w:rPr>
          </w:rPrChange>
        </w:rPr>
      </w:pPr>
      <w:ins w:id="5999" w:author="Direccion de Politicas y Gestion en Derechos Humanos 14" w:date="2023-12-29T10:10:00Z">
        <w:r w:rsidRPr="00C25BD7">
          <w:rPr>
            <w:rFonts w:eastAsia="Arial" w:cstheme="minorHAnsi"/>
            <w:color w:val="000000"/>
            <w:sz w:val="16"/>
            <w:szCs w:val="16"/>
            <w:rPrChange w:id="6000" w:author="Direccion de Politicas y Gestion en Derechos Humanos 14" w:date="2023-12-29T10:38:00Z">
              <w:rPr>
                <w:rFonts w:ascii="Arial" w:eastAsia="Arial" w:hAnsi="Arial" w:cs="Arial"/>
                <w:color w:val="000000"/>
              </w:rPr>
            </w:rPrChange>
          </w:rPr>
          <w:t xml:space="preserve">El </w:t>
        </w:r>
        <w:proofErr w:type="gramStart"/>
        <w:r w:rsidRPr="00C25BD7">
          <w:rPr>
            <w:rFonts w:eastAsia="Arial" w:cstheme="minorHAnsi"/>
            <w:color w:val="000000"/>
            <w:sz w:val="16"/>
            <w:szCs w:val="16"/>
            <w:rPrChange w:id="6001" w:author="Direccion de Politicas y Gestion en Derechos Humanos 14" w:date="2023-12-29T10:38:00Z">
              <w:rPr>
                <w:rFonts w:ascii="Arial" w:eastAsia="Arial" w:hAnsi="Arial" w:cs="Arial"/>
                <w:color w:val="000000"/>
              </w:rPr>
            </w:rPrChange>
          </w:rPr>
          <w:t>Viceministro</w:t>
        </w:r>
        <w:proofErr w:type="gramEnd"/>
        <w:r w:rsidRPr="00C25BD7">
          <w:rPr>
            <w:rFonts w:eastAsia="Arial" w:cstheme="minorHAnsi"/>
            <w:color w:val="000000"/>
            <w:sz w:val="16"/>
            <w:szCs w:val="16"/>
            <w:rPrChange w:id="6002" w:author="Direccion de Politicas y Gestion en Derechos Humanos 14" w:date="2023-12-29T10:38:00Z">
              <w:rPr>
                <w:rFonts w:ascii="Arial" w:eastAsia="Arial" w:hAnsi="Arial" w:cs="Arial"/>
                <w:color w:val="000000"/>
              </w:rPr>
            </w:rPrChange>
          </w:rPr>
          <w:t xml:space="preserve"> de Derechos Humanos y Acceso a la Justicia, Dr. </w:t>
        </w:r>
        <w:proofErr w:type="spellStart"/>
        <w:r w:rsidRPr="00C25BD7">
          <w:rPr>
            <w:rFonts w:eastAsia="Arial" w:cstheme="minorHAnsi"/>
            <w:color w:val="000000"/>
            <w:sz w:val="16"/>
            <w:szCs w:val="16"/>
            <w:rPrChange w:id="6003" w:author="Direccion de Politicas y Gestion en Derechos Humanos 14" w:date="2023-12-29T10:38:00Z">
              <w:rPr>
                <w:rFonts w:ascii="Arial" w:eastAsia="Arial" w:hAnsi="Arial" w:cs="Arial"/>
                <w:color w:val="000000"/>
              </w:rPr>
            </w:rPrChange>
          </w:rPr>
          <w:t>Luigino</w:t>
        </w:r>
        <w:proofErr w:type="spellEnd"/>
        <w:r w:rsidRPr="00C25BD7">
          <w:rPr>
            <w:rFonts w:eastAsia="Arial" w:cstheme="minorHAnsi"/>
            <w:color w:val="000000"/>
            <w:sz w:val="16"/>
            <w:szCs w:val="16"/>
            <w:rPrChange w:id="6004" w:author="Direccion de Politicas y Gestion en Derechos Humanos 14" w:date="2023-12-29T10:38:00Z">
              <w:rPr>
                <w:rFonts w:ascii="Arial" w:eastAsia="Arial" w:hAnsi="Arial" w:cs="Arial"/>
                <w:color w:val="000000"/>
              </w:rPr>
            </w:rPrChange>
          </w:rPr>
          <w:t xml:space="preserve"> </w:t>
        </w:r>
        <w:proofErr w:type="spellStart"/>
        <w:r w:rsidRPr="00C25BD7">
          <w:rPr>
            <w:rFonts w:eastAsia="Arial" w:cstheme="minorHAnsi"/>
            <w:color w:val="000000"/>
            <w:sz w:val="16"/>
            <w:szCs w:val="16"/>
            <w:rPrChange w:id="6005" w:author="Direccion de Politicas y Gestion en Derechos Humanos 14" w:date="2023-12-29T10:38:00Z">
              <w:rPr>
                <w:rFonts w:ascii="Arial" w:eastAsia="Arial" w:hAnsi="Arial" w:cs="Arial"/>
                <w:color w:val="000000"/>
              </w:rPr>
            </w:rPrChange>
          </w:rPr>
          <w:t>Pilotto</w:t>
        </w:r>
        <w:proofErr w:type="spellEnd"/>
        <w:r w:rsidRPr="00C25BD7">
          <w:rPr>
            <w:rFonts w:eastAsia="Arial" w:cstheme="minorHAnsi"/>
            <w:color w:val="000000"/>
            <w:sz w:val="16"/>
            <w:szCs w:val="16"/>
            <w:rPrChange w:id="6006" w:author="Direccion de Politicas y Gestion en Derechos Humanos 14" w:date="2023-12-29T10:38:00Z">
              <w:rPr>
                <w:rFonts w:ascii="Arial" w:eastAsia="Arial" w:hAnsi="Arial" w:cs="Arial"/>
                <w:color w:val="000000"/>
              </w:rPr>
            </w:rPrChange>
          </w:rPr>
          <w:t xml:space="preserve"> Carreño, dio la bienvenida a las y los asistentes e inició la octava sesión del Grupo de Trabajo Multisectorial de naturaleza temporal (GTM), la tercera del año 2023, que tuvo como objetivo la aprobación de la versión actualizada de la propuesta de Entregable 2 de la PNMDH.</w:t>
        </w:r>
      </w:ins>
    </w:p>
    <w:p w14:paraId="59BD00C4" w14:textId="77777777" w:rsidR="00556852" w:rsidRPr="00C25BD7" w:rsidRDefault="00556852" w:rsidP="00556852">
      <w:pPr>
        <w:pBdr>
          <w:top w:val="nil"/>
          <w:left w:val="nil"/>
          <w:bottom w:val="nil"/>
          <w:right w:val="nil"/>
          <w:between w:val="nil"/>
        </w:pBdr>
        <w:spacing w:after="0" w:line="240" w:lineRule="auto"/>
        <w:ind w:left="720"/>
        <w:jc w:val="both"/>
        <w:rPr>
          <w:ins w:id="6007" w:author="Direccion de Politicas y Gestion en Derechos Humanos 14" w:date="2023-12-29T10:10:00Z"/>
          <w:rFonts w:eastAsia="Arial" w:cstheme="minorHAnsi"/>
          <w:color w:val="000000"/>
          <w:sz w:val="16"/>
          <w:szCs w:val="16"/>
          <w:rPrChange w:id="6008" w:author="Direccion de Politicas y Gestion en Derechos Humanos 14" w:date="2023-12-29T10:38:00Z">
            <w:rPr>
              <w:ins w:id="6009" w:author="Direccion de Politicas y Gestion en Derechos Humanos 14" w:date="2023-12-29T10:10:00Z"/>
              <w:rFonts w:ascii="Arial" w:eastAsia="Arial" w:hAnsi="Arial" w:cs="Arial"/>
              <w:color w:val="000000"/>
            </w:rPr>
          </w:rPrChange>
        </w:rPr>
      </w:pPr>
    </w:p>
    <w:p w14:paraId="42D34B06" w14:textId="77777777" w:rsidR="00556852" w:rsidRPr="00C25BD7" w:rsidRDefault="00556852" w:rsidP="00556852">
      <w:pPr>
        <w:pBdr>
          <w:top w:val="nil"/>
          <w:left w:val="nil"/>
          <w:bottom w:val="nil"/>
          <w:right w:val="nil"/>
          <w:between w:val="nil"/>
        </w:pBdr>
        <w:spacing w:after="0" w:line="240" w:lineRule="auto"/>
        <w:ind w:left="720"/>
        <w:jc w:val="both"/>
        <w:rPr>
          <w:ins w:id="6010" w:author="Direccion de Politicas y Gestion en Derechos Humanos 14" w:date="2023-12-29T10:10:00Z"/>
          <w:rFonts w:eastAsia="Arial" w:cstheme="minorHAnsi"/>
          <w:color w:val="000000"/>
          <w:sz w:val="16"/>
          <w:szCs w:val="16"/>
          <w:rPrChange w:id="6011" w:author="Direccion de Politicas y Gestion en Derechos Humanos 14" w:date="2023-12-29T10:38:00Z">
            <w:rPr>
              <w:ins w:id="6012" w:author="Direccion de Politicas y Gestion en Derechos Humanos 14" w:date="2023-12-29T10:10:00Z"/>
              <w:rFonts w:ascii="Arial" w:eastAsia="Arial" w:hAnsi="Arial" w:cs="Arial"/>
              <w:color w:val="000000"/>
            </w:rPr>
          </w:rPrChange>
        </w:rPr>
      </w:pPr>
      <w:ins w:id="6013" w:author="Direccion de Politicas y Gestion en Derechos Humanos 14" w:date="2023-12-29T10:10:00Z">
        <w:r w:rsidRPr="00C25BD7">
          <w:rPr>
            <w:rFonts w:eastAsia="Arial" w:cstheme="minorHAnsi"/>
            <w:color w:val="000000"/>
            <w:sz w:val="16"/>
            <w:szCs w:val="16"/>
            <w:rPrChange w:id="6014" w:author="Direccion de Politicas y Gestion en Derechos Humanos 14" w:date="2023-12-29T10:38:00Z">
              <w:rPr>
                <w:rFonts w:ascii="Arial" w:eastAsia="Arial" w:hAnsi="Arial" w:cs="Arial"/>
                <w:color w:val="000000"/>
              </w:rPr>
            </w:rPrChange>
          </w:rPr>
          <w:t>Destacó que la versión actualizada del Entregable 2 de la PNMDH que se presenta al en esta sesión ha sido enriquecida con los aportes brindados por los miembros del GTM en la sesión del 11 de octubre de 2023.</w:t>
        </w:r>
      </w:ins>
    </w:p>
    <w:p w14:paraId="3EF20DA1" w14:textId="77777777" w:rsidR="00556852" w:rsidRPr="00C25BD7" w:rsidRDefault="00556852" w:rsidP="00556852">
      <w:pPr>
        <w:pBdr>
          <w:top w:val="nil"/>
          <w:left w:val="nil"/>
          <w:bottom w:val="nil"/>
          <w:right w:val="nil"/>
          <w:between w:val="nil"/>
        </w:pBdr>
        <w:spacing w:after="0" w:line="240" w:lineRule="auto"/>
        <w:ind w:left="720"/>
        <w:jc w:val="both"/>
        <w:rPr>
          <w:ins w:id="6015" w:author="Direccion de Politicas y Gestion en Derechos Humanos 14" w:date="2023-12-29T10:10:00Z"/>
          <w:rFonts w:eastAsia="Arial" w:cstheme="minorHAnsi"/>
          <w:color w:val="000000"/>
          <w:sz w:val="16"/>
          <w:szCs w:val="16"/>
          <w:rPrChange w:id="6016" w:author="Direccion de Politicas y Gestion en Derechos Humanos 14" w:date="2023-12-29T10:38:00Z">
            <w:rPr>
              <w:ins w:id="6017" w:author="Direccion de Politicas y Gestion en Derechos Humanos 14" w:date="2023-12-29T10:10:00Z"/>
              <w:rFonts w:ascii="Arial" w:eastAsia="Arial" w:hAnsi="Arial" w:cs="Arial"/>
              <w:color w:val="000000"/>
            </w:rPr>
          </w:rPrChange>
        </w:rPr>
      </w:pPr>
    </w:p>
    <w:p w14:paraId="6701BB45"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018" w:author="Direccion de Politicas y Gestion en Derechos Humanos 14" w:date="2023-12-29T10:10:00Z"/>
          <w:rFonts w:eastAsia="Arial" w:cstheme="minorHAnsi"/>
          <w:color w:val="000000"/>
          <w:sz w:val="16"/>
          <w:szCs w:val="16"/>
          <w:rPrChange w:id="6019" w:author="Direccion de Politicas y Gestion en Derechos Humanos 14" w:date="2023-12-29T10:38:00Z">
            <w:rPr>
              <w:ins w:id="6020" w:author="Direccion de Politicas y Gestion en Derechos Humanos 14" w:date="2023-12-29T10:10:00Z"/>
              <w:rFonts w:ascii="Arial" w:eastAsia="Arial" w:hAnsi="Arial" w:cs="Arial"/>
              <w:color w:val="000000"/>
            </w:rPr>
          </w:rPrChange>
        </w:rPr>
      </w:pPr>
      <w:ins w:id="6021" w:author="Direccion de Politicas y Gestion en Derechos Humanos 14" w:date="2023-12-29T10:10:00Z">
        <w:r w:rsidRPr="00C25BD7">
          <w:rPr>
            <w:rFonts w:eastAsia="Arial" w:cstheme="minorHAnsi"/>
            <w:b/>
            <w:color w:val="000000"/>
            <w:sz w:val="16"/>
            <w:szCs w:val="16"/>
            <w:rPrChange w:id="6022" w:author="Direccion de Politicas y Gestion en Derechos Humanos 14" w:date="2023-12-29T10:38:00Z">
              <w:rPr>
                <w:rFonts w:ascii="Arial" w:eastAsia="Arial" w:hAnsi="Arial" w:cs="Arial"/>
                <w:b/>
                <w:color w:val="000000"/>
              </w:rPr>
            </w:rPrChange>
          </w:rPr>
          <w:t>Presentación de las/los asistentes.</w:t>
        </w:r>
      </w:ins>
    </w:p>
    <w:p w14:paraId="487A217B" w14:textId="77777777" w:rsidR="00556852" w:rsidRPr="00C25BD7" w:rsidRDefault="00556852" w:rsidP="00556852">
      <w:pPr>
        <w:pBdr>
          <w:top w:val="nil"/>
          <w:left w:val="nil"/>
          <w:bottom w:val="nil"/>
          <w:right w:val="nil"/>
          <w:between w:val="nil"/>
        </w:pBdr>
        <w:spacing w:after="0"/>
        <w:ind w:left="720"/>
        <w:jc w:val="both"/>
        <w:rPr>
          <w:ins w:id="6023" w:author="Direccion de Politicas y Gestion en Derechos Humanos 14" w:date="2023-12-29T10:10:00Z"/>
          <w:rFonts w:eastAsia="Arial" w:cstheme="minorHAnsi"/>
          <w:color w:val="000000"/>
          <w:sz w:val="16"/>
          <w:szCs w:val="16"/>
          <w:rPrChange w:id="6024" w:author="Direccion de Politicas y Gestion en Derechos Humanos 14" w:date="2023-12-29T10:38:00Z">
            <w:rPr>
              <w:ins w:id="6025" w:author="Direccion de Politicas y Gestion en Derechos Humanos 14" w:date="2023-12-29T10:10:00Z"/>
              <w:rFonts w:ascii="Arial" w:eastAsia="Arial" w:hAnsi="Arial" w:cs="Arial"/>
              <w:color w:val="000000"/>
            </w:rPr>
          </w:rPrChange>
        </w:rPr>
      </w:pPr>
    </w:p>
    <w:p w14:paraId="1063363E" w14:textId="77777777" w:rsidR="00556852" w:rsidRPr="00C25BD7" w:rsidRDefault="00556852" w:rsidP="00556852">
      <w:pPr>
        <w:pBdr>
          <w:top w:val="nil"/>
          <w:left w:val="nil"/>
          <w:bottom w:val="nil"/>
          <w:right w:val="nil"/>
          <w:between w:val="nil"/>
        </w:pBdr>
        <w:ind w:left="720"/>
        <w:jc w:val="both"/>
        <w:rPr>
          <w:ins w:id="6026" w:author="Direccion de Politicas y Gestion en Derechos Humanos 14" w:date="2023-12-29T10:10:00Z"/>
          <w:rFonts w:eastAsia="Arial" w:cstheme="minorHAnsi"/>
          <w:color w:val="000000"/>
          <w:sz w:val="16"/>
          <w:szCs w:val="16"/>
          <w:rPrChange w:id="6027" w:author="Direccion de Politicas y Gestion en Derechos Humanos 14" w:date="2023-12-29T10:38:00Z">
            <w:rPr>
              <w:ins w:id="6028" w:author="Direccion de Politicas y Gestion en Derechos Humanos 14" w:date="2023-12-29T10:10:00Z"/>
              <w:rFonts w:ascii="Arial" w:eastAsia="Arial" w:hAnsi="Arial" w:cs="Arial"/>
              <w:color w:val="000000"/>
            </w:rPr>
          </w:rPrChange>
        </w:rPr>
      </w:pPr>
      <w:ins w:id="6029" w:author="Direccion de Politicas y Gestion en Derechos Humanos 14" w:date="2023-12-29T10:10:00Z">
        <w:r w:rsidRPr="00C25BD7">
          <w:rPr>
            <w:rFonts w:eastAsia="Arial" w:cstheme="minorHAnsi"/>
            <w:color w:val="000000"/>
            <w:sz w:val="16"/>
            <w:szCs w:val="16"/>
            <w:rPrChange w:id="6030" w:author="Direccion de Politicas y Gestion en Derechos Humanos 14" w:date="2023-12-29T10:38:00Z">
              <w:rPr>
                <w:rFonts w:ascii="Arial" w:eastAsia="Arial" w:hAnsi="Arial" w:cs="Arial"/>
                <w:color w:val="000000"/>
              </w:rPr>
            </w:rPrChange>
          </w:rPr>
          <w:t xml:space="preserve">El Dr. </w:t>
        </w:r>
        <w:proofErr w:type="spellStart"/>
        <w:r w:rsidRPr="00C25BD7">
          <w:rPr>
            <w:rFonts w:eastAsia="Arial" w:cstheme="minorHAnsi"/>
            <w:color w:val="000000"/>
            <w:sz w:val="16"/>
            <w:szCs w:val="16"/>
            <w:rPrChange w:id="6031" w:author="Direccion de Politicas y Gestion en Derechos Humanos 14" w:date="2023-12-29T10:38:00Z">
              <w:rPr>
                <w:rFonts w:ascii="Arial" w:eastAsia="Arial" w:hAnsi="Arial" w:cs="Arial"/>
                <w:color w:val="000000"/>
              </w:rPr>
            </w:rPrChange>
          </w:rPr>
          <w:t>Angel</w:t>
        </w:r>
        <w:proofErr w:type="spellEnd"/>
        <w:r w:rsidRPr="00C25BD7">
          <w:rPr>
            <w:rFonts w:eastAsia="Arial" w:cstheme="minorHAnsi"/>
            <w:color w:val="000000"/>
            <w:sz w:val="16"/>
            <w:szCs w:val="16"/>
            <w:rPrChange w:id="6032" w:author="Direccion de Politicas y Gestion en Derechos Humanos 14" w:date="2023-12-29T10:38:00Z">
              <w:rPr>
                <w:rFonts w:ascii="Arial" w:eastAsia="Arial" w:hAnsi="Arial" w:cs="Arial"/>
                <w:color w:val="000000"/>
              </w:rPr>
            </w:rPrChange>
          </w:rPr>
          <w:t xml:space="preserve"> González Ramírez, secretario técnico del GTM, invitó a que las y los representantes del GTM se presenten para realizar el cómputo del quórum para iniciar la sesión. </w:t>
        </w:r>
      </w:ins>
    </w:p>
    <w:p w14:paraId="492491BC" w14:textId="77777777" w:rsidR="00556852" w:rsidRPr="00C25BD7" w:rsidRDefault="00556852" w:rsidP="00556852">
      <w:pPr>
        <w:pBdr>
          <w:top w:val="nil"/>
          <w:left w:val="nil"/>
          <w:bottom w:val="nil"/>
          <w:right w:val="nil"/>
          <w:between w:val="nil"/>
        </w:pBdr>
        <w:ind w:left="720"/>
        <w:jc w:val="both"/>
        <w:rPr>
          <w:ins w:id="6033" w:author="Direccion de Politicas y Gestion en Derechos Humanos 14" w:date="2023-12-29T10:10:00Z"/>
          <w:rFonts w:eastAsia="Arial" w:cstheme="minorHAnsi"/>
          <w:color w:val="000000"/>
          <w:sz w:val="16"/>
          <w:szCs w:val="16"/>
          <w:rPrChange w:id="6034" w:author="Direccion de Politicas y Gestion en Derechos Humanos 14" w:date="2023-12-29T10:38:00Z">
            <w:rPr>
              <w:ins w:id="6035" w:author="Direccion de Politicas y Gestion en Derechos Humanos 14" w:date="2023-12-29T10:10:00Z"/>
              <w:rFonts w:ascii="Arial" w:eastAsia="Arial" w:hAnsi="Arial" w:cs="Arial"/>
              <w:color w:val="000000"/>
            </w:rPr>
          </w:rPrChange>
        </w:rPr>
      </w:pPr>
      <w:ins w:id="6036" w:author="Direccion de Politicas y Gestion en Derechos Humanos 14" w:date="2023-12-29T10:10:00Z">
        <w:r w:rsidRPr="00C25BD7">
          <w:rPr>
            <w:rFonts w:eastAsia="Arial" w:cstheme="minorHAnsi"/>
            <w:color w:val="000000"/>
            <w:sz w:val="16"/>
            <w:szCs w:val="16"/>
            <w:rPrChange w:id="6037" w:author="Direccion de Politicas y Gestion en Derechos Humanos 14" w:date="2023-12-29T10:38:00Z">
              <w:rPr>
                <w:rFonts w:ascii="Arial" w:eastAsia="Arial" w:hAnsi="Arial" w:cs="Arial"/>
                <w:color w:val="000000"/>
              </w:rPr>
            </w:rPrChange>
          </w:rPr>
          <w:t>Al verificarse que no se contaba con el quorum necesario, el secretario técnico del GTM señaló que la sesión tendría carácter informativo.</w:t>
        </w:r>
      </w:ins>
    </w:p>
    <w:p w14:paraId="1AF7AF64" w14:textId="77777777" w:rsidR="00556852" w:rsidRPr="00C25BD7" w:rsidRDefault="00556852" w:rsidP="00556852">
      <w:pPr>
        <w:pBdr>
          <w:top w:val="nil"/>
          <w:left w:val="nil"/>
          <w:bottom w:val="nil"/>
          <w:right w:val="nil"/>
          <w:between w:val="nil"/>
        </w:pBdr>
        <w:spacing w:after="0" w:line="240" w:lineRule="auto"/>
        <w:ind w:left="720"/>
        <w:jc w:val="both"/>
        <w:rPr>
          <w:ins w:id="6038" w:author="Direccion de Politicas y Gestion en Derechos Humanos 14" w:date="2023-12-29T10:10:00Z"/>
          <w:rFonts w:eastAsia="Arial" w:cstheme="minorHAnsi"/>
          <w:b/>
          <w:color w:val="000000"/>
          <w:sz w:val="16"/>
          <w:szCs w:val="16"/>
          <w:rPrChange w:id="6039" w:author="Direccion de Politicas y Gestion en Derechos Humanos 14" w:date="2023-12-29T10:38:00Z">
            <w:rPr>
              <w:ins w:id="6040" w:author="Direccion de Politicas y Gestion en Derechos Humanos 14" w:date="2023-12-29T10:10:00Z"/>
              <w:rFonts w:ascii="Arial" w:eastAsia="Arial" w:hAnsi="Arial" w:cs="Arial"/>
              <w:b/>
              <w:color w:val="000000"/>
            </w:rPr>
          </w:rPrChange>
        </w:rPr>
      </w:pPr>
    </w:p>
    <w:p w14:paraId="2B105DDB"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041" w:author="Direccion de Politicas y Gestion en Derechos Humanos 14" w:date="2023-12-29T10:10:00Z"/>
          <w:rFonts w:eastAsia="Arial" w:cstheme="minorHAnsi"/>
          <w:b/>
          <w:color w:val="000000"/>
          <w:sz w:val="16"/>
          <w:szCs w:val="16"/>
          <w:rPrChange w:id="6042" w:author="Direccion de Politicas y Gestion en Derechos Humanos 14" w:date="2023-12-29T10:38:00Z">
            <w:rPr>
              <w:ins w:id="6043" w:author="Direccion de Politicas y Gestion en Derechos Humanos 14" w:date="2023-12-29T10:10:00Z"/>
              <w:rFonts w:ascii="Arial" w:eastAsia="Arial" w:hAnsi="Arial" w:cs="Arial"/>
              <w:b/>
              <w:color w:val="000000"/>
            </w:rPr>
          </w:rPrChange>
        </w:rPr>
      </w:pPr>
      <w:ins w:id="6044" w:author="Direccion de Politicas y Gestion en Derechos Humanos 14" w:date="2023-12-29T10:10:00Z">
        <w:r w:rsidRPr="00C25BD7">
          <w:rPr>
            <w:rFonts w:eastAsia="Arial" w:cstheme="minorHAnsi"/>
            <w:b/>
            <w:color w:val="000000"/>
            <w:sz w:val="16"/>
            <w:szCs w:val="16"/>
            <w:rPrChange w:id="6045" w:author="Direccion de Politicas y Gestion en Derechos Humanos 14" w:date="2023-12-29T10:38:00Z">
              <w:rPr>
                <w:rFonts w:ascii="Arial" w:eastAsia="Arial" w:hAnsi="Arial" w:cs="Arial"/>
                <w:b/>
                <w:color w:val="000000"/>
              </w:rPr>
            </w:rPrChange>
          </w:rPr>
          <w:t>ESTACIÓN DE INFORMES</w:t>
        </w:r>
      </w:ins>
    </w:p>
    <w:p w14:paraId="2DED5BD3" w14:textId="77777777" w:rsidR="00556852" w:rsidRPr="00C25BD7" w:rsidRDefault="00556852" w:rsidP="00556852">
      <w:pPr>
        <w:pBdr>
          <w:top w:val="nil"/>
          <w:left w:val="nil"/>
          <w:bottom w:val="nil"/>
          <w:right w:val="nil"/>
          <w:between w:val="nil"/>
        </w:pBdr>
        <w:spacing w:after="0" w:line="240" w:lineRule="auto"/>
        <w:ind w:left="720"/>
        <w:jc w:val="both"/>
        <w:rPr>
          <w:ins w:id="6046" w:author="Direccion de Politicas y Gestion en Derechos Humanos 14" w:date="2023-12-29T10:10:00Z"/>
          <w:rFonts w:eastAsia="Arial" w:cstheme="minorHAnsi"/>
          <w:b/>
          <w:color w:val="000000"/>
          <w:sz w:val="16"/>
          <w:szCs w:val="16"/>
          <w:rPrChange w:id="6047" w:author="Direccion de Politicas y Gestion en Derechos Humanos 14" w:date="2023-12-29T10:38:00Z">
            <w:rPr>
              <w:ins w:id="6048" w:author="Direccion de Politicas y Gestion en Derechos Humanos 14" w:date="2023-12-29T10:10:00Z"/>
              <w:rFonts w:ascii="Arial" w:eastAsia="Arial" w:hAnsi="Arial" w:cs="Arial"/>
              <w:b/>
              <w:color w:val="000000"/>
            </w:rPr>
          </w:rPrChange>
        </w:rPr>
      </w:pPr>
    </w:p>
    <w:p w14:paraId="05E86926" w14:textId="77777777" w:rsidR="00556852" w:rsidRPr="00C25BD7" w:rsidRDefault="00556852" w:rsidP="00556852">
      <w:pPr>
        <w:numPr>
          <w:ilvl w:val="1"/>
          <w:numId w:val="66"/>
        </w:numPr>
        <w:pBdr>
          <w:top w:val="nil"/>
          <w:left w:val="nil"/>
          <w:bottom w:val="nil"/>
          <w:right w:val="nil"/>
          <w:between w:val="nil"/>
        </w:pBdr>
        <w:spacing w:after="0" w:line="240" w:lineRule="auto"/>
        <w:ind w:left="1134"/>
        <w:jc w:val="both"/>
        <w:rPr>
          <w:ins w:id="6049" w:author="Direccion de Politicas y Gestion en Derechos Humanos 14" w:date="2023-12-29T10:10:00Z"/>
          <w:rFonts w:eastAsia="Arial" w:cstheme="minorHAnsi"/>
          <w:b/>
          <w:color w:val="000000"/>
          <w:sz w:val="16"/>
          <w:szCs w:val="16"/>
          <w:rPrChange w:id="6050" w:author="Direccion de Politicas y Gestion en Derechos Humanos 14" w:date="2023-12-29T10:38:00Z">
            <w:rPr>
              <w:ins w:id="6051" w:author="Direccion de Politicas y Gestion en Derechos Humanos 14" w:date="2023-12-29T10:10:00Z"/>
              <w:rFonts w:ascii="Arial" w:eastAsia="Arial" w:hAnsi="Arial" w:cs="Arial"/>
              <w:b/>
              <w:color w:val="000000"/>
            </w:rPr>
          </w:rPrChange>
        </w:rPr>
      </w:pPr>
      <w:ins w:id="6052" w:author="Direccion de Politicas y Gestion en Derechos Humanos 14" w:date="2023-12-29T10:10:00Z">
        <w:r w:rsidRPr="00C25BD7">
          <w:rPr>
            <w:rFonts w:eastAsia="Arial" w:cstheme="minorHAnsi"/>
            <w:color w:val="000000"/>
            <w:sz w:val="16"/>
            <w:szCs w:val="16"/>
            <w:rPrChange w:id="6053" w:author="Direccion de Politicas y Gestion en Derechos Humanos 14" w:date="2023-12-29T10:38:00Z">
              <w:rPr>
                <w:rFonts w:ascii="Arial" w:eastAsia="Arial" w:hAnsi="Arial" w:cs="Arial"/>
                <w:color w:val="000000"/>
              </w:rPr>
            </w:rPrChange>
          </w:rPr>
          <w:t xml:space="preserve">El Dr. </w:t>
        </w:r>
        <w:proofErr w:type="spellStart"/>
        <w:r w:rsidRPr="00C25BD7">
          <w:rPr>
            <w:rFonts w:eastAsia="Arial" w:cstheme="minorHAnsi"/>
            <w:color w:val="000000"/>
            <w:sz w:val="16"/>
            <w:szCs w:val="16"/>
            <w:rPrChange w:id="6054" w:author="Direccion de Politicas y Gestion en Derechos Humanos 14" w:date="2023-12-29T10:38:00Z">
              <w:rPr>
                <w:rFonts w:ascii="Arial" w:eastAsia="Arial" w:hAnsi="Arial" w:cs="Arial"/>
                <w:color w:val="000000"/>
              </w:rPr>
            </w:rPrChange>
          </w:rPr>
          <w:t>Angel</w:t>
        </w:r>
        <w:proofErr w:type="spellEnd"/>
        <w:r w:rsidRPr="00C25BD7">
          <w:rPr>
            <w:rFonts w:eastAsia="Arial" w:cstheme="minorHAnsi"/>
            <w:color w:val="000000"/>
            <w:sz w:val="16"/>
            <w:szCs w:val="16"/>
            <w:rPrChange w:id="6055" w:author="Direccion de Politicas y Gestion en Derechos Humanos 14" w:date="2023-12-29T10:38:00Z">
              <w:rPr>
                <w:rFonts w:ascii="Arial" w:eastAsia="Arial" w:hAnsi="Arial" w:cs="Arial"/>
                <w:color w:val="000000"/>
              </w:rPr>
            </w:rPrChange>
          </w:rPr>
          <w:t xml:space="preserve"> González Ramírez, </w:t>
        </w:r>
        <w:r w:rsidRPr="00C25BD7">
          <w:rPr>
            <w:rFonts w:eastAsia="Arial" w:cstheme="minorHAnsi"/>
            <w:sz w:val="16"/>
            <w:szCs w:val="16"/>
            <w:rPrChange w:id="6056" w:author="Direccion de Politicas y Gestion en Derechos Humanos 14" w:date="2023-12-29T10:38:00Z">
              <w:rPr>
                <w:rFonts w:ascii="Arial" w:eastAsia="Arial" w:hAnsi="Arial" w:cs="Arial"/>
              </w:rPr>
            </w:rPrChange>
          </w:rPr>
          <w:t>secretario técnico del GTM,</w:t>
        </w:r>
        <w:r w:rsidRPr="00C25BD7">
          <w:rPr>
            <w:rFonts w:eastAsia="Arial" w:cstheme="minorHAnsi"/>
            <w:color w:val="000000"/>
            <w:sz w:val="16"/>
            <w:szCs w:val="16"/>
            <w:rPrChange w:id="6057" w:author="Direccion de Politicas y Gestion en Derechos Humanos 14" w:date="2023-12-29T10:38:00Z">
              <w:rPr>
                <w:rFonts w:ascii="Arial" w:eastAsia="Arial" w:hAnsi="Arial" w:cs="Arial"/>
                <w:color w:val="000000"/>
              </w:rPr>
            </w:rPrChange>
          </w:rPr>
          <w:t xml:space="preserve"> cedió la palabra al economista </w:t>
        </w:r>
        <w:proofErr w:type="spellStart"/>
        <w:r w:rsidRPr="00C25BD7">
          <w:rPr>
            <w:rFonts w:eastAsia="Arial" w:cstheme="minorHAnsi"/>
            <w:color w:val="000000"/>
            <w:sz w:val="16"/>
            <w:szCs w:val="16"/>
            <w:rPrChange w:id="6058" w:author="Direccion de Politicas y Gestion en Derechos Humanos 14" w:date="2023-12-29T10:38:00Z">
              <w:rPr>
                <w:rFonts w:ascii="Arial" w:eastAsia="Arial" w:hAnsi="Arial" w:cs="Arial"/>
                <w:color w:val="000000"/>
              </w:rPr>
            </w:rPrChange>
          </w:rPr>
          <w:t>Felix</w:t>
        </w:r>
        <w:proofErr w:type="spellEnd"/>
        <w:r w:rsidRPr="00C25BD7">
          <w:rPr>
            <w:rFonts w:eastAsia="Arial" w:cstheme="minorHAnsi"/>
            <w:color w:val="000000"/>
            <w:sz w:val="16"/>
            <w:szCs w:val="16"/>
            <w:rPrChange w:id="6059" w:author="Direccion de Politicas y Gestion en Derechos Humanos 14" w:date="2023-12-29T10:38:00Z">
              <w:rPr>
                <w:rFonts w:ascii="Arial" w:eastAsia="Arial" w:hAnsi="Arial" w:cs="Arial"/>
                <w:color w:val="000000"/>
              </w:rPr>
            </w:rPrChange>
          </w:rPr>
          <w:t xml:space="preserve"> </w:t>
        </w:r>
        <w:proofErr w:type="spellStart"/>
        <w:r w:rsidRPr="00C25BD7">
          <w:rPr>
            <w:rFonts w:eastAsia="Arial" w:cstheme="minorHAnsi"/>
            <w:color w:val="000000"/>
            <w:sz w:val="16"/>
            <w:szCs w:val="16"/>
            <w:rPrChange w:id="6060" w:author="Direccion de Politicas y Gestion en Derechos Humanos 14" w:date="2023-12-29T10:38:00Z">
              <w:rPr>
                <w:rFonts w:ascii="Arial" w:eastAsia="Arial" w:hAnsi="Arial" w:cs="Arial"/>
                <w:color w:val="000000"/>
              </w:rPr>
            </w:rPrChange>
          </w:rPr>
          <w:t>Huáman</w:t>
        </w:r>
        <w:proofErr w:type="spellEnd"/>
        <w:r w:rsidRPr="00C25BD7">
          <w:rPr>
            <w:rFonts w:eastAsia="Arial" w:cstheme="minorHAnsi"/>
            <w:color w:val="000000"/>
            <w:sz w:val="16"/>
            <w:szCs w:val="16"/>
            <w:rPrChange w:id="6061" w:author="Direccion de Politicas y Gestion en Derechos Humanos 14" w:date="2023-12-29T10:38:00Z">
              <w:rPr>
                <w:rFonts w:ascii="Arial" w:eastAsia="Arial" w:hAnsi="Arial" w:cs="Arial"/>
                <w:color w:val="000000"/>
              </w:rPr>
            </w:rPrChange>
          </w:rPr>
          <w:t xml:space="preserve"> Huanaco, quien realizó una presentación de los alcances y metodología del Entregable 3 establecido por el Centro Nacional de Planeamiento Estratégico (CEPLAN) en la Guía de Políticas Nacionales (versión actualizada). </w:t>
        </w:r>
      </w:ins>
    </w:p>
    <w:p w14:paraId="401692D3" w14:textId="77777777" w:rsidR="00556852" w:rsidRPr="00C25BD7" w:rsidRDefault="00556852" w:rsidP="00556852">
      <w:pPr>
        <w:pBdr>
          <w:top w:val="nil"/>
          <w:left w:val="nil"/>
          <w:bottom w:val="nil"/>
          <w:right w:val="nil"/>
          <w:between w:val="nil"/>
        </w:pBdr>
        <w:spacing w:after="0" w:line="240" w:lineRule="auto"/>
        <w:ind w:left="1134"/>
        <w:jc w:val="both"/>
        <w:rPr>
          <w:ins w:id="6062" w:author="Direccion de Politicas y Gestion en Derechos Humanos 14" w:date="2023-12-29T10:10:00Z"/>
          <w:rFonts w:eastAsia="Arial" w:cstheme="minorHAnsi"/>
          <w:b/>
          <w:color w:val="000000"/>
          <w:sz w:val="16"/>
          <w:szCs w:val="16"/>
          <w:rPrChange w:id="6063" w:author="Direccion de Politicas y Gestion en Derechos Humanos 14" w:date="2023-12-29T10:38:00Z">
            <w:rPr>
              <w:ins w:id="6064" w:author="Direccion de Politicas y Gestion en Derechos Humanos 14" w:date="2023-12-29T10:10:00Z"/>
              <w:rFonts w:ascii="Arial" w:eastAsia="Arial" w:hAnsi="Arial" w:cs="Arial"/>
              <w:b/>
              <w:color w:val="000000"/>
            </w:rPr>
          </w:rPrChange>
        </w:rPr>
      </w:pPr>
    </w:p>
    <w:p w14:paraId="3D0B6F16" w14:textId="77777777" w:rsidR="00556852" w:rsidRPr="00C25BD7" w:rsidRDefault="00556852" w:rsidP="00556852">
      <w:pPr>
        <w:numPr>
          <w:ilvl w:val="1"/>
          <w:numId w:val="66"/>
        </w:numPr>
        <w:pBdr>
          <w:top w:val="nil"/>
          <w:left w:val="nil"/>
          <w:bottom w:val="nil"/>
          <w:right w:val="nil"/>
          <w:between w:val="nil"/>
        </w:pBdr>
        <w:spacing w:after="0" w:line="240" w:lineRule="auto"/>
        <w:ind w:left="1134"/>
        <w:jc w:val="both"/>
        <w:rPr>
          <w:ins w:id="6065" w:author="Direccion de Politicas y Gestion en Derechos Humanos 14" w:date="2023-12-29T10:10:00Z"/>
          <w:rFonts w:eastAsia="Arial" w:cstheme="minorHAnsi"/>
          <w:b/>
          <w:color w:val="000000"/>
          <w:sz w:val="16"/>
          <w:szCs w:val="16"/>
          <w:rPrChange w:id="6066" w:author="Direccion de Politicas y Gestion en Derechos Humanos 14" w:date="2023-12-29T10:38:00Z">
            <w:rPr>
              <w:ins w:id="6067" w:author="Direccion de Politicas y Gestion en Derechos Humanos 14" w:date="2023-12-29T10:10:00Z"/>
              <w:rFonts w:ascii="Arial" w:eastAsia="Arial" w:hAnsi="Arial" w:cs="Arial"/>
              <w:b/>
              <w:color w:val="000000"/>
            </w:rPr>
          </w:rPrChange>
        </w:rPr>
      </w:pPr>
      <w:ins w:id="6068" w:author="Direccion de Politicas y Gestion en Derechos Humanos 14" w:date="2023-12-29T10:10:00Z">
        <w:r w:rsidRPr="00C25BD7">
          <w:rPr>
            <w:rFonts w:eastAsia="Arial" w:cstheme="minorHAnsi"/>
            <w:color w:val="000000"/>
            <w:sz w:val="16"/>
            <w:szCs w:val="16"/>
            <w:rPrChange w:id="6069" w:author="Direccion de Politicas y Gestion en Derechos Humanos 14" w:date="2023-12-29T10:38:00Z">
              <w:rPr>
                <w:rFonts w:ascii="Arial" w:eastAsia="Arial" w:hAnsi="Arial" w:cs="Arial"/>
                <w:color w:val="000000"/>
              </w:rPr>
            </w:rPrChange>
          </w:rPr>
          <w:t xml:space="preserve">Además, expuso la propuesta de objetivos prioritarios y lineamientos, los cuales han sido formulados considerando los elementos desarrollados en el Entregable 1 (causas directas e indirectas) y el Entregable 2 (situación futura deseada y alternativas de solución). </w:t>
        </w:r>
      </w:ins>
    </w:p>
    <w:p w14:paraId="7AB16EF0" w14:textId="77777777" w:rsidR="00556852" w:rsidRPr="00C25BD7" w:rsidRDefault="00556852" w:rsidP="00556852">
      <w:pPr>
        <w:pBdr>
          <w:top w:val="nil"/>
          <w:left w:val="nil"/>
          <w:bottom w:val="nil"/>
          <w:right w:val="nil"/>
          <w:between w:val="nil"/>
        </w:pBdr>
        <w:spacing w:after="0" w:line="240" w:lineRule="auto"/>
        <w:ind w:left="1440"/>
        <w:jc w:val="both"/>
        <w:rPr>
          <w:ins w:id="6070" w:author="Direccion de Politicas y Gestion en Derechos Humanos 14" w:date="2023-12-29T10:10:00Z"/>
          <w:rFonts w:eastAsia="Arial" w:cstheme="minorHAnsi"/>
          <w:b/>
          <w:color w:val="000000"/>
          <w:sz w:val="16"/>
          <w:szCs w:val="16"/>
          <w:rPrChange w:id="6071" w:author="Direccion de Politicas y Gestion en Derechos Humanos 14" w:date="2023-12-29T10:38:00Z">
            <w:rPr>
              <w:ins w:id="6072" w:author="Direccion de Politicas y Gestion en Derechos Humanos 14" w:date="2023-12-29T10:10:00Z"/>
              <w:rFonts w:ascii="Arial" w:eastAsia="Arial" w:hAnsi="Arial" w:cs="Arial"/>
              <w:b/>
              <w:color w:val="000000"/>
            </w:rPr>
          </w:rPrChange>
        </w:rPr>
      </w:pPr>
    </w:p>
    <w:p w14:paraId="03F9E620"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073" w:author="Direccion de Politicas y Gestion en Derechos Humanos 14" w:date="2023-12-29T10:10:00Z"/>
          <w:rFonts w:eastAsia="Arial" w:cstheme="minorHAnsi"/>
          <w:color w:val="000000"/>
          <w:sz w:val="16"/>
          <w:szCs w:val="16"/>
          <w:rPrChange w:id="6074" w:author="Direccion de Politicas y Gestion en Derechos Humanos 14" w:date="2023-12-29T10:38:00Z">
            <w:rPr>
              <w:ins w:id="6075" w:author="Direccion de Politicas y Gestion en Derechos Humanos 14" w:date="2023-12-29T10:10:00Z"/>
              <w:rFonts w:ascii="Arial" w:eastAsia="Arial" w:hAnsi="Arial" w:cs="Arial"/>
              <w:color w:val="000000"/>
            </w:rPr>
          </w:rPrChange>
        </w:rPr>
      </w:pPr>
      <w:ins w:id="6076" w:author="Direccion de Politicas y Gestion en Derechos Humanos 14" w:date="2023-12-29T10:10:00Z">
        <w:r w:rsidRPr="00C25BD7">
          <w:rPr>
            <w:rFonts w:eastAsia="Arial" w:cstheme="minorHAnsi"/>
            <w:b/>
            <w:color w:val="000000"/>
            <w:sz w:val="16"/>
            <w:szCs w:val="16"/>
            <w:rPrChange w:id="6077" w:author="Direccion de Politicas y Gestion en Derechos Humanos 14" w:date="2023-12-29T10:38:00Z">
              <w:rPr>
                <w:rFonts w:ascii="Arial" w:eastAsia="Arial" w:hAnsi="Arial" w:cs="Arial"/>
                <w:b/>
                <w:color w:val="000000"/>
              </w:rPr>
            </w:rPrChange>
          </w:rPr>
          <w:t>ORDEN DEL DÍA</w:t>
        </w:r>
      </w:ins>
    </w:p>
    <w:p w14:paraId="24FE13B2" w14:textId="77777777" w:rsidR="00556852" w:rsidRPr="00C25BD7" w:rsidRDefault="00556852" w:rsidP="00556852">
      <w:pPr>
        <w:pBdr>
          <w:top w:val="nil"/>
          <w:left w:val="nil"/>
          <w:bottom w:val="nil"/>
          <w:right w:val="nil"/>
          <w:between w:val="nil"/>
        </w:pBdr>
        <w:spacing w:after="0" w:line="240" w:lineRule="auto"/>
        <w:ind w:left="720"/>
        <w:jc w:val="both"/>
        <w:rPr>
          <w:ins w:id="6078" w:author="Direccion de Politicas y Gestion en Derechos Humanos 14" w:date="2023-12-29T10:10:00Z"/>
          <w:rFonts w:eastAsia="Arial" w:cstheme="minorHAnsi"/>
          <w:color w:val="000000"/>
          <w:sz w:val="16"/>
          <w:szCs w:val="16"/>
          <w:rPrChange w:id="6079" w:author="Direccion de Politicas y Gestion en Derechos Humanos 14" w:date="2023-12-29T10:38:00Z">
            <w:rPr>
              <w:ins w:id="6080" w:author="Direccion de Politicas y Gestion en Derechos Humanos 14" w:date="2023-12-29T10:10:00Z"/>
              <w:rFonts w:ascii="Arial" w:eastAsia="Arial" w:hAnsi="Arial" w:cs="Arial"/>
              <w:color w:val="000000"/>
            </w:rPr>
          </w:rPrChange>
        </w:rPr>
      </w:pPr>
      <w:ins w:id="6081" w:author="Direccion de Politicas y Gestion en Derechos Humanos 14" w:date="2023-12-29T10:10:00Z">
        <w:r w:rsidRPr="00C25BD7">
          <w:rPr>
            <w:rFonts w:eastAsia="Arial" w:cstheme="minorHAnsi"/>
            <w:b/>
            <w:color w:val="000000"/>
            <w:sz w:val="16"/>
            <w:szCs w:val="16"/>
            <w:rPrChange w:id="6082" w:author="Direccion de Politicas y Gestion en Derechos Humanos 14" w:date="2023-12-29T10:38:00Z">
              <w:rPr>
                <w:rFonts w:ascii="Arial" w:eastAsia="Arial" w:hAnsi="Arial" w:cs="Arial"/>
                <w:b/>
                <w:color w:val="000000"/>
              </w:rPr>
            </w:rPrChange>
          </w:rPr>
          <w:br/>
          <w:t>Presentación de la propuesta del Entregable 2 de la PNMDH</w:t>
        </w:r>
        <w:r w:rsidRPr="00C25BD7">
          <w:rPr>
            <w:rFonts w:eastAsia="Arial" w:cstheme="minorHAnsi"/>
            <w:b/>
            <w:sz w:val="16"/>
            <w:szCs w:val="16"/>
            <w:rPrChange w:id="6083" w:author="Direccion de Politicas y Gestion en Derechos Humanos 14" w:date="2023-12-29T10:38:00Z">
              <w:rPr>
                <w:rFonts w:ascii="Arial" w:eastAsia="Arial" w:hAnsi="Arial" w:cs="Arial"/>
                <w:b/>
              </w:rPr>
            </w:rPrChange>
          </w:rPr>
          <w:t>.</w:t>
        </w:r>
      </w:ins>
    </w:p>
    <w:p w14:paraId="424664BD" w14:textId="77777777" w:rsidR="00556852" w:rsidRPr="00C25BD7" w:rsidRDefault="00556852" w:rsidP="00556852">
      <w:pPr>
        <w:pBdr>
          <w:top w:val="nil"/>
          <w:left w:val="nil"/>
          <w:bottom w:val="nil"/>
          <w:right w:val="nil"/>
          <w:between w:val="nil"/>
        </w:pBdr>
        <w:spacing w:after="0"/>
        <w:ind w:left="720"/>
        <w:jc w:val="both"/>
        <w:rPr>
          <w:ins w:id="6084" w:author="Direccion de Politicas y Gestion en Derechos Humanos 14" w:date="2023-12-29T10:10:00Z"/>
          <w:rFonts w:eastAsia="Arial" w:cstheme="minorHAnsi"/>
          <w:color w:val="000000"/>
          <w:sz w:val="16"/>
          <w:szCs w:val="16"/>
          <w:rPrChange w:id="6085" w:author="Direccion de Politicas y Gestion en Derechos Humanos 14" w:date="2023-12-29T10:38:00Z">
            <w:rPr>
              <w:ins w:id="6086" w:author="Direccion de Politicas y Gestion en Derechos Humanos 14" w:date="2023-12-29T10:10:00Z"/>
              <w:rFonts w:ascii="Arial" w:eastAsia="Arial" w:hAnsi="Arial" w:cs="Arial"/>
              <w:color w:val="000000"/>
            </w:rPr>
          </w:rPrChange>
        </w:rPr>
      </w:pPr>
    </w:p>
    <w:p w14:paraId="21936EAB" w14:textId="77777777" w:rsidR="00556852" w:rsidRPr="00C25BD7" w:rsidRDefault="00556852" w:rsidP="00556852">
      <w:pPr>
        <w:pBdr>
          <w:top w:val="nil"/>
          <w:left w:val="nil"/>
          <w:bottom w:val="nil"/>
          <w:right w:val="nil"/>
          <w:between w:val="nil"/>
        </w:pBdr>
        <w:ind w:left="720"/>
        <w:jc w:val="both"/>
        <w:rPr>
          <w:ins w:id="6087" w:author="Direccion de Politicas y Gestion en Derechos Humanos 14" w:date="2023-12-29T10:10:00Z"/>
          <w:rFonts w:eastAsia="Arial" w:cstheme="minorHAnsi"/>
          <w:color w:val="000000"/>
          <w:sz w:val="16"/>
          <w:szCs w:val="16"/>
          <w:rPrChange w:id="6088" w:author="Direccion de Politicas y Gestion en Derechos Humanos 14" w:date="2023-12-29T10:38:00Z">
            <w:rPr>
              <w:ins w:id="6089" w:author="Direccion de Politicas y Gestion en Derechos Humanos 14" w:date="2023-12-29T10:10:00Z"/>
              <w:rFonts w:ascii="Arial" w:eastAsia="Arial" w:hAnsi="Arial" w:cs="Arial"/>
              <w:color w:val="000000"/>
            </w:rPr>
          </w:rPrChange>
        </w:rPr>
      </w:pPr>
      <w:ins w:id="6090" w:author="Direccion de Politicas y Gestion en Derechos Humanos 14" w:date="2023-12-29T10:10:00Z">
        <w:r w:rsidRPr="00C25BD7">
          <w:rPr>
            <w:rFonts w:eastAsia="Arial" w:cstheme="minorHAnsi"/>
            <w:color w:val="000000"/>
            <w:sz w:val="16"/>
            <w:szCs w:val="16"/>
            <w:rPrChange w:id="6091" w:author="Direccion de Politicas y Gestion en Derechos Humanos 14" w:date="2023-12-29T10:38:00Z">
              <w:rPr>
                <w:rFonts w:ascii="Arial" w:eastAsia="Arial" w:hAnsi="Arial" w:cs="Arial"/>
                <w:color w:val="000000"/>
              </w:rPr>
            </w:rPrChange>
          </w:rPr>
          <w:t xml:space="preserve">El Dr. </w:t>
        </w:r>
        <w:proofErr w:type="spellStart"/>
        <w:r w:rsidRPr="00C25BD7">
          <w:rPr>
            <w:rFonts w:eastAsia="Arial" w:cstheme="minorHAnsi"/>
            <w:color w:val="000000"/>
            <w:sz w:val="16"/>
            <w:szCs w:val="16"/>
            <w:rPrChange w:id="6092" w:author="Direccion de Politicas y Gestion en Derechos Humanos 14" w:date="2023-12-29T10:38:00Z">
              <w:rPr>
                <w:rFonts w:ascii="Arial" w:eastAsia="Arial" w:hAnsi="Arial" w:cs="Arial"/>
                <w:color w:val="000000"/>
              </w:rPr>
            </w:rPrChange>
          </w:rPr>
          <w:t>Angel</w:t>
        </w:r>
        <w:proofErr w:type="spellEnd"/>
        <w:r w:rsidRPr="00C25BD7">
          <w:rPr>
            <w:rFonts w:eastAsia="Arial" w:cstheme="minorHAnsi"/>
            <w:color w:val="000000"/>
            <w:sz w:val="16"/>
            <w:szCs w:val="16"/>
            <w:rPrChange w:id="6093" w:author="Direccion de Politicas y Gestion en Derechos Humanos 14" w:date="2023-12-29T10:38:00Z">
              <w:rPr>
                <w:rFonts w:ascii="Arial" w:eastAsia="Arial" w:hAnsi="Arial" w:cs="Arial"/>
                <w:color w:val="000000"/>
              </w:rPr>
            </w:rPrChange>
          </w:rPr>
          <w:t xml:space="preserve"> González Ramírez cedió la palabra al abogado José Talavera Morales, de la Dirección de Políticas y Gestión en Derechos Humanos, quien señaló que esta nueva versión no había tenido cambios de fondo respecto de aquella que se presentó en la sesión del 11 de octubre de 2023. Al respecto, indicó que se recibieron aportes de los miembros del GTM que permitieron introducir precisiones o complementar el análisis realizado, pero sin generar cambios en los elementos centrales del documento. </w:t>
        </w:r>
      </w:ins>
    </w:p>
    <w:p w14:paraId="30095EF4" w14:textId="77777777" w:rsidR="00556852" w:rsidRPr="00C25BD7" w:rsidRDefault="00556852" w:rsidP="00556852">
      <w:pPr>
        <w:pBdr>
          <w:top w:val="nil"/>
          <w:left w:val="nil"/>
          <w:bottom w:val="nil"/>
          <w:right w:val="nil"/>
          <w:between w:val="nil"/>
        </w:pBdr>
        <w:ind w:left="720"/>
        <w:jc w:val="both"/>
        <w:rPr>
          <w:ins w:id="6094" w:author="Direccion de Politicas y Gestion en Derechos Humanos 14" w:date="2023-12-29T10:10:00Z"/>
          <w:rFonts w:eastAsia="Arial" w:cstheme="minorHAnsi"/>
          <w:color w:val="000000"/>
          <w:sz w:val="16"/>
          <w:szCs w:val="16"/>
          <w:rPrChange w:id="6095" w:author="Direccion de Politicas y Gestion en Derechos Humanos 14" w:date="2023-12-29T10:38:00Z">
            <w:rPr>
              <w:ins w:id="6096" w:author="Direccion de Politicas y Gestion en Derechos Humanos 14" w:date="2023-12-29T10:10:00Z"/>
              <w:rFonts w:ascii="Arial" w:eastAsia="Arial" w:hAnsi="Arial" w:cs="Arial"/>
              <w:color w:val="000000"/>
            </w:rPr>
          </w:rPrChange>
        </w:rPr>
      </w:pPr>
      <w:ins w:id="6097" w:author="Direccion de Politicas y Gestion en Derechos Humanos 14" w:date="2023-12-29T10:10:00Z">
        <w:r w:rsidRPr="00C25BD7">
          <w:rPr>
            <w:rFonts w:eastAsia="Arial" w:cstheme="minorHAnsi"/>
            <w:color w:val="000000"/>
            <w:sz w:val="16"/>
            <w:szCs w:val="16"/>
            <w:rPrChange w:id="6098" w:author="Direccion de Politicas y Gestion en Derechos Humanos 14" w:date="2023-12-29T10:38:00Z">
              <w:rPr>
                <w:rFonts w:ascii="Arial" w:eastAsia="Arial" w:hAnsi="Arial" w:cs="Arial"/>
                <w:color w:val="000000"/>
              </w:rPr>
            </w:rPrChange>
          </w:rPr>
          <w:t>A continuación, se cedió la palabra al economista Gene Olarte Melchor, quien realizó una presentación sobre el Índice de igualdad y no discriminación en el ejercicio pleno de los Derechos Humanos, indicador que se ha propuesto para el Entregable 2 y para establecer la meta en la situación futura deseada.</w:t>
        </w:r>
      </w:ins>
    </w:p>
    <w:p w14:paraId="728C7F65"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099" w:author="Direccion de Politicas y Gestion en Derechos Humanos 14" w:date="2023-12-29T10:10:00Z"/>
          <w:rFonts w:eastAsia="Arial" w:cstheme="minorHAnsi"/>
          <w:b/>
          <w:color w:val="000000"/>
          <w:sz w:val="16"/>
          <w:szCs w:val="16"/>
          <w:rPrChange w:id="6100" w:author="Direccion de Politicas y Gestion en Derechos Humanos 14" w:date="2023-12-29T10:38:00Z">
            <w:rPr>
              <w:ins w:id="6101" w:author="Direccion de Politicas y Gestion en Derechos Humanos 14" w:date="2023-12-29T10:10:00Z"/>
              <w:rFonts w:ascii="Arial" w:eastAsia="Arial" w:hAnsi="Arial" w:cs="Arial"/>
              <w:b/>
              <w:color w:val="000000"/>
            </w:rPr>
          </w:rPrChange>
        </w:rPr>
      </w:pPr>
      <w:ins w:id="6102" w:author="Direccion de Politicas y Gestion en Derechos Humanos 14" w:date="2023-12-29T10:10:00Z">
        <w:r w:rsidRPr="00C25BD7">
          <w:rPr>
            <w:rFonts w:eastAsia="Arial" w:cstheme="minorHAnsi"/>
            <w:b/>
            <w:color w:val="000000"/>
            <w:sz w:val="16"/>
            <w:szCs w:val="16"/>
            <w:rPrChange w:id="6103" w:author="Direccion de Politicas y Gestion en Derechos Humanos 14" w:date="2023-12-29T10:38:00Z">
              <w:rPr>
                <w:rFonts w:ascii="Arial" w:eastAsia="Arial" w:hAnsi="Arial" w:cs="Arial"/>
                <w:b/>
                <w:color w:val="000000"/>
              </w:rPr>
            </w:rPrChange>
          </w:rPr>
          <w:t>Comentarios</w:t>
        </w:r>
      </w:ins>
    </w:p>
    <w:p w14:paraId="13002DD8" w14:textId="77777777" w:rsidR="00556852" w:rsidRPr="00C25BD7" w:rsidRDefault="00556852" w:rsidP="00556852">
      <w:pPr>
        <w:pBdr>
          <w:top w:val="nil"/>
          <w:left w:val="nil"/>
          <w:bottom w:val="nil"/>
          <w:right w:val="nil"/>
          <w:between w:val="nil"/>
        </w:pBdr>
        <w:spacing w:after="0" w:line="240" w:lineRule="auto"/>
        <w:ind w:left="709"/>
        <w:jc w:val="both"/>
        <w:rPr>
          <w:ins w:id="6104" w:author="Direccion de Politicas y Gestion en Derechos Humanos 14" w:date="2023-12-29T10:10:00Z"/>
          <w:rFonts w:eastAsia="Arial" w:cstheme="minorHAnsi"/>
          <w:b/>
          <w:color w:val="000000"/>
          <w:sz w:val="16"/>
          <w:szCs w:val="16"/>
          <w:rPrChange w:id="6105" w:author="Direccion de Politicas y Gestion en Derechos Humanos 14" w:date="2023-12-29T10:38:00Z">
            <w:rPr>
              <w:ins w:id="6106" w:author="Direccion de Politicas y Gestion en Derechos Humanos 14" w:date="2023-12-29T10:10:00Z"/>
              <w:rFonts w:ascii="Arial" w:eastAsia="Arial" w:hAnsi="Arial" w:cs="Arial"/>
              <w:b/>
              <w:color w:val="000000"/>
            </w:rPr>
          </w:rPrChange>
        </w:rPr>
      </w:pPr>
    </w:p>
    <w:p w14:paraId="08EB7D88" w14:textId="77777777" w:rsidR="00556852" w:rsidRPr="00C25BD7" w:rsidRDefault="00556852" w:rsidP="00556852">
      <w:pPr>
        <w:pBdr>
          <w:top w:val="nil"/>
          <w:left w:val="nil"/>
          <w:bottom w:val="nil"/>
          <w:right w:val="nil"/>
          <w:between w:val="nil"/>
        </w:pBdr>
        <w:ind w:left="709"/>
        <w:jc w:val="both"/>
        <w:rPr>
          <w:ins w:id="6107" w:author="Direccion de Politicas y Gestion en Derechos Humanos 14" w:date="2023-12-29T10:10:00Z"/>
          <w:rFonts w:eastAsia="Arial" w:cstheme="minorHAnsi"/>
          <w:sz w:val="16"/>
          <w:szCs w:val="16"/>
          <w:rPrChange w:id="6108" w:author="Direccion de Politicas y Gestion en Derechos Humanos 14" w:date="2023-12-29T10:38:00Z">
            <w:rPr>
              <w:ins w:id="6109" w:author="Direccion de Politicas y Gestion en Derechos Humanos 14" w:date="2023-12-29T10:10:00Z"/>
              <w:rFonts w:ascii="Arial" w:eastAsia="Arial" w:hAnsi="Arial" w:cs="Arial"/>
            </w:rPr>
          </w:rPrChange>
        </w:rPr>
      </w:pPr>
      <w:ins w:id="6110" w:author="Direccion de Politicas y Gestion en Derechos Humanos 14" w:date="2023-12-29T10:10:00Z">
        <w:r w:rsidRPr="00C25BD7">
          <w:rPr>
            <w:rFonts w:eastAsia="Arial" w:cstheme="minorHAnsi"/>
            <w:sz w:val="16"/>
            <w:szCs w:val="16"/>
            <w:rPrChange w:id="6111" w:author="Direccion de Politicas y Gestion en Derechos Humanos 14" w:date="2023-12-29T10:38:00Z">
              <w:rPr>
                <w:rFonts w:ascii="Arial" w:eastAsia="Arial" w:hAnsi="Arial" w:cs="Arial"/>
              </w:rPr>
            </w:rPrChange>
          </w:rPr>
          <w:t>Habiendo culminado la presentación sobre los avances en la formulación del Entregable 3, referido a la propuesta de Objetivos Prioritarios y Lineamientos de la PNMDH, se abrió el espacio para las preguntas y/o comentarios de los y las representantes asistentes a la sesión informativa.</w:t>
        </w:r>
      </w:ins>
    </w:p>
    <w:p w14:paraId="4D3B7783" w14:textId="77777777" w:rsidR="00556852" w:rsidRPr="00C25BD7" w:rsidRDefault="00556852" w:rsidP="00556852">
      <w:pPr>
        <w:pBdr>
          <w:top w:val="nil"/>
          <w:left w:val="nil"/>
          <w:bottom w:val="nil"/>
          <w:right w:val="nil"/>
          <w:between w:val="nil"/>
        </w:pBdr>
        <w:ind w:left="709"/>
        <w:jc w:val="both"/>
        <w:rPr>
          <w:ins w:id="6112" w:author="Direccion de Politicas y Gestion en Derechos Humanos 14" w:date="2023-12-29T10:10:00Z"/>
          <w:rFonts w:eastAsia="Arial" w:cstheme="minorHAnsi"/>
          <w:sz w:val="16"/>
          <w:szCs w:val="16"/>
          <w:rPrChange w:id="6113" w:author="Direccion de Politicas y Gestion en Derechos Humanos 14" w:date="2023-12-29T10:38:00Z">
            <w:rPr>
              <w:ins w:id="6114" w:author="Direccion de Politicas y Gestion en Derechos Humanos 14" w:date="2023-12-29T10:10:00Z"/>
              <w:rFonts w:ascii="Arial" w:eastAsia="Arial" w:hAnsi="Arial" w:cs="Arial"/>
            </w:rPr>
          </w:rPrChange>
        </w:rPr>
      </w:pPr>
      <w:ins w:id="6115" w:author="Direccion de Politicas y Gestion en Derechos Humanos 14" w:date="2023-12-29T10:10:00Z">
        <w:r w:rsidRPr="00C25BD7">
          <w:rPr>
            <w:rFonts w:eastAsia="Arial" w:cstheme="minorHAnsi"/>
            <w:sz w:val="16"/>
            <w:szCs w:val="16"/>
            <w:rPrChange w:id="6116" w:author="Direccion de Politicas y Gestion en Derechos Humanos 14" w:date="2023-12-29T10:38:00Z">
              <w:rPr>
                <w:rFonts w:ascii="Arial" w:eastAsia="Arial" w:hAnsi="Arial" w:cs="Arial"/>
              </w:rPr>
            </w:rPrChange>
          </w:rPr>
          <w:t>Rafael Silva Gutiérrez, representante de la Mesa de Concertación para la Lucha contra la Pobreza, tomó la palabra y realizó algunos comentarios sobre la propuesta expuesta.</w:t>
        </w:r>
      </w:ins>
    </w:p>
    <w:p w14:paraId="7D64C3C3" w14:textId="77777777" w:rsidR="00556852" w:rsidRPr="00C25BD7" w:rsidRDefault="00556852" w:rsidP="00556852">
      <w:pPr>
        <w:pBdr>
          <w:top w:val="nil"/>
          <w:left w:val="nil"/>
          <w:bottom w:val="nil"/>
          <w:right w:val="nil"/>
          <w:between w:val="nil"/>
        </w:pBdr>
        <w:ind w:left="709"/>
        <w:jc w:val="both"/>
        <w:rPr>
          <w:ins w:id="6117" w:author="Direccion de Politicas y Gestion en Derechos Humanos 14" w:date="2023-12-29T10:10:00Z"/>
          <w:rFonts w:eastAsia="Arial" w:cstheme="minorHAnsi"/>
          <w:sz w:val="16"/>
          <w:szCs w:val="16"/>
          <w:rPrChange w:id="6118" w:author="Direccion de Politicas y Gestion en Derechos Humanos 14" w:date="2023-12-29T10:38:00Z">
            <w:rPr>
              <w:ins w:id="6119" w:author="Direccion de Politicas y Gestion en Derechos Humanos 14" w:date="2023-12-29T10:10:00Z"/>
              <w:rFonts w:ascii="Arial" w:eastAsia="Arial" w:hAnsi="Arial" w:cs="Arial"/>
            </w:rPr>
          </w:rPrChange>
        </w:rPr>
      </w:pPr>
      <w:ins w:id="6120" w:author="Direccion de Politicas y Gestion en Derechos Humanos 14" w:date="2023-12-29T10:10:00Z">
        <w:r w:rsidRPr="00C25BD7">
          <w:rPr>
            <w:rFonts w:eastAsia="Arial" w:cstheme="minorHAnsi"/>
            <w:sz w:val="16"/>
            <w:szCs w:val="16"/>
            <w:rPrChange w:id="6121" w:author="Direccion de Politicas y Gestion en Derechos Humanos 14" w:date="2023-12-29T10:38:00Z">
              <w:rPr>
                <w:rFonts w:ascii="Arial" w:eastAsia="Arial" w:hAnsi="Arial" w:cs="Arial"/>
              </w:rPr>
            </w:rPrChange>
          </w:rPr>
          <w:t>En relación con Objetivo Prioritario 1, manifestó que la gobernanza está relacionada con la democracia. En ese sentido, expresó su preocupación sobre cómo abordar dicho aspecto cuando distintos estudios y encuestas revelan que en la ciudadanía peruana existe insatisfacción respecto de la democracia en distintos grados.</w:t>
        </w:r>
      </w:ins>
    </w:p>
    <w:p w14:paraId="1DB7149D" w14:textId="77777777" w:rsidR="00556852" w:rsidRPr="00C25BD7" w:rsidRDefault="00556852" w:rsidP="00556852">
      <w:pPr>
        <w:pBdr>
          <w:top w:val="nil"/>
          <w:left w:val="nil"/>
          <w:bottom w:val="nil"/>
          <w:right w:val="nil"/>
          <w:between w:val="nil"/>
        </w:pBdr>
        <w:ind w:left="709"/>
        <w:jc w:val="both"/>
        <w:rPr>
          <w:ins w:id="6122" w:author="Direccion de Politicas y Gestion en Derechos Humanos 14" w:date="2023-12-29T10:10:00Z"/>
          <w:rFonts w:eastAsia="Arial" w:cstheme="minorHAnsi"/>
          <w:sz w:val="16"/>
          <w:szCs w:val="16"/>
          <w:rPrChange w:id="6123" w:author="Direccion de Politicas y Gestion en Derechos Humanos 14" w:date="2023-12-29T10:38:00Z">
            <w:rPr>
              <w:ins w:id="6124" w:author="Direccion de Politicas y Gestion en Derechos Humanos 14" w:date="2023-12-29T10:10:00Z"/>
              <w:rFonts w:ascii="Arial" w:eastAsia="Arial" w:hAnsi="Arial" w:cs="Arial"/>
            </w:rPr>
          </w:rPrChange>
        </w:rPr>
      </w:pPr>
      <w:ins w:id="6125" w:author="Direccion de Politicas y Gestion en Derechos Humanos 14" w:date="2023-12-29T10:10:00Z">
        <w:r w:rsidRPr="00C25BD7">
          <w:rPr>
            <w:rFonts w:eastAsia="Arial" w:cstheme="minorHAnsi"/>
            <w:sz w:val="16"/>
            <w:szCs w:val="16"/>
            <w:rPrChange w:id="6126" w:author="Direccion de Politicas y Gestion en Derechos Humanos 14" w:date="2023-12-29T10:38:00Z">
              <w:rPr>
                <w:rFonts w:ascii="Arial" w:eastAsia="Arial" w:hAnsi="Arial" w:cs="Arial"/>
              </w:rPr>
            </w:rPrChange>
          </w:rPr>
          <w:t xml:space="preserve">Asimismo, respecto del Objetivo Prioritario 3, destacó que sería importante revisar los lineamientos propuestos, en tanto podrían ser insuficientes para abordar la problemática de discriminación de determinados grupos, como la población adulta mayor. </w:t>
        </w:r>
      </w:ins>
    </w:p>
    <w:p w14:paraId="139E9FC8" w14:textId="77777777" w:rsidR="00556852" w:rsidRPr="00C25BD7" w:rsidRDefault="00556852" w:rsidP="00556852">
      <w:pPr>
        <w:pBdr>
          <w:top w:val="nil"/>
          <w:left w:val="nil"/>
          <w:bottom w:val="nil"/>
          <w:right w:val="nil"/>
          <w:between w:val="nil"/>
        </w:pBdr>
        <w:ind w:left="709"/>
        <w:jc w:val="both"/>
        <w:rPr>
          <w:ins w:id="6127" w:author="Direccion de Politicas y Gestion en Derechos Humanos 14" w:date="2023-12-29T10:10:00Z"/>
          <w:rFonts w:eastAsia="Arial" w:cstheme="minorHAnsi"/>
          <w:sz w:val="16"/>
          <w:szCs w:val="16"/>
          <w:rPrChange w:id="6128" w:author="Direccion de Politicas y Gestion en Derechos Humanos 14" w:date="2023-12-29T10:38:00Z">
            <w:rPr>
              <w:ins w:id="6129" w:author="Direccion de Politicas y Gestion en Derechos Humanos 14" w:date="2023-12-29T10:10:00Z"/>
              <w:rFonts w:ascii="Arial" w:eastAsia="Arial" w:hAnsi="Arial" w:cs="Arial"/>
            </w:rPr>
          </w:rPrChange>
        </w:rPr>
      </w:pPr>
      <w:ins w:id="6130" w:author="Direccion de Politicas y Gestion en Derechos Humanos 14" w:date="2023-12-29T10:10:00Z">
        <w:r w:rsidRPr="00C25BD7">
          <w:rPr>
            <w:rFonts w:eastAsia="Arial" w:cstheme="minorHAnsi"/>
            <w:sz w:val="16"/>
            <w:szCs w:val="16"/>
            <w:rPrChange w:id="6131" w:author="Direccion de Politicas y Gestion en Derechos Humanos 14" w:date="2023-12-29T10:38:00Z">
              <w:rPr>
                <w:rFonts w:ascii="Arial" w:eastAsia="Arial" w:hAnsi="Arial" w:cs="Arial"/>
              </w:rPr>
            </w:rPrChange>
          </w:rPr>
          <w:lastRenderedPageBreak/>
          <w:t xml:space="preserve">Finalmente, en relación con los Objetivos Prioritarios 4 y 5, manifestó que sería importante visibilizar el enfoque de pobreza que tiene la PNMDH, es decir, la concepción de pobreza desde la que se parte. </w:t>
        </w:r>
      </w:ins>
    </w:p>
    <w:p w14:paraId="47647FD7" w14:textId="77777777" w:rsidR="00556852" w:rsidRPr="00C25BD7" w:rsidRDefault="00556852" w:rsidP="00556852">
      <w:pPr>
        <w:pBdr>
          <w:top w:val="nil"/>
          <w:left w:val="nil"/>
          <w:bottom w:val="nil"/>
          <w:right w:val="nil"/>
          <w:between w:val="nil"/>
        </w:pBdr>
        <w:ind w:left="709"/>
        <w:jc w:val="both"/>
        <w:rPr>
          <w:ins w:id="6132" w:author="Direccion de Politicas y Gestion en Derechos Humanos 14" w:date="2023-12-29T10:10:00Z"/>
          <w:rFonts w:eastAsia="Arial" w:cstheme="minorHAnsi"/>
          <w:sz w:val="16"/>
          <w:szCs w:val="16"/>
          <w:rPrChange w:id="6133" w:author="Direccion de Politicas y Gestion en Derechos Humanos 14" w:date="2023-12-29T10:38:00Z">
            <w:rPr>
              <w:ins w:id="6134" w:author="Direccion de Politicas y Gestion en Derechos Humanos 14" w:date="2023-12-29T10:10:00Z"/>
              <w:rFonts w:ascii="Arial" w:eastAsia="Arial" w:hAnsi="Arial" w:cs="Arial"/>
            </w:rPr>
          </w:rPrChange>
        </w:rPr>
      </w:pPr>
      <w:ins w:id="6135" w:author="Direccion de Politicas y Gestion en Derechos Humanos 14" w:date="2023-12-29T10:10:00Z">
        <w:r w:rsidRPr="00C25BD7">
          <w:rPr>
            <w:rFonts w:eastAsia="Arial" w:cstheme="minorHAnsi"/>
            <w:sz w:val="16"/>
            <w:szCs w:val="16"/>
            <w:rPrChange w:id="6136" w:author="Direccion de Politicas y Gestion en Derechos Humanos 14" w:date="2023-12-29T10:38:00Z">
              <w:rPr>
                <w:rFonts w:ascii="Arial" w:eastAsia="Arial" w:hAnsi="Arial" w:cs="Arial"/>
              </w:rPr>
            </w:rPrChange>
          </w:rPr>
          <w:t>En atención a estos comentarios, los economistas Félix Huamán Huanaco y Gene Olarte Melchor explicaron cómo el Entregable 3, ya al proponer indicadores, considera también las mediciones sobre pobreza multidimensional.</w:t>
        </w:r>
      </w:ins>
    </w:p>
    <w:p w14:paraId="7589402E" w14:textId="77777777" w:rsidR="00556852" w:rsidRPr="00C25BD7" w:rsidRDefault="00556852" w:rsidP="00556852">
      <w:pPr>
        <w:pBdr>
          <w:top w:val="nil"/>
          <w:left w:val="nil"/>
          <w:bottom w:val="nil"/>
          <w:right w:val="nil"/>
          <w:between w:val="nil"/>
        </w:pBdr>
        <w:ind w:left="709"/>
        <w:jc w:val="both"/>
        <w:rPr>
          <w:ins w:id="6137" w:author="Direccion de Politicas y Gestion en Derechos Humanos 14" w:date="2023-12-29T10:10:00Z"/>
          <w:rFonts w:eastAsia="Arial" w:cstheme="minorHAnsi"/>
          <w:sz w:val="16"/>
          <w:szCs w:val="16"/>
          <w:rPrChange w:id="6138" w:author="Direccion de Politicas y Gestion en Derechos Humanos 14" w:date="2023-12-29T10:38:00Z">
            <w:rPr>
              <w:ins w:id="6139" w:author="Direccion de Politicas y Gestion en Derechos Humanos 14" w:date="2023-12-29T10:10:00Z"/>
              <w:rFonts w:ascii="Arial" w:eastAsia="Arial" w:hAnsi="Arial" w:cs="Arial"/>
            </w:rPr>
          </w:rPrChange>
        </w:rPr>
      </w:pPr>
      <w:ins w:id="6140" w:author="Direccion de Politicas y Gestion en Derechos Humanos 14" w:date="2023-12-29T10:10:00Z">
        <w:r w:rsidRPr="00C25BD7">
          <w:rPr>
            <w:rFonts w:eastAsia="Arial" w:cstheme="minorHAnsi"/>
            <w:sz w:val="16"/>
            <w:szCs w:val="16"/>
            <w:rPrChange w:id="6141" w:author="Direccion de Politicas y Gestion en Derechos Humanos 14" w:date="2023-12-29T10:38:00Z">
              <w:rPr>
                <w:rFonts w:ascii="Arial" w:eastAsia="Arial" w:hAnsi="Arial" w:cs="Arial"/>
              </w:rPr>
            </w:rPrChange>
          </w:rPr>
          <w:t>Por otro lado, respecto de la versión actualizada de la propuesta de Entregable 2, se recibió el comentario de Milagros Augusto Shaw, quien asistió en representación del Ministerio de Desarrollo e Inclusión Social. Ella expresó que una preocupación de la entidad a la que representa es que no se visibiliza el concepto de “pobreza” en el enunciado de la situación futura deseada, pues se centra en la vulnerabilidad. Al respecto, la secretaría técnica y los asistentes al GTM estuvieron de acuerdo en incorporar dicho concepto en la situación futura deseada de la PNMDH.</w:t>
        </w:r>
      </w:ins>
    </w:p>
    <w:p w14:paraId="2D702630" w14:textId="77777777" w:rsidR="00556852" w:rsidRPr="00C25BD7" w:rsidRDefault="00556852" w:rsidP="00556852">
      <w:pPr>
        <w:pBdr>
          <w:top w:val="nil"/>
          <w:left w:val="nil"/>
          <w:bottom w:val="nil"/>
          <w:right w:val="nil"/>
          <w:between w:val="nil"/>
        </w:pBdr>
        <w:ind w:left="709"/>
        <w:jc w:val="both"/>
        <w:rPr>
          <w:ins w:id="6142" w:author="Direccion de Politicas y Gestion en Derechos Humanos 14" w:date="2023-12-29T10:10:00Z"/>
          <w:rFonts w:eastAsia="Arial" w:cstheme="minorHAnsi"/>
          <w:sz w:val="16"/>
          <w:szCs w:val="16"/>
          <w:rPrChange w:id="6143" w:author="Direccion de Politicas y Gestion en Derechos Humanos 14" w:date="2023-12-29T10:38:00Z">
            <w:rPr>
              <w:ins w:id="6144" w:author="Direccion de Politicas y Gestion en Derechos Humanos 14" w:date="2023-12-29T10:10:00Z"/>
              <w:rFonts w:ascii="Arial" w:eastAsia="Arial" w:hAnsi="Arial" w:cs="Arial"/>
            </w:rPr>
          </w:rPrChange>
        </w:rPr>
      </w:pPr>
      <w:ins w:id="6145" w:author="Direccion de Politicas y Gestion en Derechos Humanos 14" w:date="2023-12-29T10:10:00Z">
        <w:r w:rsidRPr="00C25BD7">
          <w:rPr>
            <w:rFonts w:eastAsia="Arial" w:cstheme="minorHAnsi"/>
            <w:sz w:val="16"/>
            <w:szCs w:val="16"/>
            <w:rPrChange w:id="6146" w:author="Direccion de Politicas y Gestion en Derechos Humanos 14" w:date="2023-12-29T10:38:00Z">
              <w:rPr>
                <w:rFonts w:ascii="Arial" w:eastAsia="Arial" w:hAnsi="Arial" w:cs="Arial"/>
              </w:rPr>
            </w:rPrChange>
          </w:rPr>
          <w:t xml:space="preserve">De igual manera, </w:t>
        </w:r>
        <w:proofErr w:type="spellStart"/>
        <w:r w:rsidRPr="00C25BD7">
          <w:rPr>
            <w:rFonts w:eastAsia="Arial" w:cstheme="minorHAnsi"/>
            <w:sz w:val="16"/>
            <w:szCs w:val="16"/>
            <w:rPrChange w:id="6147" w:author="Direccion de Politicas y Gestion en Derechos Humanos 14" w:date="2023-12-29T10:38:00Z">
              <w:rPr>
                <w:rFonts w:ascii="Arial" w:eastAsia="Arial" w:hAnsi="Arial" w:cs="Arial"/>
              </w:rPr>
            </w:rPrChange>
          </w:rPr>
          <w:t>Roman</w:t>
        </w:r>
        <w:proofErr w:type="spellEnd"/>
        <w:r w:rsidRPr="00C25BD7">
          <w:rPr>
            <w:rFonts w:eastAsia="Arial" w:cstheme="minorHAnsi"/>
            <w:sz w:val="16"/>
            <w:szCs w:val="16"/>
            <w:rPrChange w:id="6148" w:author="Direccion de Politicas y Gestion en Derechos Humanos 14" w:date="2023-12-29T10:38:00Z">
              <w:rPr>
                <w:rFonts w:ascii="Arial" w:eastAsia="Arial" w:hAnsi="Arial" w:cs="Arial"/>
              </w:rPr>
            </w:rPrChange>
          </w:rPr>
          <w:t xml:space="preserve"> Luis Campos Aranda, en representación del Jurado Nacional de Elecciones (JNE), consultó por qué un aporte alcanzado por su representada anteriormente, referido a incorporar la recesión económica como un riesgo en el Entregable 2, no había sido considerado en el documento. Al respecto, el secretario técnico manifestó que los riesgos priorizados son resultado de los talleres descentralizados desarrollados. Además, precisó que la recesión económica ya no constituiría un riesgo, sino una realidad, por lo cual se reflejaría en la PNMDH, pero como parte del escenario actual.</w:t>
        </w:r>
      </w:ins>
    </w:p>
    <w:tbl>
      <w:tblPr>
        <w:tblW w:w="77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6149" w:author="Direccion de Politicas y Gestion en Derechos Humanos 14" w:date="2023-12-29T10:37:00Z">
          <w:tblPr>
            <w:tblW w:w="902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425"/>
        <w:gridCol w:w="7371"/>
        <w:tblGridChange w:id="6150">
          <w:tblGrid>
            <w:gridCol w:w="1134"/>
            <w:gridCol w:w="7887"/>
          </w:tblGrid>
        </w:tblGridChange>
      </w:tblGrid>
      <w:tr w:rsidR="00556852" w:rsidRPr="00C25BD7" w14:paraId="3D6552BE" w14:textId="77777777" w:rsidTr="00C25BD7">
        <w:trPr>
          <w:ins w:id="6151" w:author="Direccion de Politicas y Gestion en Derechos Humanos 14" w:date="2023-12-29T10:10:00Z"/>
        </w:trPr>
        <w:tc>
          <w:tcPr>
            <w:tcW w:w="7796" w:type="dxa"/>
            <w:gridSpan w:val="2"/>
            <w:shd w:val="clear" w:color="auto" w:fill="D0CECE"/>
            <w:tcPrChange w:id="6152" w:author="Direccion de Politicas y Gestion en Derechos Humanos 14" w:date="2023-12-29T10:37:00Z">
              <w:tcPr>
                <w:tcW w:w="9021" w:type="dxa"/>
                <w:gridSpan w:val="2"/>
                <w:shd w:val="clear" w:color="auto" w:fill="D0CECE"/>
              </w:tcPr>
            </w:tcPrChange>
          </w:tcPr>
          <w:p w14:paraId="4275D47B" w14:textId="77777777" w:rsidR="00556852" w:rsidRPr="00C25BD7" w:rsidRDefault="00556852" w:rsidP="00354762">
            <w:pPr>
              <w:jc w:val="center"/>
              <w:rPr>
                <w:ins w:id="6153" w:author="Direccion de Politicas y Gestion en Derechos Humanos 14" w:date="2023-12-29T10:10:00Z"/>
                <w:rFonts w:eastAsia="Arial" w:cstheme="minorHAnsi"/>
                <w:b/>
                <w:color w:val="000000"/>
                <w:sz w:val="16"/>
                <w:szCs w:val="16"/>
                <w:rPrChange w:id="6154" w:author="Direccion de Politicas y Gestion en Derechos Humanos 14" w:date="2023-12-29T10:38:00Z">
                  <w:rPr>
                    <w:ins w:id="6155" w:author="Direccion de Politicas y Gestion en Derechos Humanos 14" w:date="2023-12-29T10:10:00Z"/>
                    <w:rFonts w:ascii="Arial" w:eastAsia="Arial" w:hAnsi="Arial" w:cs="Arial"/>
                    <w:b/>
                    <w:color w:val="000000"/>
                  </w:rPr>
                </w:rPrChange>
              </w:rPr>
            </w:pPr>
            <w:ins w:id="6156" w:author="Direccion de Politicas y Gestion en Derechos Humanos 14" w:date="2023-12-29T10:10:00Z">
              <w:r w:rsidRPr="00C25BD7">
                <w:rPr>
                  <w:rFonts w:eastAsia="Arial" w:cstheme="minorHAnsi"/>
                  <w:b/>
                  <w:color w:val="000000"/>
                  <w:sz w:val="16"/>
                  <w:szCs w:val="16"/>
                  <w:rPrChange w:id="6157" w:author="Direccion de Politicas y Gestion en Derechos Humanos 14" w:date="2023-12-29T10:38:00Z">
                    <w:rPr>
                      <w:rFonts w:ascii="Arial" w:eastAsia="Arial" w:hAnsi="Arial" w:cs="Arial"/>
                      <w:b/>
                      <w:color w:val="000000"/>
                    </w:rPr>
                  </w:rPrChange>
                </w:rPr>
                <w:t>LECTURA DE ACUERDOS</w:t>
              </w:r>
            </w:ins>
          </w:p>
        </w:tc>
      </w:tr>
      <w:tr w:rsidR="00556852" w:rsidRPr="00C25BD7" w14:paraId="1A91E64C" w14:textId="77777777" w:rsidTr="00C25BD7">
        <w:trPr>
          <w:ins w:id="6158" w:author="Direccion de Politicas y Gestion en Derechos Humanos 14" w:date="2023-12-29T10:10:00Z"/>
        </w:trPr>
        <w:tc>
          <w:tcPr>
            <w:tcW w:w="425" w:type="dxa"/>
            <w:tcPrChange w:id="6159" w:author="Direccion de Politicas y Gestion en Derechos Humanos 14" w:date="2023-12-29T10:37:00Z">
              <w:tcPr>
                <w:tcW w:w="1134" w:type="dxa"/>
              </w:tcPr>
            </w:tcPrChange>
          </w:tcPr>
          <w:p w14:paraId="7324179D" w14:textId="77777777" w:rsidR="00556852" w:rsidRPr="00C25BD7" w:rsidRDefault="00556852" w:rsidP="00354762">
            <w:pPr>
              <w:jc w:val="both"/>
              <w:rPr>
                <w:ins w:id="6160" w:author="Direccion de Politicas y Gestion en Derechos Humanos 14" w:date="2023-12-29T10:10:00Z"/>
                <w:rFonts w:eastAsia="Arial" w:cstheme="minorHAnsi"/>
                <w:b/>
                <w:color w:val="000000"/>
                <w:sz w:val="16"/>
                <w:szCs w:val="16"/>
                <w:rPrChange w:id="6161" w:author="Direccion de Politicas y Gestion en Derechos Humanos 14" w:date="2023-12-29T10:38:00Z">
                  <w:rPr>
                    <w:ins w:id="6162" w:author="Direccion de Politicas y Gestion en Derechos Humanos 14" w:date="2023-12-29T10:10:00Z"/>
                    <w:rFonts w:ascii="Arial" w:eastAsia="Arial" w:hAnsi="Arial" w:cs="Arial"/>
                    <w:b/>
                    <w:color w:val="000000"/>
                  </w:rPr>
                </w:rPrChange>
              </w:rPr>
            </w:pPr>
            <w:ins w:id="6163" w:author="Direccion de Politicas y Gestion en Derechos Humanos 14" w:date="2023-12-29T10:10:00Z">
              <w:r w:rsidRPr="00C25BD7">
                <w:rPr>
                  <w:rFonts w:eastAsia="Arial" w:cstheme="minorHAnsi"/>
                  <w:b/>
                  <w:color w:val="000000"/>
                  <w:sz w:val="16"/>
                  <w:szCs w:val="16"/>
                  <w:rPrChange w:id="6164" w:author="Direccion de Politicas y Gestion en Derechos Humanos 14" w:date="2023-12-29T10:38:00Z">
                    <w:rPr>
                      <w:rFonts w:ascii="Arial" w:eastAsia="Arial" w:hAnsi="Arial" w:cs="Arial"/>
                      <w:b/>
                      <w:color w:val="000000"/>
                    </w:rPr>
                  </w:rPrChange>
                </w:rPr>
                <w:t>1</w:t>
              </w:r>
            </w:ins>
          </w:p>
        </w:tc>
        <w:tc>
          <w:tcPr>
            <w:tcW w:w="7371" w:type="dxa"/>
            <w:tcPrChange w:id="6165" w:author="Direccion de Politicas y Gestion en Derechos Humanos 14" w:date="2023-12-29T10:37:00Z">
              <w:tcPr>
                <w:tcW w:w="7887" w:type="dxa"/>
              </w:tcPr>
            </w:tcPrChange>
          </w:tcPr>
          <w:p w14:paraId="4AAAE502" w14:textId="77777777" w:rsidR="00556852" w:rsidRPr="00C25BD7" w:rsidRDefault="00556852" w:rsidP="00354762">
            <w:pPr>
              <w:pBdr>
                <w:top w:val="nil"/>
                <w:left w:val="nil"/>
                <w:bottom w:val="nil"/>
                <w:right w:val="nil"/>
                <w:between w:val="nil"/>
              </w:pBdr>
              <w:jc w:val="both"/>
              <w:rPr>
                <w:ins w:id="6166" w:author="Direccion de Politicas y Gestion en Derechos Humanos 14" w:date="2023-12-29T10:10:00Z"/>
                <w:rFonts w:eastAsia="Arial" w:cstheme="minorHAnsi"/>
                <w:color w:val="000000"/>
                <w:sz w:val="16"/>
                <w:szCs w:val="16"/>
                <w:rPrChange w:id="6167" w:author="Direccion de Politicas y Gestion en Derechos Humanos 14" w:date="2023-12-29T10:38:00Z">
                  <w:rPr>
                    <w:ins w:id="6168" w:author="Direccion de Politicas y Gestion en Derechos Humanos 14" w:date="2023-12-29T10:10:00Z"/>
                    <w:rFonts w:ascii="Arial" w:eastAsia="Arial" w:hAnsi="Arial" w:cs="Arial"/>
                    <w:color w:val="000000"/>
                  </w:rPr>
                </w:rPrChange>
              </w:rPr>
            </w:pPr>
            <w:ins w:id="6169" w:author="Direccion de Politicas y Gestion en Derechos Humanos 14" w:date="2023-12-29T10:10:00Z">
              <w:r w:rsidRPr="00C25BD7">
                <w:rPr>
                  <w:rFonts w:eastAsia="Arial" w:cstheme="minorHAnsi"/>
                  <w:color w:val="000000"/>
                  <w:sz w:val="16"/>
                  <w:szCs w:val="16"/>
                  <w:rPrChange w:id="6170" w:author="Direccion de Politicas y Gestion en Derechos Humanos 14" w:date="2023-12-29T10:38:00Z">
                    <w:rPr>
                      <w:rFonts w:ascii="Arial" w:eastAsia="Arial" w:hAnsi="Arial" w:cs="Arial"/>
                      <w:color w:val="000000"/>
                    </w:rPr>
                  </w:rPrChange>
                </w:rPr>
                <w:t xml:space="preserve">Aprobación del Entregable 2 de la PNMDH: </w:t>
              </w:r>
            </w:ins>
          </w:p>
          <w:p w14:paraId="0BB785BA" w14:textId="77777777" w:rsidR="00556852" w:rsidRPr="00C25BD7" w:rsidRDefault="00556852" w:rsidP="00354762">
            <w:pPr>
              <w:pBdr>
                <w:top w:val="nil"/>
                <w:left w:val="nil"/>
                <w:bottom w:val="nil"/>
                <w:right w:val="nil"/>
                <w:between w:val="nil"/>
              </w:pBdr>
              <w:jc w:val="both"/>
              <w:rPr>
                <w:ins w:id="6171" w:author="Direccion de Politicas y Gestion en Derechos Humanos 14" w:date="2023-12-29T10:10:00Z"/>
                <w:rFonts w:eastAsia="Arial" w:cstheme="minorHAnsi"/>
                <w:color w:val="000000"/>
                <w:sz w:val="16"/>
                <w:szCs w:val="16"/>
                <w:rPrChange w:id="6172" w:author="Direccion de Politicas y Gestion en Derechos Humanos 14" w:date="2023-12-29T10:38:00Z">
                  <w:rPr>
                    <w:ins w:id="6173" w:author="Direccion de Politicas y Gestion en Derechos Humanos 14" w:date="2023-12-29T10:10:00Z"/>
                    <w:rFonts w:ascii="Arial" w:eastAsia="Arial" w:hAnsi="Arial" w:cs="Arial"/>
                    <w:color w:val="000000"/>
                  </w:rPr>
                </w:rPrChange>
              </w:rPr>
            </w:pPr>
            <w:ins w:id="6174" w:author="Direccion de Politicas y Gestion en Derechos Humanos 14" w:date="2023-12-29T10:10:00Z">
              <w:r w:rsidRPr="00C25BD7">
                <w:rPr>
                  <w:rFonts w:eastAsia="Arial" w:cstheme="minorHAnsi"/>
                  <w:color w:val="000000"/>
                  <w:sz w:val="16"/>
                  <w:szCs w:val="16"/>
                  <w:rPrChange w:id="6175" w:author="Direccion de Politicas y Gestion en Derechos Humanos 14" w:date="2023-12-29T10:38:00Z">
                    <w:rPr>
                      <w:rFonts w:ascii="Arial" w:eastAsia="Arial" w:hAnsi="Arial" w:cs="Arial"/>
                      <w:color w:val="000000"/>
                    </w:rPr>
                  </w:rPrChange>
                </w:rPr>
                <w:t>Los y las integrantes del GTM acuerdan la aprobación del Entregable 2 de la Política Nacional Multisectorial de Derechos Humanos, con cargo a incorporar el aporte del Ministerio de Desarrollo e Inclusión Social al enunciado de la situación futura deseada.</w:t>
              </w:r>
            </w:ins>
          </w:p>
        </w:tc>
      </w:tr>
    </w:tbl>
    <w:p w14:paraId="6A3CAE26" w14:textId="77777777" w:rsidR="00556852" w:rsidRPr="00C25BD7" w:rsidRDefault="00556852" w:rsidP="00556852">
      <w:pPr>
        <w:pBdr>
          <w:top w:val="nil"/>
          <w:left w:val="nil"/>
          <w:bottom w:val="nil"/>
          <w:right w:val="nil"/>
          <w:between w:val="nil"/>
        </w:pBdr>
        <w:ind w:left="566"/>
        <w:jc w:val="both"/>
        <w:rPr>
          <w:ins w:id="6176" w:author="Direccion de Politicas y Gestion en Derechos Humanos 14" w:date="2023-12-29T10:10:00Z"/>
          <w:rFonts w:eastAsia="Arial" w:cstheme="minorHAnsi"/>
          <w:sz w:val="16"/>
          <w:szCs w:val="16"/>
          <w:rPrChange w:id="6177" w:author="Direccion de Politicas y Gestion en Derechos Humanos 14" w:date="2023-12-29T10:38:00Z">
            <w:rPr>
              <w:ins w:id="6178" w:author="Direccion de Politicas y Gestion en Derechos Humanos 14" w:date="2023-12-29T10:10:00Z"/>
              <w:rFonts w:ascii="Arial" w:eastAsia="Arial" w:hAnsi="Arial" w:cs="Arial"/>
            </w:rPr>
          </w:rPrChange>
        </w:rPr>
      </w:pPr>
    </w:p>
    <w:p w14:paraId="34F1DF04" w14:textId="77777777" w:rsidR="00556852" w:rsidRPr="00C25BD7" w:rsidRDefault="00556852" w:rsidP="00556852">
      <w:pPr>
        <w:pBdr>
          <w:top w:val="nil"/>
          <w:left w:val="nil"/>
          <w:bottom w:val="nil"/>
          <w:right w:val="nil"/>
          <w:between w:val="nil"/>
        </w:pBdr>
        <w:ind w:left="566"/>
        <w:jc w:val="both"/>
        <w:rPr>
          <w:ins w:id="6179" w:author="Direccion de Politicas y Gestion en Derechos Humanos 14" w:date="2023-12-29T10:10:00Z"/>
          <w:rFonts w:eastAsia="Arial" w:cstheme="minorHAnsi"/>
          <w:color w:val="000000"/>
          <w:sz w:val="16"/>
          <w:szCs w:val="16"/>
          <w:rPrChange w:id="6180" w:author="Direccion de Politicas y Gestion en Derechos Humanos 14" w:date="2023-12-29T10:38:00Z">
            <w:rPr>
              <w:ins w:id="6181" w:author="Direccion de Politicas y Gestion en Derechos Humanos 14" w:date="2023-12-29T10:10:00Z"/>
              <w:rFonts w:ascii="Arial" w:eastAsia="Arial" w:hAnsi="Arial" w:cs="Arial"/>
              <w:color w:val="000000"/>
            </w:rPr>
          </w:rPrChange>
        </w:rPr>
      </w:pPr>
      <w:ins w:id="6182" w:author="Direccion de Politicas y Gestion en Derechos Humanos 14" w:date="2023-12-29T10:10:00Z">
        <w:r w:rsidRPr="00C25BD7">
          <w:rPr>
            <w:rFonts w:eastAsia="Arial" w:cstheme="minorHAnsi"/>
            <w:sz w:val="16"/>
            <w:szCs w:val="16"/>
            <w:rPrChange w:id="6183" w:author="Direccion de Politicas y Gestion en Derechos Humanos 14" w:date="2023-12-29T10:38:00Z">
              <w:rPr>
                <w:rFonts w:ascii="Arial" w:eastAsia="Arial" w:hAnsi="Arial" w:cs="Arial"/>
              </w:rPr>
            </w:rPrChange>
          </w:rPr>
          <w:t xml:space="preserve">Al respecto, </w:t>
        </w:r>
        <w:r w:rsidRPr="00C25BD7">
          <w:rPr>
            <w:rFonts w:eastAsia="Arial" w:cstheme="minorHAnsi"/>
            <w:color w:val="000000"/>
            <w:sz w:val="16"/>
            <w:szCs w:val="16"/>
            <w:rPrChange w:id="6184" w:author="Direccion de Politicas y Gestion en Derechos Humanos 14" w:date="2023-12-29T10:38:00Z">
              <w:rPr>
                <w:rFonts w:ascii="Arial" w:eastAsia="Arial" w:hAnsi="Arial" w:cs="Arial"/>
                <w:color w:val="000000"/>
              </w:rPr>
            </w:rPrChange>
          </w:rPr>
          <w:t>la secretaría técnica del GTM PNMDH</w:t>
        </w:r>
        <w:r w:rsidRPr="00C25BD7">
          <w:rPr>
            <w:rFonts w:eastAsia="Arial" w:cstheme="minorHAnsi"/>
            <w:sz w:val="16"/>
            <w:szCs w:val="16"/>
            <w:rPrChange w:id="6185" w:author="Direccion de Politicas y Gestion en Derechos Humanos 14" w:date="2023-12-29T10:38:00Z">
              <w:rPr>
                <w:rFonts w:ascii="Arial" w:eastAsia="Arial" w:hAnsi="Arial" w:cs="Arial"/>
              </w:rPr>
            </w:rPrChange>
          </w:rPr>
          <w:t xml:space="preserve"> propuso realizar una votación de carácter asincrónica para acordar la aprobación del “Entregable 2” de</w:t>
        </w:r>
        <w:r w:rsidRPr="00C25BD7">
          <w:rPr>
            <w:rFonts w:eastAsia="Arial" w:cstheme="minorHAnsi"/>
            <w:color w:val="000000"/>
            <w:sz w:val="16"/>
            <w:szCs w:val="16"/>
            <w:rPrChange w:id="6186" w:author="Direccion de Politicas y Gestion en Derechos Humanos 14" w:date="2023-12-29T10:38:00Z">
              <w:rPr>
                <w:rFonts w:ascii="Arial" w:eastAsia="Arial" w:hAnsi="Arial" w:cs="Arial"/>
                <w:color w:val="000000"/>
              </w:rPr>
            </w:rPrChange>
          </w:rPr>
          <w:t xml:space="preserve"> la Política Nacional Multisectorial de Derechos Humanos (PNMDH). Esta sugerencia ha sido acogida por los asistentes a la sesión del GTM PNMDH, por lo que, se procederá a convocar a los y las representantes designados/as del GTM PNMDH para que realicen la votación asincrónica respecto de la siguiente propuesta:</w:t>
        </w:r>
      </w:ins>
    </w:p>
    <w:p w14:paraId="3E0575EB" w14:textId="77777777" w:rsidR="00556852" w:rsidRPr="00C25BD7" w:rsidRDefault="00556852" w:rsidP="00556852">
      <w:pPr>
        <w:numPr>
          <w:ilvl w:val="0"/>
          <w:numId w:val="67"/>
        </w:numPr>
        <w:pBdr>
          <w:top w:val="nil"/>
          <w:left w:val="nil"/>
          <w:bottom w:val="nil"/>
          <w:right w:val="nil"/>
          <w:between w:val="nil"/>
        </w:pBdr>
        <w:spacing w:after="0"/>
        <w:jc w:val="both"/>
        <w:rPr>
          <w:ins w:id="6187" w:author="Direccion de Politicas y Gestion en Derechos Humanos 14" w:date="2023-12-29T10:10:00Z"/>
          <w:rFonts w:eastAsia="Arial" w:cstheme="minorHAnsi"/>
          <w:color w:val="000000"/>
          <w:sz w:val="16"/>
          <w:szCs w:val="16"/>
          <w:rPrChange w:id="6188" w:author="Direccion de Politicas y Gestion en Derechos Humanos 14" w:date="2023-12-29T10:38:00Z">
            <w:rPr>
              <w:ins w:id="6189" w:author="Direccion de Politicas y Gestion en Derechos Humanos 14" w:date="2023-12-29T10:10:00Z"/>
              <w:rFonts w:ascii="Arial" w:eastAsia="Arial" w:hAnsi="Arial" w:cs="Arial"/>
              <w:color w:val="000000"/>
            </w:rPr>
          </w:rPrChange>
        </w:rPr>
      </w:pPr>
      <w:ins w:id="6190" w:author="Direccion de Politicas y Gestion en Derechos Humanos 14" w:date="2023-12-29T10:10:00Z">
        <w:r w:rsidRPr="00C25BD7">
          <w:rPr>
            <w:rFonts w:eastAsia="Arial" w:cstheme="minorHAnsi"/>
            <w:color w:val="000000"/>
            <w:sz w:val="16"/>
            <w:szCs w:val="16"/>
            <w:rPrChange w:id="6191" w:author="Direccion de Politicas y Gestion en Derechos Humanos 14" w:date="2023-12-29T10:38:00Z">
              <w:rPr>
                <w:rFonts w:ascii="Arial" w:eastAsia="Arial" w:hAnsi="Arial" w:cs="Arial"/>
                <w:color w:val="000000"/>
              </w:rPr>
            </w:rPrChange>
          </w:rPr>
          <w:t>Aprobación del Entregable 2 de la PNMDH: Los y las integrantes del GTM acuerdan la aprobación del Entregable 2 de la Política Nacional Multisectorial de Derechos Humanos, con cargo a incorporar el aporte del Ministerio de Desarrollo e Inclusión Social al enunciado de la situación futura deseada.</w:t>
        </w:r>
      </w:ins>
    </w:p>
    <w:p w14:paraId="72898D90" w14:textId="77777777" w:rsidR="00556852" w:rsidRPr="00C25BD7" w:rsidRDefault="00556852" w:rsidP="00556852">
      <w:pPr>
        <w:pBdr>
          <w:top w:val="nil"/>
          <w:left w:val="nil"/>
          <w:bottom w:val="nil"/>
          <w:right w:val="nil"/>
          <w:between w:val="nil"/>
        </w:pBdr>
        <w:spacing w:after="0"/>
        <w:ind w:left="1440"/>
        <w:jc w:val="both"/>
        <w:rPr>
          <w:ins w:id="6192" w:author="Direccion de Politicas y Gestion en Derechos Humanos 14" w:date="2023-12-29T10:10:00Z"/>
          <w:rFonts w:eastAsia="Arial" w:cstheme="minorHAnsi"/>
          <w:color w:val="000000"/>
          <w:sz w:val="16"/>
          <w:szCs w:val="16"/>
          <w:rPrChange w:id="6193" w:author="Direccion de Politicas y Gestion en Derechos Humanos 14" w:date="2023-12-29T10:38:00Z">
            <w:rPr>
              <w:ins w:id="6194" w:author="Direccion de Politicas y Gestion en Derechos Humanos 14" w:date="2023-12-29T10:10:00Z"/>
              <w:rFonts w:ascii="Arial" w:eastAsia="Arial" w:hAnsi="Arial" w:cs="Arial"/>
              <w:color w:val="000000"/>
            </w:rPr>
          </w:rPrChange>
        </w:rPr>
      </w:pPr>
    </w:p>
    <w:p w14:paraId="2208BB4F"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195" w:author="Direccion de Politicas y Gestion en Derechos Humanos 14" w:date="2023-12-29T10:10:00Z"/>
          <w:rFonts w:eastAsia="Arial" w:cstheme="minorHAnsi"/>
          <w:b/>
          <w:color w:val="000000"/>
          <w:sz w:val="16"/>
          <w:szCs w:val="16"/>
          <w:rPrChange w:id="6196" w:author="Direccion de Politicas y Gestion en Derechos Humanos 14" w:date="2023-12-29T10:38:00Z">
            <w:rPr>
              <w:ins w:id="6197" w:author="Direccion de Politicas y Gestion en Derechos Humanos 14" w:date="2023-12-29T10:10:00Z"/>
              <w:rFonts w:ascii="Arial" w:eastAsia="Arial" w:hAnsi="Arial" w:cs="Arial"/>
              <w:b/>
              <w:color w:val="000000"/>
            </w:rPr>
          </w:rPrChange>
        </w:rPr>
      </w:pPr>
      <w:ins w:id="6198" w:author="Direccion de Politicas y Gestion en Derechos Humanos 14" w:date="2023-12-29T10:10:00Z">
        <w:r w:rsidRPr="00C25BD7">
          <w:rPr>
            <w:rFonts w:eastAsia="Arial" w:cstheme="minorHAnsi"/>
            <w:color w:val="000000"/>
            <w:sz w:val="16"/>
            <w:szCs w:val="16"/>
            <w:rPrChange w:id="6199" w:author="Direccion de Politicas y Gestion en Derechos Humanos 14" w:date="2023-12-29T10:38:00Z">
              <w:rPr>
                <w:rFonts w:ascii="Arial" w:eastAsia="Arial" w:hAnsi="Arial" w:cs="Arial"/>
                <w:color w:val="000000"/>
              </w:rPr>
            </w:rPrChange>
          </w:rPr>
          <w:t>Asimismo, la secretaría técnica del GTM PNMDH indicó que se compartirá la propuesta completa del Entregable 3, con el propósito de que se puedan alcanzar por correo electrónico aportes a los Objetivos Prioritarios, Lineamientos e indicadores.</w:t>
        </w:r>
      </w:ins>
    </w:p>
    <w:p w14:paraId="4406920D" w14:textId="77777777" w:rsidR="00556852" w:rsidRPr="00C25BD7" w:rsidRDefault="00556852" w:rsidP="00556852">
      <w:pPr>
        <w:pBdr>
          <w:top w:val="nil"/>
          <w:left w:val="nil"/>
          <w:bottom w:val="nil"/>
          <w:right w:val="nil"/>
          <w:between w:val="nil"/>
        </w:pBdr>
        <w:spacing w:after="0" w:line="240" w:lineRule="auto"/>
        <w:ind w:left="720"/>
        <w:jc w:val="both"/>
        <w:rPr>
          <w:ins w:id="6200" w:author="Direccion de Politicas y Gestion en Derechos Humanos 14" w:date="2023-12-29T10:10:00Z"/>
          <w:rFonts w:eastAsia="Arial" w:cstheme="minorHAnsi"/>
          <w:b/>
          <w:color w:val="000000"/>
          <w:sz w:val="16"/>
          <w:szCs w:val="16"/>
          <w:rPrChange w:id="6201" w:author="Direccion de Politicas y Gestion en Derechos Humanos 14" w:date="2023-12-29T10:38:00Z">
            <w:rPr>
              <w:ins w:id="6202" w:author="Direccion de Politicas y Gestion en Derechos Humanos 14" w:date="2023-12-29T10:10:00Z"/>
              <w:rFonts w:ascii="Arial" w:eastAsia="Arial" w:hAnsi="Arial" w:cs="Arial"/>
              <w:b/>
              <w:color w:val="000000"/>
            </w:rPr>
          </w:rPrChange>
        </w:rPr>
      </w:pPr>
    </w:p>
    <w:p w14:paraId="4B1DDA15" w14:textId="77777777" w:rsidR="00556852" w:rsidRPr="00C25BD7" w:rsidRDefault="00556852" w:rsidP="00556852">
      <w:pPr>
        <w:numPr>
          <w:ilvl w:val="0"/>
          <w:numId w:val="66"/>
        </w:numPr>
        <w:pBdr>
          <w:top w:val="nil"/>
          <w:left w:val="nil"/>
          <w:bottom w:val="nil"/>
          <w:right w:val="nil"/>
          <w:between w:val="nil"/>
        </w:pBdr>
        <w:spacing w:after="0" w:line="240" w:lineRule="auto"/>
        <w:jc w:val="both"/>
        <w:rPr>
          <w:ins w:id="6203" w:author="Direccion de Politicas y Gestion en Derechos Humanos 14" w:date="2023-12-29T10:10:00Z"/>
          <w:rFonts w:eastAsia="Arial" w:cstheme="minorHAnsi"/>
          <w:b/>
          <w:color w:val="000000"/>
          <w:sz w:val="16"/>
          <w:szCs w:val="16"/>
          <w:rPrChange w:id="6204" w:author="Direccion de Politicas y Gestion en Derechos Humanos 14" w:date="2023-12-29T10:38:00Z">
            <w:rPr>
              <w:ins w:id="6205" w:author="Direccion de Politicas y Gestion en Derechos Humanos 14" w:date="2023-12-29T10:10:00Z"/>
              <w:rFonts w:ascii="Arial" w:eastAsia="Arial" w:hAnsi="Arial" w:cs="Arial"/>
              <w:b/>
              <w:color w:val="000000"/>
            </w:rPr>
          </w:rPrChange>
        </w:rPr>
      </w:pPr>
      <w:ins w:id="6206" w:author="Direccion de Politicas y Gestion en Derechos Humanos 14" w:date="2023-12-29T10:10:00Z">
        <w:r w:rsidRPr="00C25BD7">
          <w:rPr>
            <w:rFonts w:eastAsia="Arial" w:cstheme="minorHAnsi"/>
            <w:color w:val="000000"/>
            <w:sz w:val="16"/>
            <w:szCs w:val="16"/>
            <w:rPrChange w:id="6207" w:author="Direccion de Politicas y Gestion en Derechos Humanos 14" w:date="2023-12-29T10:38:00Z">
              <w:rPr>
                <w:rFonts w:ascii="Arial" w:eastAsia="Arial" w:hAnsi="Arial" w:cs="Arial"/>
                <w:color w:val="000000"/>
              </w:rPr>
            </w:rPrChange>
          </w:rPr>
          <w:t xml:space="preserve">La sesión informativa culminó a las </w:t>
        </w:r>
        <w:r w:rsidRPr="00C25BD7">
          <w:rPr>
            <w:rFonts w:eastAsia="Arial" w:cstheme="minorHAnsi"/>
            <w:sz w:val="16"/>
            <w:szCs w:val="16"/>
            <w:rPrChange w:id="6208" w:author="Direccion de Politicas y Gestion en Derechos Humanos 14" w:date="2023-12-29T10:38:00Z">
              <w:rPr>
                <w:rFonts w:ascii="Arial" w:eastAsia="Arial" w:hAnsi="Arial" w:cs="Arial"/>
              </w:rPr>
            </w:rPrChange>
          </w:rPr>
          <w:t>17:00 horas del día jueves 21 de diciembre de 2023.</w:t>
        </w:r>
      </w:ins>
    </w:p>
    <w:p w14:paraId="53443DE8" w14:textId="77777777" w:rsidR="00556852" w:rsidRPr="00C25BD7" w:rsidRDefault="00556852" w:rsidP="00556852">
      <w:pPr>
        <w:pBdr>
          <w:top w:val="nil"/>
          <w:left w:val="nil"/>
          <w:bottom w:val="nil"/>
          <w:right w:val="nil"/>
          <w:between w:val="nil"/>
        </w:pBdr>
        <w:spacing w:after="0" w:line="240" w:lineRule="auto"/>
        <w:jc w:val="both"/>
        <w:rPr>
          <w:ins w:id="6209" w:author="Direccion de Politicas y Gestion en Derechos Humanos 14" w:date="2023-12-29T10:10:00Z"/>
          <w:rFonts w:eastAsia="Arial" w:cstheme="minorHAnsi"/>
          <w:b/>
          <w:color w:val="000000"/>
          <w:sz w:val="16"/>
          <w:szCs w:val="16"/>
          <w:rPrChange w:id="6210" w:author="Direccion de Politicas y Gestion en Derechos Humanos 14" w:date="2023-12-29T10:38:00Z">
            <w:rPr>
              <w:ins w:id="6211" w:author="Direccion de Politicas y Gestion en Derechos Humanos 14" w:date="2023-12-29T10:10:00Z"/>
              <w:rFonts w:ascii="Arial" w:eastAsia="Arial" w:hAnsi="Arial" w:cs="Arial"/>
              <w:b/>
              <w:color w:val="000000"/>
            </w:rPr>
          </w:rPrChange>
        </w:rPr>
      </w:pPr>
    </w:p>
    <w:p w14:paraId="7C07C4CB" w14:textId="77777777" w:rsidR="00556852" w:rsidRPr="00C25BD7" w:rsidRDefault="00556852" w:rsidP="00C25BD7">
      <w:pPr>
        <w:pBdr>
          <w:top w:val="nil"/>
          <w:left w:val="nil"/>
          <w:bottom w:val="nil"/>
          <w:right w:val="nil"/>
          <w:between w:val="nil"/>
        </w:pBdr>
        <w:spacing w:after="0" w:line="240" w:lineRule="auto"/>
        <w:ind w:left="284"/>
        <w:jc w:val="center"/>
        <w:rPr>
          <w:ins w:id="6212" w:author="Direccion de Politicas y Gestion en Derechos Humanos 14" w:date="2023-12-29T10:10:00Z"/>
          <w:rFonts w:eastAsia="Arial" w:cstheme="minorHAnsi"/>
          <w:b/>
          <w:color w:val="000000"/>
          <w:sz w:val="16"/>
          <w:szCs w:val="16"/>
          <w:rPrChange w:id="6213" w:author="Direccion de Politicas y Gestion en Derechos Humanos 14" w:date="2023-12-29T10:38:00Z">
            <w:rPr>
              <w:ins w:id="6214" w:author="Direccion de Politicas y Gestion en Derechos Humanos 14" w:date="2023-12-29T10:10:00Z"/>
              <w:rFonts w:ascii="Arial" w:eastAsia="Arial" w:hAnsi="Arial" w:cs="Arial"/>
              <w:b/>
              <w:color w:val="000000"/>
            </w:rPr>
          </w:rPrChange>
        </w:rPr>
        <w:pPrChange w:id="6215" w:author="Direccion de Politicas y Gestion en Derechos Humanos 14" w:date="2023-12-29T10:37:00Z">
          <w:pPr>
            <w:pBdr>
              <w:top w:val="nil"/>
              <w:left w:val="nil"/>
              <w:bottom w:val="nil"/>
              <w:right w:val="nil"/>
              <w:between w:val="nil"/>
            </w:pBdr>
            <w:spacing w:after="0" w:line="240" w:lineRule="auto"/>
            <w:ind w:left="284"/>
          </w:pPr>
        </w:pPrChange>
      </w:pPr>
      <w:ins w:id="6216" w:author="Direccion de Politicas y Gestion en Derechos Humanos 14" w:date="2023-12-29T10:10:00Z">
        <w:r w:rsidRPr="00C25BD7">
          <w:rPr>
            <w:rFonts w:eastAsia="Arial" w:cstheme="minorHAnsi"/>
            <w:b/>
            <w:color w:val="000000"/>
            <w:sz w:val="16"/>
            <w:szCs w:val="16"/>
            <w:rPrChange w:id="6217" w:author="Direccion de Politicas y Gestion en Derechos Humanos 14" w:date="2023-12-29T10:38:00Z">
              <w:rPr>
                <w:rFonts w:ascii="Arial" w:eastAsia="Arial" w:hAnsi="Arial" w:cs="Arial"/>
                <w:b/>
                <w:color w:val="000000"/>
              </w:rPr>
            </w:rPrChange>
          </w:rPr>
          <w:t>Secretaría Técnica del Grupo de Trabajo Multisectorial encargado de formular la Política Nacional Multisectorial de Derechos Humanos</w:t>
        </w:r>
      </w:ins>
    </w:p>
    <w:p w14:paraId="5115A5F1" w14:textId="77777777" w:rsidR="00556852" w:rsidRPr="00C25BD7" w:rsidRDefault="00556852" w:rsidP="00C25BD7">
      <w:pPr>
        <w:pBdr>
          <w:top w:val="nil"/>
          <w:left w:val="nil"/>
          <w:bottom w:val="nil"/>
          <w:right w:val="nil"/>
          <w:between w:val="nil"/>
        </w:pBdr>
        <w:spacing w:after="0" w:line="240" w:lineRule="auto"/>
        <w:ind w:left="720" w:hanging="436"/>
        <w:jc w:val="center"/>
        <w:rPr>
          <w:ins w:id="6218" w:author="Direccion de Politicas y Gestion en Derechos Humanos 14" w:date="2023-12-29T10:10:00Z"/>
          <w:rFonts w:eastAsia="Arial" w:cstheme="minorHAnsi"/>
          <w:b/>
          <w:color w:val="000000"/>
          <w:sz w:val="16"/>
          <w:szCs w:val="16"/>
          <w:rPrChange w:id="6219" w:author="Direccion de Politicas y Gestion en Derechos Humanos 14" w:date="2023-12-29T10:38:00Z">
            <w:rPr>
              <w:ins w:id="6220" w:author="Direccion de Politicas y Gestion en Derechos Humanos 14" w:date="2023-12-29T10:10:00Z"/>
              <w:rFonts w:ascii="Arial" w:eastAsia="Arial" w:hAnsi="Arial" w:cs="Arial"/>
              <w:b/>
              <w:color w:val="000000"/>
            </w:rPr>
          </w:rPrChange>
        </w:rPr>
        <w:pPrChange w:id="6221" w:author="Direccion de Politicas y Gestion en Derechos Humanos 14" w:date="2023-12-29T10:37:00Z">
          <w:pPr>
            <w:pBdr>
              <w:top w:val="nil"/>
              <w:left w:val="nil"/>
              <w:bottom w:val="nil"/>
              <w:right w:val="nil"/>
              <w:between w:val="nil"/>
            </w:pBdr>
            <w:spacing w:after="0" w:line="240" w:lineRule="auto"/>
            <w:ind w:left="720" w:hanging="436"/>
          </w:pPr>
        </w:pPrChange>
      </w:pPr>
      <w:ins w:id="6222" w:author="Direccion de Politicas y Gestion en Derechos Humanos 14" w:date="2023-12-29T10:10:00Z">
        <w:r w:rsidRPr="00C25BD7">
          <w:rPr>
            <w:rFonts w:eastAsia="Arial" w:cstheme="minorHAnsi"/>
            <w:b/>
            <w:color w:val="000000"/>
            <w:sz w:val="16"/>
            <w:szCs w:val="16"/>
            <w:rPrChange w:id="6223" w:author="Direccion de Politicas y Gestion en Derechos Humanos 14" w:date="2023-12-29T10:38:00Z">
              <w:rPr>
                <w:rFonts w:ascii="Arial" w:eastAsia="Arial" w:hAnsi="Arial" w:cs="Arial"/>
                <w:b/>
                <w:color w:val="000000"/>
              </w:rPr>
            </w:rPrChange>
          </w:rPr>
          <w:t>Dirección de Políticas y Gestión en Derechos Humanos</w:t>
        </w:r>
      </w:ins>
    </w:p>
    <w:p w14:paraId="468BF4AE" w14:textId="77777777" w:rsidR="00556852" w:rsidRPr="00C25BD7" w:rsidRDefault="00556852" w:rsidP="00C25BD7">
      <w:pPr>
        <w:pBdr>
          <w:top w:val="nil"/>
          <w:left w:val="nil"/>
          <w:bottom w:val="nil"/>
          <w:right w:val="nil"/>
          <w:between w:val="nil"/>
        </w:pBdr>
        <w:spacing w:after="0" w:line="240" w:lineRule="auto"/>
        <w:ind w:left="720" w:hanging="436"/>
        <w:jc w:val="center"/>
        <w:rPr>
          <w:ins w:id="6224" w:author="Direccion de Politicas y Gestion en Derechos Humanos 14" w:date="2023-12-29T10:10:00Z"/>
          <w:rFonts w:eastAsia="Arial" w:cstheme="minorHAnsi"/>
          <w:b/>
          <w:color w:val="000000"/>
          <w:sz w:val="16"/>
          <w:szCs w:val="16"/>
          <w:rPrChange w:id="6225" w:author="Direccion de Politicas y Gestion en Derechos Humanos 14" w:date="2023-12-29T10:38:00Z">
            <w:rPr>
              <w:ins w:id="6226" w:author="Direccion de Politicas y Gestion en Derechos Humanos 14" w:date="2023-12-29T10:10:00Z"/>
              <w:rFonts w:ascii="Arial" w:eastAsia="Arial" w:hAnsi="Arial" w:cs="Arial"/>
              <w:b/>
              <w:color w:val="000000"/>
            </w:rPr>
          </w:rPrChange>
        </w:rPr>
        <w:pPrChange w:id="6227" w:author="Direccion de Politicas y Gestion en Derechos Humanos 14" w:date="2023-12-29T10:37:00Z">
          <w:pPr>
            <w:pBdr>
              <w:top w:val="nil"/>
              <w:left w:val="nil"/>
              <w:bottom w:val="nil"/>
              <w:right w:val="nil"/>
              <w:between w:val="nil"/>
            </w:pBdr>
            <w:spacing w:after="0" w:line="240" w:lineRule="auto"/>
            <w:ind w:left="720" w:hanging="436"/>
          </w:pPr>
        </w:pPrChange>
      </w:pPr>
      <w:ins w:id="6228" w:author="Direccion de Politicas y Gestion en Derechos Humanos 14" w:date="2023-12-29T10:10:00Z">
        <w:r w:rsidRPr="00C25BD7">
          <w:rPr>
            <w:rFonts w:eastAsia="Arial" w:cstheme="minorHAnsi"/>
            <w:b/>
            <w:color w:val="000000"/>
            <w:sz w:val="16"/>
            <w:szCs w:val="16"/>
            <w:rPrChange w:id="6229" w:author="Direccion de Politicas y Gestion en Derechos Humanos 14" w:date="2023-12-29T10:38:00Z">
              <w:rPr>
                <w:rFonts w:ascii="Arial" w:eastAsia="Arial" w:hAnsi="Arial" w:cs="Arial"/>
                <w:b/>
                <w:color w:val="000000"/>
              </w:rPr>
            </w:rPrChange>
          </w:rPr>
          <w:t>Ministerio de Justicia y Derechos Humanos</w:t>
        </w:r>
      </w:ins>
    </w:p>
    <w:p w14:paraId="023680CB" w14:textId="77777777" w:rsidR="00556852" w:rsidRDefault="00556852" w:rsidP="00556852">
      <w:pPr>
        <w:pBdr>
          <w:top w:val="nil"/>
          <w:left w:val="nil"/>
          <w:bottom w:val="nil"/>
          <w:right w:val="nil"/>
          <w:between w:val="nil"/>
        </w:pBdr>
        <w:spacing w:after="0" w:line="240" w:lineRule="auto"/>
        <w:ind w:left="720" w:hanging="436"/>
        <w:rPr>
          <w:ins w:id="6230" w:author="Direccion de Politicas y Gestion en Derechos Humanos 14" w:date="2023-12-29T10:10:00Z"/>
          <w:rFonts w:ascii="Arial" w:eastAsia="Arial" w:hAnsi="Arial" w:cs="Arial"/>
          <w:b/>
          <w:color w:val="000000"/>
        </w:rPr>
      </w:pPr>
    </w:p>
    <w:p w14:paraId="03E0676E" w14:textId="77777777" w:rsidR="00C25BD7" w:rsidRDefault="00C25BD7">
      <w:pPr>
        <w:rPr>
          <w:ins w:id="6231" w:author="Direccion de Politicas y Gestion en Derechos Humanos 14" w:date="2023-12-29T10:40:00Z"/>
          <w:b/>
          <w:bCs/>
          <w:sz w:val="20"/>
          <w:u w:val="single"/>
        </w:rPr>
      </w:pPr>
      <w:ins w:id="6232" w:author="Direccion de Politicas y Gestion en Derechos Humanos 14" w:date="2023-12-29T10:40:00Z">
        <w:r>
          <w:rPr>
            <w:b/>
            <w:bCs/>
            <w:sz w:val="20"/>
            <w:u w:val="single"/>
          </w:rPr>
          <w:br w:type="page"/>
        </w:r>
      </w:ins>
    </w:p>
    <w:p w14:paraId="1C8D843D" w14:textId="13000C31" w:rsidR="00BB2CDE" w:rsidRPr="00354762" w:rsidRDefault="00BB2CDE" w:rsidP="00BB2CDE">
      <w:pPr>
        <w:spacing w:before="100" w:beforeAutospacing="1" w:after="100" w:afterAutospacing="1" w:line="288" w:lineRule="auto"/>
        <w:jc w:val="both"/>
        <w:rPr>
          <w:ins w:id="6233" w:author="Direccion de Politicas y Gestion en Derechos Humanos 14" w:date="2023-12-29T10:18:00Z"/>
          <w:sz w:val="20"/>
        </w:rPr>
      </w:pPr>
      <w:ins w:id="6234" w:author="Direccion de Politicas y Gestion en Derechos Humanos 14" w:date="2023-12-29T10:18:00Z">
        <w:r w:rsidRPr="00354762">
          <w:rPr>
            <w:b/>
            <w:bCs/>
            <w:sz w:val="20"/>
            <w:u w:val="single"/>
          </w:rPr>
          <w:lastRenderedPageBreak/>
          <w:t>Revisión Asincrónica y Votación: Hasta el 28 de diciembre de 2023</w:t>
        </w:r>
      </w:ins>
    </w:p>
    <w:p w14:paraId="7C16D034" w14:textId="77777777" w:rsidR="00BB2CDE" w:rsidRDefault="00BB2CDE" w:rsidP="00BB2CDE">
      <w:pPr>
        <w:spacing w:before="100" w:beforeAutospacing="1" w:after="100" w:afterAutospacing="1" w:line="288" w:lineRule="auto"/>
        <w:jc w:val="both"/>
        <w:rPr>
          <w:ins w:id="6235" w:author="Direccion de Politicas y Gestion en Derechos Humanos 14" w:date="2023-12-29T10:37:00Z"/>
          <w:sz w:val="20"/>
        </w:rPr>
      </w:pPr>
      <w:ins w:id="6236" w:author="Direccion de Politicas y Gestion en Derechos Humanos 14" w:date="2023-12-29T10:18:00Z">
        <w:r w:rsidRPr="00354762">
          <w:rPr>
            <w:sz w:val="20"/>
          </w:rPr>
          <w:t>Con el objetivo de facilitar una revisión minuciosa, la evaluación de la segunda versión se llevó a cabo de manera asincrónica. Esta modalidad permitió a los integrantes del GTM disponer del tiempo necesario para examinar el contenido y brindar su conformidad. Este período de revisión se extendió hasta el 28 de diciembre de 2023.</w:t>
        </w:r>
      </w:ins>
    </w:p>
    <w:p w14:paraId="5A7470DD" w14:textId="7C446353" w:rsidR="00C25BD7" w:rsidRDefault="00C25BD7" w:rsidP="00C25BD7">
      <w:pPr>
        <w:spacing w:before="100" w:beforeAutospacing="1" w:after="100" w:afterAutospacing="1" w:line="288" w:lineRule="auto"/>
        <w:jc w:val="center"/>
        <w:rPr>
          <w:ins w:id="6237" w:author="Direccion de Politicas y Gestion en Derechos Humanos 14" w:date="2023-12-29T10:37:00Z"/>
          <w:sz w:val="20"/>
        </w:rPr>
        <w:pPrChange w:id="6238" w:author="Direccion de Politicas y Gestion en Derechos Humanos 14" w:date="2023-12-29T10:41:00Z">
          <w:pPr>
            <w:spacing w:before="100" w:beforeAutospacing="1" w:after="100" w:afterAutospacing="1" w:line="288" w:lineRule="auto"/>
            <w:jc w:val="both"/>
          </w:pPr>
        </w:pPrChange>
      </w:pPr>
      <w:ins w:id="6239" w:author="Direccion de Politicas y Gestion en Derechos Humanos 14" w:date="2023-12-29T10:40:00Z">
        <w:r w:rsidRPr="00C25BD7">
          <w:rPr>
            <w:sz w:val="20"/>
          </w:rPr>
          <w:drawing>
            <wp:inline distT="0" distB="0" distL="0" distR="0" wp14:anchorId="66A355BF" wp14:editId="358B9947">
              <wp:extent cx="5400040" cy="6662420"/>
              <wp:effectExtent l="0" t="0" r="0" b="5080"/>
              <wp:docPr id="160760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7120" name=""/>
                      <pic:cNvPicPr/>
                    </pic:nvPicPr>
                    <pic:blipFill>
                      <a:blip r:embed="rId114"/>
                      <a:stretch>
                        <a:fillRect/>
                      </a:stretch>
                    </pic:blipFill>
                    <pic:spPr>
                      <a:xfrm>
                        <a:off x="0" y="0"/>
                        <a:ext cx="5400040" cy="6662420"/>
                      </a:xfrm>
                      <a:prstGeom prst="rect">
                        <a:avLst/>
                      </a:prstGeom>
                    </pic:spPr>
                  </pic:pic>
                </a:graphicData>
              </a:graphic>
            </wp:inline>
          </w:drawing>
        </w:r>
      </w:ins>
    </w:p>
    <w:p w14:paraId="17861E2A" w14:textId="77777777" w:rsidR="00C25BD7" w:rsidRDefault="00C25BD7" w:rsidP="00BB2CDE">
      <w:pPr>
        <w:spacing w:before="100" w:beforeAutospacing="1" w:after="100" w:afterAutospacing="1" w:line="288" w:lineRule="auto"/>
        <w:jc w:val="both"/>
        <w:rPr>
          <w:ins w:id="6240" w:author="Direccion de Politicas y Gestion en Derechos Humanos 14" w:date="2023-12-29T10:37:00Z"/>
          <w:sz w:val="20"/>
        </w:rPr>
      </w:pPr>
    </w:p>
    <w:p w14:paraId="1C8D74DB" w14:textId="77777777" w:rsidR="00C25BD7" w:rsidRPr="00354762" w:rsidRDefault="00C25BD7" w:rsidP="00BB2CDE">
      <w:pPr>
        <w:spacing w:before="100" w:beforeAutospacing="1" w:after="100" w:afterAutospacing="1" w:line="288" w:lineRule="auto"/>
        <w:jc w:val="both"/>
        <w:rPr>
          <w:ins w:id="6241" w:author="Direccion de Politicas y Gestion en Derechos Humanos 14" w:date="2023-12-29T10:18:00Z"/>
          <w:sz w:val="20"/>
        </w:rPr>
      </w:pPr>
    </w:p>
    <w:p w14:paraId="123E5600" w14:textId="77777777" w:rsidR="00BB2CDE" w:rsidRPr="00354762" w:rsidRDefault="00BB2CDE" w:rsidP="00BB2CDE">
      <w:pPr>
        <w:spacing w:before="100" w:beforeAutospacing="1" w:after="100" w:afterAutospacing="1" w:line="288" w:lineRule="auto"/>
        <w:jc w:val="both"/>
        <w:rPr>
          <w:ins w:id="6242" w:author="Direccion de Politicas y Gestion en Derechos Humanos 14" w:date="2023-12-29T10:18:00Z"/>
          <w:sz w:val="20"/>
        </w:rPr>
      </w:pPr>
      <w:ins w:id="6243" w:author="Direccion de Politicas y Gestion en Derechos Humanos 14" w:date="2023-12-29T10:18:00Z">
        <w:r w:rsidRPr="00354762">
          <w:rPr>
            <w:b/>
            <w:bCs/>
            <w:sz w:val="20"/>
            <w:u w:val="single"/>
          </w:rPr>
          <w:lastRenderedPageBreak/>
          <w:t>Aprobación Final: 28 de diciembre de 2023</w:t>
        </w:r>
      </w:ins>
    </w:p>
    <w:p w14:paraId="7C760242" w14:textId="7933FDD5" w:rsidR="00BB2CDE" w:rsidRPr="00354762" w:rsidRDefault="00BB2CDE" w:rsidP="00BB2CDE">
      <w:pPr>
        <w:spacing w:before="100" w:beforeAutospacing="1" w:after="100" w:afterAutospacing="1" w:line="288" w:lineRule="auto"/>
        <w:jc w:val="both"/>
        <w:rPr>
          <w:ins w:id="6244" w:author="Direccion de Politicas y Gestion en Derechos Humanos 14" w:date="2023-12-29T10:18:00Z"/>
          <w:sz w:val="20"/>
        </w:rPr>
      </w:pPr>
      <w:ins w:id="6245" w:author="Direccion de Politicas y Gestion en Derechos Humanos 14" w:date="2023-12-29T10:18:00Z">
        <w:r w:rsidRPr="00354762">
          <w:rPr>
            <w:sz w:val="20"/>
          </w:rPr>
          <w:t xml:space="preserve">El proceso culminó con la aprobación final del documento por parte del GTM el 28 de diciembre de 2023. Este respaldo definitivo subraya la culminación exitosa de un proceso participativo y consultivo, donde cada fase se desarrolló con transparencia y </w:t>
        </w:r>
      </w:ins>
      <w:ins w:id="6246" w:author="Direccion de Politicas y Gestion en Derechos Humanos 14" w:date="2023-12-29T10:45:00Z">
        <w:r w:rsidR="00E240A6">
          <w:rPr>
            <w:sz w:val="20"/>
          </w:rPr>
          <w:t>rigurosidad</w:t>
        </w:r>
      </w:ins>
      <w:ins w:id="6247" w:author="Direccion de Politicas y Gestion en Derechos Humanos 14" w:date="2023-12-29T10:18:00Z">
        <w:r w:rsidRPr="00354762">
          <w:rPr>
            <w:sz w:val="20"/>
          </w:rPr>
          <w:t>.</w:t>
        </w:r>
      </w:ins>
    </w:p>
    <w:p w14:paraId="53E69FCF" w14:textId="0C80F78E" w:rsidR="00556852" w:rsidRPr="00E240A6" w:rsidRDefault="00E240A6" w:rsidP="00E240A6">
      <w:pPr>
        <w:spacing w:before="100" w:beforeAutospacing="1" w:after="100" w:afterAutospacing="1" w:line="288" w:lineRule="auto"/>
        <w:jc w:val="both"/>
        <w:rPr>
          <w:ins w:id="6248" w:author="Direccion de Politicas y Gestion en Derechos Humanos 14" w:date="2023-12-29T10:10:00Z"/>
          <w:sz w:val="20"/>
          <w:rPrChange w:id="6249" w:author="Direccion de Politicas y Gestion en Derechos Humanos 14" w:date="2023-12-29T10:45:00Z">
            <w:rPr>
              <w:ins w:id="6250" w:author="Direccion de Politicas y Gestion en Derechos Humanos 14" w:date="2023-12-29T10:10:00Z"/>
              <w:rFonts w:ascii="Arial" w:eastAsia="Arial" w:hAnsi="Arial" w:cs="Arial"/>
              <w:b/>
              <w:color w:val="000000"/>
            </w:rPr>
          </w:rPrChange>
        </w:rPr>
        <w:pPrChange w:id="6251" w:author="Direccion de Politicas y Gestion en Derechos Humanos 14" w:date="2023-12-29T10:45:00Z">
          <w:pPr>
            <w:pBdr>
              <w:top w:val="nil"/>
              <w:left w:val="nil"/>
              <w:bottom w:val="nil"/>
              <w:right w:val="nil"/>
              <w:between w:val="nil"/>
            </w:pBdr>
            <w:spacing w:after="0" w:line="240" w:lineRule="auto"/>
            <w:ind w:left="720" w:hanging="436"/>
          </w:pPr>
        </w:pPrChange>
      </w:pPr>
      <w:ins w:id="6252" w:author="Direccion de Politicas y Gestion en Derechos Humanos 14" w:date="2023-12-29T10:41:00Z">
        <w:r>
          <w:rPr>
            <w:sz w:val="20"/>
          </w:rPr>
          <w:t>Al respecto, se adjunta</w:t>
        </w:r>
      </w:ins>
      <w:ins w:id="6253" w:author="Direccion de Politicas y Gestion en Derechos Humanos 14" w:date="2023-12-29T10:42:00Z">
        <w:r>
          <w:rPr>
            <w:sz w:val="20"/>
          </w:rPr>
          <w:t xml:space="preserve"> a continuación la tabla resumen </w:t>
        </w:r>
      </w:ins>
      <w:ins w:id="6254" w:author="Direccion de Politicas y Gestion en Derechos Humanos 14" w:date="2023-12-29T10:43:00Z">
        <w:r>
          <w:rPr>
            <w:sz w:val="20"/>
          </w:rPr>
          <w:t>de los votos emitidos</w:t>
        </w:r>
      </w:ins>
      <w:ins w:id="6255" w:author="Direccion de Politicas y Gestion en Derechos Humanos 14" w:date="2023-12-29T10:45:00Z">
        <w:r>
          <w:rPr>
            <w:sz w:val="20"/>
          </w:rPr>
          <w:t xml:space="preserve"> de manera asincrónica</w:t>
        </w:r>
      </w:ins>
      <w:ins w:id="6256" w:author="Direccion de Politicas y Gestion en Derechos Humanos 14" w:date="2023-12-29T10:43:00Z">
        <w:r>
          <w:rPr>
            <w:sz w:val="20"/>
          </w:rPr>
          <w:t xml:space="preserve"> por los integrantes del GTM, donde APRUEBAN brindando su conformidad </w:t>
        </w:r>
      </w:ins>
      <w:ins w:id="6257" w:author="Direccion de Politicas y Gestion en Derechos Humanos 14" w:date="2023-12-29T10:44:00Z">
        <w:r>
          <w:rPr>
            <w:sz w:val="20"/>
          </w:rPr>
          <w:t>a la versión actualizada del “Entregable 2 de la PNMDH”.</w:t>
        </w:r>
      </w:ins>
      <w:ins w:id="6258" w:author="Direccion de Politicas y Gestion en Derechos Humanos 14" w:date="2023-12-29T10:42:00Z">
        <w:r>
          <w:rPr>
            <w:sz w:val="20"/>
          </w:rPr>
          <w:t xml:space="preserve"> </w:t>
        </w:r>
      </w:ins>
    </w:p>
    <w:p w14:paraId="5055A448" w14:textId="77777777" w:rsidR="00556852" w:rsidRDefault="00556852" w:rsidP="00556852">
      <w:pPr>
        <w:pBdr>
          <w:top w:val="nil"/>
          <w:left w:val="nil"/>
          <w:bottom w:val="nil"/>
          <w:right w:val="nil"/>
          <w:between w:val="nil"/>
        </w:pBdr>
        <w:spacing w:after="0" w:line="240" w:lineRule="auto"/>
        <w:ind w:left="720" w:hanging="436"/>
        <w:jc w:val="center"/>
        <w:rPr>
          <w:ins w:id="6259" w:author="Direccion de Politicas y Gestion en Derechos Humanos 14" w:date="2023-12-29T10:10:00Z"/>
          <w:rFonts w:ascii="Arial" w:eastAsia="Arial" w:hAnsi="Arial" w:cs="Arial"/>
          <w:b/>
          <w:color w:val="000000"/>
        </w:rPr>
      </w:pPr>
    </w:p>
    <w:p w14:paraId="008C3DEB" w14:textId="33B2E656" w:rsidR="00556852" w:rsidRDefault="00556852" w:rsidP="00556852">
      <w:pPr>
        <w:pBdr>
          <w:top w:val="nil"/>
          <w:left w:val="nil"/>
          <w:bottom w:val="nil"/>
          <w:right w:val="nil"/>
          <w:between w:val="nil"/>
        </w:pBdr>
        <w:spacing w:after="0" w:line="240" w:lineRule="auto"/>
        <w:ind w:left="720" w:hanging="436"/>
        <w:jc w:val="center"/>
        <w:rPr>
          <w:ins w:id="6260" w:author="Direccion de Politicas y Gestion en Derechos Humanos 14" w:date="2023-12-29T10:10:00Z"/>
          <w:rFonts w:ascii="Arial" w:eastAsia="Arial" w:hAnsi="Arial" w:cs="Arial"/>
          <w:b/>
          <w:color w:val="000000"/>
        </w:rPr>
      </w:pPr>
      <w:ins w:id="6261" w:author="Direccion de Politicas y Gestion en Derechos Humanos 14" w:date="2023-12-29T10:10:00Z">
        <w:r>
          <w:rPr>
            <w:rFonts w:ascii="Arial" w:eastAsia="Arial" w:hAnsi="Arial" w:cs="Arial"/>
            <w:b/>
            <w:color w:val="000000"/>
          </w:rPr>
          <w:t>VOTACIÓN ASINCR</w:t>
        </w:r>
      </w:ins>
      <w:ins w:id="6262" w:author="Direccion de Politicas y Gestion en Derechos Humanos 14" w:date="2023-12-29T10:46:00Z">
        <w:r w:rsidR="00E240A6">
          <w:rPr>
            <w:rFonts w:ascii="Arial" w:eastAsia="Arial" w:hAnsi="Arial" w:cs="Arial"/>
            <w:b/>
            <w:color w:val="000000"/>
          </w:rPr>
          <w:t>Ó</w:t>
        </w:r>
      </w:ins>
      <w:ins w:id="6263" w:author="Direccion de Politicas y Gestion en Derechos Humanos 14" w:date="2023-12-29T10:10:00Z">
        <w:r>
          <w:rPr>
            <w:rFonts w:ascii="Arial" w:eastAsia="Arial" w:hAnsi="Arial" w:cs="Arial"/>
            <w:b/>
            <w:color w:val="000000"/>
          </w:rPr>
          <w:t>NICA</w:t>
        </w:r>
      </w:ins>
    </w:p>
    <w:p w14:paraId="1F301918" w14:textId="77777777" w:rsidR="00556852" w:rsidRDefault="00556852" w:rsidP="00556852">
      <w:pPr>
        <w:pBdr>
          <w:top w:val="nil"/>
          <w:left w:val="nil"/>
          <w:bottom w:val="nil"/>
          <w:right w:val="nil"/>
          <w:between w:val="nil"/>
        </w:pBdr>
        <w:spacing w:after="0" w:line="240" w:lineRule="auto"/>
        <w:rPr>
          <w:ins w:id="6264" w:author="Direccion de Politicas y Gestion en Derechos Humanos 14" w:date="2023-12-29T10:10:00Z"/>
          <w:rFonts w:ascii="Arial" w:eastAsia="Arial" w:hAnsi="Arial" w:cs="Arial"/>
          <w:b/>
          <w:color w:val="000000"/>
        </w:rPr>
      </w:pPr>
    </w:p>
    <w:p w14:paraId="133F7475" w14:textId="77777777" w:rsidR="00556852" w:rsidRDefault="00556852" w:rsidP="00556852">
      <w:pPr>
        <w:pBdr>
          <w:top w:val="nil"/>
          <w:left w:val="nil"/>
          <w:bottom w:val="nil"/>
          <w:right w:val="nil"/>
          <w:between w:val="nil"/>
        </w:pBdr>
        <w:spacing w:after="0" w:line="240" w:lineRule="auto"/>
        <w:ind w:left="720" w:hanging="436"/>
        <w:rPr>
          <w:ins w:id="6265" w:author="Direccion de Politicas y Gestion en Derechos Humanos 14" w:date="2023-12-29T10:10:00Z"/>
          <w:rFonts w:ascii="Arial" w:eastAsia="Arial" w:hAnsi="Arial" w:cs="Arial"/>
          <w:b/>
          <w:color w:val="000000"/>
        </w:rPr>
      </w:pP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Change w:id="6266" w:author="Direccion de Politicas y Gestion en Derechos Humanos 14" w:date="2023-12-29T10:46:00Z">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PrChange>
      </w:tblPr>
      <w:tblGrid>
        <w:gridCol w:w="3119"/>
        <w:gridCol w:w="3827"/>
        <w:gridCol w:w="1984"/>
        <w:tblGridChange w:id="6267">
          <w:tblGrid>
            <w:gridCol w:w="3119"/>
            <w:gridCol w:w="3827"/>
            <w:gridCol w:w="1984"/>
          </w:tblGrid>
        </w:tblGridChange>
      </w:tblGrid>
      <w:tr w:rsidR="00556852" w:rsidRPr="0078754C" w14:paraId="28281397" w14:textId="77777777" w:rsidTr="00E240A6">
        <w:trPr>
          <w:trHeight w:val="20"/>
          <w:tblHeader/>
          <w:ins w:id="6268" w:author="Direccion de Politicas y Gestion en Derechos Humanos 14" w:date="2023-12-29T10:10:00Z"/>
          <w:trPrChange w:id="6269" w:author="Direccion de Politicas y Gestion en Derechos Humanos 14" w:date="2023-12-29T10:46:00Z">
            <w:trPr>
              <w:trHeight w:val="668"/>
              <w:tblHeader/>
            </w:trPr>
          </w:trPrChange>
        </w:trPr>
        <w:tc>
          <w:tcPr>
            <w:tcW w:w="3119" w:type="dxa"/>
            <w:shd w:val="clear" w:color="auto" w:fill="002060"/>
            <w:tcMar>
              <w:top w:w="0" w:type="dxa"/>
              <w:left w:w="115" w:type="dxa"/>
              <w:bottom w:w="0" w:type="dxa"/>
              <w:right w:w="115" w:type="dxa"/>
            </w:tcMar>
            <w:vAlign w:val="center"/>
            <w:tcPrChange w:id="6270" w:author="Direccion de Politicas y Gestion en Derechos Humanos 14" w:date="2023-12-29T10:46:00Z">
              <w:tcPr>
                <w:tcW w:w="3119" w:type="dxa"/>
                <w:shd w:val="clear" w:color="auto" w:fill="D9D9D9"/>
                <w:tcMar>
                  <w:top w:w="0" w:type="dxa"/>
                  <w:left w:w="115" w:type="dxa"/>
                  <w:bottom w:w="0" w:type="dxa"/>
                  <w:right w:w="115" w:type="dxa"/>
                </w:tcMar>
                <w:vAlign w:val="center"/>
              </w:tcPr>
            </w:tcPrChange>
          </w:tcPr>
          <w:p w14:paraId="0463571B" w14:textId="77777777" w:rsidR="00556852" w:rsidRPr="00E240A6" w:rsidRDefault="00556852" w:rsidP="00E240A6">
            <w:pPr>
              <w:pBdr>
                <w:top w:val="nil"/>
                <w:left w:val="nil"/>
                <w:bottom w:val="nil"/>
                <w:right w:val="nil"/>
                <w:between w:val="nil"/>
              </w:pBdr>
              <w:spacing w:after="0" w:line="240" w:lineRule="auto"/>
              <w:jc w:val="center"/>
              <w:rPr>
                <w:ins w:id="6271" w:author="Direccion de Politicas y Gestion en Derechos Humanos 14" w:date="2023-12-29T10:10:00Z"/>
                <w:rFonts w:eastAsia="Arial" w:cstheme="minorHAnsi"/>
                <w:color w:val="FFFFFF" w:themeColor="background1"/>
                <w:sz w:val="20"/>
                <w:szCs w:val="20"/>
                <w:rPrChange w:id="6272" w:author="Direccion de Politicas y Gestion en Derechos Humanos 14" w:date="2023-12-29T10:46:00Z">
                  <w:rPr>
                    <w:ins w:id="6273" w:author="Direccion de Politicas y Gestion en Derechos Humanos 14" w:date="2023-12-29T10:10:00Z"/>
                    <w:rFonts w:ascii="Arial" w:eastAsia="Arial" w:hAnsi="Arial" w:cs="Arial"/>
                    <w:color w:val="000000"/>
                    <w:sz w:val="21"/>
                    <w:szCs w:val="21"/>
                  </w:rPr>
                </w:rPrChange>
              </w:rPr>
              <w:pPrChange w:id="6274" w:author="Direccion de Politicas y Gestion en Derechos Humanos 14" w:date="2023-12-29T10:46:00Z">
                <w:pPr>
                  <w:pBdr>
                    <w:top w:val="nil"/>
                    <w:left w:val="nil"/>
                    <w:bottom w:val="nil"/>
                    <w:right w:val="nil"/>
                    <w:between w:val="nil"/>
                  </w:pBdr>
                  <w:spacing w:before="240"/>
                  <w:jc w:val="center"/>
                </w:pPr>
              </w:pPrChange>
            </w:pPr>
            <w:ins w:id="6275" w:author="Direccion de Politicas y Gestion en Derechos Humanos 14" w:date="2023-12-29T10:10:00Z">
              <w:r w:rsidRPr="00E240A6">
                <w:rPr>
                  <w:rFonts w:eastAsia="Arial" w:cstheme="minorHAnsi"/>
                  <w:b/>
                  <w:color w:val="FFFFFF" w:themeColor="background1"/>
                  <w:sz w:val="20"/>
                  <w:szCs w:val="20"/>
                  <w:rPrChange w:id="6276" w:author="Direccion de Politicas y Gestion en Derechos Humanos 14" w:date="2023-12-29T10:46:00Z">
                    <w:rPr>
                      <w:rFonts w:ascii="Arial" w:eastAsia="Arial" w:hAnsi="Arial" w:cs="Arial"/>
                      <w:b/>
                      <w:color w:val="000000"/>
                      <w:sz w:val="21"/>
                      <w:szCs w:val="21"/>
                    </w:rPr>
                  </w:rPrChange>
                </w:rPr>
                <w:t>Entidad</w:t>
              </w:r>
            </w:ins>
          </w:p>
        </w:tc>
        <w:tc>
          <w:tcPr>
            <w:tcW w:w="3827" w:type="dxa"/>
            <w:shd w:val="clear" w:color="auto" w:fill="002060"/>
            <w:tcMar>
              <w:top w:w="0" w:type="dxa"/>
              <w:left w:w="115" w:type="dxa"/>
              <w:bottom w:w="0" w:type="dxa"/>
              <w:right w:w="115" w:type="dxa"/>
            </w:tcMar>
            <w:vAlign w:val="center"/>
            <w:tcPrChange w:id="6277" w:author="Direccion de Politicas y Gestion en Derechos Humanos 14" w:date="2023-12-29T10:46:00Z">
              <w:tcPr>
                <w:tcW w:w="3827" w:type="dxa"/>
                <w:shd w:val="clear" w:color="auto" w:fill="D9D9D9"/>
                <w:tcMar>
                  <w:top w:w="0" w:type="dxa"/>
                  <w:left w:w="115" w:type="dxa"/>
                  <w:bottom w:w="0" w:type="dxa"/>
                  <w:right w:w="115" w:type="dxa"/>
                </w:tcMar>
                <w:vAlign w:val="center"/>
              </w:tcPr>
            </w:tcPrChange>
          </w:tcPr>
          <w:p w14:paraId="7211512E" w14:textId="77777777" w:rsidR="00556852" w:rsidRPr="00E240A6" w:rsidRDefault="00556852" w:rsidP="00E240A6">
            <w:pPr>
              <w:spacing w:after="0" w:line="240" w:lineRule="auto"/>
              <w:jc w:val="center"/>
              <w:rPr>
                <w:ins w:id="6278" w:author="Direccion de Politicas y Gestion en Derechos Humanos 14" w:date="2023-12-29T10:10:00Z"/>
                <w:rFonts w:eastAsia="Arial" w:cstheme="minorHAnsi"/>
                <w:color w:val="FFFFFF" w:themeColor="background1"/>
                <w:sz w:val="20"/>
                <w:szCs w:val="20"/>
                <w:rPrChange w:id="6279" w:author="Direccion de Politicas y Gestion en Derechos Humanos 14" w:date="2023-12-29T10:46:00Z">
                  <w:rPr>
                    <w:ins w:id="6280" w:author="Direccion de Politicas y Gestion en Derechos Humanos 14" w:date="2023-12-29T10:10:00Z"/>
                    <w:rFonts w:ascii="Arial" w:eastAsia="Arial" w:hAnsi="Arial" w:cs="Arial"/>
                    <w:sz w:val="21"/>
                    <w:szCs w:val="21"/>
                  </w:rPr>
                </w:rPrChange>
              </w:rPr>
              <w:pPrChange w:id="6281" w:author="Direccion de Politicas y Gestion en Derechos Humanos 14" w:date="2023-12-29T10:46:00Z">
                <w:pPr>
                  <w:spacing w:before="240"/>
                  <w:jc w:val="center"/>
                </w:pPr>
              </w:pPrChange>
            </w:pPr>
            <w:ins w:id="6282" w:author="Direccion de Politicas y Gestion en Derechos Humanos 14" w:date="2023-12-29T10:10:00Z">
              <w:r w:rsidRPr="00E240A6">
                <w:rPr>
                  <w:rFonts w:eastAsia="Arial" w:cstheme="minorHAnsi"/>
                  <w:b/>
                  <w:color w:val="FFFFFF" w:themeColor="background1"/>
                  <w:sz w:val="20"/>
                  <w:szCs w:val="20"/>
                  <w:rPrChange w:id="6283" w:author="Direccion de Politicas y Gestion en Derechos Humanos 14" w:date="2023-12-29T10:46:00Z">
                    <w:rPr>
                      <w:rFonts w:ascii="Arial" w:eastAsia="Arial" w:hAnsi="Arial" w:cs="Arial"/>
                      <w:b/>
                      <w:sz w:val="21"/>
                      <w:szCs w:val="21"/>
                    </w:rPr>
                  </w:rPrChange>
                </w:rPr>
                <w:t>Nombres y apellidos</w:t>
              </w:r>
            </w:ins>
          </w:p>
        </w:tc>
        <w:tc>
          <w:tcPr>
            <w:tcW w:w="1984" w:type="dxa"/>
            <w:shd w:val="clear" w:color="auto" w:fill="002060"/>
            <w:vAlign w:val="center"/>
            <w:tcPrChange w:id="6284" w:author="Direccion de Politicas y Gestion en Derechos Humanos 14" w:date="2023-12-29T10:46:00Z">
              <w:tcPr>
                <w:tcW w:w="1984" w:type="dxa"/>
                <w:shd w:val="clear" w:color="auto" w:fill="D9D9D9"/>
                <w:vAlign w:val="center"/>
              </w:tcPr>
            </w:tcPrChange>
          </w:tcPr>
          <w:p w14:paraId="1D6433E8" w14:textId="77777777" w:rsidR="00556852" w:rsidRPr="00E240A6" w:rsidRDefault="00556852" w:rsidP="00E240A6">
            <w:pPr>
              <w:spacing w:after="0" w:line="240" w:lineRule="auto"/>
              <w:jc w:val="center"/>
              <w:rPr>
                <w:ins w:id="6285" w:author="Direccion de Politicas y Gestion en Derechos Humanos 14" w:date="2023-12-29T10:10:00Z"/>
                <w:rFonts w:eastAsia="Arial" w:cstheme="minorHAnsi"/>
                <w:b/>
                <w:color w:val="FFFFFF" w:themeColor="background1"/>
                <w:sz w:val="20"/>
                <w:szCs w:val="20"/>
                <w:rPrChange w:id="6286" w:author="Direccion de Politicas y Gestion en Derechos Humanos 14" w:date="2023-12-29T10:46:00Z">
                  <w:rPr>
                    <w:ins w:id="6287" w:author="Direccion de Politicas y Gestion en Derechos Humanos 14" w:date="2023-12-29T10:10:00Z"/>
                    <w:rFonts w:ascii="Arial" w:eastAsia="Arial" w:hAnsi="Arial" w:cs="Arial"/>
                    <w:b/>
                    <w:sz w:val="21"/>
                    <w:szCs w:val="21"/>
                  </w:rPr>
                </w:rPrChange>
              </w:rPr>
              <w:pPrChange w:id="6288" w:author="Direccion de Politicas y Gestion en Derechos Humanos 14" w:date="2023-12-29T10:46:00Z">
                <w:pPr>
                  <w:spacing w:before="240"/>
                  <w:jc w:val="center"/>
                </w:pPr>
              </w:pPrChange>
            </w:pPr>
            <w:ins w:id="6289" w:author="Direccion de Politicas y Gestion en Derechos Humanos 14" w:date="2023-12-29T10:10:00Z">
              <w:r w:rsidRPr="00E240A6">
                <w:rPr>
                  <w:rFonts w:eastAsia="Arial" w:cstheme="minorHAnsi"/>
                  <w:b/>
                  <w:color w:val="FFFFFF" w:themeColor="background1"/>
                  <w:sz w:val="20"/>
                  <w:szCs w:val="20"/>
                  <w:rPrChange w:id="6290" w:author="Direccion de Politicas y Gestion en Derechos Humanos 14" w:date="2023-12-29T10:46:00Z">
                    <w:rPr>
                      <w:rFonts w:ascii="Arial" w:eastAsia="Arial" w:hAnsi="Arial" w:cs="Arial"/>
                      <w:b/>
                      <w:sz w:val="21"/>
                      <w:szCs w:val="21"/>
                    </w:rPr>
                  </w:rPrChange>
                </w:rPr>
                <w:t xml:space="preserve">Conformidad </w:t>
              </w:r>
            </w:ins>
          </w:p>
        </w:tc>
      </w:tr>
      <w:tr w:rsidR="00556852" w:rsidRPr="0078754C" w14:paraId="1C6539AA" w14:textId="77777777" w:rsidTr="00E240A6">
        <w:trPr>
          <w:trHeight w:val="20"/>
          <w:ins w:id="6291" w:author="Direccion de Politicas y Gestion en Derechos Humanos 14" w:date="2023-12-29T10:10:00Z"/>
          <w:trPrChange w:id="6292" w:author="Direccion de Politicas y Gestion en Derechos Humanos 14" w:date="2023-12-29T10:46:00Z">
            <w:trPr>
              <w:trHeight w:val="859"/>
            </w:trPr>
          </w:trPrChange>
        </w:trPr>
        <w:tc>
          <w:tcPr>
            <w:tcW w:w="3119" w:type="dxa"/>
            <w:tcMar>
              <w:top w:w="0" w:type="dxa"/>
              <w:left w:w="115" w:type="dxa"/>
              <w:bottom w:w="0" w:type="dxa"/>
              <w:right w:w="115" w:type="dxa"/>
            </w:tcMar>
            <w:vAlign w:val="center"/>
            <w:tcPrChange w:id="6293" w:author="Direccion de Politicas y Gestion en Derechos Humanos 14" w:date="2023-12-29T10:46:00Z">
              <w:tcPr>
                <w:tcW w:w="3119" w:type="dxa"/>
                <w:tcMar>
                  <w:top w:w="0" w:type="dxa"/>
                  <w:left w:w="115" w:type="dxa"/>
                  <w:bottom w:w="0" w:type="dxa"/>
                  <w:right w:w="115" w:type="dxa"/>
                </w:tcMar>
                <w:vAlign w:val="center"/>
              </w:tcPr>
            </w:tcPrChange>
          </w:tcPr>
          <w:p w14:paraId="24844633" w14:textId="77777777" w:rsidR="00556852" w:rsidRPr="00E240A6" w:rsidRDefault="00556852" w:rsidP="00E240A6">
            <w:pPr>
              <w:spacing w:after="0" w:line="240" w:lineRule="auto"/>
              <w:jc w:val="center"/>
              <w:rPr>
                <w:ins w:id="6294" w:author="Direccion de Politicas y Gestion en Derechos Humanos 14" w:date="2023-12-29T10:10:00Z"/>
                <w:rFonts w:eastAsia="Arial" w:cstheme="minorHAnsi"/>
                <w:color w:val="000000"/>
                <w:sz w:val="20"/>
                <w:szCs w:val="20"/>
                <w:rPrChange w:id="6295" w:author="Direccion de Politicas y Gestion en Derechos Humanos 14" w:date="2023-12-29T10:46:00Z">
                  <w:rPr>
                    <w:ins w:id="6296" w:author="Direccion de Politicas y Gestion en Derechos Humanos 14" w:date="2023-12-29T10:10:00Z"/>
                    <w:rFonts w:ascii="Arial" w:eastAsia="Arial" w:hAnsi="Arial" w:cs="Arial"/>
                    <w:color w:val="000000"/>
                    <w:sz w:val="21"/>
                    <w:szCs w:val="21"/>
                  </w:rPr>
                </w:rPrChange>
              </w:rPr>
              <w:pPrChange w:id="6297" w:author="Direccion de Politicas y Gestion en Derechos Humanos 14" w:date="2023-12-29T10:46:00Z">
                <w:pPr>
                  <w:spacing w:before="240"/>
                  <w:jc w:val="center"/>
                </w:pPr>
              </w:pPrChange>
            </w:pPr>
            <w:ins w:id="6298" w:author="Direccion de Politicas y Gestion en Derechos Humanos 14" w:date="2023-12-29T10:10:00Z">
              <w:r w:rsidRPr="00E240A6">
                <w:rPr>
                  <w:rFonts w:eastAsia="Arial" w:cstheme="minorHAnsi"/>
                  <w:color w:val="000000"/>
                  <w:sz w:val="20"/>
                  <w:szCs w:val="20"/>
                  <w:rPrChange w:id="6299" w:author="Direccion de Politicas y Gestion en Derechos Humanos 14" w:date="2023-12-29T10:46:00Z">
                    <w:rPr>
                      <w:rFonts w:ascii="Arial" w:eastAsia="Arial" w:hAnsi="Arial" w:cs="Arial"/>
                      <w:color w:val="000000"/>
                      <w:sz w:val="21"/>
                      <w:szCs w:val="21"/>
                    </w:rPr>
                  </w:rPrChange>
                </w:rPr>
                <w:t>Ministerio de Justicia y Derechos Humanos</w:t>
              </w:r>
            </w:ins>
          </w:p>
        </w:tc>
        <w:tc>
          <w:tcPr>
            <w:tcW w:w="3827" w:type="dxa"/>
            <w:tcMar>
              <w:top w:w="0" w:type="dxa"/>
              <w:left w:w="115" w:type="dxa"/>
              <w:bottom w:w="0" w:type="dxa"/>
              <w:right w:w="115" w:type="dxa"/>
            </w:tcMar>
            <w:vAlign w:val="center"/>
            <w:tcPrChange w:id="6300" w:author="Direccion de Politicas y Gestion en Derechos Humanos 14" w:date="2023-12-29T10:46:00Z">
              <w:tcPr>
                <w:tcW w:w="3827" w:type="dxa"/>
                <w:tcMar>
                  <w:top w:w="0" w:type="dxa"/>
                  <w:left w:w="115" w:type="dxa"/>
                  <w:bottom w:w="0" w:type="dxa"/>
                  <w:right w:w="115" w:type="dxa"/>
                </w:tcMar>
                <w:vAlign w:val="center"/>
              </w:tcPr>
            </w:tcPrChange>
          </w:tcPr>
          <w:p w14:paraId="0185CACD" w14:textId="77777777" w:rsidR="00556852" w:rsidRPr="00E240A6" w:rsidRDefault="00556852" w:rsidP="00E240A6">
            <w:pPr>
              <w:spacing w:after="0" w:line="240" w:lineRule="auto"/>
              <w:jc w:val="center"/>
              <w:rPr>
                <w:ins w:id="6301" w:author="Direccion de Politicas y Gestion en Derechos Humanos 14" w:date="2023-12-29T10:10:00Z"/>
                <w:rFonts w:eastAsia="Arial" w:cstheme="minorHAnsi"/>
                <w:color w:val="000000"/>
                <w:sz w:val="20"/>
                <w:szCs w:val="20"/>
                <w:rPrChange w:id="6302" w:author="Direccion de Politicas y Gestion en Derechos Humanos 14" w:date="2023-12-29T10:46:00Z">
                  <w:rPr>
                    <w:ins w:id="6303" w:author="Direccion de Politicas y Gestion en Derechos Humanos 14" w:date="2023-12-29T10:10:00Z"/>
                    <w:rFonts w:ascii="Arial" w:eastAsia="Arial" w:hAnsi="Arial" w:cs="Arial"/>
                    <w:color w:val="000000"/>
                    <w:sz w:val="21"/>
                    <w:szCs w:val="21"/>
                  </w:rPr>
                </w:rPrChange>
              </w:rPr>
              <w:pPrChange w:id="6304" w:author="Direccion de Politicas y Gestion en Derechos Humanos 14" w:date="2023-12-29T10:46:00Z">
                <w:pPr>
                  <w:spacing w:before="240"/>
                  <w:jc w:val="center"/>
                </w:pPr>
              </w:pPrChange>
            </w:pPr>
            <w:proofErr w:type="spellStart"/>
            <w:ins w:id="6305" w:author="Direccion de Politicas y Gestion en Derechos Humanos 14" w:date="2023-12-29T10:10:00Z">
              <w:r w:rsidRPr="00E240A6">
                <w:rPr>
                  <w:rFonts w:eastAsia="Arial" w:cstheme="minorHAnsi"/>
                  <w:color w:val="000000"/>
                  <w:sz w:val="20"/>
                  <w:szCs w:val="20"/>
                  <w:rPrChange w:id="6306" w:author="Direccion de Politicas y Gestion en Derechos Humanos 14" w:date="2023-12-29T10:46:00Z">
                    <w:rPr>
                      <w:rFonts w:ascii="Arial" w:eastAsia="Arial" w:hAnsi="Arial" w:cs="Arial"/>
                      <w:color w:val="000000"/>
                      <w:sz w:val="21"/>
                      <w:szCs w:val="21"/>
                    </w:rPr>
                  </w:rPrChange>
                </w:rPr>
                <w:t>Luigino</w:t>
              </w:r>
              <w:proofErr w:type="spellEnd"/>
              <w:r w:rsidRPr="00E240A6">
                <w:rPr>
                  <w:rFonts w:eastAsia="Arial" w:cstheme="minorHAnsi"/>
                  <w:color w:val="000000"/>
                  <w:sz w:val="20"/>
                  <w:szCs w:val="20"/>
                  <w:rPrChange w:id="6307" w:author="Direccion de Politicas y Gestion en Derechos Humanos 14" w:date="2023-12-29T10:46:00Z">
                    <w:rPr>
                      <w:rFonts w:ascii="Arial" w:eastAsia="Arial" w:hAnsi="Arial" w:cs="Arial"/>
                      <w:color w:val="000000"/>
                      <w:sz w:val="21"/>
                      <w:szCs w:val="21"/>
                    </w:rPr>
                  </w:rPrChange>
                </w:rPr>
                <w:t xml:space="preserve"> </w:t>
              </w:r>
              <w:proofErr w:type="spellStart"/>
              <w:r w:rsidRPr="00E240A6">
                <w:rPr>
                  <w:rFonts w:eastAsia="Arial" w:cstheme="minorHAnsi"/>
                  <w:color w:val="000000"/>
                  <w:sz w:val="20"/>
                  <w:szCs w:val="20"/>
                  <w:rPrChange w:id="6308" w:author="Direccion de Politicas y Gestion en Derechos Humanos 14" w:date="2023-12-29T10:46:00Z">
                    <w:rPr>
                      <w:rFonts w:ascii="Arial" w:eastAsia="Arial" w:hAnsi="Arial" w:cs="Arial"/>
                      <w:color w:val="000000"/>
                      <w:sz w:val="21"/>
                      <w:szCs w:val="21"/>
                    </w:rPr>
                  </w:rPrChange>
                </w:rPr>
                <w:t>Pilotto</w:t>
              </w:r>
              <w:proofErr w:type="spellEnd"/>
              <w:r w:rsidRPr="00E240A6">
                <w:rPr>
                  <w:rFonts w:eastAsia="Arial" w:cstheme="minorHAnsi"/>
                  <w:color w:val="000000"/>
                  <w:sz w:val="20"/>
                  <w:szCs w:val="20"/>
                  <w:rPrChange w:id="6309" w:author="Direccion de Politicas y Gestion en Derechos Humanos 14" w:date="2023-12-29T10:46:00Z">
                    <w:rPr>
                      <w:rFonts w:ascii="Arial" w:eastAsia="Arial" w:hAnsi="Arial" w:cs="Arial"/>
                      <w:color w:val="000000"/>
                      <w:sz w:val="21"/>
                      <w:szCs w:val="21"/>
                    </w:rPr>
                  </w:rPrChange>
                </w:rPr>
                <w:t xml:space="preserve"> Carreño</w:t>
              </w:r>
            </w:ins>
          </w:p>
        </w:tc>
        <w:tc>
          <w:tcPr>
            <w:tcW w:w="1984" w:type="dxa"/>
            <w:vAlign w:val="center"/>
            <w:tcPrChange w:id="6310" w:author="Direccion de Politicas y Gestion en Derechos Humanos 14" w:date="2023-12-29T10:46:00Z">
              <w:tcPr>
                <w:tcW w:w="1984" w:type="dxa"/>
                <w:vAlign w:val="center"/>
              </w:tcPr>
            </w:tcPrChange>
          </w:tcPr>
          <w:p w14:paraId="04C1DDC3" w14:textId="77777777" w:rsidR="00556852" w:rsidRPr="00E240A6" w:rsidRDefault="00556852" w:rsidP="00E240A6">
            <w:pPr>
              <w:spacing w:after="0" w:line="240" w:lineRule="auto"/>
              <w:jc w:val="center"/>
              <w:rPr>
                <w:ins w:id="6311" w:author="Direccion de Politicas y Gestion en Derechos Humanos 14" w:date="2023-12-29T10:10:00Z"/>
                <w:rFonts w:eastAsia="Arial" w:cstheme="minorHAnsi"/>
                <w:color w:val="000000"/>
                <w:sz w:val="20"/>
                <w:szCs w:val="20"/>
                <w:rPrChange w:id="6312" w:author="Direccion de Politicas y Gestion en Derechos Humanos 14" w:date="2023-12-29T10:46:00Z">
                  <w:rPr>
                    <w:ins w:id="6313" w:author="Direccion de Politicas y Gestion en Derechos Humanos 14" w:date="2023-12-29T10:10:00Z"/>
                    <w:rFonts w:ascii="Arial" w:eastAsia="Arial" w:hAnsi="Arial" w:cs="Arial"/>
                    <w:color w:val="000000"/>
                    <w:sz w:val="21"/>
                    <w:szCs w:val="21"/>
                  </w:rPr>
                </w:rPrChange>
              </w:rPr>
              <w:pPrChange w:id="6314" w:author="Direccion de Politicas y Gestion en Derechos Humanos 14" w:date="2023-12-29T10:46:00Z">
                <w:pPr>
                  <w:spacing w:before="240"/>
                  <w:jc w:val="center"/>
                </w:pPr>
              </w:pPrChange>
            </w:pPr>
            <w:ins w:id="6315" w:author="Direccion de Politicas y Gestion en Derechos Humanos 14" w:date="2023-12-29T10:10:00Z">
              <w:r w:rsidRPr="00E240A6">
                <w:rPr>
                  <w:rFonts w:eastAsia="Arial" w:cstheme="minorHAnsi"/>
                  <w:color w:val="000000"/>
                  <w:sz w:val="20"/>
                  <w:szCs w:val="20"/>
                  <w:rPrChange w:id="6316"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2FDDA64B" w14:textId="77777777" w:rsidTr="00E240A6">
        <w:trPr>
          <w:trHeight w:val="20"/>
          <w:ins w:id="6317" w:author="Direccion de Politicas y Gestion en Derechos Humanos 14" w:date="2023-12-29T10:10:00Z"/>
          <w:trPrChange w:id="6318" w:author="Direccion de Politicas y Gestion en Derechos Humanos 14" w:date="2023-12-29T10:46:00Z">
            <w:trPr>
              <w:trHeight w:val="840"/>
            </w:trPr>
          </w:trPrChange>
        </w:trPr>
        <w:tc>
          <w:tcPr>
            <w:tcW w:w="3119" w:type="dxa"/>
            <w:tcMar>
              <w:top w:w="0" w:type="dxa"/>
              <w:left w:w="115" w:type="dxa"/>
              <w:bottom w:w="0" w:type="dxa"/>
              <w:right w:w="115" w:type="dxa"/>
            </w:tcMar>
            <w:vAlign w:val="center"/>
            <w:tcPrChange w:id="6319" w:author="Direccion de Politicas y Gestion en Derechos Humanos 14" w:date="2023-12-29T10:46:00Z">
              <w:tcPr>
                <w:tcW w:w="3119" w:type="dxa"/>
                <w:tcMar>
                  <w:top w:w="0" w:type="dxa"/>
                  <w:left w:w="115" w:type="dxa"/>
                  <w:bottom w:w="0" w:type="dxa"/>
                  <w:right w:w="115" w:type="dxa"/>
                </w:tcMar>
                <w:vAlign w:val="center"/>
              </w:tcPr>
            </w:tcPrChange>
          </w:tcPr>
          <w:p w14:paraId="7261FA17" w14:textId="77777777" w:rsidR="00556852" w:rsidRPr="00E240A6" w:rsidRDefault="00556852" w:rsidP="00E240A6">
            <w:pPr>
              <w:spacing w:after="0" w:line="240" w:lineRule="auto"/>
              <w:jc w:val="center"/>
              <w:rPr>
                <w:ins w:id="6320" w:author="Direccion de Politicas y Gestion en Derechos Humanos 14" w:date="2023-12-29T10:10:00Z"/>
                <w:rFonts w:eastAsia="Arial" w:cstheme="minorHAnsi"/>
                <w:color w:val="000000"/>
                <w:sz w:val="20"/>
                <w:szCs w:val="20"/>
                <w:rPrChange w:id="6321" w:author="Direccion de Politicas y Gestion en Derechos Humanos 14" w:date="2023-12-29T10:46:00Z">
                  <w:rPr>
                    <w:ins w:id="6322" w:author="Direccion de Politicas y Gestion en Derechos Humanos 14" w:date="2023-12-29T10:10:00Z"/>
                    <w:rFonts w:ascii="Arial" w:eastAsia="Arial" w:hAnsi="Arial" w:cs="Arial"/>
                    <w:color w:val="000000"/>
                    <w:sz w:val="21"/>
                    <w:szCs w:val="21"/>
                  </w:rPr>
                </w:rPrChange>
              </w:rPr>
              <w:pPrChange w:id="6323" w:author="Direccion de Politicas y Gestion en Derechos Humanos 14" w:date="2023-12-29T10:46:00Z">
                <w:pPr>
                  <w:spacing w:before="240"/>
                  <w:jc w:val="center"/>
                </w:pPr>
              </w:pPrChange>
            </w:pPr>
            <w:ins w:id="6324" w:author="Direccion de Politicas y Gestion en Derechos Humanos 14" w:date="2023-12-29T10:10:00Z">
              <w:r w:rsidRPr="00E240A6">
                <w:rPr>
                  <w:rFonts w:eastAsia="Arial" w:cstheme="minorHAnsi"/>
                  <w:color w:val="000000"/>
                  <w:sz w:val="20"/>
                  <w:szCs w:val="20"/>
                  <w:rPrChange w:id="6325" w:author="Direccion de Politicas y Gestion en Derechos Humanos 14" w:date="2023-12-29T10:46:00Z">
                    <w:rPr>
                      <w:rFonts w:ascii="Arial" w:eastAsia="Arial" w:hAnsi="Arial" w:cs="Arial"/>
                      <w:color w:val="000000"/>
                      <w:sz w:val="21"/>
                      <w:szCs w:val="21"/>
                    </w:rPr>
                  </w:rPrChange>
                </w:rPr>
                <w:t xml:space="preserve">Presidencia del Consejo de </w:t>
              </w:r>
              <w:proofErr w:type="gramStart"/>
              <w:r w:rsidRPr="00E240A6">
                <w:rPr>
                  <w:rFonts w:eastAsia="Arial" w:cstheme="minorHAnsi"/>
                  <w:color w:val="000000"/>
                  <w:sz w:val="20"/>
                  <w:szCs w:val="20"/>
                  <w:rPrChange w:id="6326" w:author="Direccion de Politicas y Gestion en Derechos Humanos 14" w:date="2023-12-29T10:46:00Z">
                    <w:rPr>
                      <w:rFonts w:ascii="Arial" w:eastAsia="Arial" w:hAnsi="Arial" w:cs="Arial"/>
                      <w:color w:val="000000"/>
                      <w:sz w:val="21"/>
                      <w:szCs w:val="21"/>
                    </w:rPr>
                  </w:rPrChange>
                </w:rPr>
                <w:t>Ministros</w:t>
              </w:r>
              <w:proofErr w:type="gramEnd"/>
            </w:ins>
          </w:p>
        </w:tc>
        <w:tc>
          <w:tcPr>
            <w:tcW w:w="3827" w:type="dxa"/>
            <w:tcMar>
              <w:top w:w="0" w:type="dxa"/>
              <w:left w:w="115" w:type="dxa"/>
              <w:bottom w:w="0" w:type="dxa"/>
              <w:right w:w="115" w:type="dxa"/>
            </w:tcMar>
            <w:vAlign w:val="center"/>
            <w:tcPrChange w:id="6327" w:author="Direccion de Politicas y Gestion en Derechos Humanos 14" w:date="2023-12-29T10:46:00Z">
              <w:tcPr>
                <w:tcW w:w="3827" w:type="dxa"/>
                <w:tcMar>
                  <w:top w:w="0" w:type="dxa"/>
                  <w:left w:w="115" w:type="dxa"/>
                  <w:bottom w:w="0" w:type="dxa"/>
                  <w:right w:w="115" w:type="dxa"/>
                </w:tcMar>
                <w:vAlign w:val="center"/>
              </w:tcPr>
            </w:tcPrChange>
          </w:tcPr>
          <w:p w14:paraId="33C44246" w14:textId="77777777" w:rsidR="00556852" w:rsidRPr="00E240A6" w:rsidRDefault="00556852" w:rsidP="00E240A6">
            <w:pPr>
              <w:spacing w:after="0" w:line="240" w:lineRule="auto"/>
              <w:jc w:val="center"/>
              <w:rPr>
                <w:ins w:id="6328" w:author="Direccion de Politicas y Gestion en Derechos Humanos 14" w:date="2023-12-29T10:10:00Z"/>
                <w:rFonts w:eastAsia="Arial" w:cstheme="minorHAnsi"/>
                <w:color w:val="000000"/>
                <w:sz w:val="20"/>
                <w:szCs w:val="20"/>
                <w:rPrChange w:id="6329" w:author="Direccion de Politicas y Gestion en Derechos Humanos 14" w:date="2023-12-29T10:46:00Z">
                  <w:rPr>
                    <w:ins w:id="6330" w:author="Direccion de Politicas y Gestion en Derechos Humanos 14" w:date="2023-12-29T10:10:00Z"/>
                    <w:rFonts w:ascii="Arial" w:eastAsia="Arial" w:hAnsi="Arial" w:cs="Arial"/>
                    <w:color w:val="000000"/>
                    <w:sz w:val="21"/>
                    <w:szCs w:val="21"/>
                  </w:rPr>
                </w:rPrChange>
              </w:rPr>
              <w:pPrChange w:id="6331" w:author="Direccion de Politicas y Gestion en Derechos Humanos 14" w:date="2023-12-29T10:46:00Z">
                <w:pPr>
                  <w:spacing w:before="240"/>
                  <w:jc w:val="center"/>
                </w:pPr>
              </w:pPrChange>
            </w:pPr>
            <w:ins w:id="6332" w:author="Direccion de Politicas y Gestion en Derechos Humanos 14" w:date="2023-12-29T10:10:00Z">
              <w:r w:rsidRPr="00E240A6">
                <w:rPr>
                  <w:rFonts w:eastAsia="Arial" w:cstheme="minorHAnsi"/>
                  <w:color w:val="000000"/>
                  <w:sz w:val="20"/>
                  <w:szCs w:val="20"/>
                  <w:rPrChange w:id="6333" w:author="Direccion de Politicas y Gestion en Derechos Humanos 14" w:date="2023-12-29T10:46:00Z">
                    <w:rPr>
                      <w:rFonts w:ascii="Arial" w:eastAsia="Arial" w:hAnsi="Arial" w:cs="Arial"/>
                      <w:color w:val="000000"/>
                      <w:sz w:val="21"/>
                      <w:szCs w:val="21"/>
                    </w:rPr>
                  </w:rPrChange>
                </w:rPr>
                <w:t>Marlene Espinoza Goyena</w:t>
              </w:r>
            </w:ins>
          </w:p>
        </w:tc>
        <w:tc>
          <w:tcPr>
            <w:tcW w:w="1984" w:type="dxa"/>
            <w:vAlign w:val="center"/>
            <w:tcPrChange w:id="6334" w:author="Direccion de Politicas y Gestion en Derechos Humanos 14" w:date="2023-12-29T10:46:00Z">
              <w:tcPr>
                <w:tcW w:w="1984" w:type="dxa"/>
                <w:vAlign w:val="center"/>
              </w:tcPr>
            </w:tcPrChange>
          </w:tcPr>
          <w:p w14:paraId="0B2F47AE" w14:textId="77777777" w:rsidR="00556852" w:rsidRPr="00E240A6" w:rsidRDefault="00556852" w:rsidP="00E240A6">
            <w:pPr>
              <w:spacing w:after="0" w:line="240" w:lineRule="auto"/>
              <w:jc w:val="center"/>
              <w:rPr>
                <w:ins w:id="6335" w:author="Direccion de Politicas y Gestion en Derechos Humanos 14" w:date="2023-12-29T10:10:00Z"/>
                <w:rFonts w:eastAsia="Arial" w:cstheme="minorHAnsi"/>
                <w:color w:val="000000"/>
                <w:sz w:val="20"/>
                <w:szCs w:val="20"/>
                <w:rPrChange w:id="6336" w:author="Direccion de Politicas y Gestion en Derechos Humanos 14" w:date="2023-12-29T10:46:00Z">
                  <w:rPr>
                    <w:ins w:id="6337" w:author="Direccion de Politicas y Gestion en Derechos Humanos 14" w:date="2023-12-29T10:10:00Z"/>
                    <w:rFonts w:ascii="Arial" w:eastAsia="Arial" w:hAnsi="Arial" w:cs="Arial"/>
                    <w:color w:val="000000"/>
                    <w:sz w:val="21"/>
                    <w:szCs w:val="21"/>
                  </w:rPr>
                </w:rPrChange>
              </w:rPr>
              <w:pPrChange w:id="6338" w:author="Direccion de Politicas y Gestion en Derechos Humanos 14" w:date="2023-12-29T10:46:00Z">
                <w:pPr>
                  <w:spacing w:before="240"/>
                  <w:jc w:val="center"/>
                </w:pPr>
              </w:pPrChange>
            </w:pPr>
            <w:ins w:id="6339" w:author="Direccion de Politicas y Gestion en Derechos Humanos 14" w:date="2023-12-29T10:10:00Z">
              <w:r w:rsidRPr="00E240A6">
                <w:rPr>
                  <w:rFonts w:eastAsia="Arial" w:cstheme="minorHAnsi"/>
                  <w:color w:val="000000"/>
                  <w:sz w:val="20"/>
                  <w:szCs w:val="20"/>
                  <w:rPrChange w:id="6340"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069D69DD" w14:textId="77777777" w:rsidTr="00E240A6">
        <w:trPr>
          <w:trHeight w:val="20"/>
          <w:ins w:id="6341" w:author="Direccion de Politicas y Gestion en Derechos Humanos 14" w:date="2023-12-29T10:10:00Z"/>
          <w:trPrChange w:id="6342" w:author="Direccion de Politicas y Gestion en Derechos Humanos 14" w:date="2023-12-29T10:46:00Z">
            <w:trPr>
              <w:trHeight w:val="866"/>
            </w:trPr>
          </w:trPrChange>
        </w:trPr>
        <w:tc>
          <w:tcPr>
            <w:tcW w:w="3119" w:type="dxa"/>
            <w:tcMar>
              <w:top w:w="0" w:type="dxa"/>
              <w:left w:w="115" w:type="dxa"/>
              <w:bottom w:w="0" w:type="dxa"/>
              <w:right w:w="115" w:type="dxa"/>
            </w:tcMar>
            <w:vAlign w:val="center"/>
            <w:tcPrChange w:id="6343" w:author="Direccion de Politicas y Gestion en Derechos Humanos 14" w:date="2023-12-29T10:46:00Z">
              <w:tcPr>
                <w:tcW w:w="3119" w:type="dxa"/>
                <w:tcMar>
                  <w:top w:w="0" w:type="dxa"/>
                  <w:left w:w="115" w:type="dxa"/>
                  <w:bottom w:w="0" w:type="dxa"/>
                  <w:right w:w="115" w:type="dxa"/>
                </w:tcMar>
                <w:vAlign w:val="center"/>
              </w:tcPr>
            </w:tcPrChange>
          </w:tcPr>
          <w:p w14:paraId="65415B0B" w14:textId="77777777" w:rsidR="00556852" w:rsidRPr="00E240A6" w:rsidRDefault="00556852" w:rsidP="00E240A6">
            <w:pPr>
              <w:spacing w:after="0" w:line="240" w:lineRule="auto"/>
              <w:jc w:val="center"/>
              <w:rPr>
                <w:ins w:id="6344" w:author="Direccion de Politicas y Gestion en Derechos Humanos 14" w:date="2023-12-29T10:10:00Z"/>
                <w:rFonts w:eastAsia="Arial" w:cstheme="minorHAnsi"/>
                <w:color w:val="000000"/>
                <w:sz w:val="20"/>
                <w:szCs w:val="20"/>
                <w:rPrChange w:id="6345" w:author="Direccion de Politicas y Gestion en Derechos Humanos 14" w:date="2023-12-29T10:46:00Z">
                  <w:rPr>
                    <w:ins w:id="6346" w:author="Direccion de Politicas y Gestion en Derechos Humanos 14" w:date="2023-12-29T10:10:00Z"/>
                    <w:rFonts w:ascii="Arial" w:eastAsia="Arial" w:hAnsi="Arial" w:cs="Arial"/>
                    <w:color w:val="000000"/>
                    <w:sz w:val="21"/>
                    <w:szCs w:val="21"/>
                  </w:rPr>
                </w:rPrChange>
              </w:rPr>
              <w:pPrChange w:id="6347" w:author="Direccion de Politicas y Gestion en Derechos Humanos 14" w:date="2023-12-29T10:46:00Z">
                <w:pPr>
                  <w:spacing w:before="240"/>
                  <w:jc w:val="center"/>
                </w:pPr>
              </w:pPrChange>
            </w:pPr>
            <w:ins w:id="6348" w:author="Direccion de Politicas y Gestion en Derechos Humanos 14" w:date="2023-12-29T10:10:00Z">
              <w:r w:rsidRPr="00E240A6">
                <w:rPr>
                  <w:rFonts w:eastAsia="Arial" w:cstheme="minorHAnsi"/>
                  <w:color w:val="000000"/>
                  <w:sz w:val="20"/>
                  <w:szCs w:val="20"/>
                  <w:rPrChange w:id="6349" w:author="Direccion de Politicas y Gestion en Derechos Humanos 14" w:date="2023-12-29T10:46:00Z">
                    <w:rPr>
                      <w:rFonts w:ascii="Arial" w:eastAsia="Arial" w:hAnsi="Arial" w:cs="Arial"/>
                      <w:color w:val="000000"/>
                      <w:sz w:val="21"/>
                      <w:szCs w:val="21"/>
                    </w:rPr>
                  </w:rPrChange>
                </w:rPr>
                <w:t>Ministerio de Desarrollo e Inclusión Social</w:t>
              </w:r>
            </w:ins>
          </w:p>
        </w:tc>
        <w:tc>
          <w:tcPr>
            <w:tcW w:w="3827" w:type="dxa"/>
            <w:tcMar>
              <w:top w:w="0" w:type="dxa"/>
              <w:left w:w="115" w:type="dxa"/>
              <w:bottom w:w="0" w:type="dxa"/>
              <w:right w:w="115" w:type="dxa"/>
            </w:tcMar>
            <w:vAlign w:val="center"/>
            <w:tcPrChange w:id="6350" w:author="Direccion de Politicas y Gestion en Derechos Humanos 14" w:date="2023-12-29T10:46:00Z">
              <w:tcPr>
                <w:tcW w:w="3827" w:type="dxa"/>
                <w:tcMar>
                  <w:top w:w="0" w:type="dxa"/>
                  <w:left w:w="115" w:type="dxa"/>
                  <w:bottom w:w="0" w:type="dxa"/>
                  <w:right w:w="115" w:type="dxa"/>
                </w:tcMar>
                <w:vAlign w:val="center"/>
              </w:tcPr>
            </w:tcPrChange>
          </w:tcPr>
          <w:p w14:paraId="174E9FFF" w14:textId="77777777" w:rsidR="00556852" w:rsidRPr="00E240A6" w:rsidRDefault="00556852" w:rsidP="00E240A6">
            <w:pPr>
              <w:spacing w:after="0" w:line="240" w:lineRule="auto"/>
              <w:jc w:val="center"/>
              <w:rPr>
                <w:ins w:id="6351" w:author="Direccion de Politicas y Gestion en Derechos Humanos 14" w:date="2023-12-29T10:10:00Z"/>
                <w:rFonts w:eastAsia="Arial" w:cstheme="minorHAnsi"/>
                <w:color w:val="000000"/>
                <w:sz w:val="20"/>
                <w:szCs w:val="20"/>
                <w:rPrChange w:id="6352" w:author="Direccion de Politicas y Gestion en Derechos Humanos 14" w:date="2023-12-29T10:46:00Z">
                  <w:rPr>
                    <w:ins w:id="6353" w:author="Direccion de Politicas y Gestion en Derechos Humanos 14" w:date="2023-12-29T10:10:00Z"/>
                    <w:rFonts w:ascii="Arial" w:eastAsia="Arial" w:hAnsi="Arial" w:cs="Arial"/>
                    <w:color w:val="000000"/>
                    <w:sz w:val="21"/>
                    <w:szCs w:val="21"/>
                  </w:rPr>
                </w:rPrChange>
              </w:rPr>
              <w:pPrChange w:id="6354" w:author="Direccion de Politicas y Gestion en Derechos Humanos 14" w:date="2023-12-29T10:46:00Z">
                <w:pPr>
                  <w:spacing w:before="240"/>
                  <w:jc w:val="center"/>
                </w:pPr>
              </w:pPrChange>
            </w:pPr>
            <w:ins w:id="6355" w:author="Direccion de Politicas y Gestion en Derechos Humanos 14" w:date="2023-12-29T10:10:00Z">
              <w:r w:rsidRPr="00E240A6">
                <w:rPr>
                  <w:rFonts w:eastAsia="Arial" w:cstheme="minorHAnsi"/>
                  <w:color w:val="000000"/>
                  <w:sz w:val="20"/>
                  <w:szCs w:val="20"/>
                  <w:rPrChange w:id="6356" w:author="Direccion de Politicas y Gestion en Derechos Humanos 14" w:date="2023-12-29T10:46:00Z">
                    <w:rPr>
                      <w:rFonts w:ascii="Arial" w:eastAsia="Arial" w:hAnsi="Arial" w:cs="Arial"/>
                      <w:color w:val="000000"/>
                      <w:sz w:val="21"/>
                      <w:szCs w:val="21"/>
                    </w:rPr>
                  </w:rPrChange>
                </w:rPr>
                <w:t>Milenka Lita Eslava Díaz</w:t>
              </w:r>
            </w:ins>
          </w:p>
        </w:tc>
        <w:tc>
          <w:tcPr>
            <w:tcW w:w="1984" w:type="dxa"/>
            <w:vAlign w:val="center"/>
            <w:tcPrChange w:id="6357" w:author="Direccion de Politicas y Gestion en Derechos Humanos 14" w:date="2023-12-29T10:46:00Z">
              <w:tcPr>
                <w:tcW w:w="1984" w:type="dxa"/>
                <w:vAlign w:val="center"/>
              </w:tcPr>
            </w:tcPrChange>
          </w:tcPr>
          <w:p w14:paraId="3E5CBBCD" w14:textId="77777777" w:rsidR="00556852" w:rsidRPr="00E240A6" w:rsidRDefault="00556852" w:rsidP="00E240A6">
            <w:pPr>
              <w:spacing w:after="0" w:line="240" w:lineRule="auto"/>
              <w:jc w:val="center"/>
              <w:rPr>
                <w:ins w:id="6358" w:author="Direccion de Politicas y Gestion en Derechos Humanos 14" w:date="2023-12-29T10:10:00Z"/>
                <w:rFonts w:eastAsia="Arial" w:cstheme="minorHAnsi"/>
                <w:color w:val="000000"/>
                <w:sz w:val="20"/>
                <w:szCs w:val="20"/>
                <w:rPrChange w:id="6359" w:author="Direccion de Politicas y Gestion en Derechos Humanos 14" w:date="2023-12-29T10:46:00Z">
                  <w:rPr>
                    <w:ins w:id="6360" w:author="Direccion de Politicas y Gestion en Derechos Humanos 14" w:date="2023-12-29T10:10:00Z"/>
                    <w:rFonts w:ascii="Arial" w:eastAsia="Arial" w:hAnsi="Arial" w:cs="Arial"/>
                    <w:color w:val="000000"/>
                    <w:sz w:val="21"/>
                    <w:szCs w:val="21"/>
                  </w:rPr>
                </w:rPrChange>
              </w:rPr>
              <w:pPrChange w:id="6361" w:author="Direccion de Politicas y Gestion en Derechos Humanos 14" w:date="2023-12-29T10:46:00Z">
                <w:pPr>
                  <w:spacing w:before="240"/>
                  <w:jc w:val="center"/>
                </w:pPr>
              </w:pPrChange>
            </w:pPr>
            <w:ins w:id="6362" w:author="Direccion de Politicas y Gestion en Derechos Humanos 14" w:date="2023-12-29T10:10:00Z">
              <w:r w:rsidRPr="00E240A6">
                <w:rPr>
                  <w:rFonts w:eastAsia="Arial" w:cstheme="minorHAnsi"/>
                  <w:color w:val="000000"/>
                  <w:sz w:val="20"/>
                  <w:szCs w:val="20"/>
                  <w:rPrChange w:id="6363"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1D4ABE84" w14:textId="77777777" w:rsidTr="00E240A6">
        <w:trPr>
          <w:trHeight w:val="20"/>
          <w:ins w:id="6364" w:author="Direccion de Politicas y Gestion en Derechos Humanos 14" w:date="2023-12-29T10:10:00Z"/>
          <w:trPrChange w:id="6365"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366" w:author="Direccion de Politicas y Gestion en Derechos Humanos 14" w:date="2023-12-29T10:46:00Z">
              <w:tcPr>
                <w:tcW w:w="3119" w:type="dxa"/>
                <w:tcMar>
                  <w:top w:w="0" w:type="dxa"/>
                  <w:left w:w="115" w:type="dxa"/>
                  <w:bottom w:w="0" w:type="dxa"/>
                  <w:right w:w="115" w:type="dxa"/>
                </w:tcMar>
                <w:vAlign w:val="center"/>
              </w:tcPr>
            </w:tcPrChange>
          </w:tcPr>
          <w:p w14:paraId="5FF2F436" w14:textId="77777777" w:rsidR="00556852" w:rsidRPr="00E240A6" w:rsidRDefault="00556852" w:rsidP="00E240A6">
            <w:pPr>
              <w:spacing w:after="0" w:line="240" w:lineRule="auto"/>
              <w:jc w:val="center"/>
              <w:rPr>
                <w:ins w:id="6367" w:author="Direccion de Politicas y Gestion en Derechos Humanos 14" w:date="2023-12-29T10:10:00Z"/>
                <w:rFonts w:eastAsia="Arial" w:cstheme="minorHAnsi"/>
                <w:color w:val="000000"/>
                <w:sz w:val="20"/>
                <w:szCs w:val="20"/>
                <w:rPrChange w:id="6368" w:author="Direccion de Politicas y Gestion en Derechos Humanos 14" w:date="2023-12-29T10:46:00Z">
                  <w:rPr>
                    <w:ins w:id="6369" w:author="Direccion de Politicas y Gestion en Derechos Humanos 14" w:date="2023-12-29T10:10:00Z"/>
                    <w:rFonts w:ascii="Arial" w:eastAsia="Arial" w:hAnsi="Arial" w:cs="Arial"/>
                    <w:color w:val="000000"/>
                    <w:sz w:val="21"/>
                    <w:szCs w:val="21"/>
                  </w:rPr>
                </w:rPrChange>
              </w:rPr>
              <w:pPrChange w:id="6370" w:author="Direccion de Politicas y Gestion en Derechos Humanos 14" w:date="2023-12-29T10:46:00Z">
                <w:pPr>
                  <w:spacing w:before="240"/>
                  <w:jc w:val="center"/>
                </w:pPr>
              </w:pPrChange>
            </w:pPr>
            <w:ins w:id="6371" w:author="Direccion de Politicas y Gestion en Derechos Humanos 14" w:date="2023-12-29T10:10:00Z">
              <w:r w:rsidRPr="00E240A6">
                <w:rPr>
                  <w:rFonts w:eastAsia="Arial" w:cstheme="minorHAnsi"/>
                  <w:color w:val="000000"/>
                  <w:sz w:val="20"/>
                  <w:szCs w:val="20"/>
                  <w:rPrChange w:id="6372" w:author="Direccion de Politicas y Gestion en Derechos Humanos 14" w:date="2023-12-29T10:46:00Z">
                    <w:rPr>
                      <w:rFonts w:ascii="Arial" w:eastAsia="Arial" w:hAnsi="Arial" w:cs="Arial"/>
                      <w:color w:val="000000"/>
                      <w:sz w:val="21"/>
                      <w:szCs w:val="21"/>
                    </w:rPr>
                  </w:rPrChange>
                </w:rPr>
                <w:t>Ministerio de Trabajo y Promoción del Empleo</w:t>
              </w:r>
            </w:ins>
          </w:p>
        </w:tc>
        <w:tc>
          <w:tcPr>
            <w:tcW w:w="3827" w:type="dxa"/>
            <w:tcMar>
              <w:top w:w="0" w:type="dxa"/>
              <w:left w:w="115" w:type="dxa"/>
              <w:bottom w:w="0" w:type="dxa"/>
              <w:right w:w="115" w:type="dxa"/>
            </w:tcMar>
            <w:vAlign w:val="center"/>
            <w:tcPrChange w:id="6373" w:author="Direccion de Politicas y Gestion en Derechos Humanos 14" w:date="2023-12-29T10:46:00Z">
              <w:tcPr>
                <w:tcW w:w="3827" w:type="dxa"/>
                <w:tcMar>
                  <w:top w:w="0" w:type="dxa"/>
                  <w:left w:w="115" w:type="dxa"/>
                  <w:bottom w:w="0" w:type="dxa"/>
                  <w:right w:w="115" w:type="dxa"/>
                </w:tcMar>
                <w:vAlign w:val="center"/>
              </w:tcPr>
            </w:tcPrChange>
          </w:tcPr>
          <w:p w14:paraId="068FACEA" w14:textId="77777777" w:rsidR="00556852" w:rsidRPr="00E240A6" w:rsidRDefault="00556852" w:rsidP="00E240A6">
            <w:pPr>
              <w:spacing w:after="0" w:line="240" w:lineRule="auto"/>
              <w:jc w:val="center"/>
              <w:rPr>
                <w:ins w:id="6374" w:author="Direccion de Politicas y Gestion en Derechos Humanos 14" w:date="2023-12-29T10:10:00Z"/>
                <w:rFonts w:eastAsia="Arial" w:cstheme="minorHAnsi"/>
                <w:color w:val="000000"/>
                <w:sz w:val="20"/>
                <w:szCs w:val="20"/>
                <w:rPrChange w:id="6375" w:author="Direccion de Politicas y Gestion en Derechos Humanos 14" w:date="2023-12-29T10:46:00Z">
                  <w:rPr>
                    <w:ins w:id="6376" w:author="Direccion de Politicas y Gestion en Derechos Humanos 14" w:date="2023-12-29T10:10:00Z"/>
                    <w:rFonts w:ascii="Arial" w:eastAsia="Arial" w:hAnsi="Arial" w:cs="Arial"/>
                    <w:color w:val="000000"/>
                    <w:sz w:val="21"/>
                    <w:szCs w:val="21"/>
                  </w:rPr>
                </w:rPrChange>
              </w:rPr>
              <w:pPrChange w:id="6377" w:author="Direccion de Politicas y Gestion en Derechos Humanos 14" w:date="2023-12-29T10:46:00Z">
                <w:pPr>
                  <w:spacing w:before="240"/>
                  <w:jc w:val="center"/>
                </w:pPr>
              </w:pPrChange>
            </w:pPr>
            <w:ins w:id="6378" w:author="Direccion de Politicas y Gestion en Derechos Humanos 14" w:date="2023-12-29T10:10:00Z">
              <w:r w:rsidRPr="00E240A6">
                <w:rPr>
                  <w:rFonts w:eastAsia="Arial" w:cstheme="minorHAnsi"/>
                  <w:color w:val="000000"/>
                  <w:sz w:val="20"/>
                  <w:szCs w:val="20"/>
                  <w:rPrChange w:id="6379" w:author="Direccion de Politicas y Gestion en Derechos Humanos 14" w:date="2023-12-29T10:46:00Z">
                    <w:rPr>
                      <w:rFonts w:ascii="Arial" w:eastAsia="Arial" w:hAnsi="Arial" w:cs="Arial"/>
                      <w:color w:val="000000"/>
                      <w:sz w:val="21"/>
                      <w:szCs w:val="21"/>
                    </w:rPr>
                  </w:rPrChange>
                </w:rPr>
                <w:t xml:space="preserve">María Eugenia Luyo Rodríguez </w:t>
              </w:r>
            </w:ins>
          </w:p>
        </w:tc>
        <w:tc>
          <w:tcPr>
            <w:tcW w:w="1984" w:type="dxa"/>
            <w:vAlign w:val="center"/>
            <w:tcPrChange w:id="6380" w:author="Direccion de Politicas y Gestion en Derechos Humanos 14" w:date="2023-12-29T10:46:00Z">
              <w:tcPr>
                <w:tcW w:w="1984" w:type="dxa"/>
                <w:vAlign w:val="center"/>
              </w:tcPr>
            </w:tcPrChange>
          </w:tcPr>
          <w:p w14:paraId="50E932B2" w14:textId="77777777" w:rsidR="00556852" w:rsidRPr="00E240A6" w:rsidRDefault="00556852" w:rsidP="00E240A6">
            <w:pPr>
              <w:spacing w:after="0" w:line="240" w:lineRule="auto"/>
              <w:jc w:val="center"/>
              <w:rPr>
                <w:ins w:id="6381" w:author="Direccion de Politicas y Gestion en Derechos Humanos 14" w:date="2023-12-29T10:10:00Z"/>
                <w:rFonts w:eastAsia="Arial" w:cstheme="minorHAnsi"/>
                <w:color w:val="000000"/>
                <w:sz w:val="20"/>
                <w:szCs w:val="20"/>
                <w:rPrChange w:id="6382" w:author="Direccion de Politicas y Gestion en Derechos Humanos 14" w:date="2023-12-29T10:46:00Z">
                  <w:rPr>
                    <w:ins w:id="6383" w:author="Direccion de Politicas y Gestion en Derechos Humanos 14" w:date="2023-12-29T10:10:00Z"/>
                    <w:rFonts w:ascii="Arial" w:eastAsia="Arial" w:hAnsi="Arial" w:cs="Arial"/>
                    <w:color w:val="000000"/>
                    <w:sz w:val="21"/>
                    <w:szCs w:val="21"/>
                  </w:rPr>
                </w:rPrChange>
              </w:rPr>
              <w:pPrChange w:id="6384" w:author="Direccion de Politicas y Gestion en Derechos Humanos 14" w:date="2023-12-29T10:46:00Z">
                <w:pPr>
                  <w:spacing w:before="240"/>
                  <w:jc w:val="center"/>
                </w:pPr>
              </w:pPrChange>
            </w:pPr>
            <w:ins w:id="6385" w:author="Direccion de Politicas y Gestion en Derechos Humanos 14" w:date="2023-12-29T10:10:00Z">
              <w:r w:rsidRPr="00E240A6">
                <w:rPr>
                  <w:rFonts w:eastAsia="Arial" w:cstheme="minorHAnsi"/>
                  <w:color w:val="000000"/>
                  <w:sz w:val="20"/>
                  <w:szCs w:val="20"/>
                  <w:rPrChange w:id="6386"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576FA104" w14:textId="77777777" w:rsidTr="00E240A6">
        <w:trPr>
          <w:trHeight w:val="20"/>
          <w:ins w:id="6387" w:author="Direccion de Politicas y Gestion en Derechos Humanos 14" w:date="2023-12-29T10:10:00Z"/>
          <w:trPrChange w:id="6388"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389" w:author="Direccion de Politicas y Gestion en Derechos Humanos 14" w:date="2023-12-29T10:46:00Z">
              <w:tcPr>
                <w:tcW w:w="3119" w:type="dxa"/>
                <w:tcMar>
                  <w:top w:w="0" w:type="dxa"/>
                  <w:left w:w="115" w:type="dxa"/>
                  <w:bottom w:w="0" w:type="dxa"/>
                  <w:right w:w="115" w:type="dxa"/>
                </w:tcMar>
                <w:vAlign w:val="center"/>
              </w:tcPr>
            </w:tcPrChange>
          </w:tcPr>
          <w:p w14:paraId="577B9E5A" w14:textId="77777777" w:rsidR="00556852" w:rsidRPr="00E240A6" w:rsidRDefault="00556852" w:rsidP="00E240A6">
            <w:pPr>
              <w:spacing w:after="0" w:line="240" w:lineRule="auto"/>
              <w:jc w:val="center"/>
              <w:rPr>
                <w:ins w:id="6390" w:author="Direccion de Politicas y Gestion en Derechos Humanos 14" w:date="2023-12-29T10:10:00Z"/>
                <w:rFonts w:eastAsia="Arial" w:cstheme="minorHAnsi"/>
                <w:color w:val="000000"/>
                <w:sz w:val="20"/>
                <w:szCs w:val="20"/>
                <w:rPrChange w:id="6391" w:author="Direccion de Politicas y Gestion en Derechos Humanos 14" w:date="2023-12-29T10:46:00Z">
                  <w:rPr>
                    <w:ins w:id="6392" w:author="Direccion de Politicas y Gestion en Derechos Humanos 14" w:date="2023-12-29T10:10:00Z"/>
                    <w:rFonts w:ascii="Arial" w:eastAsia="Arial" w:hAnsi="Arial" w:cs="Arial"/>
                    <w:color w:val="000000"/>
                    <w:sz w:val="21"/>
                    <w:szCs w:val="21"/>
                  </w:rPr>
                </w:rPrChange>
              </w:rPr>
              <w:pPrChange w:id="6393" w:author="Direccion de Politicas y Gestion en Derechos Humanos 14" w:date="2023-12-29T10:46:00Z">
                <w:pPr>
                  <w:spacing w:before="240"/>
                  <w:jc w:val="center"/>
                </w:pPr>
              </w:pPrChange>
            </w:pPr>
            <w:ins w:id="6394" w:author="Direccion de Politicas y Gestion en Derechos Humanos 14" w:date="2023-12-29T10:10:00Z">
              <w:r w:rsidRPr="00E240A6">
                <w:rPr>
                  <w:rFonts w:eastAsia="Arial" w:cstheme="minorHAnsi"/>
                  <w:color w:val="000000"/>
                  <w:sz w:val="20"/>
                  <w:szCs w:val="20"/>
                  <w:rPrChange w:id="6395" w:author="Direccion de Politicas y Gestion en Derechos Humanos 14" w:date="2023-12-29T10:46:00Z">
                    <w:rPr>
                      <w:rFonts w:ascii="Arial" w:eastAsia="Arial" w:hAnsi="Arial" w:cs="Arial"/>
                      <w:color w:val="000000"/>
                      <w:sz w:val="21"/>
                      <w:szCs w:val="21"/>
                    </w:rPr>
                  </w:rPrChange>
                </w:rPr>
                <w:t>Ministerio de Defensa</w:t>
              </w:r>
            </w:ins>
          </w:p>
        </w:tc>
        <w:tc>
          <w:tcPr>
            <w:tcW w:w="3827" w:type="dxa"/>
            <w:tcMar>
              <w:top w:w="0" w:type="dxa"/>
              <w:left w:w="115" w:type="dxa"/>
              <w:bottom w:w="0" w:type="dxa"/>
              <w:right w:w="115" w:type="dxa"/>
            </w:tcMar>
            <w:vAlign w:val="center"/>
            <w:tcPrChange w:id="6396" w:author="Direccion de Politicas y Gestion en Derechos Humanos 14" w:date="2023-12-29T10:46:00Z">
              <w:tcPr>
                <w:tcW w:w="3827" w:type="dxa"/>
                <w:tcMar>
                  <w:top w:w="0" w:type="dxa"/>
                  <w:left w:w="115" w:type="dxa"/>
                  <w:bottom w:w="0" w:type="dxa"/>
                  <w:right w:w="115" w:type="dxa"/>
                </w:tcMar>
                <w:vAlign w:val="center"/>
              </w:tcPr>
            </w:tcPrChange>
          </w:tcPr>
          <w:p w14:paraId="3C76B8B7" w14:textId="77777777" w:rsidR="00556852" w:rsidRPr="00E240A6" w:rsidRDefault="00556852" w:rsidP="00E240A6">
            <w:pPr>
              <w:spacing w:after="0" w:line="240" w:lineRule="auto"/>
              <w:jc w:val="center"/>
              <w:rPr>
                <w:ins w:id="6397" w:author="Direccion de Politicas y Gestion en Derechos Humanos 14" w:date="2023-12-29T10:10:00Z"/>
                <w:rFonts w:eastAsia="Arial" w:cstheme="minorHAnsi"/>
                <w:color w:val="000000"/>
                <w:sz w:val="20"/>
                <w:szCs w:val="20"/>
                <w:rPrChange w:id="6398" w:author="Direccion de Politicas y Gestion en Derechos Humanos 14" w:date="2023-12-29T10:46:00Z">
                  <w:rPr>
                    <w:ins w:id="6399" w:author="Direccion de Politicas y Gestion en Derechos Humanos 14" w:date="2023-12-29T10:10:00Z"/>
                    <w:rFonts w:ascii="Arial" w:eastAsia="Arial" w:hAnsi="Arial" w:cs="Arial"/>
                    <w:color w:val="000000"/>
                    <w:sz w:val="21"/>
                    <w:szCs w:val="21"/>
                  </w:rPr>
                </w:rPrChange>
              </w:rPr>
              <w:pPrChange w:id="6400" w:author="Direccion de Politicas y Gestion en Derechos Humanos 14" w:date="2023-12-29T10:46:00Z">
                <w:pPr>
                  <w:spacing w:before="240"/>
                  <w:jc w:val="center"/>
                </w:pPr>
              </w:pPrChange>
            </w:pPr>
            <w:ins w:id="6401" w:author="Direccion de Politicas y Gestion en Derechos Humanos 14" w:date="2023-12-29T10:10:00Z">
              <w:r w:rsidRPr="00E240A6">
                <w:rPr>
                  <w:rFonts w:eastAsia="Arial" w:cstheme="minorHAnsi"/>
                  <w:color w:val="000000"/>
                  <w:sz w:val="20"/>
                  <w:szCs w:val="20"/>
                  <w:rPrChange w:id="6402" w:author="Direccion de Politicas y Gestion en Derechos Humanos 14" w:date="2023-12-29T10:46:00Z">
                    <w:rPr>
                      <w:rFonts w:ascii="Arial" w:eastAsia="Arial" w:hAnsi="Arial" w:cs="Arial"/>
                      <w:color w:val="000000"/>
                      <w:sz w:val="21"/>
                      <w:szCs w:val="21"/>
                    </w:rPr>
                  </w:rPrChange>
                </w:rPr>
                <w:t>Henry Alberto Cuentas Vásquez</w:t>
              </w:r>
            </w:ins>
          </w:p>
        </w:tc>
        <w:tc>
          <w:tcPr>
            <w:tcW w:w="1984" w:type="dxa"/>
            <w:vAlign w:val="center"/>
            <w:tcPrChange w:id="6403" w:author="Direccion de Politicas y Gestion en Derechos Humanos 14" w:date="2023-12-29T10:46:00Z">
              <w:tcPr>
                <w:tcW w:w="1984" w:type="dxa"/>
                <w:vAlign w:val="center"/>
              </w:tcPr>
            </w:tcPrChange>
          </w:tcPr>
          <w:p w14:paraId="31990C0A" w14:textId="77777777" w:rsidR="00556852" w:rsidRPr="00E240A6" w:rsidRDefault="00556852" w:rsidP="00E240A6">
            <w:pPr>
              <w:spacing w:after="0" w:line="240" w:lineRule="auto"/>
              <w:jc w:val="center"/>
              <w:rPr>
                <w:ins w:id="6404" w:author="Direccion de Politicas y Gestion en Derechos Humanos 14" w:date="2023-12-29T10:10:00Z"/>
                <w:rFonts w:eastAsia="Arial" w:cstheme="minorHAnsi"/>
                <w:color w:val="000000"/>
                <w:sz w:val="20"/>
                <w:szCs w:val="20"/>
                <w:rPrChange w:id="6405" w:author="Direccion de Politicas y Gestion en Derechos Humanos 14" w:date="2023-12-29T10:46:00Z">
                  <w:rPr>
                    <w:ins w:id="6406" w:author="Direccion de Politicas y Gestion en Derechos Humanos 14" w:date="2023-12-29T10:10:00Z"/>
                    <w:rFonts w:ascii="Arial" w:eastAsia="Arial" w:hAnsi="Arial" w:cs="Arial"/>
                    <w:color w:val="000000"/>
                    <w:sz w:val="21"/>
                    <w:szCs w:val="21"/>
                  </w:rPr>
                </w:rPrChange>
              </w:rPr>
              <w:pPrChange w:id="6407" w:author="Direccion de Politicas y Gestion en Derechos Humanos 14" w:date="2023-12-29T10:46:00Z">
                <w:pPr>
                  <w:spacing w:before="240"/>
                  <w:jc w:val="center"/>
                </w:pPr>
              </w:pPrChange>
            </w:pPr>
            <w:ins w:id="6408" w:author="Direccion de Politicas y Gestion en Derechos Humanos 14" w:date="2023-12-29T10:10:00Z">
              <w:r w:rsidRPr="00E240A6">
                <w:rPr>
                  <w:rFonts w:eastAsia="Arial" w:cstheme="minorHAnsi"/>
                  <w:color w:val="000000"/>
                  <w:sz w:val="20"/>
                  <w:szCs w:val="20"/>
                  <w:rPrChange w:id="6409"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26A579C0" w14:textId="77777777" w:rsidTr="00E240A6">
        <w:trPr>
          <w:trHeight w:val="20"/>
          <w:ins w:id="6410" w:author="Direccion de Politicas y Gestion en Derechos Humanos 14" w:date="2023-12-29T10:10:00Z"/>
          <w:trPrChange w:id="6411"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412" w:author="Direccion de Politicas y Gestion en Derechos Humanos 14" w:date="2023-12-29T10:46:00Z">
              <w:tcPr>
                <w:tcW w:w="3119" w:type="dxa"/>
                <w:tcMar>
                  <w:top w:w="0" w:type="dxa"/>
                  <w:left w:w="115" w:type="dxa"/>
                  <w:bottom w:w="0" w:type="dxa"/>
                  <w:right w:w="115" w:type="dxa"/>
                </w:tcMar>
                <w:vAlign w:val="center"/>
              </w:tcPr>
            </w:tcPrChange>
          </w:tcPr>
          <w:p w14:paraId="7080F7EF" w14:textId="77777777" w:rsidR="00556852" w:rsidRPr="00E240A6" w:rsidRDefault="00556852" w:rsidP="00E240A6">
            <w:pPr>
              <w:spacing w:after="0" w:line="240" w:lineRule="auto"/>
              <w:jc w:val="center"/>
              <w:rPr>
                <w:ins w:id="6413" w:author="Direccion de Politicas y Gestion en Derechos Humanos 14" w:date="2023-12-29T10:10:00Z"/>
                <w:rFonts w:eastAsia="Arial" w:cstheme="minorHAnsi"/>
                <w:color w:val="000000"/>
                <w:sz w:val="20"/>
                <w:szCs w:val="20"/>
                <w:rPrChange w:id="6414" w:author="Direccion de Politicas y Gestion en Derechos Humanos 14" w:date="2023-12-29T10:46:00Z">
                  <w:rPr>
                    <w:ins w:id="6415" w:author="Direccion de Politicas y Gestion en Derechos Humanos 14" w:date="2023-12-29T10:10:00Z"/>
                    <w:rFonts w:ascii="Arial" w:eastAsia="Arial" w:hAnsi="Arial" w:cs="Arial"/>
                    <w:color w:val="000000"/>
                    <w:sz w:val="21"/>
                    <w:szCs w:val="21"/>
                  </w:rPr>
                </w:rPrChange>
              </w:rPr>
              <w:pPrChange w:id="6416" w:author="Direccion de Politicas y Gestion en Derechos Humanos 14" w:date="2023-12-29T10:46:00Z">
                <w:pPr>
                  <w:spacing w:before="240"/>
                  <w:jc w:val="center"/>
                </w:pPr>
              </w:pPrChange>
            </w:pPr>
            <w:ins w:id="6417" w:author="Direccion de Politicas y Gestion en Derechos Humanos 14" w:date="2023-12-29T10:10:00Z">
              <w:r w:rsidRPr="00E240A6">
                <w:rPr>
                  <w:rFonts w:eastAsia="Arial" w:cstheme="minorHAnsi"/>
                  <w:color w:val="000000"/>
                  <w:sz w:val="20"/>
                  <w:szCs w:val="20"/>
                  <w:rPrChange w:id="6418" w:author="Direccion de Politicas y Gestion en Derechos Humanos 14" w:date="2023-12-29T10:46:00Z">
                    <w:rPr>
                      <w:rFonts w:ascii="Arial" w:eastAsia="Arial" w:hAnsi="Arial" w:cs="Arial"/>
                      <w:color w:val="000000"/>
                      <w:sz w:val="21"/>
                      <w:szCs w:val="21"/>
                    </w:rPr>
                  </w:rPrChange>
                </w:rPr>
                <w:t>Ministerio del Interior</w:t>
              </w:r>
            </w:ins>
          </w:p>
        </w:tc>
        <w:tc>
          <w:tcPr>
            <w:tcW w:w="3827" w:type="dxa"/>
            <w:tcMar>
              <w:top w:w="0" w:type="dxa"/>
              <w:left w:w="115" w:type="dxa"/>
              <w:bottom w:w="0" w:type="dxa"/>
              <w:right w:w="115" w:type="dxa"/>
            </w:tcMar>
            <w:vAlign w:val="center"/>
            <w:tcPrChange w:id="6419" w:author="Direccion de Politicas y Gestion en Derechos Humanos 14" w:date="2023-12-29T10:46:00Z">
              <w:tcPr>
                <w:tcW w:w="3827" w:type="dxa"/>
                <w:tcMar>
                  <w:top w:w="0" w:type="dxa"/>
                  <w:left w:w="115" w:type="dxa"/>
                  <w:bottom w:w="0" w:type="dxa"/>
                  <w:right w:w="115" w:type="dxa"/>
                </w:tcMar>
                <w:vAlign w:val="center"/>
              </w:tcPr>
            </w:tcPrChange>
          </w:tcPr>
          <w:p w14:paraId="1EB471BB" w14:textId="77777777" w:rsidR="00556852" w:rsidRPr="00E240A6" w:rsidRDefault="00556852" w:rsidP="00E240A6">
            <w:pPr>
              <w:spacing w:after="0" w:line="240" w:lineRule="auto"/>
              <w:jc w:val="center"/>
              <w:rPr>
                <w:ins w:id="6420" w:author="Direccion de Politicas y Gestion en Derechos Humanos 14" w:date="2023-12-29T10:10:00Z"/>
                <w:rFonts w:eastAsia="Arial" w:cstheme="minorHAnsi"/>
                <w:color w:val="000000"/>
                <w:sz w:val="20"/>
                <w:szCs w:val="20"/>
                <w:rPrChange w:id="6421" w:author="Direccion de Politicas y Gestion en Derechos Humanos 14" w:date="2023-12-29T10:46:00Z">
                  <w:rPr>
                    <w:ins w:id="6422" w:author="Direccion de Politicas y Gestion en Derechos Humanos 14" w:date="2023-12-29T10:10:00Z"/>
                    <w:rFonts w:ascii="Arial" w:eastAsia="Arial" w:hAnsi="Arial" w:cs="Arial"/>
                    <w:color w:val="000000"/>
                    <w:sz w:val="21"/>
                    <w:szCs w:val="21"/>
                  </w:rPr>
                </w:rPrChange>
              </w:rPr>
              <w:pPrChange w:id="6423" w:author="Direccion de Politicas y Gestion en Derechos Humanos 14" w:date="2023-12-29T10:46:00Z">
                <w:pPr>
                  <w:spacing w:before="240"/>
                  <w:jc w:val="center"/>
                </w:pPr>
              </w:pPrChange>
            </w:pPr>
            <w:ins w:id="6424" w:author="Direccion de Politicas y Gestion en Derechos Humanos 14" w:date="2023-12-29T10:10:00Z">
              <w:r w:rsidRPr="00E240A6">
                <w:rPr>
                  <w:rFonts w:eastAsia="Arial" w:cstheme="minorHAnsi"/>
                  <w:color w:val="000000"/>
                  <w:sz w:val="20"/>
                  <w:szCs w:val="20"/>
                  <w:rPrChange w:id="6425" w:author="Direccion de Politicas y Gestion en Derechos Humanos 14" w:date="2023-12-29T10:46:00Z">
                    <w:rPr>
                      <w:rFonts w:ascii="Arial" w:eastAsia="Arial" w:hAnsi="Arial" w:cs="Arial"/>
                      <w:color w:val="000000"/>
                      <w:sz w:val="21"/>
                      <w:szCs w:val="21"/>
                    </w:rPr>
                  </w:rPrChange>
                </w:rPr>
                <w:t xml:space="preserve">Diana </w:t>
              </w:r>
              <w:proofErr w:type="spellStart"/>
              <w:r w:rsidRPr="00E240A6">
                <w:rPr>
                  <w:rFonts w:eastAsia="Arial" w:cstheme="minorHAnsi"/>
                  <w:color w:val="000000"/>
                  <w:sz w:val="20"/>
                  <w:szCs w:val="20"/>
                  <w:rPrChange w:id="6426" w:author="Direccion de Politicas y Gestion en Derechos Humanos 14" w:date="2023-12-29T10:46:00Z">
                    <w:rPr>
                      <w:rFonts w:ascii="Arial" w:eastAsia="Arial" w:hAnsi="Arial" w:cs="Arial"/>
                      <w:color w:val="000000"/>
                      <w:sz w:val="21"/>
                      <w:szCs w:val="21"/>
                    </w:rPr>
                  </w:rPrChange>
                </w:rPr>
                <w:t>Nataly</w:t>
              </w:r>
              <w:proofErr w:type="spellEnd"/>
              <w:r w:rsidRPr="00E240A6">
                <w:rPr>
                  <w:rFonts w:eastAsia="Arial" w:cstheme="minorHAnsi"/>
                  <w:color w:val="000000"/>
                  <w:sz w:val="20"/>
                  <w:szCs w:val="20"/>
                  <w:rPrChange w:id="6427" w:author="Direccion de Politicas y Gestion en Derechos Humanos 14" w:date="2023-12-29T10:46:00Z">
                    <w:rPr>
                      <w:rFonts w:ascii="Arial" w:eastAsia="Arial" w:hAnsi="Arial" w:cs="Arial"/>
                      <w:color w:val="000000"/>
                      <w:sz w:val="21"/>
                      <w:szCs w:val="21"/>
                    </w:rPr>
                  </w:rPrChange>
                </w:rPr>
                <w:t xml:space="preserve"> Carazas Huamaní</w:t>
              </w:r>
            </w:ins>
          </w:p>
        </w:tc>
        <w:tc>
          <w:tcPr>
            <w:tcW w:w="1984" w:type="dxa"/>
            <w:vAlign w:val="center"/>
            <w:tcPrChange w:id="6428" w:author="Direccion de Politicas y Gestion en Derechos Humanos 14" w:date="2023-12-29T10:46:00Z">
              <w:tcPr>
                <w:tcW w:w="1984" w:type="dxa"/>
                <w:vAlign w:val="center"/>
              </w:tcPr>
            </w:tcPrChange>
          </w:tcPr>
          <w:p w14:paraId="0B7BC79D" w14:textId="77777777" w:rsidR="00556852" w:rsidRPr="00E240A6" w:rsidRDefault="00556852" w:rsidP="00E240A6">
            <w:pPr>
              <w:spacing w:after="0" w:line="240" w:lineRule="auto"/>
              <w:jc w:val="center"/>
              <w:rPr>
                <w:ins w:id="6429" w:author="Direccion de Politicas y Gestion en Derechos Humanos 14" w:date="2023-12-29T10:10:00Z"/>
                <w:rFonts w:eastAsia="Arial" w:cstheme="minorHAnsi"/>
                <w:color w:val="000000"/>
                <w:sz w:val="20"/>
                <w:szCs w:val="20"/>
                <w:rPrChange w:id="6430" w:author="Direccion de Politicas y Gestion en Derechos Humanos 14" w:date="2023-12-29T10:46:00Z">
                  <w:rPr>
                    <w:ins w:id="6431" w:author="Direccion de Politicas y Gestion en Derechos Humanos 14" w:date="2023-12-29T10:10:00Z"/>
                    <w:rFonts w:ascii="Arial" w:eastAsia="Arial" w:hAnsi="Arial" w:cs="Arial"/>
                    <w:color w:val="000000"/>
                    <w:sz w:val="21"/>
                    <w:szCs w:val="21"/>
                  </w:rPr>
                </w:rPrChange>
              </w:rPr>
              <w:pPrChange w:id="6432" w:author="Direccion de Politicas y Gestion en Derechos Humanos 14" w:date="2023-12-29T10:46:00Z">
                <w:pPr>
                  <w:spacing w:before="240"/>
                  <w:jc w:val="center"/>
                </w:pPr>
              </w:pPrChange>
            </w:pPr>
            <w:ins w:id="6433" w:author="Direccion de Politicas y Gestion en Derechos Humanos 14" w:date="2023-12-29T10:10:00Z">
              <w:r w:rsidRPr="00E240A6">
                <w:rPr>
                  <w:rFonts w:eastAsia="Arial" w:cstheme="minorHAnsi"/>
                  <w:color w:val="000000"/>
                  <w:sz w:val="20"/>
                  <w:szCs w:val="20"/>
                  <w:rPrChange w:id="6434"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6F69EEC9" w14:textId="77777777" w:rsidTr="00E240A6">
        <w:trPr>
          <w:trHeight w:val="20"/>
          <w:ins w:id="6435" w:author="Direccion de Politicas y Gestion en Derechos Humanos 14" w:date="2023-12-29T10:10:00Z"/>
          <w:trPrChange w:id="6436"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437" w:author="Direccion de Politicas y Gestion en Derechos Humanos 14" w:date="2023-12-29T10:46:00Z">
              <w:tcPr>
                <w:tcW w:w="3119" w:type="dxa"/>
                <w:tcMar>
                  <w:top w:w="0" w:type="dxa"/>
                  <w:left w:w="115" w:type="dxa"/>
                  <w:bottom w:w="0" w:type="dxa"/>
                  <w:right w:w="115" w:type="dxa"/>
                </w:tcMar>
                <w:vAlign w:val="center"/>
              </w:tcPr>
            </w:tcPrChange>
          </w:tcPr>
          <w:p w14:paraId="353C7891" w14:textId="77777777" w:rsidR="00556852" w:rsidRPr="00E240A6" w:rsidRDefault="00556852" w:rsidP="00E240A6">
            <w:pPr>
              <w:spacing w:after="0" w:line="240" w:lineRule="auto"/>
              <w:jc w:val="center"/>
              <w:rPr>
                <w:ins w:id="6438" w:author="Direccion de Politicas y Gestion en Derechos Humanos 14" w:date="2023-12-29T10:10:00Z"/>
                <w:rFonts w:eastAsia="Arial" w:cstheme="minorHAnsi"/>
                <w:color w:val="000000"/>
                <w:sz w:val="20"/>
                <w:szCs w:val="20"/>
                <w:rPrChange w:id="6439" w:author="Direccion de Politicas y Gestion en Derechos Humanos 14" w:date="2023-12-29T10:46:00Z">
                  <w:rPr>
                    <w:ins w:id="6440" w:author="Direccion de Politicas y Gestion en Derechos Humanos 14" w:date="2023-12-29T10:10:00Z"/>
                    <w:rFonts w:ascii="Arial" w:eastAsia="Arial" w:hAnsi="Arial" w:cs="Arial"/>
                    <w:color w:val="000000"/>
                    <w:sz w:val="21"/>
                    <w:szCs w:val="21"/>
                  </w:rPr>
                </w:rPrChange>
              </w:rPr>
              <w:pPrChange w:id="6441" w:author="Direccion de Politicas y Gestion en Derechos Humanos 14" w:date="2023-12-29T10:46:00Z">
                <w:pPr>
                  <w:spacing w:before="240"/>
                  <w:jc w:val="center"/>
                </w:pPr>
              </w:pPrChange>
            </w:pPr>
            <w:ins w:id="6442" w:author="Direccion de Politicas y Gestion en Derechos Humanos 14" w:date="2023-12-29T10:10:00Z">
              <w:r w:rsidRPr="00E240A6">
                <w:rPr>
                  <w:rFonts w:eastAsia="Arial" w:cstheme="minorHAnsi"/>
                  <w:color w:val="000000"/>
                  <w:sz w:val="20"/>
                  <w:szCs w:val="20"/>
                  <w:rPrChange w:id="6443" w:author="Direccion de Politicas y Gestion en Derechos Humanos 14" w:date="2023-12-29T10:46:00Z">
                    <w:rPr>
                      <w:rFonts w:ascii="Arial" w:eastAsia="Arial" w:hAnsi="Arial" w:cs="Arial"/>
                      <w:color w:val="000000"/>
                      <w:sz w:val="21"/>
                      <w:szCs w:val="21"/>
                    </w:rPr>
                  </w:rPrChange>
                </w:rPr>
                <w:t>Ministerio del Ambiente</w:t>
              </w:r>
            </w:ins>
          </w:p>
        </w:tc>
        <w:tc>
          <w:tcPr>
            <w:tcW w:w="3827" w:type="dxa"/>
            <w:tcMar>
              <w:top w:w="0" w:type="dxa"/>
              <w:left w:w="115" w:type="dxa"/>
              <w:bottom w:w="0" w:type="dxa"/>
              <w:right w:w="115" w:type="dxa"/>
            </w:tcMar>
            <w:vAlign w:val="center"/>
            <w:tcPrChange w:id="6444" w:author="Direccion de Politicas y Gestion en Derechos Humanos 14" w:date="2023-12-29T10:46:00Z">
              <w:tcPr>
                <w:tcW w:w="3827" w:type="dxa"/>
                <w:tcMar>
                  <w:top w:w="0" w:type="dxa"/>
                  <w:left w:w="115" w:type="dxa"/>
                  <w:bottom w:w="0" w:type="dxa"/>
                  <w:right w:w="115" w:type="dxa"/>
                </w:tcMar>
                <w:vAlign w:val="center"/>
              </w:tcPr>
            </w:tcPrChange>
          </w:tcPr>
          <w:p w14:paraId="6BEA26E5" w14:textId="77777777" w:rsidR="00556852" w:rsidRPr="00E240A6" w:rsidRDefault="00556852" w:rsidP="00E240A6">
            <w:pPr>
              <w:spacing w:after="0" w:line="240" w:lineRule="auto"/>
              <w:jc w:val="center"/>
              <w:rPr>
                <w:ins w:id="6445" w:author="Direccion de Politicas y Gestion en Derechos Humanos 14" w:date="2023-12-29T10:10:00Z"/>
                <w:rFonts w:eastAsia="Arial" w:cstheme="minorHAnsi"/>
                <w:color w:val="000000"/>
                <w:sz w:val="20"/>
                <w:szCs w:val="20"/>
                <w:rPrChange w:id="6446" w:author="Direccion de Politicas y Gestion en Derechos Humanos 14" w:date="2023-12-29T10:46:00Z">
                  <w:rPr>
                    <w:ins w:id="6447" w:author="Direccion de Politicas y Gestion en Derechos Humanos 14" w:date="2023-12-29T10:10:00Z"/>
                    <w:rFonts w:ascii="Arial" w:eastAsia="Arial" w:hAnsi="Arial" w:cs="Arial"/>
                    <w:color w:val="000000"/>
                    <w:sz w:val="21"/>
                    <w:szCs w:val="21"/>
                  </w:rPr>
                </w:rPrChange>
              </w:rPr>
              <w:pPrChange w:id="6448" w:author="Direccion de Politicas y Gestion en Derechos Humanos 14" w:date="2023-12-29T10:46:00Z">
                <w:pPr>
                  <w:spacing w:before="240"/>
                  <w:jc w:val="center"/>
                </w:pPr>
              </w:pPrChange>
            </w:pPr>
            <w:proofErr w:type="spellStart"/>
            <w:ins w:id="6449" w:author="Direccion de Politicas y Gestion en Derechos Humanos 14" w:date="2023-12-29T10:10:00Z">
              <w:r w:rsidRPr="00E240A6">
                <w:rPr>
                  <w:rFonts w:eastAsia="Arial" w:cstheme="minorHAnsi"/>
                  <w:color w:val="000000"/>
                  <w:sz w:val="20"/>
                  <w:szCs w:val="20"/>
                  <w:rPrChange w:id="6450" w:author="Direccion de Politicas y Gestion en Derechos Humanos 14" w:date="2023-12-29T10:46:00Z">
                    <w:rPr>
                      <w:rFonts w:ascii="Arial" w:eastAsia="Arial" w:hAnsi="Arial" w:cs="Arial"/>
                      <w:color w:val="000000"/>
                      <w:sz w:val="21"/>
                      <w:szCs w:val="21"/>
                    </w:rPr>
                  </w:rPrChange>
                </w:rPr>
                <w:t>Hector</w:t>
              </w:r>
              <w:proofErr w:type="spellEnd"/>
              <w:r w:rsidRPr="00E240A6">
                <w:rPr>
                  <w:rFonts w:eastAsia="Arial" w:cstheme="minorHAnsi"/>
                  <w:color w:val="000000"/>
                  <w:sz w:val="20"/>
                  <w:szCs w:val="20"/>
                  <w:rPrChange w:id="6451" w:author="Direccion de Politicas y Gestion en Derechos Humanos 14" w:date="2023-12-29T10:46:00Z">
                    <w:rPr>
                      <w:rFonts w:ascii="Arial" w:eastAsia="Arial" w:hAnsi="Arial" w:cs="Arial"/>
                      <w:color w:val="000000"/>
                      <w:sz w:val="21"/>
                      <w:szCs w:val="21"/>
                    </w:rPr>
                  </w:rPrChange>
                </w:rPr>
                <w:t xml:space="preserve"> </w:t>
              </w:r>
              <w:proofErr w:type="spellStart"/>
              <w:r w:rsidRPr="00E240A6">
                <w:rPr>
                  <w:rFonts w:eastAsia="Arial" w:cstheme="minorHAnsi"/>
                  <w:color w:val="000000"/>
                  <w:sz w:val="20"/>
                  <w:szCs w:val="20"/>
                  <w:rPrChange w:id="6452" w:author="Direccion de Politicas y Gestion en Derechos Humanos 14" w:date="2023-12-29T10:46:00Z">
                    <w:rPr>
                      <w:rFonts w:ascii="Arial" w:eastAsia="Arial" w:hAnsi="Arial" w:cs="Arial"/>
                      <w:color w:val="000000"/>
                      <w:sz w:val="21"/>
                      <w:szCs w:val="21"/>
                    </w:rPr>
                  </w:rPrChange>
                </w:rPr>
                <w:t>Benitez</w:t>
              </w:r>
              <w:proofErr w:type="spellEnd"/>
              <w:r w:rsidRPr="00E240A6">
                <w:rPr>
                  <w:rFonts w:eastAsia="Arial" w:cstheme="minorHAnsi"/>
                  <w:color w:val="000000"/>
                  <w:sz w:val="20"/>
                  <w:szCs w:val="20"/>
                  <w:rPrChange w:id="6453" w:author="Direccion de Politicas y Gestion en Derechos Humanos 14" w:date="2023-12-29T10:46:00Z">
                    <w:rPr>
                      <w:rFonts w:ascii="Arial" w:eastAsia="Arial" w:hAnsi="Arial" w:cs="Arial"/>
                      <w:color w:val="000000"/>
                      <w:sz w:val="21"/>
                      <w:szCs w:val="21"/>
                    </w:rPr>
                  </w:rPrChange>
                </w:rPr>
                <w:t xml:space="preserve"> Castro</w:t>
              </w:r>
            </w:ins>
          </w:p>
        </w:tc>
        <w:tc>
          <w:tcPr>
            <w:tcW w:w="1984" w:type="dxa"/>
            <w:vAlign w:val="center"/>
            <w:tcPrChange w:id="6454" w:author="Direccion de Politicas y Gestion en Derechos Humanos 14" w:date="2023-12-29T10:46:00Z">
              <w:tcPr>
                <w:tcW w:w="1984" w:type="dxa"/>
                <w:vAlign w:val="center"/>
              </w:tcPr>
            </w:tcPrChange>
          </w:tcPr>
          <w:p w14:paraId="10E2FF54" w14:textId="77777777" w:rsidR="00556852" w:rsidRPr="00E240A6" w:rsidRDefault="00556852" w:rsidP="00E240A6">
            <w:pPr>
              <w:spacing w:after="0" w:line="240" w:lineRule="auto"/>
              <w:jc w:val="center"/>
              <w:rPr>
                <w:ins w:id="6455" w:author="Direccion de Politicas y Gestion en Derechos Humanos 14" w:date="2023-12-29T10:10:00Z"/>
                <w:rFonts w:eastAsia="Arial" w:cstheme="minorHAnsi"/>
                <w:color w:val="000000"/>
                <w:sz w:val="20"/>
                <w:szCs w:val="20"/>
                <w:rPrChange w:id="6456" w:author="Direccion de Politicas y Gestion en Derechos Humanos 14" w:date="2023-12-29T10:46:00Z">
                  <w:rPr>
                    <w:ins w:id="6457" w:author="Direccion de Politicas y Gestion en Derechos Humanos 14" w:date="2023-12-29T10:10:00Z"/>
                    <w:rFonts w:ascii="Arial" w:eastAsia="Arial" w:hAnsi="Arial" w:cs="Arial"/>
                    <w:color w:val="000000"/>
                    <w:sz w:val="21"/>
                    <w:szCs w:val="21"/>
                  </w:rPr>
                </w:rPrChange>
              </w:rPr>
              <w:pPrChange w:id="6458" w:author="Direccion de Politicas y Gestion en Derechos Humanos 14" w:date="2023-12-29T10:46:00Z">
                <w:pPr>
                  <w:spacing w:before="240"/>
                  <w:jc w:val="center"/>
                </w:pPr>
              </w:pPrChange>
            </w:pPr>
            <w:ins w:id="6459" w:author="Direccion de Politicas y Gestion en Derechos Humanos 14" w:date="2023-12-29T10:10:00Z">
              <w:r w:rsidRPr="00E240A6">
                <w:rPr>
                  <w:rFonts w:eastAsia="Arial" w:cstheme="minorHAnsi"/>
                  <w:color w:val="000000"/>
                  <w:sz w:val="20"/>
                  <w:szCs w:val="20"/>
                  <w:rPrChange w:id="6460"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1E8A00B4" w14:textId="77777777" w:rsidTr="00E240A6">
        <w:trPr>
          <w:trHeight w:val="20"/>
          <w:ins w:id="6461" w:author="Direccion de Politicas y Gestion en Derechos Humanos 14" w:date="2023-12-29T10:10:00Z"/>
          <w:trPrChange w:id="6462"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463" w:author="Direccion de Politicas y Gestion en Derechos Humanos 14" w:date="2023-12-29T10:46:00Z">
              <w:tcPr>
                <w:tcW w:w="3119" w:type="dxa"/>
                <w:tcMar>
                  <w:top w:w="0" w:type="dxa"/>
                  <w:left w:w="115" w:type="dxa"/>
                  <w:bottom w:w="0" w:type="dxa"/>
                  <w:right w:w="115" w:type="dxa"/>
                </w:tcMar>
                <w:vAlign w:val="center"/>
              </w:tcPr>
            </w:tcPrChange>
          </w:tcPr>
          <w:p w14:paraId="4DFA9AD7" w14:textId="77777777" w:rsidR="00556852" w:rsidRPr="00E240A6" w:rsidRDefault="00556852" w:rsidP="00E240A6">
            <w:pPr>
              <w:spacing w:after="0" w:line="240" w:lineRule="auto"/>
              <w:jc w:val="center"/>
              <w:rPr>
                <w:ins w:id="6464" w:author="Direccion de Politicas y Gestion en Derechos Humanos 14" w:date="2023-12-29T10:10:00Z"/>
                <w:rFonts w:eastAsia="Arial" w:cstheme="minorHAnsi"/>
                <w:color w:val="000000"/>
                <w:sz w:val="20"/>
                <w:szCs w:val="20"/>
                <w:rPrChange w:id="6465" w:author="Direccion de Politicas y Gestion en Derechos Humanos 14" w:date="2023-12-29T10:46:00Z">
                  <w:rPr>
                    <w:ins w:id="6466" w:author="Direccion de Politicas y Gestion en Derechos Humanos 14" w:date="2023-12-29T10:10:00Z"/>
                    <w:rFonts w:ascii="Arial" w:eastAsia="Arial" w:hAnsi="Arial" w:cs="Arial"/>
                    <w:color w:val="000000"/>
                    <w:sz w:val="21"/>
                    <w:szCs w:val="21"/>
                  </w:rPr>
                </w:rPrChange>
              </w:rPr>
              <w:pPrChange w:id="6467" w:author="Direccion de Politicas y Gestion en Derechos Humanos 14" w:date="2023-12-29T10:46:00Z">
                <w:pPr>
                  <w:spacing w:before="240"/>
                  <w:jc w:val="center"/>
                </w:pPr>
              </w:pPrChange>
            </w:pPr>
            <w:ins w:id="6468" w:author="Direccion de Politicas y Gestion en Derechos Humanos 14" w:date="2023-12-29T10:10:00Z">
              <w:r w:rsidRPr="00E240A6">
                <w:rPr>
                  <w:rFonts w:eastAsia="Arial" w:cstheme="minorHAnsi"/>
                  <w:color w:val="000000"/>
                  <w:sz w:val="20"/>
                  <w:szCs w:val="20"/>
                  <w:rPrChange w:id="6469" w:author="Direccion de Politicas y Gestion en Derechos Humanos 14" w:date="2023-12-29T10:46:00Z">
                    <w:rPr>
                      <w:rFonts w:ascii="Arial" w:eastAsia="Arial" w:hAnsi="Arial" w:cs="Arial"/>
                      <w:color w:val="000000"/>
                      <w:sz w:val="21"/>
                      <w:szCs w:val="21"/>
                    </w:rPr>
                  </w:rPrChange>
                </w:rPr>
                <w:t>Ministerio de Cultura</w:t>
              </w:r>
            </w:ins>
          </w:p>
        </w:tc>
        <w:tc>
          <w:tcPr>
            <w:tcW w:w="3827" w:type="dxa"/>
            <w:tcMar>
              <w:top w:w="0" w:type="dxa"/>
              <w:left w:w="115" w:type="dxa"/>
              <w:bottom w:w="0" w:type="dxa"/>
              <w:right w:w="115" w:type="dxa"/>
            </w:tcMar>
            <w:vAlign w:val="center"/>
            <w:tcPrChange w:id="6470" w:author="Direccion de Politicas y Gestion en Derechos Humanos 14" w:date="2023-12-29T10:46:00Z">
              <w:tcPr>
                <w:tcW w:w="3827" w:type="dxa"/>
                <w:tcMar>
                  <w:top w:w="0" w:type="dxa"/>
                  <w:left w:w="115" w:type="dxa"/>
                  <w:bottom w:w="0" w:type="dxa"/>
                  <w:right w:w="115" w:type="dxa"/>
                </w:tcMar>
                <w:vAlign w:val="center"/>
              </w:tcPr>
            </w:tcPrChange>
          </w:tcPr>
          <w:p w14:paraId="221313D5" w14:textId="77777777" w:rsidR="00556852" w:rsidRPr="00E240A6" w:rsidRDefault="00556852" w:rsidP="00E240A6">
            <w:pPr>
              <w:spacing w:after="0" w:line="240" w:lineRule="auto"/>
              <w:jc w:val="center"/>
              <w:rPr>
                <w:ins w:id="6471" w:author="Direccion de Politicas y Gestion en Derechos Humanos 14" w:date="2023-12-29T10:10:00Z"/>
                <w:rFonts w:eastAsia="Arial" w:cstheme="minorHAnsi"/>
                <w:color w:val="000000"/>
                <w:sz w:val="20"/>
                <w:szCs w:val="20"/>
                <w:rPrChange w:id="6472" w:author="Direccion de Politicas y Gestion en Derechos Humanos 14" w:date="2023-12-29T10:46:00Z">
                  <w:rPr>
                    <w:ins w:id="6473" w:author="Direccion de Politicas y Gestion en Derechos Humanos 14" w:date="2023-12-29T10:10:00Z"/>
                    <w:rFonts w:ascii="Arial" w:eastAsia="Arial" w:hAnsi="Arial" w:cs="Arial"/>
                    <w:color w:val="000000"/>
                    <w:sz w:val="21"/>
                    <w:szCs w:val="21"/>
                  </w:rPr>
                </w:rPrChange>
              </w:rPr>
              <w:pPrChange w:id="6474" w:author="Direccion de Politicas y Gestion en Derechos Humanos 14" w:date="2023-12-29T10:46:00Z">
                <w:pPr>
                  <w:spacing w:before="240"/>
                  <w:jc w:val="center"/>
                </w:pPr>
              </w:pPrChange>
            </w:pPr>
            <w:proofErr w:type="spellStart"/>
            <w:ins w:id="6475" w:author="Direccion de Politicas y Gestion en Derechos Humanos 14" w:date="2023-12-29T10:10:00Z">
              <w:r w:rsidRPr="00E240A6">
                <w:rPr>
                  <w:rFonts w:eastAsia="Arial" w:cstheme="minorHAnsi"/>
                  <w:color w:val="000000"/>
                  <w:sz w:val="20"/>
                  <w:szCs w:val="20"/>
                  <w:rPrChange w:id="6476" w:author="Direccion de Politicas y Gestion en Derechos Humanos 14" w:date="2023-12-29T10:46:00Z">
                    <w:rPr>
                      <w:rFonts w:ascii="Arial" w:eastAsia="Arial" w:hAnsi="Arial" w:cs="Arial"/>
                      <w:color w:val="000000"/>
                      <w:sz w:val="21"/>
                      <w:szCs w:val="21"/>
                    </w:rPr>
                  </w:rPrChange>
                </w:rPr>
                <w:t>Jhaqueline</w:t>
              </w:r>
              <w:proofErr w:type="spellEnd"/>
              <w:r w:rsidRPr="00E240A6">
                <w:rPr>
                  <w:rFonts w:eastAsia="Arial" w:cstheme="minorHAnsi"/>
                  <w:color w:val="000000"/>
                  <w:sz w:val="20"/>
                  <w:szCs w:val="20"/>
                  <w:rPrChange w:id="6477" w:author="Direccion de Politicas y Gestion en Derechos Humanos 14" w:date="2023-12-29T10:46:00Z">
                    <w:rPr>
                      <w:rFonts w:ascii="Arial" w:eastAsia="Arial" w:hAnsi="Arial" w:cs="Arial"/>
                      <w:color w:val="000000"/>
                      <w:sz w:val="21"/>
                      <w:szCs w:val="21"/>
                    </w:rPr>
                  </w:rPrChange>
                </w:rPr>
                <w:t xml:space="preserve"> Carmen Contreras Miguel </w:t>
              </w:r>
            </w:ins>
          </w:p>
        </w:tc>
        <w:tc>
          <w:tcPr>
            <w:tcW w:w="1984" w:type="dxa"/>
            <w:vAlign w:val="center"/>
            <w:tcPrChange w:id="6478" w:author="Direccion de Politicas y Gestion en Derechos Humanos 14" w:date="2023-12-29T10:46:00Z">
              <w:tcPr>
                <w:tcW w:w="1984" w:type="dxa"/>
                <w:vAlign w:val="center"/>
              </w:tcPr>
            </w:tcPrChange>
          </w:tcPr>
          <w:p w14:paraId="50EC912B" w14:textId="77777777" w:rsidR="00556852" w:rsidRPr="00E240A6" w:rsidRDefault="00556852" w:rsidP="00E240A6">
            <w:pPr>
              <w:spacing w:after="0" w:line="240" w:lineRule="auto"/>
              <w:jc w:val="center"/>
              <w:rPr>
                <w:ins w:id="6479" w:author="Direccion de Politicas y Gestion en Derechos Humanos 14" w:date="2023-12-29T10:10:00Z"/>
                <w:rFonts w:eastAsia="Arial" w:cstheme="minorHAnsi"/>
                <w:color w:val="000000"/>
                <w:sz w:val="20"/>
                <w:szCs w:val="20"/>
                <w:rPrChange w:id="6480" w:author="Direccion de Politicas y Gestion en Derechos Humanos 14" w:date="2023-12-29T10:46:00Z">
                  <w:rPr>
                    <w:ins w:id="6481" w:author="Direccion de Politicas y Gestion en Derechos Humanos 14" w:date="2023-12-29T10:10:00Z"/>
                    <w:rFonts w:ascii="Arial" w:eastAsia="Arial" w:hAnsi="Arial" w:cs="Arial"/>
                    <w:color w:val="000000"/>
                    <w:sz w:val="21"/>
                    <w:szCs w:val="21"/>
                  </w:rPr>
                </w:rPrChange>
              </w:rPr>
              <w:pPrChange w:id="6482" w:author="Direccion de Politicas y Gestion en Derechos Humanos 14" w:date="2023-12-29T10:46:00Z">
                <w:pPr>
                  <w:spacing w:before="240"/>
                  <w:jc w:val="center"/>
                </w:pPr>
              </w:pPrChange>
            </w:pPr>
            <w:ins w:id="6483" w:author="Direccion de Politicas y Gestion en Derechos Humanos 14" w:date="2023-12-29T10:10:00Z">
              <w:r w:rsidRPr="00E240A6">
                <w:rPr>
                  <w:rFonts w:eastAsia="Arial" w:cstheme="minorHAnsi"/>
                  <w:color w:val="000000"/>
                  <w:sz w:val="20"/>
                  <w:szCs w:val="20"/>
                  <w:rPrChange w:id="6484"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44CC2BA0" w14:textId="77777777" w:rsidTr="00E240A6">
        <w:trPr>
          <w:trHeight w:val="20"/>
          <w:ins w:id="6485" w:author="Direccion de Politicas y Gestion en Derechos Humanos 14" w:date="2023-12-29T10:10:00Z"/>
          <w:trPrChange w:id="6486" w:author="Direccion de Politicas y Gestion en Derechos Humanos 14" w:date="2023-12-29T10:46:00Z">
            <w:trPr>
              <w:trHeight w:val="855"/>
            </w:trPr>
          </w:trPrChange>
        </w:trPr>
        <w:tc>
          <w:tcPr>
            <w:tcW w:w="3119" w:type="dxa"/>
            <w:tcMar>
              <w:top w:w="0" w:type="dxa"/>
              <w:left w:w="115" w:type="dxa"/>
              <w:bottom w:w="0" w:type="dxa"/>
              <w:right w:w="115" w:type="dxa"/>
            </w:tcMar>
            <w:vAlign w:val="center"/>
            <w:tcPrChange w:id="6487" w:author="Direccion de Politicas y Gestion en Derechos Humanos 14" w:date="2023-12-29T10:46:00Z">
              <w:tcPr>
                <w:tcW w:w="3119" w:type="dxa"/>
                <w:tcMar>
                  <w:top w:w="0" w:type="dxa"/>
                  <w:left w:w="115" w:type="dxa"/>
                  <w:bottom w:w="0" w:type="dxa"/>
                  <w:right w:w="115" w:type="dxa"/>
                </w:tcMar>
                <w:vAlign w:val="center"/>
              </w:tcPr>
            </w:tcPrChange>
          </w:tcPr>
          <w:p w14:paraId="2F49CA51" w14:textId="77777777" w:rsidR="00556852" w:rsidRPr="00E240A6" w:rsidRDefault="00556852" w:rsidP="00E240A6">
            <w:pPr>
              <w:spacing w:after="0" w:line="240" w:lineRule="auto"/>
              <w:jc w:val="center"/>
              <w:rPr>
                <w:ins w:id="6488" w:author="Direccion de Politicas y Gestion en Derechos Humanos 14" w:date="2023-12-29T10:10:00Z"/>
                <w:rFonts w:eastAsia="Arial" w:cstheme="minorHAnsi"/>
                <w:color w:val="000000"/>
                <w:sz w:val="20"/>
                <w:szCs w:val="20"/>
                <w:rPrChange w:id="6489" w:author="Direccion de Politicas y Gestion en Derechos Humanos 14" w:date="2023-12-29T10:46:00Z">
                  <w:rPr>
                    <w:ins w:id="6490" w:author="Direccion de Politicas y Gestion en Derechos Humanos 14" w:date="2023-12-29T10:10:00Z"/>
                    <w:rFonts w:ascii="Arial" w:eastAsia="Arial" w:hAnsi="Arial" w:cs="Arial"/>
                    <w:color w:val="000000"/>
                    <w:sz w:val="21"/>
                    <w:szCs w:val="21"/>
                  </w:rPr>
                </w:rPrChange>
              </w:rPr>
              <w:pPrChange w:id="6491" w:author="Direccion de Politicas y Gestion en Derechos Humanos 14" w:date="2023-12-29T10:46:00Z">
                <w:pPr>
                  <w:spacing w:before="240"/>
                  <w:jc w:val="center"/>
                </w:pPr>
              </w:pPrChange>
            </w:pPr>
            <w:ins w:id="6492" w:author="Direccion de Politicas y Gestion en Derechos Humanos 14" w:date="2023-12-29T10:10:00Z">
              <w:r w:rsidRPr="00E240A6">
                <w:rPr>
                  <w:rFonts w:eastAsia="Arial" w:cstheme="minorHAnsi"/>
                  <w:color w:val="000000"/>
                  <w:sz w:val="20"/>
                  <w:szCs w:val="20"/>
                  <w:rPrChange w:id="6493" w:author="Direccion de Politicas y Gestion en Derechos Humanos 14" w:date="2023-12-29T10:46:00Z">
                    <w:rPr>
                      <w:rFonts w:ascii="Arial" w:eastAsia="Arial" w:hAnsi="Arial" w:cs="Arial"/>
                      <w:color w:val="000000"/>
                      <w:sz w:val="21"/>
                      <w:szCs w:val="21"/>
                    </w:rPr>
                  </w:rPrChange>
                </w:rPr>
                <w:t>Ministerio de Comercio Exterior y Turismo</w:t>
              </w:r>
            </w:ins>
          </w:p>
        </w:tc>
        <w:tc>
          <w:tcPr>
            <w:tcW w:w="3827" w:type="dxa"/>
            <w:tcMar>
              <w:top w:w="0" w:type="dxa"/>
              <w:left w:w="115" w:type="dxa"/>
              <w:bottom w:w="0" w:type="dxa"/>
              <w:right w:w="115" w:type="dxa"/>
            </w:tcMar>
            <w:vAlign w:val="center"/>
            <w:tcPrChange w:id="6494" w:author="Direccion de Politicas y Gestion en Derechos Humanos 14" w:date="2023-12-29T10:46:00Z">
              <w:tcPr>
                <w:tcW w:w="3827" w:type="dxa"/>
                <w:tcMar>
                  <w:top w:w="0" w:type="dxa"/>
                  <w:left w:w="115" w:type="dxa"/>
                  <w:bottom w:w="0" w:type="dxa"/>
                  <w:right w:w="115" w:type="dxa"/>
                </w:tcMar>
                <w:vAlign w:val="center"/>
              </w:tcPr>
            </w:tcPrChange>
          </w:tcPr>
          <w:p w14:paraId="3CE33F7F" w14:textId="77777777" w:rsidR="00556852" w:rsidRPr="00E240A6" w:rsidRDefault="00556852" w:rsidP="00E240A6">
            <w:pPr>
              <w:spacing w:after="0" w:line="240" w:lineRule="auto"/>
              <w:jc w:val="center"/>
              <w:rPr>
                <w:ins w:id="6495" w:author="Direccion de Politicas y Gestion en Derechos Humanos 14" w:date="2023-12-29T10:10:00Z"/>
                <w:rFonts w:eastAsia="Arial" w:cstheme="minorHAnsi"/>
                <w:color w:val="000000"/>
                <w:sz w:val="20"/>
                <w:szCs w:val="20"/>
                <w:rPrChange w:id="6496" w:author="Direccion de Politicas y Gestion en Derechos Humanos 14" w:date="2023-12-29T10:46:00Z">
                  <w:rPr>
                    <w:ins w:id="6497" w:author="Direccion de Politicas y Gestion en Derechos Humanos 14" w:date="2023-12-29T10:10:00Z"/>
                    <w:rFonts w:ascii="Arial" w:eastAsia="Arial" w:hAnsi="Arial" w:cs="Arial"/>
                    <w:color w:val="000000"/>
                    <w:sz w:val="21"/>
                    <w:szCs w:val="21"/>
                  </w:rPr>
                </w:rPrChange>
              </w:rPr>
              <w:pPrChange w:id="6498" w:author="Direccion de Politicas y Gestion en Derechos Humanos 14" w:date="2023-12-29T10:46:00Z">
                <w:pPr>
                  <w:spacing w:before="240"/>
                  <w:jc w:val="center"/>
                </w:pPr>
              </w:pPrChange>
            </w:pPr>
            <w:ins w:id="6499" w:author="Direccion de Politicas y Gestion en Derechos Humanos 14" w:date="2023-12-29T10:10:00Z">
              <w:r w:rsidRPr="00E240A6">
                <w:rPr>
                  <w:rFonts w:eastAsia="Arial" w:cstheme="minorHAnsi"/>
                  <w:color w:val="000000"/>
                  <w:sz w:val="20"/>
                  <w:szCs w:val="20"/>
                  <w:rPrChange w:id="6500" w:author="Direccion de Politicas y Gestion en Derechos Humanos 14" w:date="2023-12-29T10:46:00Z">
                    <w:rPr>
                      <w:rFonts w:ascii="Arial" w:eastAsia="Arial" w:hAnsi="Arial" w:cs="Arial"/>
                      <w:color w:val="000000"/>
                      <w:sz w:val="21"/>
                      <w:szCs w:val="21"/>
                    </w:rPr>
                  </w:rPrChange>
                </w:rPr>
                <w:t xml:space="preserve">Rosa Emilia Bianchi Gainza de Urrutia </w:t>
              </w:r>
            </w:ins>
          </w:p>
        </w:tc>
        <w:tc>
          <w:tcPr>
            <w:tcW w:w="1984" w:type="dxa"/>
            <w:vAlign w:val="center"/>
            <w:tcPrChange w:id="6501" w:author="Direccion de Politicas y Gestion en Derechos Humanos 14" w:date="2023-12-29T10:46:00Z">
              <w:tcPr>
                <w:tcW w:w="1984" w:type="dxa"/>
                <w:vAlign w:val="center"/>
              </w:tcPr>
            </w:tcPrChange>
          </w:tcPr>
          <w:p w14:paraId="7507BC35" w14:textId="77777777" w:rsidR="00556852" w:rsidRPr="00E240A6" w:rsidRDefault="00556852" w:rsidP="00E240A6">
            <w:pPr>
              <w:spacing w:after="0" w:line="240" w:lineRule="auto"/>
              <w:jc w:val="center"/>
              <w:rPr>
                <w:ins w:id="6502" w:author="Direccion de Politicas y Gestion en Derechos Humanos 14" w:date="2023-12-29T10:10:00Z"/>
                <w:rFonts w:eastAsia="Arial" w:cstheme="minorHAnsi"/>
                <w:color w:val="000000"/>
                <w:sz w:val="20"/>
                <w:szCs w:val="20"/>
                <w:rPrChange w:id="6503" w:author="Direccion de Politicas y Gestion en Derechos Humanos 14" w:date="2023-12-29T10:46:00Z">
                  <w:rPr>
                    <w:ins w:id="6504" w:author="Direccion de Politicas y Gestion en Derechos Humanos 14" w:date="2023-12-29T10:10:00Z"/>
                    <w:rFonts w:ascii="Arial" w:eastAsia="Arial" w:hAnsi="Arial" w:cs="Arial"/>
                    <w:color w:val="000000"/>
                    <w:sz w:val="21"/>
                    <w:szCs w:val="21"/>
                  </w:rPr>
                </w:rPrChange>
              </w:rPr>
              <w:pPrChange w:id="6505" w:author="Direccion de Politicas y Gestion en Derechos Humanos 14" w:date="2023-12-29T10:46:00Z">
                <w:pPr>
                  <w:spacing w:before="240"/>
                  <w:jc w:val="center"/>
                </w:pPr>
              </w:pPrChange>
            </w:pPr>
            <w:ins w:id="6506" w:author="Direccion de Politicas y Gestion en Derechos Humanos 14" w:date="2023-12-29T10:10:00Z">
              <w:r w:rsidRPr="00E240A6">
                <w:rPr>
                  <w:rFonts w:eastAsia="Arial" w:cstheme="minorHAnsi"/>
                  <w:color w:val="000000"/>
                  <w:sz w:val="20"/>
                  <w:szCs w:val="20"/>
                  <w:rPrChange w:id="6507"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32B0A49A" w14:textId="77777777" w:rsidTr="00E240A6">
        <w:trPr>
          <w:trHeight w:val="20"/>
          <w:ins w:id="6508" w:author="Direccion de Politicas y Gestion en Derechos Humanos 14" w:date="2023-12-29T10:10:00Z"/>
          <w:trPrChange w:id="6509" w:author="Direccion de Politicas y Gestion en Derechos Humanos 14" w:date="2023-12-29T10:46:00Z">
            <w:trPr>
              <w:trHeight w:val="855"/>
            </w:trPr>
          </w:trPrChange>
        </w:trPr>
        <w:tc>
          <w:tcPr>
            <w:tcW w:w="3119" w:type="dxa"/>
            <w:tcMar>
              <w:top w:w="0" w:type="dxa"/>
              <w:left w:w="115" w:type="dxa"/>
              <w:bottom w:w="0" w:type="dxa"/>
              <w:right w:w="115" w:type="dxa"/>
            </w:tcMar>
            <w:vAlign w:val="center"/>
            <w:tcPrChange w:id="6510" w:author="Direccion de Politicas y Gestion en Derechos Humanos 14" w:date="2023-12-29T10:46:00Z">
              <w:tcPr>
                <w:tcW w:w="3119" w:type="dxa"/>
                <w:tcMar>
                  <w:top w:w="0" w:type="dxa"/>
                  <w:left w:w="115" w:type="dxa"/>
                  <w:bottom w:w="0" w:type="dxa"/>
                  <w:right w:w="115" w:type="dxa"/>
                </w:tcMar>
                <w:vAlign w:val="center"/>
              </w:tcPr>
            </w:tcPrChange>
          </w:tcPr>
          <w:p w14:paraId="67B26207" w14:textId="77777777" w:rsidR="00556852" w:rsidRPr="00E240A6" w:rsidRDefault="00556852" w:rsidP="00E240A6">
            <w:pPr>
              <w:spacing w:after="0" w:line="240" w:lineRule="auto"/>
              <w:jc w:val="center"/>
              <w:rPr>
                <w:ins w:id="6511" w:author="Direccion de Politicas y Gestion en Derechos Humanos 14" w:date="2023-12-29T10:10:00Z"/>
                <w:rFonts w:eastAsia="Arial" w:cstheme="minorHAnsi"/>
                <w:color w:val="000000"/>
                <w:sz w:val="20"/>
                <w:szCs w:val="20"/>
                <w:rPrChange w:id="6512" w:author="Direccion de Politicas y Gestion en Derechos Humanos 14" w:date="2023-12-29T10:46:00Z">
                  <w:rPr>
                    <w:ins w:id="6513" w:author="Direccion de Politicas y Gestion en Derechos Humanos 14" w:date="2023-12-29T10:10:00Z"/>
                    <w:rFonts w:ascii="Arial" w:eastAsia="Arial" w:hAnsi="Arial" w:cs="Arial"/>
                    <w:color w:val="000000"/>
                    <w:sz w:val="21"/>
                    <w:szCs w:val="21"/>
                  </w:rPr>
                </w:rPrChange>
              </w:rPr>
              <w:pPrChange w:id="6514" w:author="Direccion de Politicas y Gestion en Derechos Humanos 14" w:date="2023-12-29T10:46:00Z">
                <w:pPr>
                  <w:spacing w:before="240"/>
                  <w:jc w:val="center"/>
                </w:pPr>
              </w:pPrChange>
            </w:pPr>
            <w:ins w:id="6515" w:author="Direccion de Politicas y Gestion en Derechos Humanos 14" w:date="2023-12-29T10:10:00Z">
              <w:r w:rsidRPr="00E240A6">
                <w:rPr>
                  <w:rFonts w:eastAsia="Arial" w:cstheme="minorHAnsi"/>
                  <w:color w:val="000000"/>
                  <w:sz w:val="20"/>
                  <w:szCs w:val="20"/>
                  <w:rPrChange w:id="6516" w:author="Direccion de Politicas y Gestion en Derechos Humanos 14" w:date="2023-12-29T10:46:00Z">
                    <w:rPr>
                      <w:rFonts w:ascii="Arial" w:eastAsia="Arial" w:hAnsi="Arial" w:cs="Arial"/>
                      <w:color w:val="000000"/>
                      <w:sz w:val="21"/>
                      <w:szCs w:val="21"/>
                    </w:rPr>
                  </w:rPrChange>
                </w:rPr>
                <w:t>Ministerio de la Producción</w:t>
              </w:r>
            </w:ins>
          </w:p>
        </w:tc>
        <w:tc>
          <w:tcPr>
            <w:tcW w:w="3827" w:type="dxa"/>
            <w:tcMar>
              <w:top w:w="0" w:type="dxa"/>
              <w:left w:w="115" w:type="dxa"/>
              <w:bottom w:w="0" w:type="dxa"/>
              <w:right w:w="115" w:type="dxa"/>
            </w:tcMar>
            <w:vAlign w:val="center"/>
            <w:tcPrChange w:id="6517" w:author="Direccion de Politicas y Gestion en Derechos Humanos 14" w:date="2023-12-29T10:46:00Z">
              <w:tcPr>
                <w:tcW w:w="3827" w:type="dxa"/>
                <w:tcMar>
                  <w:top w:w="0" w:type="dxa"/>
                  <w:left w:w="115" w:type="dxa"/>
                  <w:bottom w:w="0" w:type="dxa"/>
                  <w:right w:w="115" w:type="dxa"/>
                </w:tcMar>
                <w:vAlign w:val="center"/>
              </w:tcPr>
            </w:tcPrChange>
          </w:tcPr>
          <w:p w14:paraId="41679CA1" w14:textId="77777777" w:rsidR="00556852" w:rsidRPr="00E240A6" w:rsidRDefault="00556852" w:rsidP="00E240A6">
            <w:pPr>
              <w:spacing w:after="0" w:line="240" w:lineRule="auto"/>
              <w:jc w:val="center"/>
              <w:rPr>
                <w:ins w:id="6518" w:author="Direccion de Politicas y Gestion en Derechos Humanos 14" w:date="2023-12-29T10:10:00Z"/>
                <w:rFonts w:eastAsia="Arial" w:cstheme="minorHAnsi"/>
                <w:color w:val="000000"/>
                <w:sz w:val="20"/>
                <w:szCs w:val="20"/>
                <w:rPrChange w:id="6519" w:author="Direccion de Politicas y Gestion en Derechos Humanos 14" w:date="2023-12-29T10:46:00Z">
                  <w:rPr>
                    <w:ins w:id="6520" w:author="Direccion de Politicas y Gestion en Derechos Humanos 14" w:date="2023-12-29T10:10:00Z"/>
                    <w:rFonts w:ascii="Arial" w:eastAsia="Arial" w:hAnsi="Arial" w:cs="Arial"/>
                    <w:color w:val="000000"/>
                    <w:sz w:val="21"/>
                    <w:szCs w:val="21"/>
                  </w:rPr>
                </w:rPrChange>
              </w:rPr>
              <w:pPrChange w:id="6521" w:author="Direccion de Politicas y Gestion en Derechos Humanos 14" w:date="2023-12-29T10:46:00Z">
                <w:pPr>
                  <w:spacing w:before="240"/>
                  <w:jc w:val="center"/>
                </w:pPr>
              </w:pPrChange>
            </w:pPr>
            <w:ins w:id="6522" w:author="Direccion de Politicas y Gestion en Derechos Humanos 14" w:date="2023-12-29T10:10:00Z">
              <w:r w:rsidRPr="00E240A6">
                <w:rPr>
                  <w:rFonts w:eastAsia="Arial" w:cstheme="minorHAnsi"/>
                  <w:color w:val="000000"/>
                  <w:sz w:val="20"/>
                  <w:szCs w:val="20"/>
                  <w:rPrChange w:id="6523" w:author="Direccion de Politicas y Gestion en Derechos Humanos 14" w:date="2023-12-29T10:46:00Z">
                    <w:rPr>
                      <w:rFonts w:ascii="Arial" w:eastAsia="Arial" w:hAnsi="Arial" w:cs="Arial"/>
                      <w:color w:val="000000"/>
                      <w:sz w:val="21"/>
                      <w:szCs w:val="21"/>
                    </w:rPr>
                  </w:rPrChange>
                </w:rPr>
                <w:t>Carlo Mario Franchini Irujo</w:t>
              </w:r>
            </w:ins>
          </w:p>
        </w:tc>
        <w:tc>
          <w:tcPr>
            <w:tcW w:w="1984" w:type="dxa"/>
            <w:vAlign w:val="center"/>
            <w:tcPrChange w:id="6524" w:author="Direccion de Politicas y Gestion en Derechos Humanos 14" w:date="2023-12-29T10:46:00Z">
              <w:tcPr>
                <w:tcW w:w="1984" w:type="dxa"/>
                <w:vAlign w:val="center"/>
              </w:tcPr>
            </w:tcPrChange>
          </w:tcPr>
          <w:p w14:paraId="3EF0B085" w14:textId="77777777" w:rsidR="00556852" w:rsidRPr="00E240A6" w:rsidRDefault="00556852" w:rsidP="00E240A6">
            <w:pPr>
              <w:spacing w:after="0" w:line="240" w:lineRule="auto"/>
              <w:jc w:val="center"/>
              <w:rPr>
                <w:ins w:id="6525" w:author="Direccion de Politicas y Gestion en Derechos Humanos 14" w:date="2023-12-29T10:10:00Z"/>
                <w:rFonts w:eastAsia="Arial" w:cstheme="minorHAnsi"/>
                <w:color w:val="000000"/>
                <w:sz w:val="20"/>
                <w:szCs w:val="20"/>
                <w:rPrChange w:id="6526" w:author="Direccion de Politicas y Gestion en Derechos Humanos 14" w:date="2023-12-29T10:46:00Z">
                  <w:rPr>
                    <w:ins w:id="6527" w:author="Direccion de Politicas y Gestion en Derechos Humanos 14" w:date="2023-12-29T10:10:00Z"/>
                    <w:rFonts w:ascii="Arial" w:eastAsia="Arial" w:hAnsi="Arial" w:cs="Arial"/>
                    <w:color w:val="000000"/>
                    <w:sz w:val="21"/>
                    <w:szCs w:val="21"/>
                  </w:rPr>
                </w:rPrChange>
              </w:rPr>
              <w:pPrChange w:id="6528" w:author="Direccion de Politicas y Gestion en Derechos Humanos 14" w:date="2023-12-29T10:46:00Z">
                <w:pPr>
                  <w:spacing w:before="240"/>
                  <w:jc w:val="center"/>
                </w:pPr>
              </w:pPrChange>
            </w:pPr>
            <w:ins w:id="6529" w:author="Direccion de Politicas y Gestion en Derechos Humanos 14" w:date="2023-12-29T10:10:00Z">
              <w:r w:rsidRPr="00E240A6">
                <w:rPr>
                  <w:rFonts w:eastAsia="Arial" w:cstheme="minorHAnsi"/>
                  <w:color w:val="000000"/>
                  <w:sz w:val="20"/>
                  <w:szCs w:val="20"/>
                  <w:rPrChange w:id="6530"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33B72C0C" w14:textId="77777777" w:rsidTr="00E240A6">
        <w:trPr>
          <w:trHeight w:val="20"/>
          <w:ins w:id="6531" w:author="Direccion de Politicas y Gestion en Derechos Humanos 14" w:date="2023-12-29T10:10:00Z"/>
          <w:trPrChange w:id="6532" w:author="Direccion de Politicas y Gestion en Derechos Humanos 14" w:date="2023-12-29T10:46:00Z">
            <w:trPr>
              <w:trHeight w:val="851"/>
            </w:trPr>
          </w:trPrChange>
        </w:trPr>
        <w:tc>
          <w:tcPr>
            <w:tcW w:w="3119" w:type="dxa"/>
            <w:tcMar>
              <w:top w:w="0" w:type="dxa"/>
              <w:left w:w="115" w:type="dxa"/>
              <w:bottom w:w="0" w:type="dxa"/>
              <w:right w:w="115" w:type="dxa"/>
            </w:tcMar>
            <w:vAlign w:val="center"/>
            <w:tcPrChange w:id="6533" w:author="Direccion de Politicas y Gestion en Derechos Humanos 14" w:date="2023-12-29T10:46:00Z">
              <w:tcPr>
                <w:tcW w:w="3119" w:type="dxa"/>
                <w:tcMar>
                  <w:top w:w="0" w:type="dxa"/>
                  <w:left w:w="115" w:type="dxa"/>
                  <w:bottom w:w="0" w:type="dxa"/>
                  <w:right w:w="115" w:type="dxa"/>
                </w:tcMar>
                <w:vAlign w:val="center"/>
              </w:tcPr>
            </w:tcPrChange>
          </w:tcPr>
          <w:p w14:paraId="3DA769F5" w14:textId="77777777" w:rsidR="00556852" w:rsidRPr="00E240A6" w:rsidRDefault="00556852" w:rsidP="00E240A6">
            <w:pPr>
              <w:spacing w:after="0" w:line="240" w:lineRule="auto"/>
              <w:jc w:val="center"/>
              <w:rPr>
                <w:ins w:id="6534" w:author="Direccion de Politicas y Gestion en Derechos Humanos 14" w:date="2023-12-29T10:10:00Z"/>
                <w:rFonts w:eastAsia="Arial" w:cstheme="minorHAnsi"/>
                <w:color w:val="000000"/>
                <w:sz w:val="20"/>
                <w:szCs w:val="20"/>
                <w:rPrChange w:id="6535" w:author="Direccion de Politicas y Gestion en Derechos Humanos 14" w:date="2023-12-29T10:46:00Z">
                  <w:rPr>
                    <w:ins w:id="6536" w:author="Direccion de Politicas y Gestion en Derechos Humanos 14" w:date="2023-12-29T10:10:00Z"/>
                    <w:rFonts w:ascii="Arial" w:eastAsia="Arial" w:hAnsi="Arial" w:cs="Arial"/>
                    <w:color w:val="000000"/>
                    <w:sz w:val="21"/>
                    <w:szCs w:val="21"/>
                  </w:rPr>
                </w:rPrChange>
              </w:rPr>
              <w:pPrChange w:id="6537" w:author="Direccion de Politicas y Gestion en Derechos Humanos 14" w:date="2023-12-29T10:46:00Z">
                <w:pPr>
                  <w:spacing w:before="240"/>
                  <w:jc w:val="center"/>
                </w:pPr>
              </w:pPrChange>
            </w:pPr>
            <w:ins w:id="6538" w:author="Direccion de Politicas y Gestion en Derechos Humanos 14" w:date="2023-12-29T10:10:00Z">
              <w:r w:rsidRPr="00E240A6">
                <w:rPr>
                  <w:rFonts w:eastAsia="Arial" w:cstheme="minorHAnsi"/>
                  <w:color w:val="000000"/>
                  <w:sz w:val="20"/>
                  <w:szCs w:val="20"/>
                  <w:rPrChange w:id="6539" w:author="Direccion de Politicas y Gestion en Derechos Humanos 14" w:date="2023-12-29T10:46:00Z">
                    <w:rPr>
                      <w:rFonts w:ascii="Arial" w:eastAsia="Arial" w:hAnsi="Arial" w:cs="Arial"/>
                      <w:color w:val="000000"/>
                      <w:sz w:val="21"/>
                      <w:szCs w:val="21"/>
                    </w:rPr>
                  </w:rPrChange>
                </w:rPr>
                <w:t>Poder Judicial</w:t>
              </w:r>
            </w:ins>
          </w:p>
        </w:tc>
        <w:tc>
          <w:tcPr>
            <w:tcW w:w="3827" w:type="dxa"/>
            <w:tcMar>
              <w:top w:w="0" w:type="dxa"/>
              <w:left w:w="115" w:type="dxa"/>
              <w:bottom w:w="0" w:type="dxa"/>
              <w:right w:w="115" w:type="dxa"/>
            </w:tcMar>
            <w:vAlign w:val="center"/>
            <w:tcPrChange w:id="6540" w:author="Direccion de Politicas y Gestion en Derechos Humanos 14" w:date="2023-12-29T10:46:00Z">
              <w:tcPr>
                <w:tcW w:w="3827" w:type="dxa"/>
                <w:tcMar>
                  <w:top w:w="0" w:type="dxa"/>
                  <w:left w:w="115" w:type="dxa"/>
                  <w:bottom w:w="0" w:type="dxa"/>
                  <w:right w:w="115" w:type="dxa"/>
                </w:tcMar>
                <w:vAlign w:val="center"/>
              </w:tcPr>
            </w:tcPrChange>
          </w:tcPr>
          <w:p w14:paraId="5A98B6D1" w14:textId="77777777" w:rsidR="00556852" w:rsidRPr="00E240A6" w:rsidRDefault="00556852" w:rsidP="00E240A6">
            <w:pPr>
              <w:spacing w:after="0" w:line="240" w:lineRule="auto"/>
              <w:jc w:val="center"/>
              <w:rPr>
                <w:ins w:id="6541" w:author="Direccion de Politicas y Gestion en Derechos Humanos 14" w:date="2023-12-29T10:10:00Z"/>
                <w:rFonts w:eastAsia="Arial" w:cstheme="minorHAnsi"/>
                <w:color w:val="000000"/>
                <w:sz w:val="20"/>
                <w:szCs w:val="20"/>
                <w:rPrChange w:id="6542" w:author="Direccion de Politicas y Gestion en Derechos Humanos 14" w:date="2023-12-29T10:46:00Z">
                  <w:rPr>
                    <w:ins w:id="6543" w:author="Direccion de Politicas y Gestion en Derechos Humanos 14" w:date="2023-12-29T10:10:00Z"/>
                    <w:rFonts w:ascii="Arial" w:eastAsia="Arial" w:hAnsi="Arial" w:cs="Arial"/>
                    <w:color w:val="000000"/>
                    <w:sz w:val="21"/>
                    <w:szCs w:val="21"/>
                  </w:rPr>
                </w:rPrChange>
              </w:rPr>
              <w:pPrChange w:id="6544" w:author="Direccion de Politicas y Gestion en Derechos Humanos 14" w:date="2023-12-29T10:46:00Z">
                <w:pPr>
                  <w:spacing w:before="240"/>
                  <w:jc w:val="center"/>
                </w:pPr>
              </w:pPrChange>
            </w:pPr>
            <w:proofErr w:type="spellStart"/>
            <w:ins w:id="6545" w:author="Direccion de Politicas y Gestion en Derechos Humanos 14" w:date="2023-12-29T10:10:00Z">
              <w:r w:rsidRPr="00E240A6">
                <w:rPr>
                  <w:rFonts w:eastAsia="Arial" w:cstheme="minorHAnsi"/>
                  <w:color w:val="000000"/>
                  <w:sz w:val="20"/>
                  <w:szCs w:val="20"/>
                  <w:rPrChange w:id="6546" w:author="Direccion de Politicas y Gestion en Derechos Humanos 14" w:date="2023-12-29T10:46:00Z">
                    <w:rPr>
                      <w:rFonts w:ascii="Arial" w:eastAsia="Arial" w:hAnsi="Arial" w:cs="Arial"/>
                      <w:color w:val="000000"/>
                      <w:sz w:val="21"/>
                      <w:szCs w:val="21"/>
                    </w:rPr>
                  </w:rPrChange>
                </w:rPr>
                <w:t>Clodoaldo</w:t>
              </w:r>
              <w:proofErr w:type="spellEnd"/>
              <w:r w:rsidRPr="00E240A6">
                <w:rPr>
                  <w:rFonts w:eastAsia="Arial" w:cstheme="minorHAnsi"/>
                  <w:color w:val="000000"/>
                  <w:sz w:val="20"/>
                  <w:szCs w:val="20"/>
                  <w:rPrChange w:id="6547" w:author="Direccion de Politicas y Gestion en Derechos Humanos 14" w:date="2023-12-29T10:46:00Z">
                    <w:rPr>
                      <w:rFonts w:ascii="Arial" w:eastAsia="Arial" w:hAnsi="Arial" w:cs="Arial"/>
                      <w:color w:val="000000"/>
                      <w:sz w:val="21"/>
                      <w:szCs w:val="21"/>
                    </w:rPr>
                  </w:rPrChange>
                </w:rPr>
                <w:t xml:space="preserve"> Rolando Bazán Gonzáles</w:t>
              </w:r>
            </w:ins>
          </w:p>
        </w:tc>
        <w:tc>
          <w:tcPr>
            <w:tcW w:w="1984" w:type="dxa"/>
            <w:vAlign w:val="center"/>
            <w:tcPrChange w:id="6548" w:author="Direccion de Politicas y Gestion en Derechos Humanos 14" w:date="2023-12-29T10:46:00Z">
              <w:tcPr>
                <w:tcW w:w="1984" w:type="dxa"/>
                <w:vAlign w:val="center"/>
              </w:tcPr>
            </w:tcPrChange>
          </w:tcPr>
          <w:p w14:paraId="2FAA4F76" w14:textId="77777777" w:rsidR="00556852" w:rsidRPr="00E240A6" w:rsidRDefault="00556852" w:rsidP="00E240A6">
            <w:pPr>
              <w:spacing w:after="0" w:line="240" w:lineRule="auto"/>
              <w:jc w:val="center"/>
              <w:rPr>
                <w:ins w:id="6549" w:author="Direccion de Politicas y Gestion en Derechos Humanos 14" w:date="2023-12-29T10:10:00Z"/>
                <w:rFonts w:eastAsia="Arial" w:cstheme="minorHAnsi"/>
                <w:color w:val="000000"/>
                <w:sz w:val="20"/>
                <w:szCs w:val="20"/>
                <w:rPrChange w:id="6550" w:author="Direccion de Politicas y Gestion en Derechos Humanos 14" w:date="2023-12-29T10:46:00Z">
                  <w:rPr>
                    <w:ins w:id="6551" w:author="Direccion de Politicas y Gestion en Derechos Humanos 14" w:date="2023-12-29T10:10:00Z"/>
                    <w:rFonts w:ascii="Arial" w:eastAsia="Arial" w:hAnsi="Arial" w:cs="Arial"/>
                    <w:color w:val="000000"/>
                    <w:sz w:val="21"/>
                    <w:szCs w:val="21"/>
                  </w:rPr>
                </w:rPrChange>
              </w:rPr>
              <w:pPrChange w:id="6552" w:author="Direccion de Politicas y Gestion en Derechos Humanos 14" w:date="2023-12-29T10:46:00Z">
                <w:pPr>
                  <w:spacing w:before="240"/>
                  <w:jc w:val="center"/>
                </w:pPr>
              </w:pPrChange>
            </w:pPr>
            <w:ins w:id="6553" w:author="Direccion de Politicas y Gestion en Derechos Humanos 14" w:date="2023-12-29T10:10:00Z">
              <w:r w:rsidRPr="00E240A6">
                <w:rPr>
                  <w:rFonts w:eastAsia="Arial" w:cstheme="minorHAnsi"/>
                  <w:color w:val="000000"/>
                  <w:sz w:val="20"/>
                  <w:szCs w:val="20"/>
                  <w:rPrChange w:id="6554"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71C20C58" w14:textId="77777777" w:rsidTr="00E240A6">
        <w:trPr>
          <w:trHeight w:val="20"/>
          <w:ins w:id="6555" w:author="Direccion de Politicas y Gestion en Derechos Humanos 14" w:date="2023-12-29T10:10:00Z"/>
          <w:trPrChange w:id="6556" w:author="Direccion de Politicas y Gestion en Derechos Humanos 14" w:date="2023-12-29T10:46:00Z">
            <w:trPr>
              <w:trHeight w:val="790"/>
            </w:trPr>
          </w:trPrChange>
        </w:trPr>
        <w:tc>
          <w:tcPr>
            <w:tcW w:w="3119" w:type="dxa"/>
            <w:tcMar>
              <w:top w:w="0" w:type="dxa"/>
              <w:left w:w="115" w:type="dxa"/>
              <w:bottom w:w="0" w:type="dxa"/>
              <w:right w:w="115" w:type="dxa"/>
            </w:tcMar>
            <w:vAlign w:val="center"/>
            <w:tcPrChange w:id="6557" w:author="Direccion de Politicas y Gestion en Derechos Humanos 14" w:date="2023-12-29T10:46:00Z">
              <w:tcPr>
                <w:tcW w:w="3119" w:type="dxa"/>
                <w:tcMar>
                  <w:top w:w="0" w:type="dxa"/>
                  <w:left w:w="115" w:type="dxa"/>
                  <w:bottom w:w="0" w:type="dxa"/>
                  <w:right w:w="115" w:type="dxa"/>
                </w:tcMar>
                <w:vAlign w:val="center"/>
              </w:tcPr>
            </w:tcPrChange>
          </w:tcPr>
          <w:p w14:paraId="15219B75" w14:textId="77777777" w:rsidR="00556852" w:rsidRPr="00E240A6" w:rsidRDefault="00556852" w:rsidP="00E240A6">
            <w:pPr>
              <w:spacing w:after="0" w:line="240" w:lineRule="auto"/>
              <w:jc w:val="center"/>
              <w:rPr>
                <w:ins w:id="6558" w:author="Direccion de Politicas y Gestion en Derechos Humanos 14" w:date="2023-12-29T10:10:00Z"/>
                <w:rFonts w:eastAsia="Arial" w:cstheme="minorHAnsi"/>
                <w:color w:val="000000"/>
                <w:sz w:val="20"/>
                <w:szCs w:val="20"/>
                <w:rPrChange w:id="6559" w:author="Direccion de Politicas y Gestion en Derechos Humanos 14" w:date="2023-12-29T10:46:00Z">
                  <w:rPr>
                    <w:ins w:id="6560" w:author="Direccion de Politicas y Gestion en Derechos Humanos 14" w:date="2023-12-29T10:10:00Z"/>
                    <w:rFonts w:ascii="Arial" w:eastAsia="Arial" w:hAnsi="Arial" w:cs="Arial"/>
                    <w:color w:val="000000"/>
                    <w:sz w:val="21"/>
                    <w:szCs w:val="21"/>
                  </w:rPr>
                </w:rPrChange>
              </w:rPr>
              <w:pPrChange w:id="6561" w:author="Direccion de Politicas y Gestion en Derechos Humanos 14" w:date="2023-12-29T10:46:00Z">
                <w:pPr>
                  <w:spacing w:before="240"/>
                  <w:jc w:val="center"/>
                </w:pPr>
              </w:pPrChange>
            </w:pPr>
            <w:ins w:id="6562" w:author="Direccion de Politicas y Gestion en Derechos Humanos 14" w:date="2023-12-29T10:10:00Z">
              <w:r w:rsidRPr="00E240A6">
                <w:rPr>
                  <w:rFonts w:eastAsia="Arial" w:cstheme="minorHAnsi"/>
                  <w:color w:val="000000"/>
                  <w:sz w:val="20"/>
                  <w:szCs w:val="20"/>
                  <w:rPrChange w:id="6563" w:author="Direccion de Politicas y Gestion en Derechos Humanos 14" w:date="2023-12-29T10:46:00Z">
                    <w:rPr>
                      <w:rFonts w:ascii="Arial" w:eastAsia="Arial" w:hAnsi="Arial" w:cs="Arial"/>
                      <w:color w:val="000000"/>
                      <w:sz w:val="21"/>
                      <w:szCs w:val="21"/>
                    </w:rPr>
                  </w:rPrChange>
                </w:rPr>
                <w:t>Jurado Nacional de Elecciones</w:t>
              </w:r>
            </w:ins>
          </w:p>
        </w:tc>
        <w:tc>
          <w:tcPr>
            <w:tcW w:w="3827" w:type="dxa"/>
            <w:tcMar>
              <w:top w:w="0" w:type="dxa"/>
              <w:left w:w="115" w:type="dxa"/>
              <w:bottom w:w="0" w:type="dxa"/>
              <w:right w:w="115" w:type="dxa"/>
            </w:tcMar>
            <w:vAlign w:val="center"/>
            <w:tcPrChange w:id="6564" w:author="Direccion de Politicas y Gestion en Derechos Humanos 14" w:date="2023-12-29T10:46:00Z">
              <w:tcPr>
                <w:tcW w:w="3827" w:type="dxa"/>
                <w:tcMar>
                  <w:top w:w="0" w:type="dxa"/>
                  <w:left w:w="115" w:type="dxa"/>
                  <w:bottom w:w="0" w:type="dxa"/>
                  <w:right w:w="115" w:type="dxa"/>
                </w:tcMar>
                <w:vAlign w:val="center"/>
              </w:tcPr>
            </w:tcPrChange>
          </w:tcPr>
          <w:p w14:paraId="45559BD7" w14:textId="77777777" w:rsidR="00556852" w:rsidRPr="00E240A6" w:rsidRDefault="00556852" w:rsidP="00E240A6">
            <w:pPr>
              <w:spacing w:after="0" w:line="240" w:lineRule="auto"/>
              <w:jc w:val="center"/>
              <w:rPr>
                <w:ins w:id="6565" w:author="Direccion de Politicas y Gestion en Derechos Humanos 14" w:date="2023-12-29T10:10:00Z"/>
                <w:rFonts w:eastAsia="Arial" w:cstheme="minorHAnsi"/>
                <w:color w:val="000000"/>
                <w:sz w:val="20"/>
                <w:szCs w:val="20"/>
                <w:rPrChange w:id="6566" w:author="Direccion de Politicas y Gestion en Derechos Humanos 14" w:date="2023-12-29T10:46:00Z">
                  <w:rPr>
                    <w:ins w:id="6567" w:author="Direccion de Politicas y Gestion en Derechos Humanos 14" w:date="2023-12-29T10:10:00Z"/>
                    <w:rFonts w:ascii="Arial" w:eastAsia="Arial" w:hAnsi="Arial" w:cs="Arial"/>
                    <w:color w:val="000000"/>
                    <w:sz w:val="21"/>
                    <w:szCs w:val="21"/>
                  </w:rPr>
                </w:rPrChange>
              </w:rPr>
              <w:pPrChange w:id="6568" w:author="Direccion de Politicas y Gestion en Derechos Humanos 14" w:date="2023-12-29T10:46:00Z">
                <w:pPr>
                  <w:spacing w:before="240"/>
                  <w:jc w:val="center"/>
                </w:pPr>
              </w:pPrChange>
            </w:pPr>
            <w:ins w:id="6569" w:author="Direccion de Politicas y Gestion en Derechos Humanos 14" w:date="2023-12-29T10:10:00Z">
              <w:r w:rsidRPr="00E240A6">
                <w:rPr>
                  <w:rFonts w:eastAsia="Arial" w:cstheme="minorHAnsi"/>
                  <w:color w:val="000000"/>
                  <w:sz w:val="20"/>
                  <w:szCs w:val="20"/>
                  <w:rPrChange w:id="6570" w:author="Direccion de Politicas y Gestion en Derechos Humanos 14" w:date="2023-12-29T10:46:00Z">
                    <w:rPr>
                      <w:rFonts w:ascii="Arial" w:eastAsia="Arial" w:hAnsi="Arial" w:cs="Arial"/>
                      <w:color w:val="000000"/>
                      <w:sz w:val="21"/>
                      <w:szCs w:val="21"/>
                    </w:rPr>
                  </w:rPrChange>
                </w:rPr>
                <w:t xml:space="preserve">Rosa María López </w:t>
              </w:r>
              <w:proofErr w:type="spellStart"/>
              <w:r w:rsidRPr="00E240A6">
                <w:rPr>
                  <w:rFonts w:eastAsia="Arial" w:cstheme="minorHAnsi"/>
                  <w:color w:val="000000"/>
                  <w:sz w:val="20"/>
                  <w:szCs w:val="20"/>
                  <w:rPrChange w:id="6571" w:author="Direccion de Politicas y Gestion en Derechos Humanos 14" w:date="2023-12-29T10:46:00Z">
                    <w:rPr>
                      <w:rFonts w:ascii="Arial" w:eastAsia="Arial" w:hAnsi="Arial" w:cs="Arial"/>
                      <w:color w:val="000000"/>
                      <w:sz w:val="21"/>
                      <w:szCs w:val="21"/>
                    </w:rPr>
                  </w:rPrChange>
                </w:rPr>
                <w:t>Triveño</w:t>
              </w:r>
              <w:proofErr w:type="spellEnd"/>
              <w:r w:rsidRPr="00E240A6">
                <w:rPr>
                  <w:rFonts w:eastAsia="Arial" w:cstheme="minorHAnsi"/>
                  <w:color w:val="000000"/>
                  <w:sz w:val="20"/>
                  <w:szCs w:val="20"/>
                  <w:rPrChange w:id="6572" w:author="Direccion de Politicas y Gestion en Derechos Humanos 14" w:date="2023-12-29T10:46:00Z">
                    <w:rPr>
                      <w:rFonts w:ascii="Arial" w:eastAsia="Arial" w:hAnsi="Arial" w:cs="Arial"/>
                      <w:color w:val="000000"/>
                      <w:sz w:val="21"/>
                      <w:szCs w:val="21"/>
                    </w:rPr>
                  </w:rPrChange>
                </w:rPr>
                <w:t xml:space="preserve"> </w:t>
              </w:r>
            </w:ins>
          </w:p>
        </w:tc>
        <w:tc>
          <w:tcPr>
            <w:tcW w:w="1984" w:type="dxa"/>
            <w:vAlign w:val="center"/>
            <w:tcPrChange w:id="6573" w:author="Direccion de Politicas y Gestion en Derechos Humanos 14" w:date="2023-12-29T10:46:00Z">
              <w:tcPr>
                <w:tcW w:w="1984" w:type="dxa"/>
                <w:vAlign w:val="center"/>
              </w:tcPr>
            </w:tcPrChange>
          </w:tcPr>
          <w:p w14:paraId="004853C3" w14:textId="77777777" w:rsidR="00556852" w:rsidRPr="00E240A6" w:rsidRDefault="00556852" w:rsidP="00E240A6">
            <w:pPr>
              <w:spacing w:after="0" w:line="240" w:lineRule="auto"/>
              <w:jc w:val="center"/>
              <w:rPr>
                <w:ins w:id="6574" w:author="Direccion de Politicas y Gestion en Derechos Humanos 14" w:date="2023-12-29T10:10:00Z"/>
                <w:rFonts w:eastAsia="Arial" w:cstheme="minorHAnsi"/>
                <w:color w:val="000000"/>
                <w:sz w:val="20"/>
                <w:szCs w:val="20"/>
                <w:rPrChange w:id="6575" w:author="Direccion de Politicas y Gestion en Derechos Humanos 14" w:date="2023-12-29T10:46:00Z">
                  <w:rPr>
                    <w:ins w:id="6576" w:author="Direccion de Politicas y Gestion en Derechos Humanos 14" w:date="2023-12-29T10:10:00Z"/>
                    <w:rFonts w:ascii="Arial" w:eastAsia="Arial" w:hAnsi="Arial" w:cs="Arial"/>
                    <w:color w:val="000000"/>
                    <w:sz w:val="21"/>
                    <w:szCs w:val="21"/>
                  </w:rPr>
                </w:rPrChange>
              </w:rPr>
              <w:pPrChange w:id="6577" w:author="Direccion de Politicas y Gestion en Derechos Humanos 14" w:date="2023-12-29T10:46:00Z">
                <w:pPr>
                  <w:spacing w:before="240"/>
                  <w:jc w:val="center"/>
                </w:pPr>
              </w:pPrChange>
            </w:pPr>
            <w:ins w:id="6578" w:author="Direccion de Politicas y Gestion en Derechos Humanos 14" w:date="2023-12-29T10:10:00Z">
              <w:r w:rsidRPr="00E240A6">
                <w:rPr>
                  <w:rFonts w:eastAsia="Arial" w:cstheme="minorHAnsi"/>
                  <w:color w:val="000000"/>
                  <w:sz w:val="20"/>
                  <w:szCs w:val="20"/>
                  <w:rPrChange w:id="6579"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7AD34268" w14:textId="77777777" w:rsidTr="00E240A6">
        <w:trPr>
          <w:trHeight w:val="20"/>
          <w:ins w:id="6580" w:author="Direccion de Politicas y Gestion en Derechos Humanos 14" w:date="2023-12-29T10:10:00Z"/>
          <w:trPrChange w:id="6581" w:author="Direccion de Politicas y Gestion en Derechos Humanos 14" w:date="2023-12-29T10:46:00Z">
            <w:trPr>
              <w:trHeight w:val="1018"/>
            </w:trPr>
          </w:trPrChange>
        </w:trPr>
        <w:tc>
          <w:tcPr>
            <w:tcW w:w="3119" w:type="dxa"/>
            <w:tcMar>
              <w:top w:w="0" w:type="dxa"/>
              <w:left w:w="115" w:type="dxa"/>
              <w:bottom w:w="0" w:type="dxa"/>
              <w:right w:w="115" w:type="dxa"/>
            </w:tcMar>
            <w:vAlign w:val="center"/>
            <w:tcPrChange w:id="6582" w:author="Direccion de Politicas y Gestion en Derechos Humanos 14" w:date="2023-12-29T10:46:00Z">
              <w:tcPr>
                <w:tcW w:w="3119" w:type="dxa"/>
                <w:tcMar>
                  <w:top w:w="0" w:type="dxa"/>
                  <w:left w:w="115" w:type="dxa"/>
                  <w:bottom w:w="0" w:type="dxa"/>
                  <w:right w:w="115" w:type="dxa"/>
                </w:tcMar>
                <w:vAlign w:val="center"/>
              </w:tcPr>
            </w:tcPrChange>
          </w:tcPr>
          <w:p w14:paraId="3C608820" w14:textId="77777777" w:rsidR="00556852" w:rsidRPr="00E240A6" w:rsidRDefault="00556852" w:rsidP="00E240A6">
            <w:pPr>
              <w:spacing w:after="0" w:line="240" w:lineRule="auto"/>
              <w:jc w:val="center"/>
              <w:rPr>
                <w:ins w:id="6583" w:author="Direccion de Politicas y Gestion en Derechos Humanos 14" w:date="2023-12-29T10:10:00Z"/>
                <w:rFonts w:eastAsia="Arial" w:cstheme="minorHAnsi"/>
                <w:color w:val="000000"/>
                <w:sz w:val="20"/>
                <w:szCs w:val="20"/>
                <w:rPrChange w:id="6584" w:author="Direccion de Politicas y Gestion en Derechos Humanos 14" w:date="2023-12-29T10:46:00Z">
                  <w:rPr>
                    <w:ins w:id="6585" w:author="Direccion de Politicas y Gestion en Derechos Humanos 14" w:date="2023-12-29T10:10:00Z"/>
                    <w:rFonts w:ascii="Arial" w:eastAsia="Arial" w:hAnsi="Arial" w:cs="Arial"/>
                    <w:color w:val="000000"/>
                    <w:sz w:val="21"/>
                    <w:szCs w:val="21"/>
                  </w:rPr>
                </w:rPrChange>
              </w:rPr>
              <w:pPrChange w:id="6586" w:author="Direccion de Politicas y Gestion en Derechos Humanos 14" w:date="2023-12-29T10:46:00Z">
                <w:pPr>
                  <w:spacing w:before="240"/>
                  <w:jc w:val="center"/>
                </w:pPr>
              </w:pPrChange>
            </w:pPr>
            <w:ins w:id="6587" w:author="Direccion de Politicas y Gestion en Derechos Humanos 14" w:date="2023-12-29T10:10:00Z">
              <w:r w:rsidRPr="00E240A6">
                <w:rPr>
                  <w:rFonts w:eastAsia="Arial" w:cstheme="minorHAnsi"/>
                  <w:color w:val="000000"/>
                  <w:sz w:val="20"/>
                  <w:szCs w:val="20"/>
                  <w:rPrChange w:id="6588" w:author="Direccion de Politicas y Gestion en Derechos Humanos 14" w:date="2023-12-29T10:46:00Z">
                    <w:rPr>
                      <w:rFonts w:ascii="Arial" w:eastAsia="Arial" w:hAnsi="Arial" w:cs="Arial"/>
                      <w:color w:val="000000"/>
                      <w:sz w:val="21"/>
                      <w:szCs w:val="21"/>
                    </w:rPr>
                  </w:rPrChange>
                </w:rPr>
                <w:t>Mesa de Concertación para la Lucha contra la Pobreza</w:t>
              </w:r>
            </w:ins>
          </w:p>
        </w:tc>
        <w:tc>
          <w:tcPr>
            <w:tcW w:w="3827" w:type="dxa"/>
            <w:tcMar>
              <w:top w:w="0" w:type="dxa"/>
              <w:left w:w="115" w:type="dxa"/>
              <w:bottom w:w="0" w:type="dxa"/>
              <w:right w:w="115" w:type="dxa"/>
            </w:tcMar>
            <w:vAlign w:val="center"/>
            <w:tcPrChange w:id="6589" w:author="Direccion de Politicas y Gestion en Derechos Humanos 14" w:date="2023-12-29T10:46:00Z">
              <w:tcPr>
                <w:tcW w:w="3827" w:type="dxa"/>
                <w:tcMar>
                  <w:top w:w="0" w:type="dxa"/>
                  <w:left w:w="115" w:type="dxa"/>
                  <w:bottom w:w="0" w:type="dxa"/>
                  <w:right w:w="115" w:type="dxa"/>
                </w:tcMar>
                <w:vAlign w:val="center"/>
              </w:tcPr>
            </w:tcPrChange>
          </w:tcPr>
          <w:p w14:paraId="5E531B19" w14:textId="77777777" w:rsidR="00556852" w:rsidRPr="00E240A6" w:rsidRDefault="00556852" w:rsidP="00E240A6">
            <w:pPr>
              <w:spacing w:after="0" w:line="240" w:lineRule="auto"/>
              <w:jc w:val="center"/>
              <w:rPr>
                <w:ins w:id="6590" w:author="Direccion de Politicas y Gestion en Derechos Humanos 14" w:date="2023-12-29T10:10:00Z"/>
                <w:rFonts w:eastAsia="Arial" w:cstheme="minorHAnsi"/>
                <w:color w:val="000000"/>
                <w:sz w:val="20"/>
                <w:szCs w:val="20"/>
                <w:rPrChange w:id="6591" w:author="Direccion de Politicas y Gestion en Derechos Humanos 14" w:date="2023-12-29T10:46:00Z">
                  <w:rPr>
                    <w:ins w:id="6592" w:author="Direccion de Politicas y Gestion en Derechos Humanos 14" w:date="2023-12-29T10:10:00Z"/>
                    <w:rFonts w:ascii="Arial" w:eastAsia="Arial" w:hAnsi="Arial" w:cs="Arial"/>
                    <w:color w:val="000000"/>
                    <w:sz w:val="21"/>
                    <w:szCs w:val="21"/>
                  </w:rPr>
                </w:rPrChange>
              </w:rPr>
              <w:pPrChange w:id="6593" w:author="Direccion de Politicas y Gestion en Derechos Humanos 14" w:date="2023-12-29T10:46:00Z">
                <w:pPr>
                  <w:spacing w:before="240"/>
                  <w:jc w:val="center"/>
                </w:pPr>
              </w:pPrChange>
            </w:pPr>
            <w:ins w:id="6594" w:author="Direccion de Politicas y Gestion en Derechos Humanos 14" w:date="2023-12-29T10:10:00Z">
              <w:r w:rsidRPr="00E240A6">
                <w:rPr>
                  <w:rFonts w:eastAsia="Arial" w:cstheme="minorHAnsi"/>
                  <w:color w:val="000000"/>
                  <w:sz w:val="20"/>
                  <w:szCs w:val="20"/>
                  <w:rPrChange w:id="6595" w:author="Direccion de Politicas y Gestion en Derechos Humanos 14" w:date="2023-12-29T10:46:00Z">
                    <w:rPr>
                      <w:rFonts w:ascii="Arial" w:eastAsia="Arial" w:hAnsi="Arial" w:cs="Arial"/>
                      <w:color w:val="000000"/>
                      <w:sz w:val="21"/>
                      <w:szCs w:val="21"/>
                    </w:rPr>
                  </w:rPrChange>
                </w:rPr>
                <w:t>Rafael José Silva Gutiérrez</w:t>
              </w:r>
            </w:ins>
          </w:p>
        </w:tc>
        <w:tc>
          <w:tcPr>
            <w:tcW w:w="1984" w:type="dxa"/>
            <w:vAlign w:val="center"/>
            <w:tcPrChange w:id="6596" w:author="Direccion de Politicas y Gestion en Derechos Humanos 14" w:date="2023-12-29T10:46:00Z">
              <w:tcPr>
                <w:tcW w:w="1984" w:type="dxa"/>
                <w:vAlign w:val="center"/>
              </w:tcPr>
            </w:tcPrChange>
          </w:tcPr>
          <w:p w14:paraId="3543885E" w14:textId="77777777" w:rsidR="00556852" w:rsidRPr="00E240A6" w:rsidRDefault="00556852" w:rsidP="00E240A6">
            <w:pPr>
              <w:spacing w:after="0" w:line="240" w:lineRule="auto"/>
              <w:jc w:val="center"/>
              <w:rPr>
                <w:ins w:id="6597" w:author="Direccion de Politicas y Gestion en Derechos Humanos 14" w:date="2023-12-29T10:10:00Z"/>
                <w:rFonts w:eastAsia="Arial" w:cstheme="minorHAnsi"/>
                <w:color w:val="000000"/>
                <w:sz w:val="20"/>
                <w:szCs w:val="20"/>
                <w:rPrChange w:id="6598" w:author="Direccion de Politicas y Gestion en Derechos Humanos 14" w:date="2023-12-29T10:46:00Z">
                  <w:rPr>
                    <w:ins w:id="6599" w:author="Direccion de Politicas y Gestion en Derechos Humanos 14" w:date="2023-12-29T10:10:00Z"/>
                    <w:rFonts w:ascii="Arial" w:eastAsia="Arial" w:hAnsi="Arial" w:cs="Arial"/>
                    <w:color w:val="000000"/>
                    <w:sz w:val="21"/>
                    <w:szCs w:val="21"/>
                  </w:rPr>
                </w:rPrChange>
              </w:rPr>
              <w:pPrChange w:id="6600" w:author="Direccion de Politicas y Gestion en Derechos Humanos 14" w:date="2023-12-29T10:46:00Z">
                <w:pPr>
                  <w:spacing w:before="240"/>
                  <w:jc w:val="center"/>
                </w:pPr>
              </w:pPrChange>
            </w:pPr>
            <w:ins w:id="6601" w:author="Direccion de Politicas y Gestion en Derechos Humanos 14" w:date="2023-12-29T10:10:00Z">
              <w:r w:rsidRPr="00E240A6">
                <w:rPr>
                  <w:rFonts w:eastAsia="Arial" w:cstheme="minorHAnsi"/>
                  <w:color w:val="000000"/>
                  <w:sz w:val="20"/>
                  <w:szCs w:val="20"/>
                  <w:rPrChange w:id="6602"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0D0078C3" w14:textId="77777777" w:rsidTr="00E240A6">
        <w:trPr>
          <w:trHeight w:val="20"/>
          <w:ins w:id="6603" w:author="Direccion de Politicas y Gestion en Derechos Humanos 14" w:date="2023-12-29T10:10:00Z"/>
        </w:trPr>
        <w:tc>
          <w:tcPr>
            <w:tcW w:w="3119" w:type="dxa"/>
            <w:tcMar>
              <w:top w:w="0" w:type="dxa"/>
              <w:left w:w="115" w:type="dxa"/>
              <w:bottom w:w="0" w:type="dxa"/>
              <w:right w:w="115" w:type="dxa"/>
            </w:tcMar>
            <w:vAlign w:val="center"/>
            <w:tcPrChange w:id="6604" w:author="Direccion de Politicas y Gestion en Derechos Humanos 14" w:date="2023-12-29T10:46:00Z">
              <w:tcPr>
                <w:tcW w:w="3119" w:type="dxa"/>
                <w:tcMar>
                  <w:top w:w="0" w:type="dxa"/>
                  <w:left w:w="115" w:type="dxa"/>
                  <w:bottom w:w="0" w:type="dxa"/>
                  <w:right w:w="115" w:type="dxa"/>
                </w:tcMar>
                <w:vAlign w:val="center"/>
              </w:tcPr>
            </w:tcPrChange>
          </w:tcPr>
          <w:p w14:paraId="15A77BD5" w14:textId="77777777" w:rsidR="00556852" w:rsidRPr="00E240A6" w:rsidRDefault="00556852" w:rsidP="00E240A6">
            <w:pPr>
              <w:spacing w:after="0" w:line="240" w:lineRule="auto"/>
              <w:jc w:val="center"/>
              <w:rPr>
                <w:ins w:id="6605" w:author="Direccion de Politicas y Gestion en Derechos Humanos 14" w:date="2023-12-29T10:10:00Z"/>
                <w:rFonts w:eastAsia="Arial" w:cstheme="minorHAnsi"/>
                <w:color w:val="000000"/>
                <w:sz w:val="20"/>
                <w:szCs w:val="20"/>
                <w:rPrChange w:id="6606" w:author="Direccion de Politicas y Gestion en Derechos Humanos 14" w:date="2023-12-29T10:46:00Z">
                  <w:rPr>
                    <w:ins w:id="6607" w:author="Direccion de Politicas y Gestion en Derechos Humanos 14" w:date="2023-12-29T10:10:00Z"/>
                    <w:rFonts w:ascii="Arial" w:eastAsia="Arial" w:hAnsi="Arial" w:cs="Arial"/>
                    <w:color w:val="000000"/>
                    <w:sz w:val="21"/>
                    <w:szCs w:val="21"/>
                  </w:rPr>
                </w:rPrChange>
              </w:rPr>
              <w:pPrChange w:id="6608" w:author="Direccion de Politicas y Gestion en Derechos Humanos 14" w:date="2023-12-29T10:46:00Z">
                <w:pPr>
                  <w:spacing w:before="240"/>
                  <w:jc w:val="center"/>
                </w:pPr>
              </w:pPrChange>
            </w:pPr>
            <w:ins w:id="6609" w:author="Direccion de Politicas y Gestion en Derechos Humanos 14" w:date="2023-12-29T10:10:00Z">
              <w:r w:rsidRPr="00E240A6">
                <w:rPr>
                  <w:rFonts w:eastAsia="Arial" w:cstheme="minorHAnsi"/>
                  <w:color w:val="000000"/>
                  <w:sz w:val="20"/>
                  <w:szCs w:val="20"/>
                  <w:rPrChange w:id="6610" w:author="Direccion de Politicas y Gestion en Derechos Humanos 14" w:date="2023-12-29T10:46:00Z">
                    <w:rPr>
                      <w:rFonts w:ascii="Arial" w:eastAsia="Arial" w:hAnsi="Arial" w:cs="Arial"/>
                      <w:color w:val="000000"/>
                      <w:sz w:val="21"/>
                      <w:szCs w:val="21"/>
                    </w:rPr>
                  </w:rPrChange>
                </w:rPr>
                <w:t>Oficina del Alto Comisionado de las Naciones Unidas en Perú</w:t>
              </w:r>
            </w:ins>
          </w:p>
        </w:tc>
        <w:tc>
          <w:tcPr>
            <w:tcW w:w="3827" w:type="dxa"/>
            <w:tcMar>
              <w:top w:w="0" w:type="dxa"/>
              <w:left w:w="115" w:type="dxa"/>
              <w:bottom w:w="0" w:type="dxa"/>
              <w:right w:w="115" w:type="dxa"/>
            </w:tcMar>
            <w:vAlign w:val="center"/>
            <w:tcPrChange w:id="6611" w:author="Direccion de Politicas y Gestion en Derechos Humanos 14" w:date="2023-12-29T10:46:00Z">
              <w:tcPr>
                <w:tcW w:w="3827" w:type="dxa"/>
                <w:tcMar>
                  <w:top w:w="0" w:type="dxa"/>
                  <w:left w:w="115" w:type="dxa"/>
                  <w:bottom w:w="0" w:type="dxa"/>
                  <w:right w:w="115" w:type="dxa"/>
                </w:tcMar>
                <w:vAlign w:val="center"/>
              </w:tcPr>
            </w:tcPrChange>
          </w:tcPr>
          <w:p w14:paraId="55464B28" w14:textId="77777777" w:rsidR="00556852" w:rsidRPr="00E240A6" w:rsidRDefault="00556852" w:rsidP="00E240A6">
            <w:pPr>
              <w:spacing w:after="0" w:line="240" w:lineRule="auto"/>
              <w:jc w:val="center"/>
              <w:rPr>
                <w:ins w:id="6612" w:author="Direccion de Politicas y Gestion en Derechos Humanos 14" w:date="2023-12-29T10:10:00Z"/>
                <w:rFonts w:eastAsia="Arial" w:cstheme="minorHAnsi"/>
                <w:color w:val="000000"/>
                <w:sz w:val="20"/>
                <w:szCs w:val="20"/>
                <w:rPrChange w:id="6613" w:author="Direccion de Politicas y Gestion en Derechos Humanos 14" w:date="2023-12-29T10:46:00Z">
                  <w:rPr>
                    <w:ins w:id="6614" w:author="Direccion de Politicas y Gestion en Derechos Humanos 14" w:date="2023-12-29T10:10:00Z"/>
                    <w:rFonts w:ascii="Arial" w:eastAsia="Arial" w:hAnsi="Arial" w:cs="Arial"/>
                    <w:color w:val="000000"/>
                    <w:sz w:val="21"/>
                    <w:szCs w:val="21"/>
                  </w:rPr>
                </w:rPrChange>
              </w:rPr>
              <w:pPrChange w:id="6615" w:author="Direccion de Politicas y Gestion en Derechos Humanos 14" w:date="2023-12-29T10:46:00Z">
                <w:pPr>
                  <w:spacing w:before="240"/>
                  <w:jc w:val="center"/>
                </w:pPr>
              </w:pPrChange>
            </w:pPr>
            <w:ins w:id="6616" w:author="Direccion de Politicas y Gestion en Derechos Humanos 14" w:date="2023-12-29T10:10:00Z">
              <w:r w:rsidRPr="00E240A6">
                <w:rPr>
                  <w:rFonts w:eastAsia="Arial" w:cstheme="minorHAnsi"/>
                  <w:color w:val="000000"/>
                  <w:sz w:val="20"/>
                  <w:szCs w:val="20"/>
                  <w:rPrChange w:id="6617" w:author="Direccion de Politicas y Gestion en Derechos Humanos 14" w:date="2023-12-29T10:46:00Z">
                    <w:rPr>
                      <w:rFonts w:ascii="Arial" w:eastAsia="Arial" w:hAnsi="Arial" w:cs="Arial"/>
                      <w:color w:val="000000"/>
                      <w:sz w:val="21"/>
                      <w:szCs w:val="21"/>
                    </w:rPr>
                  </w:rPrChange>
                </w:rPr>
                <w:t>Fritz Boehm</w:t>
              </w:r>
            </w:ins>
          </w:p>
        </w:tc>
        <w:tc>
          <w:tcPr>
            <w:tcW w:w="1984" w:type="dxa"/>
            <w:vAlign w:val="center"/>
            <w:tcPrChange w:id="6618" w:author="Direccion de Politicas y Gestion en Derechos Humanos 14" w:date="2023-12-29T10:46:00Z">
              <w:tcPr>
                <w:tcW w:w="1984" w:type="dxa"/>
                <w:vAlign w:val="center"/>
              </w:tcPr>
            </w:tcPrChange>
          </w:tcPr>
          <w:p w14:paraId="04BE20E4" w14:textId="77777777" w:rsidR="00556852" w:rsidRPr="00E240A6" w:rsidRDefault="00556852" w:rsidP="00E240A6">
            <w:pPr>
              <w:spacing w:after="0" w:line="240" w:lineRule="auto"/>
              <w:jc w:val="center"/>
              <w:rPr>
                <w:ins w:id="6619" w:author="Direccion de Politicas y Gestion en Derechos Humanos 14" w:date="2023-12-29T10:10:00Z"/>
                <w:rFonts w:eastAsia="Arial" w:cstheme="minorHAnsi"/>
                <w:color w:val="000000"/>
                <w:sz w:val="20"/>
                <w:szCs w:val="20"/>
                <w:rPrChange w:id="6620" w:author="Direccion de Politicas y Gestion en Derechos Humanos 14" w:date="2023-12-29T10:46:00Z">
                  <w:rPr>
                    <w:ins w:id="6621" w:author="Direccion de Politicas y Gestion en Derechos Humanos 14" w:date="2023-12-29T10:10:00Z"/>
                    <w:rFonts w:ascii="Arial" w:eastAsia="Arial" w:hAnsi="Arial" w:cs="Arial"/>
                    <w:color w:val="000000"/>
                    <w:sz w:val="21"/>
                    <w:szCs w:val="21"/>
                  </w:rPr>
                </w:rPrChange>
              </w:rPr>
              <w:pPrChange w:id="6622" w:author="Direccion de Politicas y Gestion en Derechos Humanos 14" w:date="2023-12-29T10:46:00Z">
                <w:pPr>
                  <w:spacing w:before="240"/>
                  <w:jc w:val="center"/>
                </w:pPr>
              </w:pPrChange>
            </w:pPr>
            <w:ins w:id="6623" w:author="Direccion de Politicas y Gestion en Derechos Humanos 14" w:date="2023-12-29T10:10:00Z">
              <w:r w:rsidRPr="00E240A6">
                <w:rPr>
                  <w:rFonts w:eastAsia="Arial" w:cstheme="minorHAnsi"/>
                  <w:color w:val="000000"/>
                  <w:sz w:val="20"/>
                  <w:szCs w:val="20"/>
                  <w:rPrChange w:id="6624"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46CE8D12" w14:textId="77777777" w:rsidTr="00E240A6">
        <w:trPr>
          <w:trHeight w:val="20"/>
          <w:ins w:id="6625" w:author="Direccion de Politicas y Gestion en Derechos Humanos 14" w:date="2023-12-29T10:10:00Z"/>
        </w:trPr>
        <w:tc>
          <w:tcPr>
            <w:tcW w:w="3119" w:type="dxa"/>
            <w:tcMar>
              <w:top w:w="0" w:type="dxa"/>
              <w:left w:w="115" w:type="dxa"/>
              <w:bottom w:w="0" w:type="dxa"/>
              <w:right w:w="115" w:type="dxa"/>
            </w:tcMar>
            <w:vAlign w:val="center"/>
            <w:tcPrChange w:id="6626" w:author="Direccion de Politicas y Gestion en Derechos Humanos 14" w:date="2023-12-29T10:46:00Z">
              <w:tcPr>
                <w:tcW w:w="3119" w:type="dxa"/>
                <w:tcMar>
                  <w:top w:w="0" w:type="dxa"/>
                  <w:left w:w="115" w:type="dxa"/>
                  <w:bottom w:w="0" w:type="dxa"/>
                  <w:right w:w="115" w:type="dxa"/>
                </w:tcMar>
                <w:vAlign w:val="center"/>
              </w:tcPr>
            </w:tcPrChange>
          </w:tcPr>
          <w:p w14:paraId="66259193" w14:textId="77777777" w:rsidR="00556852" w:rsidRPr="00E240A6" w:rsidRDefault="00556852" w:rsidP="00E240A6">
            <w:pPr>
              <w:spacing w:after="0" w:line="240" w:lineRule="auto"/>
              <w:jc w:val="center"/>
              <w:rPr>
                <w:ins w:id="6627" w:author="Direccion de Politicas y Gestion en Derechos Humanos 14" w:date="2023-12-29T10:10:00Z"/>
                <w:rFonts w:eastAsia="Arial" w:cstheme="minorHAnsi"/>
                <w:color w:val="000000"/>
                <w:sz w:val="20"/>
                <w:szCs w:val="20"/>
                <w:rPrChange w:id="6628" w:author="Direccion de Politicas y Gestion en Derechos Humanos 14" w:date="2023-12-29T10:46:00Z">
                  <w:rPr>
                    <w:ins w:id="6629" w:author="Direccion de Politicas y Gestion en Derechos Humanos 14" w:date="2023-12-29T10:10:00Z"/>
                    <w:rFonts w:ascii="Arial" w:eastAsia="Arial" w:hAnsi="Arial" w:cs="Arial"/>
                    <w:color w:val="000000"/>
                    <w:sz w:val="21"/>
                    <w:szCs w:val="21"/>
                  </w:rPr>
                </w:rPrChange>
              </w:rPr>
              <w:pPrChange w:id="6630" w:author="Direccion de Politicas y Gestion en Derechos Humanos 14" w:date="2023-12-29T10:46:00Z">
                <w:pPr>
                  <w:spacing w:before="240"/>
                  <w:jc w:val="center"/>
                </w:pPr>
              </w:pPrChange>
            </w:pPr>
            <w:ins w:id="6631" w:author="Direccion de Politicas y Gestion en Derechos Humanos 14" w:date="2023-12-29T10:10:00Z">
              <w:r w:rsidRPr="00E240A6">
                <w:rPr>
                  <w:rFonts w:eastAsia="Arial" w:cstheme="minorHAnsi"/>
                  <w:color w:val="000000"/>
                  <w:sz w:val="20"/>
                  <w:szCs w:val="20"/>
                  <w:rPrChange w:id="6632" w:author="Direccion de Politicas y Gestion en Derechos Humanos 14" w:date="2023-12-29T10:46:00Z">
                    <w:rPr>
                      <w:rFonts w:ascii="Arial" w:eastAsia="Arial" w:hAnsi="Arial" w:cs="Arial"/>
                      <w:color w:val="000000"/>
                      <w:sz w:val="21"/>
                      <w:szCs w:val="21"/>
                    </w:rPr>
                  </w:rPrChange>
                </w:rPr>
                <w:t xml:space="preserve">Coordinadora Nacional de Derechos Humanos </w:t>
              </w:r>
            </w:ins>
          </w:p>
        </w:tc>
        <w:tc>
          <w:tcPr>
            <w:tcW w:w="3827" w:type="dxa"/>
            <w:tcMar>
              <w:top w:w="0" w:type="dxa"/>
              <w:left w:w="115" w:type="dxa"/>
              <w:bottom w:w="0" w:type="dxa"/>
              <w:right w:w="115" w:type="dxa"/>
            </w:tcMar>
            <w:vAlign w:val="center"/>
            <w:tcPrChange w:id="6633" w:author="Direccion de Politicas y Gestion en Derechos Humanos 14" w:date="2023-12-29T10:46:00Z">
              <w:tcPr>
                <w:tcW w:w="3827" w:type="dxa"/>
                <w:tcMar>
                  <w:top w:w="0" w:type="dxa"/>
                  <w:left w:w="115" w:type="dxa"/>
                  <w:bottom w:w="0" w:type="dxa"/>
                  <w:right w:w="115" w:type="dxa"/>
                </w:tcMar>
                <w:vAlign w:val="center"/>
              </w:tcPr>
            </w:tcPrChange>
          </w:tcPr>
          <w:p w14:paraId="4A4EB235" w14:textId="77777777" w:rsidR="00556852" w:rsidRPr="00E240A6" w:rsidRDefault="00556852" w:rsidP="00E240A6">
            <w:pPr>
              <w:spacing w:after="0" w:line="240" w:lineRule="auto"/>
              <w:jc w:val="center"/>
              <w:rPr>
                <w:ins w:id="6634" w:author="Direccion de Politicas y Gestion en Derechos Humanos 14" w:date="2023-12-29T10:10:00Z"/>
                <w:rFonts w:eastAsia="Arial" w:cstheme="minorHAnsi"/>
                <w:color w:val="000000"/>
                <w:sz w:val="20"/>
                <w:szCs w:val="20"/>
                <w:rPrChange w:id="6635" w:author="Direccion de Politicas y Gestion en Derechos Humanos 14" w:date="2023-12-29T10:46:00Z">
                  <w:rPr>
                    <w:ins w:id="6636" w:author="Direccion de Politicas y Gestion en Derechos Humanos 14" w:date="2023-12-29T10:10:00Z"/>
                    <w:rFonts w:ascii="Arial" w:eastAsia="Arial" w:hAnsi="Arial" w:cs="Arial"/>
                    <w:color w:val="000000"/>
                    <w:sz w:val="21"/>
                    <w:szCs w:val="21"/>
                  </w:rPr>
                </w:rPrChange>
              </w:rPr>
              <w:pPrChange w:id="6637" w:author="Direccion de Politicas y Gestion en Derechos Humanos 14" w:date="2023-12-29T10:46:00Z">
                <w:pPr>
                  <w:spacing w:before="240"/>
                  <w:jc w:val="center"/>
                </w:pPr>
              </w:pPrChange>
            </w:pPr>
            <w:ins w:id="6638" w:author="Direccion de Politicas y Gestion en Derechos Humanos 14" w:date="2023-12-29T10:10:00Z">
              <w:r w:rsidRPr="00E240A6">
                <w:rPr>
                  <w:rFonts w:eastAsia="Arial" w:cstheme="minorHAnsi"/>
                  <w:color w:val="000000"/>
                  <w:sz w:val="20"/>
                  <w:szCs w:val="20"/>
                  <w:rPrChange w:id="6639" w:author="Direccion de Politicas y Gestion en Derechos Humanos 14" w:date="2023-12-29T10:46:00Z">
                    <w:rPr>
                      <w:rFonts w:ascii="Arial" w:eastAsia="Arial" w:hAnsi="Arial" w:cs="Arial"/>
                      <w:color w:val="000000"/>
                      <w:sz w:val="21"/>
                      <w:szCs w:val="21"/>
                    </w:rPr>
                  </w:rPrChange>
                </w:rPr>
                <w:t>Juan Miguel Jugo Viera</w:t>
              </w:r>
            </w:ins>
          </w:p>
        </w:tc>
        <w:tc>
          <w:tcPr>
            <w:tcW w:w="1984" w:type="dxa"/>
            <w:vAlign w:val="center"/>
            <w:tcPrChange w:id="6640" w:author="Direccion de Politicas y Gestion en Derechos Humanos 14" w:date="2023-12-29T10:46:00Z">
              <w:tcPr>
                <w:tcW w:w="1984" w:type="dxa"/>
                <w:vAlign w:val="center"/>
              </w:tcPr>
            </w:tcPrChange>
          </w:tcPr>
          <w:p w14:paraId="4817741E" w14:textId="77777777" w:rsidR="00556852" w:rsidRPr="00E240A6" w:rsidRDefault="00556852" w:rsidP="00E240A6">
            <w:pPr>
              <w:spacing w:after="0" w:line="240" w:lineRule="auto"/>
              <w:jc w:val="center"/>
              <w:rPr>
                <w:ins w:id="6641" w:author="Direccion de Politicas y Gestion en Derechos Humanos 14" w:date="2023-12-29T10:10:00Z"/>
                <w:rFonts w:eastAsia="Arial" w:cstheme="minorHAnsi"/>
                <w:color w:val="000000"/>
                <w:sz w:val="20"/>
                <w:szCs w:val="20"/>
                <w:rPrChange w:id="6642" w:author="Direccion de Politicas y Gestion en Derechos Humanos 14" w:date="2023-12-29T10:46:00Z">
                  <w:rPr>
                    <w:ins w:id="6643" w:author="Direccion de Politicas y Gestion en Derechos Humanos 14" w:date="2023-12-29T10:10:00Z"/>
                    <w:rFonts w:ascii="Arial" w:eastAsia="Arial" w:hAnsi="Arial" w:cs="Arial"/>
                    <w:color w:val="000000"/>
                    <w:sz w:val="21"/>
                    <w:szCs w:val="21"/>
                  </w:rPr>
                </w:rPrChange>
              </w:rPr>
              <w:pPrChange w:id="6644" w:author="Direccion de Politicas y Gestion en Derechos Humanos 14" w:date="2023-12-29T10:46:00Z">
                <w:pPr>
                  <w:spacing w:before="240"/>
                  <w:jc w:val="center"/>
                </w:pPr>
              </w:pPrChange>
            </w:pPr>
            <w:ins w:id="6645" w:author="Direccion de Politicas y Gestion en Derechos Humanos 14" w:date="2023-12-29T10:10:00Z">
              <w:r w:rsidRPr="00E240A6">
                <w:rPr>
                  <w:rFonts w:eastAsia="Arial" w:cstheme="minorHAnsi"/>
                  <w:color w:val="000000"/>
                  <w:sz w:val="20"/>
                  <w:szCs w:val="20"/>
                  <w:rPrChange w:id="6646"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5632764F" w14:textId="77777777" w:rsidTr="00E240A6">
        <w:trPr>
          <w:trHeight w:val="20"/>
          <w:ins w:id="6647" w:author="Direccion de Politicas y Gestion en Derechos Humanos 14" w:date="2023-12-29T10:10:00Z"/>
        </w:trPr>
        <w:tc>
          <w:tcPr>
            <w:tcW w:w="3119" w:type="dxa"/>
            <w:tcMar>
              <w:top w:w="0" w:type="dxa"/>
              <w:left w:w="115" w:type="dxa"/>
              <w:bottom w:w="0" w:type="dxa"/>
              <w:right w:w="115" w:type="dxa"/>
            </w:tcMar>
            <w:vAlign w:val="center"/>
            <w:tcPrChange w:id="6648" w:author="Direccion de Politicas y Gestion en Derechos Humanos 14" w:date="2023-12-29T10:46:00Z">
              <w:tcPr>
                <w:tcW w:w="3119" w:type="dxa"/>
                <w:tcMar>
                  <w:top w:w="0" w:type="dxa"/>
                  <w:left w:w="115" w:type="dxa"/>
                  <w:bottom w:w="0" w:type="dxa"/>
                  <w:right w:w="115" w:type="dxa"/>
                </w:tcMar>
                <w:vAlign w:val="center"/>
              </w:tcPr>
            </w:tcPrChange>
          </w:tcPr>
          <w:p w14:paraId="7D06D423" w14:textId="77777777" w:rsidR="00556852" w:rsidRPr="00E240A6" w:rsidRDefault="00556852" w:rsidP="00E240A6">
            <w:pPr>
              <w:spacing w:after="0" w:line="240" w:lineRule="auto"/>
              <w:jc w:val="center"/>
              <w:rPr>
                <w:ins w:id="6649" w:author="Direccion de Politicas y Gestion en Derechos Humanos 14" w:date="2023-12-29T10:10:00Z"/>
                <w:rFonts w:eastAsia="Arial" w:cstheme="minorHAnsi"/>
                <w:color w:val="000000"/>
                <w:sz w:val="20"/>
                <w:szCs w:val="20"/>
                <w:rPrChange w:id="6650" w:author="Direccion de Politicas y Gestion en Derechos Humanos 14" w:date="2023-12-29T10:46:00Z">
                  <w:rPr>
                    <w:ins w:id="6651" w:author="Direccion de Politicas y Gestion en Derechos Humanos 14" w:date="2023-12-29T10:10:00Z"/>
                    <w:rFonts w:ascii="Arial" w:eastAsia="Arial" w:hAnsi="Arial" w:cs="Arial"/>
                    <w:color w:val="000000"/>
                    <w:sz w:val="21"/>
                    <w:szCs w:val="21"/>
                  </w:rPr>
                </w:rPrChange>
              </w:rPr>
              <w:pPrChange w:id="6652" w:author="Direccion de Politicas y Gestion en Derechos Humanos 14" w:date="2023-12-29T10:46:00Z">
                <w:pPr>
                  <w:spacing w:before="240"/>
                  <w:jc w:val="center"/>
                </w:pPr>
              </w:pPrChange>
            </w:pPr>
            <w:ins w:id="6653" w:author="Direccion de Politicas y Gestion en Derechos Humanos 14" w:date="2023-12-29T10:10:00Z">
              <w:r w:rsidRPr="00E240A6">
                <w:rPr>
                  <w:rFonts w:eastAsia="Arial" w:cstheme="minorHAnsi"/>
                  <w:color w:val="000000"/>
                  <w:sz w:val="20"/>
                  <w:szCs w:val="20"/>
                  <w:rPrChange w:id="6654" w:author="Direccion de Politicas y Gestion en Derechos Humanos 14" w:date="2023-12-29T10:46:00Z">
                    <w:rPr>
                      <w:rFonts w:ascii="Arial" w:eastAsia="Arial" w:hAnsi="Arial" w:cs="Arial"/>
                      <w:color w:val="000000"/>
                      <w:sz w:val="21"/>
                      <w:szCs w:val="21"/>
                    </w:rPr>
                  </w:rPrChange>
                </w:rPr>
                <w:t xml:space="preserve">Ministerio de Relaciones Exteriores </w:t>
              </w:r>
            </w:ins>
          </w:p>
        </w:tc>
        <w:tc>
          <w:tcPr>
            <w:tcW w:w="3827" w:type="dxa"/>
            <w:tcMar>
              <w:top w:w="0" w:type="dxa"/>
              <w:left w:w="115" w:type="dxa"/>
              <w:bottom w:w="0" w:type="dxa"/>
              <w:right w:w="115" w:type="dxa"/>
            </w:tcMar>
            <w:vAlign w:val="center"/>
            <w:tcPrChange w:id="6655" w:author="Direccion de Politicas y Gestion en Derechos Humanos 14" w:date="2023-12-29T10:46:00Z">
              <w:tcPr>
                <w:tcW w:w="3827" w:type="dxa"/>
                <w:tcMar>
                  <w:top w:w="0" w:type="dxa"/>
                  <w:left w:w="115" w:type="dxa"/>
                  <w:bottom w:w="0" w:type="dxa"/>
                  <w:right w:w="115" w:type="dxa"/>
                </w:tcMar>
                <w:vAlign w:val="center"/>
              </w:tcPr>
            </w:tcPrChange>
          </w:tcPr>
          <w:p w14:paraId="0A053270" w14:textId="77777777" w:rsidR="00556852" w:rsidRPr="00E240A6" w:rsidRDefault="00556852" w:rsidP="00E240A6">
            <w:pPr>
              <w:spacing w:after="0" w:line="240" w:lineRule="auto"/>
              <w:jc w:val="center"/>
              <w:rPr>
                <w:ins w:id="6656" w:author="Direccion de Politicas y Gestion en Derechos Humanos 14" w:date="2023-12-29T10:10:00Z"/>
                <w:rFonts w:eastAsia="Arial" w:cstheme="minorHAnsi"/>
                <w:color w:val="000000"/>
                <w:sz w:val="20"/>
                <w:szCs w:val="20"/>
                <w:rPrChange w:id="6657" w:author="Direccion de Politicas y Gestion en Derechos Humanos 14" w:date="2023-12-29T10:46:00Z">
                  <w:rPr>
                    <w:ins w:id="6658" w:author="Direccion de Politicas y Gestion en Derechos Humanos 14" w:date="2023-12-29T10:10:00Z"/>
                    <w:rFonts w:ascii="Arial" w:eastAsia="Arial" w:hAnsi="Arial" w:cs="Arial"/>
                    <w:color w:val="000000"/>
                    <w:sz w:val="21"/>
                    <w:szCs w:val="21"/>
                  </w:rPr>
                </w:rPrChange>
              </w:rPr>
              <w:pPrChange w:id="6659" w:author="Direccion de Politicas y Gestion en Derechos Humanos 14" w:date="2023-12-29T10:46:00Z">
                <w:pPr>
                  <w:spacing w:before="240"/>
                  <w:jc w:val="center"/>
                </w:pPr>
              </w:pPrChange>
            </w:pPr>
            <w:ins w:id="6660" w:author="Direccion de Politicas y Gestion en Derechos Humanos 14" w:date="2023-12-29T10:10:00Z">
              <w:r w:rsidRPr="00E240A6">
                <w:rPr>
                  <w:rFonts w:eastAsia="Arial" w:cstheme="minorHAnsi"/>
                  <w:color w:val="000000"/>
                  <w:sz w:val="20"/>
                  <w:szCs w:val="20"/>
                  <w:rPrChange w:id="6661" w:author="Direccion de Politicas y Gestion en Derechos Humanos 14" w:date="2023-12-29T10:46:00Z">
                    <w:rPr>
                      <w:rFonts w:ascii="Arial" w:eastAsia="Arial" w:hAnsi="Arial" w:cs="Arial"/>
                      <w:color w:val="000000"/>
                      <w:sz w:val="21"/>
                      <w:szCs w:val="21"/>
                    </w:rPr>
                  </w:rPrChange>
                </w:rPr>
                <w:t xml:space="preserve">Gonzalo Bonifaz </w:t>
              </w:r>
              <w:proofErr w:type="spellStart"/>
              <w:r w:rsidRPr="00E240A6">
                <w:rPr>
                  <w:rFonts w:cstheme="minorHAnsi"/>
                  <w:sz w:val="20"/>
                  <w:szCs w:val="20"/>
                  <w:rPrChange w:id="6662" w:author="Direccion de Politicas y Gestion en Derechos Humanos 14" w:date="2023-12-29T10:46:00Z">
                    <w:rPr>
                      <w:rFonts w:ascii="Arial" w:hAnsi="Arial" w:cs="Arial"/>
                      <w:sz w:val="21"/>
                      <w:szCs w:val="21"/>
                    </w:rPr>
                  </w:rPrChange>
                </w:rPr>
                <w:t>Tweddle</w:t>
              </w:r>
              <w:proofErr w:type="spellEnd"/>
              <w:r w:rsidRPr="00E240A6">
                <w:rPr>
                  <w:rFonts w:eastAsia="Arial" w:cstheme="minorHAnsi"/>
                  <w:color w:val="000000"/>
                  <w:sz w:val="20"/>
                  <w:szCs w:val="20"/>
                  <w:rPrChange w:id="6663" w:author="Direccion de Politicas y Gestion en Derechos Humanos 14" w:date="2023-12-29T10:46:00Z">
                    <w:rPr>
                      <w:rFonts w:ascii="Arial" w:eastAsia="Arial" w:hAnsi="Arial" w:cs="Arial"/>
                      <w:color w:val="000000"/>
                      <w:sz w:val="21"/>
                      <w:szCs w:val="21"/>
                    </w:rPr>
                  </w:rPrChange>
                </w:rPr>
                <w:t xml:space="preserve"> </w:t>
              </w:r>
            </w:ins>
          </w:p>
        </w:tc>
        <w:tc>
          <w:tcPr>
            <w:tcW w:w="1984" w:type="dxa"/>
            <w:vAlign w:val="center"/>
            <w:tcPrChange w:id="6664" w:author="Direccion de Politicas y Gestion en Derechos Humanos 14" w:date="2023-12-29T10:46:00Z">
              <w:tcPr>
                <w:tcW w:w="1984" w:type="dxa"/>
                <w:vAlign w:val="center"/>
              </w:tcPr>
            </w:tcPrChange>
          </w:tcPr>
          <w:p w14:paraId="046C9F93" w14:textId="77777777" w:rsidR="00556852" w:rsidRPr="00E240A6" w:rsidRDefault="00556852" w:rsidP="00E240A6">
            <w:pPr>
              <w:spacing w:after="0" w:line="240" w:lineRule="auto"/>
              <w:jc w:val="center"/>
              <w:rPr>
                <w:ins w:id="6665" w:author="Direccion de Politicas y Gestion en Derechos Humanos 14" w:date="2023-12-29T10:10:00Z"/>
                <w:rFonts w:eastAsia="Arial" w:cstheme="minorHAnsi"/>
                <w:color w:val="000000"/>
                <w:sz w:val="20"/>
                <w:szCs w:val="20"/>
                <w:rPrChange w:id="6666" w:author="Direccion de Politicas y Gestion en Derechos Humanos 14" w:date="2023-12-29T10:46:00Z">
                  <w:rPr>
                    <w:ins w:id="6667" w:author="Direccion de Politicas y Gestion en Derechos Humanos 14" w:date="2023-12-29T10:10:00Z"/>
                    <w:rFonts w:ascii="Arial" w:eastAsia="Arial" w:hAnsi="Arial" w:cs="Arial"/>
                    <w:color w:val="000000"/>
                    <w:sz w:val="21"/>
                    <w:szCs w:val="21"/>
                  </w:rPr>
                </w:rPrChange>
              </w:rPr>
              <w:pPrChange w:id="6668" w:author="Direccion de Politicas y Gestion en Derechos Humanos 14" w:date="2023-12-29T10:46:00Z">
                <w:pPr>
                  <w:spacing w:before="240"/>
                  <w:jc w:val="center"/>
                </w:pPr>
              </w:pPrChange>
            </w:pPr>
            <w:ins w:id="6669" w:author="Direccion de Politicas y Gestion en Derechos Humanos 14" w:date="2023-12-29T10:10:00Z">
              <w:r w:rsidRPr="00E240A6">
                <w:rPr>
                  <w:rFonts w:eastAsia="Arial" w:cstheme="minorHAnsi"/>
                  <w:color w:val="000000"/>
                  <w:sz w:val="20"/>
                  <w:szCs w:val="20"/>
                  <w:rPrChange w:id="6670"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775DA21E" w14:textId="77777777" w:rsidTr="00E240A6">
        <w:trPr>
          <w:trHeight w:val="20"/>
          <w:ins w:id="6671" w:author="Direccion de Politicas y Gestion en Derechos Humanos 14" w:date="2023-12-29T10:10:00Z"/>
        </w:trPr>
        <w:tc>
          <w:tcPr>
            <w:tcW w:w="3119" w:type="dxa"/>
            <w:tcMar>
              <w:top w:w="0" w:type="dxa"/>
              <w:left w:w="115" w:type="dxa"/>
              <w:bottom w:w="0" w:type="dxa"/>
              <w:right w:w="115" w:type="dxa"/>
            </w:tcMar>
            <w:vAlign w:val="center"/>
            <w:tcPrChange w:id="6672" w:author="Direccion de Politicas y Gestion en Derechos Humanos 14" w:date="2023-12-29T10:46:00Z">
              <w:tcPr>
                <w:tcW w:w="3119" w:type="dxa"/>
                <w:tcMar>
                  <w:top w:w="0" w:type="dxa"/>
                  <w:left w:w="115" w:type="dxa"/>
                  <w:bottom w:w="0" w:type="dxa"/>
                  <w:right w:w="115" w:type="dxa"/>
                </w:tcMar>
                <w:vAlign w:val="center"/>
              </w:tcPr>
            </w:tcPrChange>
          </w:tcPr>
          <w:p w14:paraId="68F19F78" w14:textId="77777777" w:rsidR="00556852" w:rsidRPr="00E240A6" w:rsidRDefault="00556852" w:rsidP="00E240A6">
            <w:pPr>
              <w:spacing w:after="0" w:line="240" w:lineRule="auto"/>
              <w:jc w:val="center"/>
              <w:rPr>
                <w:ins w:id="6673" w:author="Direccion de Politicas y Gestion en Derechos Humanos 14" w:date="2023-12-29T10:10:00Z"/>
                <w:rFonts w:eastAsia="Arial" w:cstheme="minorHAnsi"/>
                <w:color w:val="000000"/>
                <w:sz w:val="20"/>
                <w:szCs w:val="20"/>
                <w:rPrChange w:id="6674" w:author="Direccion de Politicas y Gestion en Derechos Humanos 14" w:date="2023-12-29T10:46:00Z">
                  <w:rPr>
                    <w:ins w:id="6675" w:author="Direccion de Politicas y Gestion en Derechos Humanos 14" w:date="2023-12-29T10:10:00Z"/>
                    <w:rFonts w:ascii="Arial" w:eastAsia="Arial" w:hAnsi="Arial" w:cs="Arial"/>
                    <w:color w:val="000000"/>
                    <w:sz w:val="21"/>
                    <w:szCs w:val="21"/>
                  </w:rPr>
                </w:rPrChange>
              </w:rPr>
              <w:pPrChange w:id="6676" w:author="Direccion de Politicas y Gestion en Derechos Humanos 14" w:date="2023-12-29T10:46:00Z">
                <w:pPr>
                  <w:spacing w:before="240"/>
                  <w:jc w:val="center"/>
                </w:pPr>
              </w:pPrChange>
            </w:pPr>
            <w:ins w:id="6677" w:author="Direccion de Politicas y Gestion en Derechos Humanos 14" w:date="2023-12-29T10:10:00Z">
              <w:r w:rsidRPr="00E240A6">
                <w:rPr>
                  <w:rFonts w:eastAsia="Arial" w:cstheme="minorHAnsi"/>
                  <w:color w:val="000000"/>
                  <w:sz w:val="20"/>
                  <w:szCs w:val="20"/>
                  <w:rPrChange w:id="6678" w:author="Direccion de Politicas y Gestion en Derechos Humanos 14" w:date="2023-12-29T10:46:00Z">
                    <w:rPr>
                      <w:rFonts w:ascii="Arial" w:eastAsia="Arial" w:hAnsi="Arial" w:cs="Arial"/>
                      <w:color w:val="000000"/>
                      <w:sz w:val="21"/>
                      <w:szCs w:val="21"/>
                    </w:rPr>
                  </w:rPrChange>
                </w:rPr>
                <w:t xml:space="preserve">Ministerio de Vivienda, Construcción y Saneamiento </w:t>
              </w:r>
            </w:ins>
          </w:p>
        </w:tc>
        <w:tc>
          <w:tcPr>
            <w:tcW w:w="3827" w:type="dxa"/>
            <w:tcMar>
              <w:top w:w="0" w:type="dxa"/>
              <w:left w:w="115" w:type="dxa"/>
              <w:bottom w:w="0" w:type="dxa"/>
              <w:right w:w="115" w:type="dxa"/>
            </w:tcMar>
            <w:vAlign w:val="center"/>
            <w:tcPrChange w:id="6679" w:author="Direccion de Politicas y Gestion en Derechos Humanos 14" w:date="2023-12-29T10:46:00Z">
              <w:tcPr>
                <w:tcW w:w="3827" w:type="dxa"/>
                <w:tcMar>
                  <w:top w:w="0" w:type="dxa"/>
                  <w:left w:w="115" w:type="dxa"/>
                  <w:bottom w:w="0" w:type="dxa"/>
                  <w:right w:w="115" w:type="dxa"/>
                </w:tcMar>
                <w:vAlign w:val="center"/>
              </w:tcPr>
            </w:tcPrChange>
          </w:tcPr>
          <w:p w14:paraId="187FB894" w14:textId="77777777" w:rsidR="00556852" w:rsidRPr="00E240A6" w:rsidRDefault="00556852" w:rsidP="00E240A6">
            <w:pPr>
              <w:spacing w:after="0" w:line="240" w:lineRule="auto"/>
              <w:jc w:val="center"/>
              <w:rPr>
                <w:ins w:id="6680" w:author="Direccion de Politicas y Gestion en Derechos Humanos 14" w:date="2023-12-29T10:10:00Z"/>
                <w:rFonts w:eastAsia="Arial" w:cstheme="minorHAnsi"/>
                <w:color w:val="000000"/>
                <w:sz w:val="20"/>
                <w:szCs w:val="20"/>
                <w:rPrChange w:id="6681" w:author="Direccion de Politicas y Gestion en Derechos Humanos 14" w:date="2023-12-29T10:46:00Z">
                  <w:rPr>
                    <w:ins w:id="6682" w:author="Direccion de Politicas y Gestion en Derechos Humanos 14" w:date="2023-12-29T10:10:00Z"/>
                    <w:rFonts w:ascii="Arial" w:eastAsia="Arial" w:hAnsi="Arial" w:cs="Arial"/>
                    <w:color w:val="000000"/>
                    <w:sz w:val="21"/>
                    <w:szCs w:val="21"/>
                  </w:rPr>
                </w:rPrChange>
              </w:rPr>
              <w:pPrChange w:id="6683" w:author="Direccion de Politicas y Gestion en Derechos Humanos 14" w:date="2023-12-29T10:46:00Z">
                <w:pPr>
                  <w:spacing w:before="240"/>
                  <w:jc w:val="center"/>
                </w:pPr>
              </w:pPrChange>
            </w:pPr>
            <w:ins w:id="6684" w:author="Direccion de Politicas y Gestion en Derechos Humanos 14" w:date="2023-12-29T10:10:00Z">
              <w:r w:rsidRPr="00E240A6">
                <w:rPr>
                  <w:rFonts w:eastAsia="Arial" w:cstheme="minorHAnsi"/>
                  <w:color w:val="000000"/>
                  <w:sz w:val="20"/>
                  <w:szCs w:val="20"/>
                  <w:rPrChange w:id="6685" w:author="Direccion de Politicas y Gestion en Derechos Humanos 14" w:date="2023-12-29T10:46:00Z">
                    <w:rPr>
                      <w:rFonts w:ascii="Arial" w:eastAsia="Arial" w:hAnsi="Arial" w:cs="Arial"/>
                      <w:color w:val="000000"/>
                      <w:sz w:val="21"/>
                      <w:szCs w:val="21"/>
                    </w:rPr>
                  </w:rPrChange>
                </w:rPr>
                <w:t xml:space="preserve">Carmen Rosa Gutiérrez Seminario </w:t>
              </w:r>
            </w:ins>
          </w:p>
        </w:tc>
        <w:tc>
          <w:tcPr>
            <w:tcW w:w="1984" w:type="dxa"/>
            <w:vAlign w:val="center"/>
            <w:tcPrChange w:id="6686" w:author="Direccion de Politicas y Gestion en Derechos Humanos 14" w:date="2023-12-29T10:46:00Z">
              <w:tcPr>
                <w:tcW w:w="1984" w:type="dxa"/>
                <w:vAlign w:val="center"/>
              </w:tcPr>
            </w:tcPrChange>
          </w:tcPr>
          <w:p w14:paraId="76D8D483" w14:textId="77777777" w:rsidR="00556852" w:rsidRPr="00E240A6" w:rsidRDefault="00556852" w:rsidP="00E240A6">
            <w:pPr>
              <w:spacing w:after="0" w:line="240" w:lineRule="auto"/>
              <w:jc w:val="center"/>
              <w:rPr>
                <w:ins w:id="6687" w:author="Direccion de Politicas y Gestion en Derechos Humanos 14" w:date="2023-12-29T10:10:00Z"/>
                <w:rFonts w:eastAsia="Arial" w:cstheme="minorHAnsi"/>
                <w:color w:val="000000"/>
                <w:sz w:val="20"/>
                <w:szCs w:val="20"/>
                <w:rPrChange w:id="6688" w:author="Direccion de Politicas y Gestion en Derechos Humanos 14" w:date="2023-12-29T10:46:00Z">
                  <w:rPr>
                    <w:ins w:id="6689" w:author="Direccion de Politicas y Gestion en Derechos Humanos 14" w:date="2023-12-29T10:10:00Z"/>
                    <w:rFonts w:ascii="Arial" w:eastAsia="Arial" w:hAnsi="Arial" w:cs="Arial"/>
                    <w:color w:val="000000"/>
                    <w:sz w:val="21"/>
                    <w:szCs w:val="21"/>
                  </w:rPr>
                </w:rPrChange>
              </w:rPr>
              <w:pPrChange w:id="6690" w:author="Direccion de Politicas y Gestion en Derechos Humanos 14" w:date="2023-12-29T10:46:00Z">
                <w:pPr>
                  <w:spacing w:before="240"/>
                  <w:jc w:val="center"/>
                </w:pPr>
              </w:pPrChange>
            </w:pPr>
            <w:ins w:id="6691" w:author="Direccion de Politicas y Gestion en Derechos Humanos 14" w:date="2023-12-29T10:10:00Z">
              <w:r w:rsidRPr="00E240A6">
                <w:rPr>
                  <w:rFonts w:eastAsia="Arial" w:cstheme="minorHAnsi"/>
                  <w:color w:val="000000"/>
                  <w:sz w:val="20"/>
                  <w:szCs w:val="20"/>
                  <w:rPrChange w:id="6692" w:author="Direccion de Politicas y Gestion en Derechos Humanos 14" w:date="2023-12-29T10:46:00Z">
                    <w:rPr>
                      <w:rFonts w:ascii="Arial" w:eastAsia="Arial" w:hAnsi="Arial" w:cs="Arial"/>
                      <w:color w:val="000000"/>
                      <w:sz w:val="21"/>
                      <w:szCs w:val="21"/>
                    </w:rPr>
                  </w:rPrChange>
                </w:rPr>
                <w:t>SI</w:t>
              </w:r>
            </w:ins>
          </w:p>
        </w:tc>
      </w:tr>
      <w:tr w:rsidR="00556852" w:rsidRPr="0078754C" w14:paraId="187327A5" w14:textId="77777777" w:rsidTr="00E240A6">
        <w:trPr>
          <w:trHeight w:val="20"/>
          <w:ins w:id="6693" w:author="Direccion de Politicas y Gestion en Derechos Humanos 14" w:date="2023-12-29T10:10:00Z"/>
        </w:trPr>
        <w:tc>
          <w:tcPr>
            <w:tcW w:w="3119" w:type="dxa"/>
            <w:tcMar>
              <w:top w:w="0" w:type="dxa"/>
              <w:left w:w="115" w:type="dxa"/>
              <w:bottom w:w="0" w:type="dxa"/>
              <w:right w:w="115" w:type="dxa"/>
            </w:tcMar>
            <w:vAlign w:val="center"/>
            <w:tcPrChange w:id="6694" w:author="Direccion de Politicas y Gestion en Derechos Humanos 14" w:date="2023-12-29T10:46:00Z">
              <w:tcPr>
                <w:tcW w:w="3119" w:type="dxa"/>
                <w:tcMar>
                  <w:top w:w="0" w:type="dxa"/>
                  <w:left w:w="115" w:type="dxa"/>
                  <w:bottom w:w="0" w:type="dxa"/>
                  <w:right w:w="115" w:type="dxa"/>
                </w:tcMar>
                <w:vAlign w:val="center"/>
              </w:tcPr>
            </w:tcPrChange>
          </w:tcPr>
          <w:p w14:paraId="5E2154E7" w14:textId="77777777" w:rsidR="00556852" w:rsidRPr="00E240A6" w:rsidRDefault="00556852" w:rsidP="00E240A6">
            <w:pPr>
              <w:spacing w:after="0" w:line="240" w:lineRule="auto"/>
              <w:jc w:val="center"/>
              <w:rPr>
                <w:ins w:id="6695" w:author="Direccion de Politicas y Gestion en Derechos Humanos 14" w:date="2023-12-29T10:10:00Z"/>
                <w:rFonts w:eastAsia="Arial" w:cstheme="minorHAnsi"/>
                <w:color w:val="000000"/>
                <w:sz w:val="20"/>
                <w:szCs w:val="20"/>
                <w:rPrChange w:id="6696" w:author="Direccion de Politicas y Gestion en Derechos Humanos 14" w:date="2023-12-29T10:46:00Z">
                  <w:rPr>
                    <w:ins w:id="6697" w:author="Direccion de Politicas y Gestion en Derechos Humanos 14" w:date="2023-12-29T10:10:00Z"/>
                    <w:rFonts w:ascii="Arial" w:eastAsia="Arial" w:hAnsi="Arial" w:cs="Arial"/>
                    <w:color w:val="000000"/>
                    <w:sz w:val="21"/>
                    <w:szCs w:val="21"/>
                  </w:rPr>
                </w:rPrChange>
              </w:rPr>
              <w:pPrChange w:id="6698" w:author="Direccion de Politicas y Gestion en Derechos Humanos 14" w:date="2023-12-29T10:46:00Z">
                <w:pPr>
                  <w:spacing w:before="240"/>
                  <w:jc w:val="center"/>
                </w:pPr>
              </w:pPrChange>
            </w:pPr>
            <w:ins w:id="6699" w:author="Direccion de Politicas y Gestion en Derechos Humanos 14" w:date="2023-12-29T10:10:00Z">
              <w:r w:rsidRPr="00E240A6">
                <w:rPr>
                  <w:rFonts w:eastAsia="Arial" w:cstheme="minorHAnsi"/>
                  <w:color w:val="000000"/>
                  <w:sz w:val="20"/>
                  <w:szCs w:val="20"/>
                  <w:rPrChange w:id="6700" w:author="Direccion de Politicas y Gestion en Derechos Humanos 14" w:date="2023-12-29T10:46:00Z">
                    <w:rPr>
                      <w:rFonts w:ascii="Arial" w:eastAsia="Arial" w:hAnsi="Arial" w:cs="Arial"/>
                      <w:color w:val="000000"/>
                      <w:sz w:val="21"/>
                      <w:szCs w:val="21"/>
                    </w:rPr>
                  </w:rPrChange>
                </w:rPr>
                <w:t>Ministerio de la Mujer y Poblaciones Vulnerables</w:t>
              </w:r>
            </w:ins>
          </w:p>
        </w:tc>
        <w:tc>
          <w:tcPr>
            <w:tcW w:w="3827" w:type="dxa"/>
            <w:tcMar>
              <w:top w:w="0" w:type="dxa"/>
              <w:left w:w="115" w:type="dxa"/>
              <w:bottom w:w="0" w:type="dxa"/>
              <w:right w:w="115" w:type="dxa"/>
            </w:tcMar>
            <w:vAlign w:val="center"/>
            <w:tcPrChange w:id="6701" w:author="Direccion de Politicas y Gestion en Derechos Humanos 14" w:date="2023-12-29T10:46:00Z">
              <w:tcPr>
                <w:tcW w:w="3827" w:type="dxa"/>
                <w:tcMar>
                  <w:top w:w="0" w:type="dxa"/>
                  <w:left w:w="115" w:type="dxa"/>
                  <w:bottom w:w="0" w:type="dxa"/>
                  <w:right w:w="115" w:type="dxa"/>
                </w:tcMar>
                <w:vAlign w:val="center"/>
              </w:tcPr>
            </w:tcPrChange>
          </w:tcPr>
          <w:p w14:paraId="3FC3136F" w14:textId="77777777" w:rsidR="00556852" w:rsidRPr="00E240A6" w:rsidRDefault="00556852" w:rsidP="00E240A6">
            <w:pPr>
              <w:spacing w:after="0" w:line="240" w:lineRule="auto"/>
              <w:jc w:val="center"/>
              <w:rPr>
                <w:ins w:id="6702" w:author="Direccion de Politicas y Gestion en Derechos Humanos 14" w:date="2023-12-29T10:10:00Z"/>
                <w:rFonts w:eastAsia="Arial" w:cstheme="minorHAnsi"/>
                <w:color w:val="000000"/>
                <w:sz w:val="20"/>
                <w:szCs w:val="20"/>
                <w:rPrChange w:id="6703" w:author="Direccion de Politicas y Gestion en Derechos Humanos 14" w:date="2023-12-29T10:46:00Z">
                  <w:rPr>
                    <w:ins w:id="6704" w:author="Direccion de Politicas y Gestion en Derechos Humanos 14" w:date="2023-12-29T10:10:00Z"/>
                    <w:rFonts w:ascii="Arial" w:eastAsia="Arial" w:hAnsi="Arial" w:cs="Arial"/>
                    <w:color w:val="000000"/>
                    <w:sz w:val="21"/>
                    <w:szCs w:val="21"/>
                  </w:rPr>
                </w:rPrChange>
              </w:rPr>
              <w:pPrChange w:id="6705" w:author="Direccion de Politicas y Gestion en Derechos Humanos 14" w:date="2023-12-29T10:46:00Z">
                <w:pPr>
                  <w:spacing w:before="240"/>
                  <w:jc w:val="center"/>
                </w:pPr>
              </w:pPrChange>
            </w:pPr>
            <w:ins w:id="6706" w:author="Direccion de Politicas y Gestion en Derechos Humanos 14" w:date="2023-12-29T10:10:00Z">
              <w:r w:rsidRPr="00E240A6">
                <w:rPr>
                  <w:rFonts w:eastAsia="Arial" w:cstheme="minorHAnsi"/>
                  <w:color w:val="000000"/>
                  <w:sz w:val="20"/>
                  <w:szCs w:val="20"/>
                  <w:rPrChange w:id="6707" w:author="Direccion de Politicas y Gestion en Derechos Humanos 14" w:date="2023-12-29T10:46:00Z">
                    <w:rPr>
                      <w:rFonts w:ascii="Arial" w:eastAsia="Arial" w:hAnsi="Arial" w:cs="Arial"/>
                      <w:color w:val="000000"/>
                      <w:sz w:val="21"/>
                      <w:szCs w:val="21"/>
                    </w:rPr>
                  </w:rPrChange>
                </w:rPr>
                <w:t>Henry Aguilera Rodríguez</w:t>
              </w:r>
            </w:ins>
          </w:p>
        </w:tc>
        <w:tc>
          <w:tcPr>
            <w:tcW w:w="1984" w:type="dxa"/>
            <w:vAlign w:val="center"/>
            <w:tcPrChange w:id="6708" w:author="Direccion de Politicas y Gestion en Derechos Humanos 14" w:date="2023-12-29T10:46:00Z">
              <w:tcPr>
                <w:tcW w:w="1984" w:type="dxa"/>
                <w:vAlign w:val="center"/>
              </w:tcPr>
            </w:tcPrChange>
          </w:tcPr>
          <w:p w14:paraId="39CD6A48" w14:textId="77777777" w:rsidR="00556852" w:rsidRPr="00E240A6" w:rsidRDefault="00556852" w:rsidP="00E240A6">
            <w:pPr>
              <w:spacing w:after="0" w:line="240" w:lineRule="auto"/>
              <w:jc w:val="center"/>
              <w:rPr>
                <w:ins w:id="6709" w:author="Direccion de Politicas y Gestion en Derechos Humanos 14" w:date="2023-12-29T10:10:00Z"/>
                <w:rFonts w:eastAsia="Arial" w:cstheme="minorHAnsi"/>
                <w:color w:val="000000"/>
                <w:sz w:val="20"/>
                <w:szCs w:val="20"/>
                <w:rPrChange w:id="6710" w:author="Direccion de Politicas y Gestion en Derechos Humanos 14" w:date="2023-12-29T10:46:00Z">
                  <w:rPr>
                    <w:ins w:id="6711" w:author="Direccion de Politicas y Gestion en Derechos Humanos 14" w:date="2023-12-29T10:10:00Z"/>
                    <w:rFonts w:ascii="Arial" w:eastAsia="Arial" w:hAnsi="Arial" w:cs="Arial"/>
                    <w:color w:val="000000"/>
                    <w:sz w:val="21"/>
                    <w:szCs w:val="21"/>
                  </w:rPr>
                </w:rPrChange>
              </w:rPr>
              <w:pPrChange w:id="6712" w:author="Direccion de Politicas y Gestion en Derechos Humanos 14" w:date="2023-12-29T10:46:00Z">
                <w:pPr>
                  <w:spacing w:before="240"/>
                  <w:jc w:val="center"/>
                </w:pPr>
              </w:pPrChange>
            </w:pPr>
            <w:ins w:id="6713" w:author="Direccion de Politicas y Gestion en Derechos Humanos 14" w:date="2023-12-29T10:10:00Z">
              <w:r w:rsidRPr="00E240A6">
                <w:rPr>
                  <w:rFonts w:eastAsia="Arial" w:cstheme="minorHAnsi"/>
                  <w:color w:val="000000"/>
                  <w:sz w:val="20"/>
                  <w:szCs w:val="20"/>
                  <w:rPrChange w:id="6714" w:author="Direccion de Politicas y Gestion en Derechos Humanos 14" w:date="2023-12-29T10:46:00Z">
                    <w:rPr>
                      <w:rFonts w:ascii="Arial" w:eastAsia="Arial" w:hAnsi="Arial" w:cs="Arial"/>
                      <w:color w:val="000000"/>
                      <w:sz w:val="21"/>
                      <w:szCs w:val="21"/>
                    </w:rPr>
                  </w:rPrChange>
                </w:rPr>
                <w:t>SI</w:t>
              </w:r>
            </w:ins>
          </w:p>
        </w:tc>
      </w:tr>
    </w:tbl>
    <w:p w14:paraId="14C4B677" w14:textId="77777777" w:rsidR="00556852" w:rsidRDefault="00556852" w:rsidP="00556852">
      <w:pPr>
        <w:pBdr>
          <w:top w:val="nil"/>
          <w:left w:val="nil"/>
          <w:bottom w:val="nil"/>
          <w:right w:val="nil"/>
          <w:between w:val="nil"/>
        </w:pBdr>
        <w:spacing w:after="0" w:line="240" w:lineRule="auto"/>
        <w:ind w:left="720" w:hanging="436"/>
        <w:rPr>
          <w:ins w:id="6715" w:author="Direccion de Politicas y Gestion en Derechos Humanos 14" w:date="2023-12-29T10:10:00Z"/>
          <w:rFonts w:ascii="Arial" w:eastAsia="Arial" w:hAnsi="Arial" w:cs="Arial"/>
          <w:b/>
          <w:color w:val="000000"/>
        </w:rPr>
      </w:pPr>
    </w:p>
    <w:p w14:paraId="5998BEAF" w14:textId="37071A52" w:rsidR="00556852" w:rsidRPr="00E240A6" w:rsidRDefault="00E240A6" w:rsidP="00E240A6">
      <w:pPr>
        <w:spacing w:before="100" w:beforeAutospacing="1" w:after="100" w:afterAutospacing="1" w:line="288" w:lineRule="auto"/>
        <w:jc w:val="both"/>
        <w:rPr>
          <w:ins w:id="6716" w:author="Direccion de Politicas y Gestion en Derechos Humanos 14" w:date="2023-12-29T10:10:00Z"/>
          <w:sz w:val="20"/>
          <w:rPrChange w:id="6717" w:author="Direccion de Politicas y Gestion en Derechos Humanos 14" w:date="2023-12-29T10:47:00Z">
            <w:rPr>
              <w:ins w:id="6718" w:author="Direccion de Politicas y Gestion en Derechos Humanos 14" w:date="2023-12-29T10:10:00Z"/>
              <w:rFonts w:ascii="Arial" w:eastAsia="Arial" w:hAnsi="Arial" w:cs="Arial"/>
              <w:b/>
              <w:color w:val="000000"/>
            </w:rPr>
          </w:rPrChange>
        </w:rPr>
        <w:pPrChange w:id="6719" w:author="Direccion de Politicas y Gestion en Derechos Humanos 14" w:date="2023-12-29T10:47:00Z">
          <w:pPr>
            <w:pBdr>
              <w:top w:val="nil"/>
              <w:left w:val="nil"/>
              <w:bottom w:val="nil"/>
              <w:right w:val="nil"/>
              <w:between w:val="nil"/>
            </w:pBdr>
            <w:spacing w:after="0" w:line="240" w:lineRule="auto"/>
            <w:ind w:left="142" w:right="-46" w:hanging="11"/>
            <w:jc w:val="both"/>
          </w:pPr>
        </w:pPrChange>
      </w:pPr>
      <w:ins w:id="6720" w:author="Direccion de Politicas y Gestion en Derechos Humanos 14" w:date="2023-12-29T10:47:00Z">
        <w:r>
          <w:rPr>
            <w:sz w:val="20"/>
          </w:rPr>
          <w:t>Finalmente, l</w:t>
        </w:r>
      </w:ins>
      <w:ins w:id="6721" w:author="Direccion de Politicas y Gestion en Derechos Humanos 14" w:date="2023-12-29T10:10:00Z">
        <w:r w:rsidR="00556852" w:rsidRPr="00E240A6">
          <w:rPr>
            <w:sz w:val="20"/>
            <w:rPrChange w:id="6722" w:author="Direccion de Politicas y Gestion en Derechos Humanos 14" w:date="2023-12-29T10:47:00Z">
              <w:rPr>
                <w:rFonts w:ascii="Arial" w:hAnsi="Arial" w:cs="Arial"/>
                <w:color w:val="000000"/>
                <w:shd w:val="clear" w:color="auto" w:fill="FDFDFD"/>
              </w:rPr>
            </w:rPrChange>
          </w:rPr>
          <w:t>os y las integrantes del Grupo de Trabajo Multisectorial de naturaleza temporal encargado de elaborar la propuesta de la Política Nacional Multisectorial de Derechos Humanos (PNMDH)</w:t>
        </w:r>
        <w:r w:rsidR="00556852" w:rsidRPr="00E240A6">
          <w:rPr>
            <w:sz w:val="20"/>
            <w:rPrChange w:id="6723" w:author="Direccion de Politicas y Gestion en Derechos Humanos 14" w:date="2023-12-29T10:47:00Z">
              <w:rPr>
                <w:rFonts w:ascii="Arial" w:eastAsia="Arial" w:hAnsi="Arial" w:cs="Arial"/>
                <w:b/>
                <w:color w:val="000000"/>
              </w:rPr>
            </w:rPrChange>
          </w:rPr>
          <w:t xml:space="preserve"> </w:t>
        </w:r>
        <w:r w:rsidR="00556852" w:rsidRPr="00E240A6">
          <w:rPr>
            <w:sz w:val="20"/>
            <w:rPrChange w:id="6724" w:author="Direccion de Politicas y Gestion en Derechos Humanos 14" w:date="2023-12-29T10:47:00Z">
              <w:rPr>
                <w:rFonts w:ascii="Arial" w:hAnsi="Arial" w:cs="Arial"/>
                <w:color w:val="000000"/>
                <w:shd w:val="clear" w:color="auto" w:fill="FDFDFD"/>
              </w:rPr>
            </w:rPrChange>
          </w:rPr>
          <w:t xml:space="preserve">acuerdan la aprobación del Entregable 2 de la PNMDH. </w:t>
        </w:r>
      </w:ins>
    </w:p>
    <w:p w14:paraId="24DD02BA" w14:textId="1F1B4837" w:rsidR="00C37D8D" w:rsidRDefault="00C37D8D">
      <w:pPr>
        <w:rPr>
          <w:ins w:id="6725" w:author="Direccion de Politicas y Gestion en Derechos Humanos 14" w:date="2023-12-29T09:59:00Z"/>
          <w:kern w:val="0"/>
          <w14:ligatures w14:val="none"/>
        </w:rPr>
      </w:pPr>
    </w:p>
    <w:p w14:paraId="63D9AF6F" w14:textId="77777777" w:rsidR="00137CBD" w:rsidRDefault="00137CBD" w:rsidP="001314BF">
      <w:pPr>
        <w:rPr>
          <w:kern w:val="0"/>
          <w14:ligatures w14:val="none"/>
        </w:rPr>
      </w:pPr>
    </w:p>
    <w:p w14:paraId="4E73C7CF" w14:textId="77777777" w:rsidR="00137CBD" w:rsidRDefault="00137CBD" w:rsidP="001314BF">
      <w:pPr>
        <w:rPr>
          <w:kern w:val="0"/>
          <w14:ligatures w14:val="none"/>
        </w:rPr>
      </w:pPr>
    </w:p>
    <w:p w14:paraId="07E21F35" w14:textId="77777777" w:rsidR="00137CBD" w:rsidRDefault="00137CBD" w:rsidP="001314BF">
      <w:pPr>
        <w:rPr>
          <w:kern w:val="0"/>
          <w14:ligatures w14:val="none"/>
        </w:rPr>
      </w:pPr>
    </w:p>
    <w:p w14:paraId="43B00B24" w14:textId="77777777" w:rsidR="00137CBD" w:rsidRDefault="00137CBD" w:rsidP="001314BF">
      <w:pPr>
        <w:rPr>
          <w:kern w:val="0"/>
          <w14:ligatures w14:val="none"/>
        </w:rPr>
      </w:pPr>
    </w:p>
    <w:p w14:paraId="78CF2CDE" w14:textId="77777777" w:rsidR="00137CBD" w:rsidRDefault="00137CBD" w:rsidP="001314BF">
      <w:pPr>
        <w:rPr>
          <w:kern w:val="0"/>
          <w14:ligatures w14:val="none"/>
        </w:rPr>
      </w:pPr>
    </w:p>
    <w:p w14:paraId="113548AA" w14:textId="77777777" w:rsidR="00137CBD" w:rsidRDefault="00137CBD" w:rsidP="00137CBD">
      <w:pPr>
        <w:tabs>
          <w:tab w:val="left" w:pos="0"/>
        </w:tabs>
        <w:jc w:val="center"/>
        <w:rPr>
          <w:rFonts w:ascii="Bahnschrift SemiCondensed" w:hAnsi="Bahnschrift SemiCondensed" w:cs="Arial"/>
          <w:b/>
          <w:bCs/>
          <w:sz w:val="36"/>
          <w:szCs w:val="24"/>
        </w:rPr>
      </w:pPr>
    </w:p>
    <w:p w14:paraId="344948D7" w14:textId="77777777" w:rsidR="00137CBD" w:rsidRDefault="00137CBD" w:rsidP="00137CBD">
      <w:pPr>
        <w:tabs>
          <w:tab w:val="left" w:pos="0"/>
        </w:tabs>
        <w:jc w:val="center"/>
        <w:rPr>
          <w:rFonts w:ascii="Bahnschrift SemiCondensed" w:hAnsi="Bahnschrift SemiCondensed" w:cs="Arial"/>
          <w:b/>
          <w:bCs/>
          <w:sz w:val="36"/>
          <w:szCs w:val="24"/>
        </w:rPr>
      </w:pPr>
    </w:p>
    <w:p w14:paraId="08C541BD" w14:textId="77777777" w:rsidR="00137CBD" w:rsidRDefault="00137CBD" w:rsidP="00137CBD">
      <w:pPr>
        <w:tabs>
          <w:tab w:val="left" w:pos="0"/>
        </w:tabs>
        <w:jc w:val="center"/>
        <w:rPr>
          <w:rFonts w:ascii="Bahnschrift SemiCondensed" w:hAnsi="Bahnschrift SemiCondensed" w:cs="Arial"/>
          <w:b/>
          <w:bCs/>
          <w:sz w:val="36"/>
          <w:szCs w:val="24"/>
        </w:rPr>
      </w:pPr>
    </w:p>
    <w:p w14:paraId="13FC38E8" w14:textId="77777777" w:rsidR="00137CBD" w:rsidRDefault="00137CBD" w:rsidP="00137CBD">
      <w:pPr>
        <w:tabs>
          <w:tab w:val="left" w:pos="0"/>
        </w:tabs>
        <w:jc w:val="center"/>
        <w:rPr>
          <w:rFonts w:ascii="Bahnschrift SemiCondensed" w:hAnsi="Bahnschrift SemiCondensed" w:cs="Arial"/>
          <w:b/>
          <w:bCs/>
          <w:sz w:val="36"/>
          <w:szCs w:val="24"/>
        </w:rPr>
      </w:pPr>
    </w:p>
    <w:p w14:paraId="3532D9FF" w14:textId="77777777" w:rsidR="00137CBD" w:rsidRDefault="00137CBD" w:rsidP="00137CBD">
      <w:pPr>
        <w:tabs>
          <w:tab w:val="left" w:pos="0"/>
        </w:tabs>
        <w:jc w:val="center"/>
        <w:rPr>
          <w:rFonts w:ascii="Bahnschrift SemiCondensed" w:hAnsi="Bahnschrift SemiCondensed" w:cs="Arial"/>
          <w:b/>
          <w:bCs/>
          <w:sz w:val="36"/>
          <w:szCs w:val="24"/>
        </w:rPr>
      </w:pPr>
    </w:p>
    <w:p w14:paraId="7395CC88" w14:textId="443159A8" w:rsidR="00137CBD" w:rsidRPr="004323DD" w:rsidRDefault="00137CBD" w:rsidP="00137CBD">
      <w:pPr>
        <w:tabs>
          <w:tab w:val="left" w:pos="0"/>
        </w:tabs>
        <w:jc w:val="center"/>
        <w:rPr>
          <w:rFonts w:ascii="Bahnschrift SemiCondensed" w:hAnsi="Bahnschrift SemiCondensed" w:cs="Arial"/>
          <w:b/>
          <w:bCs/>
          <w:sz w:val="36"/>
          <w:szCs w:val="24"/>
        </w:rPr>
      </w:pPr>
      <w:r w:rsidRPr="004323DD">
        <w:rPr>
          <w:rFonts w:ascii="Bahnschrift SemiCondensed" w:hAnsi="Bahnschrift SemiCondensed" w:cs="Arial"/>
          <w:b/>
          <w:bCs/>
          <w:sz w:val="36"/>
          <w:szCs w:val="24"/>
        </w:rPr>
        <w:t xml:space="preserve">ENTREGABLE </w:t>
      </w:r>
      <w:r>
        <w:rPr>
          <w:rFonts w:ascii="Bahnschrift SemiCondensed" w:hAnsi="Bahnschrift SemiCondensed" w:cs="Arial"/>
          <w:b/>
          <w:bCs/>
          <w:sz w:val="36"/>
          <w:szCs w:val="24"/>
        </w:rPr>
        <w:t>2</w:t>
      </w:r>
    </w:p>
    <w:p w14:paraId="54D46EFF" w14:textId="77777777" w:rsidR="00137CBD" w:rsidRPr="004323DD" w:rsidRDefault="00137CBD" w:rsidP="00137CBD">
      <w:pPr>
        <w:jc w:val="center"/>
        <w:rPr>
          <w:rFonts w:ascii="Bahnschrift SemiCondensed" w:hAnsi="Bahnschrift SemiCondensed" w:cs="Arial"/>
          <w:b/>
          <w:bCs/>
          <w:color w:val="C00000"/>
          <w:sz w:val="56"/>
          <w:szCs w:val="52"/>
        </w:rPr>
      </w:pPr>
      <w:r w:rsidRPr="004323DD">
        <w:rPr>
          <w:rFonts w:ascii="Bahnschrift SemiCondensed" w:hAnsi="Bahnschrift SemiCondensed" w:cs="Arial"/>
          <w:b/>
          <w:bCs/>
          <w:color w:val="C00000"/>
          <w:sz w:val="56"/>
          <w:szCs w:val="52"/>
        </w:rPr>
        <w:t>POLÍTICA NACIONAL MULTISECTORIAL DE DERECHOS HUMANOS</w:t>
      </w:r>
    </w:p>
    <w:p w14:paraId="74B3148F" w14:textId="77777777" w:rsidR="00137CBD" w:rsidRPr="004323DD" w:rsidRDefault="00137CBD" w:rsidP="00137CBD">
      <w:pPr>
        <w:ind w:left="426" w:hanging="426"/>
        <w:jc w:val="center"/>
        <w:rPr>
          <w:rFonts w:ascii="Bahnschrift SemiCondensed" w:hAnsi="Bahnschrift SemiCondensed" w:cs="Arial"/>
          <w:sz w:val="32"/>
          <w:szCs w:val="28"/>
        </w:rPr>
      </w:pPr>
      <w:r w:rsidRPr="004323DD">
        <w:rPr>
          <w:rFonts w:ascii="Bahnschrift SemiCondensed" w:hAnsi="Bahnschrift SemiCondensed" w:cs="Arial"/>
          <w:noProof/>
          <w:sz w:val="32"/>
          <w:szCs w:val="28"/>
        </w:rPr>
        <mc:AlternateContent>
          <mc:Choice Requires="wps">
            <w:drawing>
              <wp:anchor distT="0" distB="0" distL="114300" distR="114300" simplePos="0" relativeHeight="251669504" behindDoc="0" locked="0" layoutInCell="1" allowOverlap="1" wp14:anchorId="54E87842" wp14:editId="755A51D7">
                <wp:simplePos x="0" y="0"/>
                <wp:positionH relativeFrom="column">
                  <wp:posOffset>1335405</wp:posOffset>
                </wp:positionH>
                <wp:positionV relativeFrom="paragraph">
                  <wp:posOffset>302510</wp:posOffset>
                </wp:positionV>
                <wp:extent cx="2647286" cy="0"/>
                <wp:effectExtent l="0" t="0" r="0" b="0"/>
                <wp:wrapNone/>
                <wp:docPr id="2085267574" name="Conector recto 6"/>
                <wp:cNvGraphicFramePr/>
                <a:graphic xmlns:a="http://schemas.openxmlformats.org/drawingml/2006/main">
                  <a:graphicData uri="http://schemas.microsoft.com/office/word/2010/wordprocessingShape">
                    <wps:wsp>
                      <wps:cNvCnPr/>
                      <wps:spPr>
                        <a:xfrm>
                          <a:off x="0" y="0"/>
                          <a:ext cx="264728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86EB2F" id="Conector recto 6"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15pt,23.8pt" to="313.6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" strokecolor="black [3200]" strokeweight=".5pt">
                <v:stroke joinstyle="miter"/>
              </v:line>
            </w:pict>
          </mc:Fallback>
        </mc:AlternateContent>
      </w:r>
      <w:r w:rsidRPr="004323DD">
        <w:rPr>
          <w:rFonts w:ascii="Bahnschrift SemiCondensed" w:hAnsi="Bahnschrift SemiCondensed" w:cs="Arial"/>
          <w:noProof/>
          <w:sz w:val="32"/>
          <w:szCs w:val="28"/>
        </w:rPr>
        <mc:AlternateContent>
          <mc:Choice Requires="wps">
            <w:drawing>
              <wp:anchor distT="0" distB="0" distL="114300" distR="114300" simplePos="0" relativeHeight="251668480" behindDoc="0" locked="0" layoutInCell="1" allowOverlap="1" wp14:anchorId="2502AB74" wp14:editId="72784ED7">
                <wp:simplePos x="0" y="0"/>
                <wp:positionH relativeFrom="column">
                  <wp:posOffset>1390015</wp:posOffset>
                </wp:positionH>
                <wp:positionV relativeFrom="paragraph">
                  <wp:posOffset>332863</wp:posOffset>
                </wp:positionV>
                <wp:extent cx="2634018" cy="0"/>
                <wp:effectExtent l="0" t="0" r="0" b="0"/>
                <wp:wrapNone/>
                <wp:docPr id="1221577901" name="Conector recto 5"/>
                <wp:cNvGraphicFramePr/>
                <a:graphic xmlns:a="http://schemas.openxmlformats.org/drawingml/2006/main">
                  <a:graphicData uri="http://schemas.microsoft.com/office/word/2010/wordprocessingShape">
                    <wps:wsp>
                      <wps:cNvCnPr/>
                      <wps:spPr>
                        <a:xfrm>
                          <a:off x="0" y="0"/>
                          <a:ext cx="2634018"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3C345" id="Conector recto 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09.45pt,26.2pt" to="316.8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" strokecolor="white [3212]" strokeweight=".5pt">
                <v:stroke joinstyle="miter"/>
              </v:line>
            </w:pict>
          </mc:Fallback>
        </mc:AlternateContent>
      </w:r>
      <w:r w:rsidRPr="00882106">
        <w:t xml:space="preserve"> </w:t>
      </w:r>
      <w:r w:rsidRPr="00882106">
        <w:rPr>
          <w:rFonts w:ascii="Bahnschrift SemiCondensed" w:hAnsi="Bahnschrift SemiCondensed" w:cs="Arial"/>
          <w:sz w:val="32"/>
          <w:szCs w:val="28"/>
        </w:rPr>
        <w:t>Determinación de la situación futura deseada</w:t>
      </w:r>
    </w:p>
    <w:p w14:paraId="1528AFAF" w14:textId="77777777" w:rsidR="00137CBD" w:rsidRDefault="00137CBD" w:rsidP="00137CBD">
      <w:pPr>
        <w:ind w:left="426" w:hanging="426"/>
        <w:jc w:val="center"/>
        <w:rPr>
          <w:rFonts w:ascii="Bahnschrift SemiCondensed" w:hAnsi="Bahnschrift SemiCondensed" w:cs="Arial"/>
          <w:sz w:val="32"/>
          <w:szCs w:val="28"/>
        </w:rPr>
      </w:pPr>
      <w:r w:rsidRPr="00882106">
        <w:t xml:space="preserve"> </w:t>
      </w:r>
      <w:r w:rsidRPr="00882106">
        <w:rPr>
          <w:rFonts w:ascii="Bahnschrift SemiCondensed" w:hAnsi="Bahnschrift SemiCondensed" w:cs="Arial"/>
          <w:sz w:val="32"/>
          <w:szCs w:val="28"/>
        </w:rPr>
        <w:t>Alternativas de solución</w:t>
      </w:r>
    </w:p>
    <w:p w14:paraId="7973915F" w14:textId="77777777" w:rsidR="00137CBD" w:rsidRDefault="00137CBD" w:rsidP="001314BF">
      <w:pPr>
        <w:rPr>
          <w:kern w:val="0"/>
          <w14:ligatures w14:val="none"/>
        </w:rPr>
      </w:pPr>
    </w:p>
    <w:sectPr w:rsidR="00137CBD" w:rsidSect="00137CBD">
      <w:pgSz w:w="11906" w:h="16838"/>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6" w:author="Nilton Marcelo Quiñones Huayna" w:date="2023-12-13T09:32:00Z" w:initials="NMQH">
    <w:p w14:paraId="41F8F308" w14:textId="77777777" w:rsidR="001A360E" w:rsidRDefault="001A360E">
      <w:pPr>
        <w:pStyle w:val="Textocomentario"/>
      </w:pPr>
      <w:r>
        <w:rPr>
          <w:rStyle w:val="Refdecomentario"/>
        </w:rPr>
        <w:annotationRef/>
      </w:r>
      <w:r>
        <w:t>Señalar la evidencia de esto, en que parte del Anexo se encuentra?</w:t>
      </w:r>
    </w:p>
    <w:p w14:paraId="66DE9B1B" w14:textId="77777777" w:rsidR="001A360E" w:rsidRDefault="001A360E">
      <w:pPr>
        <w:pStyle w:val="Textocomentario"/>
      </w:pPr>
    </w:p>
    <w:p w14:paraId="10230BD6" w14:textId="055D1022" w:rsidR="001A360E" w:rsidRDefault="008B54F8">
      <w:pPr>
        <w:pStyle w:val="Textocomentario"/>
      </w:pPr>
      <w:r>
        <w:t>Asimismo, se</w:t>
      </w:r>
      <w:r w:rsidR="001A360E">
        <w:t xml:space="preserve"> sugiere presentar</w:t>
      </w:r>
      <w:r>
        <w:t xml:space="preserve"> a modo de resumen ejecutivo temas claves de la metodología</w:t>
      </w:r>
      <w:r w:rsidR="001A360E">
        <w:t>:</w:t>
      </w:r>
    </w:p>
    <w:p w14:paraId="4271FA8E" w14:textId="378DA5A9" w:rsidR="001A360E" w:rsidRDefault="001A360E">
      <w:pPr>
        <w:pStyle w:val="Textocomentario"/>
      </w:pPr>
      <w:r>
        <w:t xml:space="preserve">¿Qué tipo de encuesta se ha desarrollado? </w:t>
      </w:r>
    </w:p>
    <w:p w14:paraId="50190342" w14:textId="376BFCAF" w:rsidR="008B54F8" w:rsidRDefault="008B54F8">
      <w:pPr>
        <w:pStyle w:val="Textocomentario"/>
      </w:pPr>
      <w:r>
        <w:t>¿Por qué dos rondas? ¿todas las regiones al mismo tiempo?</w:t>
      </w:r>
    </w:p>
    <w:p w14:paraId="31689D44" w14:textId="25DB42EC" w:rsidR="001A360E" w:rsidRDefault="001A360E">
      <w:pPr>
        <w:pStyle w:val="Textocomentario"/>
      </w:pPr>
      <w:r>
        <w:t>¿Cuáles fueron las hipótesis planteadas?</w:t>
      </w:r>
    </w:p>
    <w:p w14:paraId="2AA1F752" w14:textId="77777777" w:rsidR="001A360E" w:rsidRDefault="001A360E">
      <w:pPr>
        <w:pStyle w:val="Textocomentario"/>
      </w:pPr>
      <w:r>
        <w:t xml:space="preserve">¿Cuáles son los valores considerados en las variables prioritarias considerando distintas hipótesis? </w:t>
      </w:r>
    </w:p>
    <w:p w14:paraId="2B42E433" w14:textId="77777777" w:rsidR="001A360E" w:rsidRDefault="001A360E">
      <w:pPr>
        <w:pStyle w:val="Textocomentario"/>
      </w:pPr>
      <w:r>
        <w:t>¿una síntesis de los insumos obtenidos?</w:t>
      </w:r>
    </w:p>
    <w:p w14:paraId="29CB7292" w14:textId="70563DCC" w:rsidR="001A360E" w:rsidRDefault="001A360E">
      <w:pPr>
        <w:pStyle w:val="Textocomentario"/>
      </w:pPr>
      <w:r>
        <w:t>¿Cómo se ha tratado las regiones con menos de 10 participantes?</w:t>
      </w:r>
    </w:p>
  </w:comment>
  <w:comment w:id="407" w:author="Direccion de Politicas y Gestion en Derechos Humanos 14" w:date="2023-12-18T11:44:00Z" w:initials="DdPyGeDH1">
    <w:p w14:paraId="10A4D83E" w14:textId="46FEF94D" w:rsidR="00F01757" w:rsidRDefault="00F01757">
      <w:pPr>
        <w:pStyle w:val="Textocomentario"/>
      </w:pPr>
      <w:r>
        <w:rPr>
          <w:rStyle w:val="Refdecomentario"/>
        </w:rPr>
        <w:annotationRef/>
      </w:r>
      <w:r>
        <w:t>Se ha incorporado la metodología en el Anexo 2</w:t>
      </w:r>
    </w:p>
  </w:comment>
  <w:comment w:id="522" w:author="Alvaro M. Gamboa Buendia" w:date="2023-12-12T15:30:00Z" w:initials="AG">
    <w:p w14:paraId="48730E63" w14:textId="170018B4" w:rsidR="00FB1518" w:rsidRDefault="00FB1518">
      <w:pPr>
        <w:pStyle w:val="Textocomentario"/>
      </w:pPr>
      <w:r>
        <w:rPr>
          <w:rStyle w:val="Refdecomentario"/>
        </w:rPr>
        <w:annotationRef/>
      </w:r>
      <w:r>
        <w:t xml:space="preserve">En las tablas de análisis de tendencias, riesgos y oportunidades señalar si el impacto es negativo o positivo. </w:t>
      </w:r>
    </w:p>
  </w:comment>
  <w:comment w:id="523" w:author="Direccion de Politicas y Gestion en Derechos Humanos 14" w:date="2023-12-14T11:47:00Z" w:initials="DdPyGeDH1">
    <w:p w14:paraId="207CF7F9" w14:textId="72CD4116" w:rsidR="00D15F3E" w:rsidRDefault="00D15F3E">
      <w:pPr>
        <w:pStyle w:val="Textocomentario"/>
      </w:pPr>
      <w:r>
        <w:rPr>
          <w:rStyle w:val="Refdecomentario"/>
        </w:rPr>
        <w:annotationRef/>
      </w:r>
      <w:r>
        <w:t>Se ha incorporado en todos los títulos de las tablas y también en el contenido de las mismas.</w:t>
      </w:r>
    </w:p>
  </w:comment>
  <w:comment w:id="526" w:author="Alvaro M. Gamboa Buendia" w:date="2023-12-12T17:28:00Z" w:initials="AG">
    <w:p w14:paraId="4DCB6A2B" w14:textId="1F98D864" w:rsidR="0091612C" w:rsidRDefault="0091612C">
      <w:pPr>
        <w:pStyle w:val="Textocomentario"/>
      </w:pPr>
      <w:r>
        <w:rPr>
          <w:rStyle w:val="Refdecomentario"/>
        </w:rPr>
        <w:annotationRef/>
      </w:r>
      <w:r>
        <w:t>Se recomienda ajustar las medidas anticipatorias para que se relacionen directamente con la mitigación del problema público</w:t>
      </w:r>
    </w:p>
  </w:comment>
  <w:comment w:id="527" w:author="Direccion de Politicas y Gestion en Derechos Humanos 14" w:date="2023-12-14T11:50:00Z" w:initials="DdPyGeDH1">
    <w:p w14:paraId="3A1EE35F" w14:textId="31D54AF6" w:rsidR="00D15F3E" w:rsidRDefault="00D15F3E">
      <w:pPr>
        <w:pStyle w:val="Textocomentario"/>
      </w:pPr>
      <w:r>
        <w:rPr>
          <w:rStyle w:val="Refdecomentario"/>
        </w:rPr>
        <w:annotationRef/>
      </w:r>
      <w:r>
        <w:t>Se han ajustado todas las medidas anticipatorias para aclaración</w:t>
      </w:r>
    </w:p>
  </w:comment>
  <w:comment w:id="528" w:author="Alvaro M. Gamboa Buendia" w:date="2023-12-12T15:03:00Z" w:initials="AG">
    <w:p w14:paraId="09FFF7DB" w14:textId="082BFC10" w:rsidR="00B46FA1" w:rsidRDefault="00B46FA1">
      <w:pPr>
        <w:pStyle w:val="Textocomentario"/>
      </w:pPr>
      <w:r>
        <w:rPr>
          <w:rStyle w:val="Refdecomentario"/>
        </w:rPr>
        <w:annotationRef/>
      </w:r>
      <w:r>
        <w:t xml:space="preserve">No queda claro el impacto de la persistencia de la corrupción en el problema público a largo plazo. </w:t>
      </w:r>
      <w:r w:rsidR="00164FE9">
        <w:t>La corrupción podría aumentar la desigualdad y discriminación en el largo plazo, ocasionando que la población más vulnerable tenga menos garantía del cumplimiento de sus derechos</w:t>
      </w:r>
    </w:p>
  </w:comment>
  <w:comment w:id="529" w:author="Direccion de Politicas y Gestion en Derechos Humanos 14" w:date="2023-12-14T12:02:00Z" w:initials="DdPyGeDH1">
    <w:p w14:paraId="6CCFBA0E" w14:textId="0A481FB5" w:rsidR="00F32B2D" w:rsidRDefault="00F32B2D">
      <w:pPr>
        <w:pStyle w:val="Textocomentario"/>
      </w:pPr>
      <w:r>
        <w:rPr>
          <w:rStyle w:val="Refdecomentario"/>
        </w:rPr>
        <w:annotationRef/>
      </w:r>
      <w:r>
        <w:t>Se ha precisado</w:t>
      </w:r>
    </w:p>
  </w:comment>
  <w:comment w:id="563" w:author="Nilton Marcelo Quiñones Huayna" w:date="2023-12-13T12:59:00Z" w:initials="NMQH">
    <w:p w14:paraId="2047BEEF" w14:textId="77777777" w:rsidR="00F32B2D" w:rsidRDefault="00F32B2D" w:rsidP="00F32B2D">
      <w:pPr>
        <w:pStyle w:val="Textocomentario"/>
      </w:pPr>
      <w:r>
        <w:rPr>
          <w:rStyle w:val="Refdecomentario"/>
        </w:rPr>
        <w:annotationRef/>
      </w:r>
      <w:r>
        <w:t>¿De qué?</w:t>
      </w:r>
    </w:p>
  </w:comment>
  <w:comment w:id="564" w:author="Direccion de Politicas y Gestion en Derechos Humanos 14" w:date="2023-12-14T11:56:00Z" w:initials="DdPyGeDH1">
    <w:p w14:paraId="6407C22F" w14:textId="395CCB32" w:rsidR="00F32B2D" w:rsidRDefault="00F32B2D">
      <w:pPr>
        <w:pStyle w:val="Textocomentario"/>
      </w:pPr>
      <w:r>
        <w:rPr>
          <w:rStyle w:val="Refdecomentario"/>
        </w:rPr>
        <w:annotationRef/>
      </w:r>
      <w:r>
        <w:t>Se ha precisado</w:t>
      </w:r>
    </w:p>
  </w:comment>
  <w:comment w:id="565" w:author="Nilton Marcelo Quiñones Huayna" w:date="2023-12-13T12:59:00Z" w:initials="NMQH">
    <w:p w14:paraId="2C5FE8C2" w14:textId="60B0C921" w:rsidR="00B85016" w:rsidRDefault="00B85016">
      <w:pPr>
        <w:pStyle w:val="Textocomentario"/>
      </w:pPr>
      <w:r>
        <w:rPr>
          <w:rStyle w:val="Refdecomentario"/>
        </w:rPr>
        <w:annotationRef/>
      </w:r>
      <w:r>
        <w:t>¿De qué?</w:t>
      </w:r>
    </w:p>
  </w:comment>
  <w:comment w:id="585" w:author="Alvaro M. Gamboa Buendia" w:date="2023-12-12T15:11:00Z" w:initials="AG">
    <w:p w14:paraId="5F54427C" w14:textId="7147E78E" w:rsidR="00B46FA1" w:rsidRDefault="00B46FA1" w:rsidP="00B46FA1">
      <w:pPr>
        <w:pStyle w:val="Textocomentario"/>
      </w:pPr>
      <w:r>
        <w:rPr>
          <w:rStyle w:val="Refdecomentario"/>
        </w:rPr>
        <w:annotationRef/>
      </w:r>
      <w:r>
        <w:t>No queda claro el impacto del incremento del desempleo en el problema público a largo plazo. El riesgo de pobreza podría estar relacionado con un aumento de la desigualdad y en la garantía del respeto de los derechos humanos básicos (salud, educación, etc)</w:t>
      </w:r>
    </w:p>
    <w:p w14:paraId="101C5E67" w14:textId="3E877E2A" w:rsidR="00B46FA1" w:rsidRDefault="00B46FA1">
      <w:pPr>
        <w:pStyle w:val="Textocomentario"/>
      </w:pPr>
    </w:p>
  </w:comment>
  <w:comment w:id="586" w:author="Direccion de Politicas y Gestion en Derechos Humanos 14" w:date="2023-12-14T12:04:00Z" w:initials="DdPyGeDH1">
    <w:p w14:paraId="3CFB5976" w14:textId="11D7345A" w:rsidR="009D7076" w:rsidRDefault="009D7076">
      <w:pPr>
        <w:pStyle w:val="Textocomentario"/>
      </w:pPr>
      <w:r>
        <w:rPr>
          <w:rStyle w:val="Refdecomentario"/>
        </w:rPr>
        <w:annotationRef/>
      </w:r>
      <w:r>
        <w:t>Se ha precisado</w:t>
      </w:r>
    </w:p>
  </w:comment>
  <w:comment w:id="619" w:author="Nilton Marcelo Quiñones Huayna" w:date="2023-12-13T13:00:00Z" w:initials="NMQH">
    <w:p w14:paraId="7920F384" w14:textId="00C6BEBF" w:rsidR="00B85016" w:rsidRDefault="00B85016">
      <w:pPr>
        <w:pStyle w:val="Textocomentario"/>
      </w:pPr>
      <w:r>
        <w:t>¿</w:t>
      </w:r>
      <w:r>
        <w:rPr>
          <w:rStyle w:val="Refdecomentario"/>
        </w:rPr>
        <w:annotationRef/>
      </w:r>
      <w:r>
        <w:t>De qué?</w:t>
      </w:r>
    </w:p>
  </w:comment>
  <w:comment w:id="620" w:author="Direccion de Politicas y Gestion en Derechos Humanos 14" w:date="2023-12-14T12:00:00Z" w:initials="DdPyGeDH1">
    <w:p w14:paraId="0BF5E062" w14:textId="0A1F3A5C" w:rsidR="00F32B2D" w:rsidRDefault="00F32B2D">
      <w:pPr>
        <w:pStyle w:val="Textocomentario"/>
      </w:pPr>
      <w:r>
        <w:rPr>
          <w:rStyle w:val="Refdecomentario"/>
        </w:rPr>
        <w:annotationRef/>
      </w:r>
      <w:r>
        <w:t>Se ha precisado</w:t>
      </w:r>
    </w:p>
  </w:comment>
  <w:comment w:id="650" w:author="Alvaro M. Gamboa Buendia" w:date="2023-12-12T15:21:00Z" w:initials="AG">
    <w:p w14:paraId="7AA3D52F" w14:textId="3F204181" w:rsidR="00164FE9" w:rsidRDefault="00164FE9">
      <w:pPr>
        <w:pStyle w:val="Textocomentario"/>
      </w:pPr>
      <w:r>
        <w:rPr>
          <w:rStyle w:val="Refdecomentario"/>
        </w:rPr>
        <w:annotationRef/>
      </w:r>
      <w:r>
        <w:t>En que temas? Contra la discriminación y respeto de los derechos humanos?</w:t>
      </w:r>
    </w:p>
  </w:comment>
  <w:comment w:id="651" w:author="Direccion de Politicas y Gestion en Derechos Humanos 14" w:date="2023-12-14T12:08:00Z" w:initials="DdPyGeDH1">
    <w:p w14:paraId="7A033401" w14:textId="15082C53" w:rsidR="009D7076" w:rsidRDefault="009D7076">
      <w:pPr>
        <w:pStyle w:val="Textocomentario"/>
      </w:pPr>
      <w:r>
        <w:rPr>
          <w:rStyle w:val="Refdecomentario"/>
        </w:rPr>
        <w:annotationRef/>
      </w:r>
      <w:r>
        <w:t>Se ha precisado</w:t>
      </w:r>
    </w:p>
  </w:comment>
  <w:comment w:id="657" w:author="Alvaro M. Gamboa Buendia" w:date="2023-12-12T15:21:00Z" w:initials="AG">
    <w:p w14:paraId="4439DF9C" w14:textId="77777777" w:rsidR="00164FE9" w:rsidRDefault="00164FE9">
      <w:pPr>
        <w:pStyle w:val="Textocomentario"/>
      </w:pPr>
      <w:r>
        <w:rPr>
          <w:rStyle w:val="Refdecomentario"/>
        </w:rPr>
        <w:annotationRef/>
      </w:r>
      <w:r>
        <w:t>En qué temas?</w:t>
      </w:r>
    </w:p>
    <w:p w14:paraId="0ECA3020" w14:textId="054B8DE7" w:rsidR="009D7076" w:rsidRDefault="009D7076">
      <w:pPr>
        <w:pStyle w:val="Textocomentario"/>
      </w:pPr>
    </w:p>
  </w:comment>
  <w:comment w:id="658" w:author="Direccion de Politicas y Gestion en Derechos Humanos 14" w:date="2023-12-14T12:12:00Z" w:initials="DdPyGeDH1">
    <w:p w14:paraId="08DA7A45" w14:textId="77777777" w:rsidR="009D7076" w:rsidRDefault="009D7076" w:rsidP="009D7076">
      <w:pPr>
        <w:pStyle w:val="Textocomentario"/>
      </w:pPr>
      <w:r>
        <w:rPr>
          <w:rStyle w:val="Refdecomentario"/>
        </w:rPr>
        <w:annotationRef/>
      </w:r>
      <w:r>
        <w:rPr>
          <w:rStyle w:val="Refdecomentario"/>
        </w:rPr>
        <w:annotationRef/>
      </w:r>
      <w:r>
        <w:t>Se ha precisado</w:t>
      </w:r>
    </w:p>
    <w:p w14:paraId="35713FFB" w14:textId="4091690E" w:rsidR="009D7076" w:rsidRDefault="009D7076">
      <w:pPr>
        <w:pStyle w:val="Textocomentario"/>
      </w:pPr>
    </w:p>
  </w:comment>
  <w:comment w:id="671" w:author="Alvaro M. Gamboa Buendia" w:date="2023-12-12T15:24:00Z" w:initials="AG">
    <w:p w14:paraId="49A5E6B0" w14:textId="3C8E2421" w:rsidR="00FB1518" w:rsidRDefault="00FB1518">
      <w:pPr>
        <w:pStyle w:val="Textocomentario"/>
      </w:pPr>
      <w:r>
        <w:rPr>
          <w:rStyle w:val="Refdecomentario"/>
        </w:rPr>
        <w:annotationRef/>
      </w:r>
      <w:r>
        <w:t>Especificar la medida</w:t>
      </w:r>
    </w:p>
  </w:comment>
  <w:comment w:id="675" w:author="Alvaro M. Gamboa Buendia" w:date="2023-12-12T15:24:00Z" w:initials="AG">
    <w:p w14:paraId="2CB70292" w14:textId="77777777" w:rsidR="003524EA" w:rsidRDefault="003524EA" w:rsidP="003524EA">
      <w:pPr>
        <w:pStyle w:val="Textocomentario"/>
      </w:pPr>
      <w:r>
        <w:rPr>
          <w:rStyle w:val="Refdecomentario"/>
        </w:rPr>
        <w:annotationRef/>
      </w:r>
      <w:r>
        <w:t>Especificar la medida</w:t>
      </w:r>
    </w:p>
  </w:comment>
  <w:comment w:id="676" w:author="Direccion de Politicas y Gestion en Derechos Humanos 14" w:date="2023-12-14T12:14:00Z" w:initials="DdPyGeDH1">
    <w:p w14:paraId="4E38DF3E" w14:textId="29D6335B" w:rsidR="003524EA" w:rsidRDefault="003524EA">
      <w:pPr>
        <w:pStyle w:val="Textocomentario"/>
      </w:pPr>
      <w:r>
        <w:rPr>
          <w:rStyle w:val="Refdecomentario"/>
        </w:rPr>
        <w:annotationRef/>
      </w:r>
      <w:r>
        <w:rPr>
          <w:rStyle w:val="Refdecomentario"/>
        </w:rPr>
        <w:annotationRef/>
      </w:r>
      <w:r>
        <w:rPr>
          <w:rStyle w:val="Refdecomentario"/>
        </w:rPr>
        <w:annotationRef/>
      </w:r>
      <w:r>
        <w:t>Se ha precisado</w:t>
      </w:r>
    </w:p>
  </w:comment>
  <w:comment w:id="679" w:author="Alvaro M. Gamboa Buendia" w:date="2023-12-12T15:24:00Z" w:initials="AG">
    <w:p w14:paraId="7C60AA8F" w14:textId="2A761887" w:rsidR="00FB1518" w:rsidRDefault="00FB1518">
      <w:pPr>
        <w:pStyle w:val="Textocomentario"/>
      </w:pPr>
      <w:r>
        <w:rPr>
          <w:rStyle w:val="Refdecomentario"/>
        </w:rPr>
        <w:annotationRef/>
      </w:r>
      <w:r>
        <w:t>Especificar la medida</w:t>
      </w:r>
    </w:p>
  </w:comment>
  <w:comment w:id="682" w:author="Alvaro M. Gamboa Buendia" w:date="2023-12-12T15:24:00Z" w:initials="AG">
    <w:p w14:paraId="077F5CA1" w14:textId="77777777" w:rsidR="003524EA" w:rsidRDefault="003524EA" w:rsidP="003524EA">
      <w:pPr>
        <w:pStyle w:val="Textocomentario"/>
      </w:pPr>
      <w:r>
        <w:rPr>
          <w:rStyle w:val="Refdecomentario"/>
        </w:rPr>
        <w:annotationRef/>
      </w:r>
      <w:r>
        <w:t>Especificar la medida</w:t>
      </w:r>
    </w:p>
  </w:comment>
  <w:comment w:id="683" w:author="Direccion de Politicas y Gestion en Derechos Humanos 14" w:date="2023-12-14T12:15:00Z" w:initials="DdPyGeDH1">
    <w:p w14:paraId="73E32984" w14:textId="30D52EC6" w:rsidR="003524EA" w:rsidRDefault="003524EA">
      <w:pPr>
        <w:pStyle w:val="Textocomentario"/>
      </w:pPr>
      <w:r>
        <w:rPr>
          <w:rStyle w:val="Refdecomentario"/>
        </w:rPr>
        <w:annotationRef/>
      </w:r>
      <w:r>
        <w:t>Se ha precisado</w:t>
      </w:r>
    </w:p>
  </w:comment>
  <w:comment w:id="685" w:author="Alvaro M. Gamboa Buendia" w:date="2023-12-12T15:23:00Z" w:initials="AG">
    <w:p w14:paraId="6F40BC97" w14:textId="2540CDB6" w:rsidR="00FB1518" w:rsidRDefault="00FB1518">
      <w:pPr>
        <w:pStyle w:val="Textocomentario"/>
      </w:pPr>
      <w:r>
        <w:rPr>
          <w:rStyle w:val="Refdecomentario"/>
        </w:rPr>
        <w:annotationRef/>
      </w:r>
      <w:r>
        <w:t>Especificar la medida, información y sensibilización sobre qué temática?</w:t>
      </w:r>
    </w:p>
  </w:comment>
  <w:comment w:id="688" w:author="Alvaro M. Gamboa Buendia" w:date="2023-12-12T15:23:00Z" w:initials="AG">
    <w:p w14:paraId="10204715" w14:textId="77777777" w:rsidR="003524EA" w:rsidRDefault="003524EA" w:rsidP="003524EA">
      <w:pPr>
        <w:pStyle w:val="Textocomentario"/>
      </w:pPr>
      <w:r>
        <w:rPr>
          <w:rStyle w:val="Refdecomentario"/>
        </w:rPr>
        <w:annotationRef/>
      </w:r>
      <w:r>
        <w:t>Especificar la medida, información y sensibilización sobre qué temática?</w:t>
      </w:r>
    </w:p>
  </w:comment>
  <w:comment w:id="689" w:author="Direccion de Politicas y Gestion en Derechos Humanos 14" w:date="2023-12-14T12:16:00Z" w:initials="DdPyGeDH1">
    <w:p w14:paraId="1BAE36D2" w14:textId="300B77C7" w:rsidR="003524EA" w:rsidRDefault="003524EA">
      <w:pPr>
        <w:pStyle w:val="Textocomentario"/>
      </w:pPr>
      <w:r>
        <w:rPr>
          <w:rStyle w:val="Refdecomentario"/>
        </w:rPr>
        <w:annotationRef/>
      </w:r>
      <w:r>
        <w:t>Se ha precisado</w:t>
      </w:r>
    </w:p>
  </w:comment>
  <w:comment w:id="702" w:author="Alvaro M. Gamboa Buendia" w:date="2023-12-12T15:18:00Z" w:initials="AG">
    <w:p w14:paraId="6E68C382" w14:textId="1760190D" w:rsidR="00164FE9" w:rsidRDefault="00164FE9">
      <w:pPr>
        <w:pStyle w:val="Textocomentario"/>
      </w:pPr>
      <w:r>
        <w:rPr>
          <w:rStyle w:val="Refdecomentario"/>
        </w:rPr>
        <w:annotationRef/>
      </w:r>
      <w:r>
        <w:t>No queda claro el impacto</w:t>
      </w:r>
    </w:p>
  </w:comment>
  <w:comment w:id="703" w:author="Direccion de Politicas y Gestion en Derechos Humanos 14" w:date="2023-12-14T12:23:00Z" w:initials="DdPyGeDH1">
    <w:p w14:paraId="0719ED3D" w14:textId="0AEBD13C" w:rsidR="003524EA" w:rsidRDefault="003524EA">
      <w:pPr>
        <w:pStyle w:val="Textocomentario"/>
      </w:pPr>
      <w:r>
        <w:rPr>
          <w:rStyle w:val="Refdecomentario"/>
        </w:rPr>
        <w:annotationRef/>
      </w:r>
      <w:r>
        <w:t>Se ha precisado</w:t>
      </w:r>
    </w:p>
  </w:comment>
  <w:comment w:id="710" w:author="Alvaro M. Gamboa Buendia" w:date="2023-12-12T15:19:00Z" w:initials="AG">
    <w:p w14:paraId="6F55B738" w14:textId="642A5E11" w:rsidR="00164FE9" w:rsidRDefault="00164FE9">
      <w:pPr>
        <w:pStyle w:val="Textocomentario"/>
      </w:pPr>
      <w:r>
        <w:rPr>
          <w:rStyle w:val="Refdecomentario"/>
        </w:rPr>
        <w:annotationRef/>
      </w:r>
      <w:r>
        <w:t>No queda claro el impacto sobre el problema público</w:t>
      </w:r>
    </w:p>
  </w:comment>
  <w:comment w:id="711" w:author="Direccion de Politicas y Gestion en Derechos Humanos 14" w:date="2023-12-14T12:29:00Z" w:initials="DdPyGeDH1">
    <w:p w14:paraId="3E0DEAC0" w14:textId="34D389E5" w:rsidR="001A447B" w:rsidRDefault="001A447B">
      <w:pPr>
        <w:pStyle w:val="Textocomentario"/>
      </w:pPr>
      <w:r>
        <w:rPr>
          <w:rStyle w:val="Refdecomentario"/>
        </w:rPr>
        <w:annotationRef/>
      </w:r>
      <w:r>
        <w:t>Se ha precisado</w:t>
      </w:r>
    </w:p>
  </w:comment>
  <w:comment w:id="768" w:author="Alvaro M. Gamboa Buendia" w:date="2023-12-12T15:32:00Z" w:initials="AG">
    <w:p w14:paraId="7A02749C" w14:textId="1D0B1E54" w:rsidR="00054D2A" w:rsidRDefault="00054D2A">
      <w:pPr>
        <w:pStyle w:val="Textocomentario"/>
      </w:pPr>
      <w:r>
        <w:rPr>
          <w:rStyle w:val="Refdecomentario"/>
        </w:rPr>
        <w:annotationRef/>
      </w:r>
      <w:r>
        <w:t xml:space="preserve">Analizar el impacto del fracaso del sistema de justicia sobre el problema público. No el impacto de la corrupción. </w:t>
      </w:r>
    </w:p>
  </w:comment>
  <w:comment w:id="769" w:author="Direccion de Politicas y Gestion en Derechos Humanos 14" w:date="2023-12-14T12:34:00Z" w:initials="DdPyGeDH1">
    <w:p w14:paraId="21D309CE" w14:textId="74D84F3E" w:rsidR="001A447B" w:rsidRDefault="001A447B">
      <w:pPr>
        <w:pStyle w:val="Textocomentario"/>
      </w:pPr>
      <w:r>
        <w:rPr>
          <w:rStyle w:val="Refdecomentario"/>
        </w:rPr>
        <w:annotationRef/>
      </w:r>
      <w:r>
        <w:t>Se ha adecuado según la recomendación</w:t>
      </w:r>
    </w:p>
  </w:comment>
  <w:comment w:id="862" w:author="Alvaro M. Gamboa Buendia" w:date="2023-12-12T15:26:00Z" w:initials="AG">
    <w:p w14:paraId="69F7B05C" w14:textId="4F4E8F18" w:rsidR="00FB1518" w:rsidRDefault="00FB1518">
      <w:pPr>
        <w:pStyle w:val="Textocomentario"/>
      </w:pPr>
      <w:r>
        <w:rPr>
          <w:rStyle w:val="Refdecomentario"/>
        </w:rPr>
        <w:annotationRef/>
      </w:r>
      <w:r>
        <w:t>Es el fracaso del sistema de justicia</w:t>
      </w:r>
    </w:p>
  </w:comment>
  <w:comment w:id="868" w:author="Alvaro M. Gamboa Buendia" w:date="2023-12-12T15:27:00Z" w:initials="AG">
    <w:p w14:paraId="17CB00AD" w14:textId="510AA0F5" w:rsidR="00FB1518" w:rsidRDefault="00FB1518">
      <w:pPr>
        <w:pStyle w:val="Textocomentario"/>
      </w:pPr>
      <w:r>
        <w:rPr>
          <w:rStyle w:val="Refdecomentario"/>
        </w:rPr>
        <w:annotationRef/>
      </w:r>
      <w:r>
        <w:t>Es el fracaso del sistema de justicia</w:t>
      </w:r>
    </w:p>
  </w:comment>
  <w:comment w:id="871" w:author="Alvaro M. Gamboa Buendia" w:date="2023-12-12T15:27:00Z" w:initials="AG">
    <w:p w14:paraId="4C426FDA" w14:textId="49CE77A1" w:rsidR="00FB1518" w:rsidRDefault="00FB1518">
      <w:pPr>
        <w:pStyle w:val="Textocomentario"/>
      </w:pPr>
      <w:r>
        <w:rPr>
          <w:rStyle w:val="Refdecomentario"/>
        </w:rPr>
        <w:annotationRef/>
      </w:r>
      <w:r>
        <w:t>Es el fracaso del sistema de justicia</w:t>
      </w:r>
    </w:p>
  </w:comment>
  <w:comment w:id="877" w:author="Alvaro M. Gamboa Buendia" w:date="2023-12-12T15:27:00Z" w:initials="AG">
    <w:p w14:paraId="3811B5B5" w14:textId="784B49E7" w:rsidR="00FB1518" w:rsidRDefault="00FB1518">
      <w:pPr>
        <w:pStyle w:val="Textocomentario"/>
      </w:pPr>
      <w:r>
        <w:rPr>
          <w:rStyle w:val="Refdecomentario"/>
        </w:rPr>
        <w:annotationRef/>
      </w:r>
      <w:r>
        <w:t>Es el fracaso del sistema de justicia</w:t>
      </w:r>
    </w:p>
  </w:comment>
  <w:comment w:id="901" w:author="Alvaro M. Gamboa Buendia" w:date="2023-12-12T15:27:00Z" w:initials="AG">
    <w:p w14:paraId="33195330" w14:textId="05BC6EE4" w:rsidR="00FB1518" w:rsidRDefault="00FB1518">
      <w:pPr>
        <w:pStyle w:val="Textocomentario"/>
      </w:pPr>
      <w:r>
        <w:rPr>
          <w:rStyle w:val="Refdecomentario"/>
        </w:rPr>
        <w:annotationRef/>
      </w:r>
      <w:r>
        <w:t xml:space="preserve">No queda claro el impacto del riesgo en el problema público. </w:t>
      </w:r>
    </w:p>
  </w:comment>
  <w:comment w:id="902" w:author="Direccion de Politicas y Gestion en Derechos Humanos 14" w:date="2023-12-14T13:04:00Z" w:initials="DdPyGeDH1">
    <w:p w14:paraId="208150D5" w14:textId="786D3F42" w:rsidR="00CD788A" w:rsidRDefault="00CD788A">
      <w:pPr>
        <w:pStyle w:val="Textocomentario"/>
      </w:pPr>
      <w:r>
        <w:rPr>
          <w:rStyle w:val="Refdecomentario"/>
        </w:rPr>
        <w:annotationRef/>
      </w:r>
      <w:r>
        <w:t>Se ha precisado</w:t>
      </w:r>
    </w:p>
  </w:comment>
  <w:comment w:id="909" w:author="Alvaro M. Gamboa Buendia" w:date="2023-12-12T15:29:00Z" w:initials="AG">
    <w:p w14:paraId="757DF740" w14:textId="01704F5D" w:rsidR="00FB1518" w:rsidRDefault="00FB1518">
      <w:pPr>
        <w:pStyle w:val="Textocomentario"/>
      </w:pPr>
      <w:r>
        <w:rPr>
          <w:rStyle w:val="Refdecomentario"/>
        </w:rPr>
        <w:annotationRef/>
      </w:r>
      <w:r>
        <w:t>Revisar redacción</w:t>
      </w:r>
    </w:p>
  </w:comment>
  <w:comment w:id="910" w:author="Direccion de Politicas y Gestion en Derechos Humanos 14" w:date="2023-12-14T13:06:00Z" w:initials="DdPyGeDH1">
    <w:p w14:paraId="470E75B9" w14:textId="5269AD33" w:rsidR="00A604E3" w:rsidRDefault="00A604E3">
      <w:pPr>
        <w:pStyle w:val="Textocomentario"/>
      </w:pPr>
      <w:r>
        <w:rPr>
          <w:rStyle w:val="Refdecomentario"/>
        </w:rPr>
        <w:annotationRef/>
      </w:r>
      <w:r>
        <w:t>Se ha ajustado</w:t>
      </w:r>
    </w:p>
  </w:comment>
  <w:comment w:id="934" w:author="Alvaro M. Gamboa Buendia" w:date="2023-12-12T15:33:00Z" w:initials="AG">
    <w:p w14:paraId="5A33800A" w14:textId="4FDE279E" w:rsidR="00B1757C" w:rsidRDefault="00B1757C">
      <w:pPr>
        <w:pStyle w:val="Textocomentario"/>
      </w:pPr>
      <w:r>
        <w:rPr>
          <w:rStyle w:val="Refdecomentario"/>
        </w:rPr>
        <w:annotationRef/>
      </w:r>
      <w:r>
        <w:t>No queda claro el impacto sobre el problema público</w:t>
      </w:r>
    </w:p>
  </w:comment>
  <w:comment w:id="935" w:author="Direccion de Politicas y Gestion en Derechos Humanos 14" w:date="2023-12-14T15:07:00Z" w:initials="DdPyGeDH1">
    <w:p w14:paraId="78B984A9" w14:textId="123C76B3" w:rsidR="00885768" w:rsidRDefault="00885768">
      <w:pPr>
        <w:pStyle w:val="Textocomentario"/>
      </w:pPr>
      <w:r>
        <w:rPr>
          <w:rStyle w:val="Refdecomentario"/>
        </w:rPr>
        <w:annotationRef/>
      </w:r>
      <w:r>
        <w:t>Se ha precisado</w:t>
      </w:r>
    </w:p>
  </w:comment>
  <w:comment w:id="944" w:author="Alvaro M. Gamboa Buendia" w:date="2023-12-12T15:34:00Z" w:initials="AG">
    <w:p w14:paraId="2D7CFCEE"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26605711" w14:textId="2F000BF5" w:rsidR="00B1757C" w:rsidRDefault="00B1757C">
      <w:pPr>
        <w:pStyle w:val="Textocomentario"/>
      </w:pPr>
    </w:p>
  </w:comment>
  <w:comment w:id="945" w:author="Direccion de Politicas y Gestion en Derechos Humanos 14" w:date="2023-12-14T15:12:00Z" w:initials="DdPyGeDH1">
    <w:p w14:paraId="7B2E4062" w14:textId="35A8D185" w:rsidR="00885768" w:rsidRDefault="00885768">
      <w:pPr>
        <w:pStyle w:val="Textocomentario"/>
      </w:pPr>
      <w:r>
        <w:rPr>
          <w:rStyle w:val="Refdecomentario"/>
        </w:rPr>
        <w:annotationRef/>
      </w:r>
      <w:r>
        <w:t>Se ha precisado</w:t>
      </w:r>
    </w:p>
  </w:comment>
  <w:comment w:id="985" w:author="Alvaro M. Gamboa Buendia" w:date="2023-12-12T15:35:00Z" w:initials="AG">
    <w:p w14:paraId="3BE908F6" w14:textId="6335153B" w:rsidR="00B1757C" w:rsidRDefault="00B1757C">
      <w:pPr>
        <w:pStyle w:val="Textocomentario"/>
      </w:pPr>
      <w:r>
        <w:rPr>
          <w:rStyle w:val="Refdecomentario"/>
        </w:rPr>
        <w:annotationRef/>
      </w:r>
      <w:r>
        <w:t xml:space="preserve">Afectando el derecho a la salud. Se sugiere ser más específico con el impacto que se tiene sobre el problema público </w:t>
      </w:r>
    </w:p>
  </w:comment>
  <w:comment w:id="986" w:author="Direccion de Politicas y Gestion en Derechos Humanos 14" w:date="2023-12-14T16:13:00Z" w:initials="DdPyGeDH1">
    <w:p w14:paraId="4B0D7F28" w14:textId="097CCB30" w:rsidR="00EA0FF8" w:rsidRDefault="00EA0FF8">
      <w:pPr>
        <w:pStyle w:val="Textocomentario"/>
      </w:pPr>
      <w:r>
        <w:rPr>
          <w:rStyle w:val="Refdecomentario"/>
        </w:rPr>
        <w:annotationRef/>
      </w:r>
      <w:r>
        <w:t>Se ha precisado</w:t>
      </w:r>
    </w:p>
  </w:comment>
  <w:comment w:id="996" w:author="Alvaro M. Gamboa Buendia" w:date="2023-12-12T15:36:00Z" w:initials="AG">
    <w:p w14:paraId="09E7E026" w14:textId="61BA1E45" w:rsidR="00B1757C" w:rsidRDefault="00B1757C">
      <w:pPr>
        <w:pStyle w:val="Textocomentario"/>
      </w:pPr>
      <w:r>
        <w:rPr>
          <w:rStyle w:val="Refdecomentario"/>
        </w:rPr>
        <w:annotationRef/>
      </w:r>
      <w:r>
        <w:t>No queda claro el impacto sobre el problema público</w:t>
      </w:r>
    </w:p>
  </w:comment>
  <w:comment w:id="997" w:author="Direccion de Politicas y Gestion en Derechos Humanos 14" w:date="2023-12-14T16:15:00Z" w:initials="DdPyGeDH1">
    <w:p w14:paraId="5A4EC133" w14:textId="791D8B37" w:rsidR="00EA0FF8" w:rsidRDefault="00EA0FF8">
      <w:pPr>
        <w:pStyle w:val="Textocomentario"/>
      </w:pPr>
      <w:r>
        <w:rPr>
          <w:rStyle w:val="Refdecomentario"/>
        </w:rPr>
        <w:annotationRef/>
      </w:r>
      <w:r>
        <w:t>Se ha precisado</w:t>
      </w:r>
    </w:p>
  </w:comment>
  <w:comment w:id="1001" w:author="Alvaro M. Gamboa Buendia" w:date="2023-12-12T15:37:00Z" w:initials="AG">
    <w:p w14:paraId="63DA9626" w14:textId="77777777" w:rsidR="00EA0FF8" w:rsidRDefault="00EA0FF8" w:rsidP="00EA0FF8">
      <w:pPr>
        <w:pStyle w:val="Textocomentario"/>
      </w:pPr>
      <w:r>
        <w:rPr>
          <w:rStyle w:val="Refdecomentario"/>
        </w:rPr>
        <w:annotationRef/>
      </w:r>
      <w:r>
        <w:t>Afectando el derecho a la salud. Se sugiere ser más específico con el impacto que se tiene sobre el problema público</w:t>
      </w:r>
    </w:p>
  </w:comment>
  <w:comment w:id="1002" w:author="Direccion de Politicas y Gestion en Derechos Humanos 14" w:date="2023-12-14T16:21:00Z" w:initials="DdPyGeDH1">
    <w:p w14:paraId="0BF281B7" w14:textId="68C1FA11" w:rsidR="00EA0FF8" w:rsidRDefault="00EA0FF8">
      <w:pPr>
        <w:pStyle w:val="Textocomentario"/>
      </w:pPr>
      <w:r>
        <w:rPr>
          <w:rStyle w:val="Refdecomentario"/>
        </w:rPr>
        <w:annotationRef/>
      </w:r>
      <w:r>
        <w:t>Se ha precisado</w:t>
      </w:r>
    </w:p>
  </w:comment>
  <w:comment w:id="1007" w:author="Alvaro M. Gamboa Buendia" w:date="2023-12-12T15:37:00Z" w:initials="AG">
    <w:p w14:paraId="1F35BD5B" w14:textId="7D3A7BE0" w:rsidR="00B1757C" w:rsidRDefault="00B1757C">
      <w:pPr>
        <w:pStyle w:val="Textocomentario"/>
      </w:pPr>
      <w:r>
        <w:rPr>
          <w:rStyle w:val="Refdecomentario"/>
        </w:rPr>
        <w:annotationRef/>
      </w:r>
      <w:r>
        <w:t>Afectando el derecho a la salud. Se sugiere ser más específico con el impacto que se tiene sobre el problema público</w:t>
      </w:r>
    </w:p>
  </w:comment>
  <w:comment w:id="1009" w:author="Alvaro M. Gamboa Buendia" w:date="2023-12-12T15:37:00Z" w:initials="AG">
    <w:p w14:paraId="15612D45"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4C6518E3" w14:textId="4C127620" w:rsidR="00B1757C" w:rsidRDefault="00B1757C">
      <w:pPr>
        <w:pStyle w:val="Textocomentario"/>
      </w:pPr>
    </w:p>
  </w:comment>
  <w:comment w:id="1010" w:author="Direccion de Politicas y Gestion en Derechos Humanos 14" w:date="2023-12-14T16:27:00Z" w:initials="DdPyGeDH1">
    <w:p w14:paraId="2E749309" w14:textId="01C95F05" w:rsidR="008153B8" w:rsidRDefault="008153B8">
      <w:pPr>
        <w:pStyle w:val="Textocomentario"/>
      </w:pPr>
      <w:r>
        <w:rPr>
          <w:rStyle w:val="Refdecomentario"/>
        </w:rPr>
        <w:annotationRef/>
      </w:r>
      <w:r>
        <w:t>Se ha precisado</w:t>
      </w:r>
    </w:p>
  </w:comment>
  <w:comment w:id="1014" w:author="Alvaro M. Gamboa Buendia" w:date="2023-12-12T15:38:00Z" w:initials="AG">
    <w:p w14:paraId="22989478"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16257CC9" w14:textId="52848A26" w:rsidR="00B1757C" w:rsidRDefault="00B1757C">
      <w:pPr>
        <w:pStyle w:val="Textocomentario"/>
      </w:pPr>
    </w:p>
  </w:comment>
  <w:comment w:id="1015" w:author="Direccion de Politicas y Gestion en Derechos Humanos 14" w:date="2023-12-14T16:31:00Z" w:initials="DdPyGeDH1">
    <w:p w14:paraId="17A3C4B1" w14:textId="4F80004C" w:rsidR="008153B8" w:rsidRDefault="008153B8">
      <w:pPr>
        <w:pStyle w:val="Textocomentario"/>
      </w:pPr>
      <w:r>
        <w:rPr>
          <w:rStyle w:val="Refdecomentario"/>
        </w:rPr>
        <w:annotationRef/>
      </w:r>
      <w:r>
        <w:t>Se ha precisado</w:t>
      </w:r>
    </w:p>
  </w:comment>
  <w:comment w:id="1022" w:author="Alvaro M. Gamboa Buendia" w:date="2023-12-12T15:38:00Z" w:initials="AG">
    <w:p w14:paraId="07796E17"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6E8F6AAC" w14:textId="5881281E" w:rsidR="00B1757C" w:rsidRDefault="00B1757C">
      <w:pPr>
        <w:pStyle w:val="Textocomentario"/>
      </w:pPr>
    </w:p>
  </w:comment>
  <w:comment w:id="1023" w:author="Direccion de Politicas y Gestion en Derechos Humanos 14" w:date="2023-12-14T16:37:00Z" w:initials="DdPyGeDH1">
    <w:p w14:paraId="32639945" w14:textId="5A1FF4FF" w:rsidR="00CD5480" w:rsidRDefault="00CD5480">
      <w:pPr>
        <w:pStyle w:val="Textocomentario"/>
      </w:pPr>
      <w:r>
        <w:rPr>
          <w:rStyle w:val="Refdecomentario"/>
        </w:rPr>
        <w:annotationRef/>
      </w:r>
      <w:r>
        <w:t>Se ha precisado</w:t>
      </w:r>
    </w:p>
  </w:comment>
  <w:comment w:id="1039" w:author="Alvaro M. Gamboa Buendia" w:date="2023-12-12T15:38:00Z" w:initials="AG">
    <w:p w14:paraId="513A408A"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598957A3" w14:textId="42CAD0ED" w:rsidR="00B1757C" w:rsidRDefault="00B1757C">
      <w:pPr>
        <w:pStyle w:val="Textocomentario"/>
      </w:pPr>
    </w:p>
  </w:comment>
  <w:comment w:id="1040" w:author="Direccion de Politicas y Gestion en Derechos Humanos 14" w:date="2023-12-14T16:37:00Z" w:initials="DdPyGeDH1">
    <w:p w14:paraId="25DFE122" w14:textId="098D17CF" w:rsidR="00CD5480" w:rsidRDefault="00CD5480">
      <w:pPr>
        <w:pStyle w:val="Textocomentario"/>
      </w:pPr>
      <w:r>
        <w:rPr>
          <w:rStyle w:val="Refdecomentario"/>
        </w:rPr>
        <w:annotationRef/>
      </w:r>
      <w:r>
        <w:t>Se ha precisado</w:t>
      </w:r>
    </w:p>
  </w:comment>
  <w:comment w:id="1071" w:author="Alvaro M. Gamboa Buendia" w:date="2023-12-12T15:38:00Z" w:initials="AG">
    <w:p w14:paraId="2AF22770"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0A7DF70F" w14:textId="26DFC583" w:rsidR="00B1757C" w:rsidRDefault="00B1757C">
      <w:pPr>
        <w:pStyle w:val="Textocomentario"/>
      </w:pPr>
    </w:p>
  </w:comment>
  <w:comment w:id="1072" w:author="Direccion de Politicas y Gestion en Derechos Humanos 14" w:date="2023-12-14T17:16:00Z" w:initials="DdPyGeDH1">
    <w:p w14:paraId="1691011F" w14:textId="37F5702F" w:rsidR="009E4F06" w:rsidRDefault="009E4F06">
      <w:pPr>
        <w:pStyle w:val="Textocomentario"/>
      </w:pPr>
      <w:r>
        <w:rPr>
          <w:rStyle w:val="Refdecomentario"/>
        </w:rPr>
        <w:annotationRef/>
      </w:r>
      <w:r>
        <w:t>Se ha precisado</w:t>
      </w:r>
    </w:p>
  </w:comment>
  <w:comment w:id="1080" w:author="Alvaro M. Gamboa Buendia" w:date="2023-12-12T15:39:00Z" w:initials="AG">
    <w:p w14:paraId="54261B7F"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3076A3AA" w14:textId="54F9BA44" w:rsidR="00B1757C" w:rsidRDefault="00B1757C">
      <w:pPr>
        <w:pStyle w:val="Textocomentario"/>
      </w:pPr>
    </w:p>
  </w:comment>
  <w:comment w:id="1081" w:author="Direccion de Politicas y Gestion en Derechos Humanos 14" w:date="2023-12-14T17:55:00Z" w:initials="DdPyGeDH1">
    <w:p w14:paraId="0CCC8AF0" w14:textId="7F8C5724" w:rsidR="00E007A1" w:rsidRDefault="00E007A1">
      <w:pPr>
        <w:pStyle w:val="Textocomentario"/>
      </w:pPr>
      <w:r>
        <w:rPr>
          <w:rStyle w:val="Refdecomentario"/>
        </w:rPr>
        <w:annotationRef/>
      </w:r>
      <w:r>
        <w:t>Se ha precisado</w:t>
      </w:r>
    </w:p>
  </w:comment>
  <w:comment w:id="1127" w:author="Alvaro M. Gamboa Buendia" w:date="2023-12-12T15:40:00Z" w:initials="AG">
    <w:p w14:paraId="69218A79"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7E3E10A4" w14:textId="46CA3C4B" w:rsidR="00B1757C" w:rsidRDefault="00B1757C">
      <w:pPr>
        <w:pStyle w:val="Textocomentario"/>
      </w:pPr>
    </w:p>
  </w:comment>
  <w:comment w:id="1128" w:author="Direccion de Politicas y Gestion en Derechos Humanos 14" w:date="2023-12-15T16:23:00Z" w:initials="DdPyGeDH1">
    <w:p w14:paraId="6A567279" w14:textId="7CE7599C" w:rsidR="00B85B9D" w:rsidRDefault="00B85B9D">
      <w:pPr>
        <w:pStyle w:val="Textocomentario"/>
      </w:pPr>
      <w:r>
        <w:rPr>
          <w:rStyle w:val="Refdecomentario"/>
        </w:rPr>
        <w:annotationRef/>
      </w:r>
      <w:r>
        <w:t>Se ha precisado</w:t>
      </w:r>
    </w:p>
  </w:comment>
  <w:comment w:id="1135" w:author="Alvaro M. Gamboa Buendia" w:date="2023-12-12T15:40:00Z" w:initials="AG">
    <w:p w14:paraId="7816387E"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5862C4FF" w14:textId="77777777" w:rsidR="00B1757C" w:rsidRDefault="00B1757C">
      <w:pPr>
        <w:pStyle w:val="Textocomentario"/>
      </w:pPr>
    </w:p>
    <w:p w14:paraId="386FB721" w14:textId="724B53C2" w:rsidR="00B1757C" w:rsidRDefault="00B1757C">
      <w:pPr>
        <w:pStyle w:val="Textocomentario"/>
      </w:pPr>
      <w:r>
        <w:t>La oportunidad impacta en el problema público fortaleciendo el ejercicio de derechos de la población vulnerable, como por ejemplo en zonas rurales o alejadas.</w:t>
      </w:r>
    </w:p>
  </w:comment>
  <w:comment w:id="1136" w:author="Direccion de Politicas y Gestion en Derechos Humanos 14" w:date="2023-12-15T16:26:00Z" w:initials="DdPyGeDH1">
    <w:p w14:paraId="0D7714C7" w14:textId="57B59F3D" w:rsidR="00B85B9D" w:rsidRDefault="00B85B9D">
      <w:pPr>
        <w:pStyle w:val="Textocomentario"/>
      </w:pPr>
      <w:r>
        <w:rPr>
          <w:rStyle w:val="Refdecomentario"/>
        </w:rPr>
        <w:annotationRef/>
      </w:r>
      <w:r>
        <w:t>Se ha precisado</w:t>
      </w:r>
    </w:p>
  </w:comment>
  <w:comment w:id="1142" w:author="Alvaro M. Gamboa Buendia" w:date="2023-12-12T15:42:00Z" w:initials="AG">
    <w:p w14:paraId="1E911AB2"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1A7FD68F" w14:textId="3FB9E0E7" w:rsidR="00B1757C" w:rsidRDefault="00B1757C">
      <w:pPr>
        <w:pStyle w:val="Textocomentario"/>
      </w:pPr>
    </w:p>
  </w:comment>
  <w:comment w:id="1143" w:author="Direccion de Politicas y Gestion en Derechos Humanos 14" w:date="2023-12-15T16:40:00Z" w:initials="DdPyGeDH1">
    <w:p w14:paraId="7C241E02" w14:textId="3E96E1A2" w:rsidR="008E5A27" w:rsidRDefault="008E5A27">
      <w:pPr>
        <w:pStyle w:val="Textocomentario"/>
      </w:pPr>
      <w:r>
        <w:rPr>
          <w:rStyle w:val="Refdecomentario"/>
        </w:rPr>
        <w:annotationRef/>
      </w:r>
      <w:r>
        <w:t>Se ha precisado</w:t>
      </w:r>
    </w:p>
  </w:comment>
  <w:comment w:id="1153" w:author="Alvaro M. Gamboa Buendia" w:date="2023-12-12T15:42:00Z" w:initials="AG">
    <w:p w14:paraId="64CD59E0" w14:textId="77777777" w:rsidR="00B1757C" w:rsidRDefault="00B1757C" w:rsidP="00B1757C">
      <w:pPr>
        <w:pStyle w:val="Textocomentario"/>
      </w:pPr>
      <w:r>
        <w:rPr>
          <w:rStyle w:val="Refdecomentario"/>
        </w:rPr>
        <w:annotationRef/>
      </w:r>
      <w:r>
        <w:rPr>
          <w:rStyle w:val="Refdecomentario"/>
        </w:rPr>
        <w:annotationRef/>
      </w:r>
      <w:r>
        <w:t>No queda claro el impacto sobre el problema público</w:t>
      </w:r>
    </w:p>
    <w:p w14:paraId="7517F601" w14:textId="34FDCCCE" w:rsidR="00B1757C" w:rsidRDefault="00B1757C">
      <w:pPr>
        <w:pStyle w:val="Textocomentario"/>
      </w:pPr>
    </w:p>
  </w:comment>
  <w:comment w:id="1154" w:author="Direccion de Politicas y Gestion en Derechos Humanos 14" w:date="2023-12-15T16:42:00Z" w:initials="DdPyGeDH1">
    <w:p w14:paraId="49FECF0D" w14:textId="569D2DBB" w:rsidR="008E5A27" w:rsidRDefault="008E5A27">
      <w:pPr>
        <w:pStyle w:val="Textocomentario"/>
      </w:pPr>
      <w:r>
        <w:rPr>
          <w:rStyle w:val="Refdecomentario"/>
        </w:rPr>
        <w:annotationRef/>
      </w:r>
      <w:r>
        <w:t>Se ha precisado</w:t>
      </w:r>
    </w:p>
  </w:comment>
  <w:comment w:id="1163" w:author="Alvaro M. Gamboa Buendia" w:date="2023-12-12T15:45:00Z" w:initials="AG">
    <w:p w14:paraId="69DC23FA" w14:textId="1FCC61A3" w:rsidR="00560A39" w:rsidRDefault="00560A39">
      <w:pPr>
        <w:pStyle w:val="Textocomentario"/>
      </w:pPr>
      <w:r>
        <w:rPr>
          <w:rStyle w:val="Refdecomentario"/>
        </w:rPr>
        <w:annotationRef/>
      </w:r>
      <w:r>
        <w:t xml:space="preserve">Mejorar las medidas, parecen muy generales. </w:t>
      </w:r>
    </w:p>
  </w:comment>
  <w:comment w:id="1164" w:author="Direccion de Politicas y Gestion en Derechos Humanos 14" w:date="2023-12-18T11:46:00Z" w:initials="DdPyGeDH1">
    <w:p w14:paraId="07375112" w14:textId="77777777" w:rsidR="00722DDB" w:rsidRDefault="00722DDB" w:rsidP="00722DDB">
      <w:pPr>
        <w:pStyle w:val="Textocomentario"/>
      </w:pPr>
      <w:r>
        <w:rPr>
          <w:rStyle w:val="Refdecomentario"/>
        </w:rPr>
        <w:annotationRef/>
      </w:r>
      <w:r>
        <w:rPr>
          <w:rStyle w:val="Refdecomentario"/>
        </w:rPr>
        <w:annotationRef/>
      </w:r>
      <w:r>
        <w:t>Se ha mejorado</w:t>
      </w:r>
    </w:p>
    <w:p w14:paraId="323A1E7B" w14:textId="702DD1D0" w:rsidR="00722DDB" w:rsidRDefault="00722DDB">
      <w:pPr>
        <w:pStyle w:val="Textocomentario"/>
      </w:pPr>
    </w:p>
  </w:comment>
  <w:comment w:id="1172" w:author="Alvaro M. Gamboa Buendia" w:date="2023-12-12T15:44:00Z" w:initials="AG">
    <w:p w14:paraId="7C45665C" w14:textId="252B40F8"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67B84163" w14:textId="0D74CB57" w:rsidR="00560A39" w:rsidRDefault="00560A39">
      <w:pPr>
        <w:pStyle w:val="Textocomentario"/>
      </w:pPr>
    </w:p>
  </w:comment>
  <w:comment w:id="1173" w:author="Direccion de Politicas y Gestion en Derechos Humanos 14" w:date="2023-12-15T16:47:00Z" w:initials="DdPyGeDH1">
    <w:p w14:paraId="5E610D6B" w14:textId="3D6813C0" w:rsidR="008E5A27" w:rsidRDefault="008E5A27">
      <w:pPr>
        <w:pStyle w:val="Textocomentario"/>
      </w:pPr>
      <w:r>
        <w:rPr>
          <w:rStyle w:val="Refdecomentario"/>
        </w:rPr>
        <w:annotationRef/>
      </w:r>
      <w:r>
        <w:t>Se ha precisado</w:t>
      </w:r>
    </w:p>
  </w:comment>
  <w:comment w:id="1178" w:author="Alvaro M. Gamboa Buendia" w:date="2023-12-12T15:44:00Z" w:initials="AG">
    <w:p w14:paraId="0098EEBE" w14:textId="77777777"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7568CDB1" w14:textId="060B9AB6" w:rsidR="00560A39" w:rsidRDefault="00560A39">
      <w:pPr>
        <w:pStyle w:val="Textocomentario"/>
      </w:pPr>
    </w:p>
  </w:comment>
  <w:comment w:id="1179" w:author="Direccion de Politicas y Gestion en Derechos Humanos 14" w:date="2023-12-15T17:03:00Z" w:initials="DdPyGeDH1">
    <w:p w14:paraId="4332F8AF" w14:textId="01BA6B98" w:rsidR="00DB2087" w:rsidRDefault="00DB2087">
      <w:pPr>
        <w:pStyle w:val="Textocomentario"/>
      </w:pPr>
      <w:r>
        <w:rPr>
          <w:rStyle w:val="Refdecomentario"/>
        </w:rPr>
        <w:annotationRef/>
      </w:r>
      <w:r>
        <w:t>Se ha precisado</w:t>
      </w:r>
    </w:p>
  </w:comment>
  <w:comment w:id="1181" w:author="Alvaro M. Gamboa Buendia" w:date="2023-12-12T15:45:00Z" w:initials="AG">
    <w:p w14:paraId="41BC046E" w14:textId="1E3883B8" w:rsidR="00560A39" w:rsidRDefault="00560A39">
      <w:pPr>
        <w:pStyle w:val="Textocomentario"/>
      </w:pPr>
      <w:r>
        <w:rPr>
          <w:rStyle w:val="Refdecomentario"/>
        </w:rPr>
        <w:annotationRef/>
      </w:r>
      <w:r>
        <w:t>Planificación forestal con un enfoque de derechos humanos</w:t>
      </w:r>
    </w:p>
  </w:comment>
  <w:comment w:id="1182" w:author="Direccion de Politicas y Gestion en Derechos Humanos 14" w:date="2023-12-18T11:46:00Z" w:initials="DdPyGeDH1">
    <w:p w14:paraId="7A21AE0A" w14:textId="77777777" w:rsidR="00722DDB" w:rsidRDefault="00722DDB" w:rsidP="00722DDB">
      <w:pPr>
        <w:pStyle w:val="Textocomentario"/>
      </w:pPr>
      <w:r>
        <w:rPr>
          <w:rStyle w:val="Refdecomentario"/>
        </w:rPr>
        <w:annotationRef/>
      </w:r>
      <w:r>
        <w:rPr>
          <w:rStyle w:val="Refdecomentario"/>
        </w:rPr>
        <w:annotationRef/>
      </w:r>
      <w:r>
        <w:t>Se ha precisado</w:t>
      </w:r>
    </w:p>
    <w:p w14:paraId="30593762" w14:textId="791EA08D" w:rsidR="00722DDB" w:rsidRDefault="00722DDB">
      <w:pPr>
        <w:pStyle w:val="Textocomentario"/>
      </w:pPr>
    </w:p>
  </w:comment>
  <w:comment w:id="1219" w:author="Alvaro M. Gamboa Buendia" w:date="2023-12-12T15:46:00Z" w:initials="AG">
    <w:p w14:paraId="55E0710B" w14:textId="058DDF16"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3FDD3F0B" w14:textId="1E5D9022" w:rsidR="00560A39" w:rsidRDefault="00560A39">
      <w:pPr>
        <w:pStyle w:val="Textocomentario"/>
      </w:pPr>
    </w:p>
  </w:comment>
  <w:comment w:id="1220" w:author="Direccion de Politicas y Gestion en Derechos Humanos 14" w:date="2023-12-15T17:20:00Z" w:initials="DdPyGeDH1">
    <w:p w14:paraId="7E9D85E9" w14:textId="2A179B2D" w:rsidR="008261A9" w:rsidRDefault="008261A9">
      <w:pPr>
        <w:pStyle w:val="Textocomentario"/>
      </w:pPr>
      <w:r>
        <w:rPr>
          <w:rStyle w:val="Refdecomentario"/>
        </w:rPr>
        <w:annotationRef/>
      </w:r>
      <w:r>
        <w:t>Se ha precisado</w:t>
      </w:r>
    </w:p>
  </w:comment>
  <w:comment w:id="1225" w:author="Alvaro M. Gamboa Buendia" w:date="2023-12-12T15:47:00Z" w:initials="AG">
    <w:p w14:paraId="0AE781B2" w14:textId="77777777"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42D6F983" w14:textId="6E674CCC" w:rsidR="00560A39" w:rsidRDefault="00560A39">
      <w:pPr>
        <w:pStyle w:val="Textocomentario"/>
      </w:pPr>
    </w:p>
  </w:comment>
  <w:comment w:id="1226" w:author="Direccion de Politicas y Gestion en Derechos Humanos 14" w:date="2023-12-15T17:31:00Z" w:initials="DdPyGeDH1">
    <w:p w14:paraId="64374903" w14:textId="5A95ABE8" w:rsidR="00AB6A56" w:rsidRDefault="00AB6A56">
      <w:pPr>
        <w:pStyle w:val="Textocomentario"/>
      </w:pPr>
      <w:r>
        <w:rPr>
          <w:rStyle w:val="Refdecomentario"/>
        </w:rPr>
        <w:annotationRef/>
      </w:r>
      <w:r>
        <w:t>Se ha precisado</w:t>
      </w:r>
    </w:p>
  </w:comment>
  <w:comment w:id="1245" w:author="Alvaro M. Gamboa Buendia" w:date="2023-12-12T15:47:00Z" w:initials="AG">
    <w:p w14:paraId="3869EE44" w14:textId="77777777"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3648C51A" w14:textId="52E679B9" w:rsidR="00560A39" w:rsidRDefault="00560A39">
      <w:pPr>
        <w:pStyle w:val="Textocomentario"/>
      </w:pPr>
    </w:p>
  </w:comment>
  <w:comment w:id="1246" w:author="Direccion de Politicas y Gestion en Derechos Humanos 14" w:date="2023-12-15T17:38:00Z" w:initials="DdPyGeDH1">
    <w:p w14:paraId="7F86BCFC" w14:textId="60232E75" w:rsidR="00884567" w:rsidRDefault="00884567">
      <w:pPr>
        <w:pStyle w:val="Textocomentario"/>
      </w:pPr>
      <w:r>
        <w:rPr>
          <w:rStyle w:val="Refdecomentario"/>
        </w:rPr>
        <w:annotationRef/>
      </w:r>
      <w:r>
        <w:t>Se ha precisado</w:t>
      </w:r>
    </w:p>
  </w:comment>
  <w:comment w:id="1251" w:author="Alvaro M. Gamboa Buendia" w:date="2023-12-12T15:47:00Z" w:initials="AG">
    <w:p w14:paraId="4B909B69" w14:textId="77777777" w:rsidR="00560A39" w:rsidRDefault="00560A39" w:rsidP="00560A39">
      <w:pPr>
        <w:pStyle w:val="Textocomentario"/>
      </w:pPr>
      <w:r>
        <w:rPr>
          <w:rStyle w:val="Refdecomentario"/>
        </w:rPr>
        <w:annotationRef/>
      </w:r>
      <w:r>
        <w:rPr>
          <w:rStyle w:val="Refdecomentario"/>
        </w:rPr>
        <w:annotationRef/>
      </w:r>
      <w:r>
        <w:t>No queda claro el impacto sobre el problema público</w:t>
      </w:r>
    </w:p>
    <w:p w14:paraId="492D7230" w14:textId="05A6DDCB" w:rsidR="00560A39" w:rsidRDefault="00560A39">
      <w:pPr>
        <w:pStyle w:val="Textocomentario"/>
      </w:pPr>
    </w:p>
  </w:comment>
  <w:comment w:id="1252" w:author="Direccion de Politicas y Gestion en Derechos Humanos 14" w:date="2023-12-15T17:38:00Z" w:initials="DdPyGeDH1">
    <w:p w14:paraId="643BFF8B" w14:textId="029AD53A" w:rsidR="00884567" w:rsidRDefault="00884567">
      <w:pPr>
        <w:pStyle w:val="Textocomentario"/>
      </w:pPr>
      <w:r>
        <w:rPr>
          <w:rStyle w:val="Refdecomentario"/>
        </w:rPr>
        <w:annotationRef/>
      </w:r>
      <w:r>
        <w:t>Se ha precisado</w:t>
      </w:r>
    </w:p>
  </w:comment>
  <w:comment w:id="1270" w:author="Alvaro M. Gamboa Buendia" w:date="2023-12-12T15:48:00Z" w:initials="AG">
    <w:p w14:paraId="599A5ECE" w14:textId="77777777"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799AA4C2" w14:textId="1233EE30" w:rsidR="00FF77D7" w:rsidRDefault="00FF77D7">
      <w:pPr>
        <w:pStyle w:val="Textocomentario"/>
      </w:pPr>
    </w:p>
  </w:comment>
  <w:comment w:id="1271" w:author="Direccion de Politicas y Gestion en Derechos Humanos 14" w:date="2023-12-15T17:51:00Z" w:initials="DdPyGeDH1">
    <w:p w14:paraId="51A9FF36" w14:textId="4FD5F518" w:rsidR="00DA1831" w:rsidRDefault="00DA1831">
      <w:pPr>
        <w:pStyle w:val="Textocomentario"/>
      </w:pPr>
      <w:r>
        <w:rPr>
          <w:rStyle w:val="Refdecomentario"/>
        </w:rPr>
        <w:annotationRef/>
      </w:r>
      <w:r>
        <w:t>Se ha precisado</w:t>
      </w:r>
    </w:p>
  </w:comment>
  <w:comment w:id="1275" w:author="Alvaro M. Gamboa Buendia" w:date="2023-12-12T15:48:00Z" w:initials="AG">
    <w:p w14:paraId="3C2A29BF" w14:textId="77777777"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50E98720" w14:textId="38905396" w:rsidR="00FF77D7" w:rsidRDefault="00FF77D7">
      <w:pPr>
        <w:pStyle w:val="Textocomentario"/>
      </w:pPr>
    </w:p>
  </w:comment>
  <w:comment w:id="1276" w:author="Direccion de Politicas y Gestion en Derechos Humanos 14" w:date="2023-12-15T18:00:00Z" w:initials="DdPyGeDH1">
    <w:p w14:paraId="03468A56" w14:textId="13085767" w:rsidR="00F82342" w:rsidRDefault="00F82342">
      <w:pPr>
        <w:pStyle w:val="Textocomentario"/>
      </w:pPr>
      <w:r>
        <w:rPr>
          <w:rStyle w:val="Refdecomentario"/>
        </w:rPr>
        <w:annotationRef/>
      </w:r>
      <w:r>
        <w:t>Se ha precisado</w:t>
      </w:r>
    </w:p>
  </w:comment>
  <w:comment w:id="1288" w:author="Alvaro M. Gamboa Buendia" w:date="2023-12-12T15:48:00Z" w:initials="AG">
    <w:p w14:paraId="4E569DBC" w14:textId="77777777"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305ED860" w14:textId="6BEE23E4" w:rsidR="00FF77D7" w:rsidRDefault="00FF77D7">
      <w:pPr>
        <w:pStyle w:val="Textocomentario"/>
      </w:pPr>
    </w:p>
  </w:comment>
  <w:comment w:id="1289" w:author="Direccion de Politicas y Gestion en Derechos Humanos 14" w:date="2023-12-15T18:00:00Z" w:initials="DdPyGeDH1">
    <w:p w14:paraId="1F2921FC" w14:textId="40F5428A" w:rsidR="00F82342" w:rsidRDefault="00F82342">
      <w:pPr>
        <w:pStyle w:val="Textocomentario"/>
      </w:pPr>
      <w:r>
        <w:rPr>
          <w:rStyle w:val="Refdecomentario"/>
        </w:rPr>
        <w:annotationRef/>
      </w:r>
      <w:r>
        <w:t>Se ha precisado</w:t>
      </w:r>
    </w:p>
  </w:comment>
  <w:comment w:id="1301" w:author="Alvaro M. Gamboa Buendia" w:date="2023-12-12T15:48:00Z" w:initials="AG">
    <w:p w14:paraId="1B911BC5" w14:textId="77777777"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348F9D7F" w14:textId="28E304D2" w:rsidR="00FF77D7" w:rsidRDefault="00FF77D7">
      <w:pPr>
        <w:pStyle w:val="Textocomentario"/>
      </w:pPr>
    </w:p>
  </w:comment>
  <w:comment w:id="1302" w:author="Direccion de Politicas y Gestion en Derechos Humanos 14" w:date="2023-12-15T18:15:00Z" w:initials="DdPyGeDH1">
    <w:p w14:paraId="580D556E" w14:textId="4959F2EB" w:rsidR="00E94EF7" w:rsidRDefault="00E94EF7">
      <w:pPr>
        <w:pStyle w:val="Textocomentario"/>
      </w:pPr>
      <w:r>
        <w:rPr>
          <w:rStyle w:val="Refdecomentario"/>
        </w:rPr>
        <w:annotationRef/>
      </w:r>
      <w:r>
        <w:t>Se ha precisado</w:t>
      </w:r>
    </w:p>
  </w:comment>
  <w:comment w:id="1321" w:author="Alvaro M. Gamboa Buendia" w:date="2023-12-12T15:49:00Z" w:initials="AG">
    <w:p w14:paraId="52755A23" w14:textId="77777777"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48E320B2" w14:textId="7B0FE0BB" w:rsidR="00FF77D7" w:rsidRDefault="00FF77D7">
      <w:pPr>
        <w:pStyle w:val="Textocomentario"/>
      </w:pPr>
    </w:p>
  </w:comment>
  <w:comment w:id="1322" w:author="Direccion de Politicas y Gestion en Derechos Humanos 14" w:date="2023-12-18T11:46:00Z" w:initials="DdPyGeDH1">
    <w:p w14:paraId="0E223D49" w14:textId="77777777" w:rsidR="00722DDB" w:rsidRDefault="00722DDB" w:rsidP="00722DDB">
      <w:pPr>
        <w:pStyle w:val="Textocomentario"/>
      </w:pPr>
      <w:r>
        <w:rPr>
          <w:rStyle w:val="Refdecomentario"/>
        </w:rPr>
        <w:annotationRef/>
      </w:r>
      <w:r>
        <w:rPr>
          <w:rStyle w:val="Refdecomentario"/>
        </w:rPr>
        <w:annotationRef/>
      </w:r>
      <w:r>
        <w:t>Se ha precisado</w:t>
      </w:r>
    </w:p>
    <w:p w14:paraId="3BF754C5" w14:textId="5295D96F" w:rsidR="00722DDB" w:rsidRDefault="00722DDB">
      <w:pPr>
        <w:pStyle w:val="Textocomentario"/>
      </w:pPr>
    </w:p>
  </w:comment>
  <w:comment w:id="1329" w:author="Alvaro M. Gamboa Buendia" w:date="2023-12-12T15:49:00Z" w:initials="AG">
    <w:p w14:paraId="73944BF5" w14:textId="30DBD8D3" w:rsidR="00FF77D7" w:rsidRDefault="00FF77D7" w:rsidP="00FF77D7">
      <w:pPr>
        <w:pStyle w:val="Textocomentario"/>
      </w:pPr>
      <w:r>
        <w:rPr>
          <w:rStyle w:val="Refdecomentario"/>
        </w:rPr>
        <w:annotationRef/>
      </w:r>
      <w:r>
        <w:rPr>
          <w:rStyle w:val="Refdecomentario"/>
        </w:rPr>
        <w:annotationRef/>
      </w:r>
      <w:r>
        <w:t>No queda claro el impacto sobre el problema público</w:t>
      </w:r>
    </w:p>
    <w:p w14:paraId="3548344D" w14:textId="1B32FE9A" w:rsidR="00FF77D7" w:rsidRDefault="00FF77D7">
      <w:pPr>
        <w:pStyle w:val="Textocomentario"/>
      </w:pPr>
    </w:p>
  </w:comment>
  <w:comment w:id="1330" w:author="Direccion de Politicas y Gestion en Derechos Humanos 14" w:date="2023-12-18T11:47:00Z" w:initials="DdPyGeDH1">
    <w:p w14:paraId="4816B949" w14:textId="77777777" w:rsidR="00722DDB" w:rsidRDefault="00722DDB" w:rsidP="00722DDB">
      <w:pPr>
        <w:pStyle w:val="Textocomentario"/>
      </w:pPr>
      <w:r>
        <w:rPr>
          <w:rStyle w:val="Refdecomentario"/>
        </w:rPr>
        <w:annotationRef/>
      </w:r>
      <w:r>
        <w:rPr>
          <w:rStyle w:val="Refdecomentario"/>
        </w:rPr>
        <w:annotationRef/>
      </w:r>
      <w:r>
        <w:t>Se ha precisado</w:t>
      </w:r>
    </w:p>
    <w:p w14:paraId="7629AC7E" w14:textId="2ACEFC5D" w:rsidR="00722DDB" w:rsidRDefault="00722DDB">
      <w:pPr>
        <w:pStyle w:val="Textocomentario"/>
      </w:pPr>
    </w:p>
  </w:comment>
  <w:comment w:id="1351" w:author="Alvaro M. Gamboa Buendia" w:date="2023-12-12T16:06:00Z" w:initials="AG">
    <w:p w14:paraId="2FA8D6B2" w14:textId="0F5D958E" w:rsidR="009C668E" w:rsidRDefault="009C668E">
      <w:pPr>
        <w:pStyle w:val="Textocomentario"/>
      </w:pPr>
      <w:r>
        <w:rPr>
          <w:rStyle w:val="Refdecomentario"/>
        </w:rPr>
        <w:annotationRef/>
      </w:r>
      <w:r>
        <w:t>Mejorar resolución de la imágen</w:t>
      </w:r>
    </w:p>
  </w:comment>
  <w:comment w:id="1352" w:author="Xiomara Aracy Pillco Nina" w:date="2023-12-18T17:23:00Z" w:initials="XAPN">
    <w:p w14:paraId="1F4B39D4" w14:textId="55FCDEC3" w:rsidR="00F773E7" w:rsidRDefault="00F773E7">
      <w:pPr>
        <w:pStyle w:val="Textocomentario"/>
      </w:pPr>
      <w:r>
        <w:rPr>
          <w:rStyle w:val="Refdecomentario"/>
        </w:rPr>
        <w:annotationRef/>
      </w:r>
      <w:r>
        <w:t>Acogido, se encuentra arriba</w:t>
      </w:r>
    </w:p>
  </w:comment>
  <w:comment w:id="1387" w:author="Nilton Marcelo Quiñones Huayna" w:date="2023-12-13T22:03:00Z" w:initials="NMQH">
    <w:p w14:paraId="561BDE50" w14:textId="17294BB3" w:rsidR="004C0904" w:rsidRDefault="004C0904">
      <w:pPr>
        <w:pStyle w:val="Textocomentario"/>
      </w:pPr>
      <w:r>
        <w:rPr>
          <w:rStyle w:val="Refdecomentario"/>
        </w:rPr>
        <w:annotationRef/>
      </w:r>
      <w:r>
        <w:t xml:space="preserve">Agregar en Anexo, la evidencia de haber sido discutido por un grupo de expertos la propuesta. </w:t>
      </w:r>
    </w:p>
  </w:comment>
  <w:comment w:id="1388" w:author="Direccion de Politicas y Gestion en Derechos Humanos 14" w:date="2023-12-18T13:14:00Z" w:initials="DdPyGeDH1">
    <w:p w14:paraId="7A079782" w14:textId="5F076E56" w:rsidR="001E07EF" w:rsidRDefault="001E07EF">
      <w:pPr>
        <w:pStyle w:val="Textocomentario"/>
      </w:pPr>
      <w:r>
        <w:rPr>
          <w:rStyle w:val="Refdecomentario"/>
        </w:rPr>
        <w:annotationRef/>
      </w:r>
      <w:r>
        <w:t>En el anexo 3, se adjunta evidencia de proceso de consulta y socialización del indicador.</w:t>
      </w:r>
    </w:p>
  </w:comment>
  <w:comment w:id="1394" w:author="Alvaro M. Gamboa Buendia" w:date="2023-12-12T17:05:00Z" w:initials="AG">
    <w:p w14:paraId="601845F0" w14:textId="42DC2E6B" w:rsidR="000F59BE" w:rsidRDefault="000F59BE">
      <w:pPr>
        <w:pStyle w:val="Textocomentario"/>
      </w:pPr>
      <w:r>
        <w:rPr>
          <w:rStyle w:val="Refdecomentario"/>
        </w:rPr>
        <w:annotationRef/>
      </w:r>
      <w:r w:rsidR="00245B9C">
        <w:t xml:space="preserve">Revisar comentarios al anexo del índice </w:t>
      </w:r>
    </w:p>
  </w:comment>
  <w:comment w:id="1395" w:author="GENE EDUARDO OLARTE MELCHOR" w:date="2023-12-18T00:31:00Z" w:initials="GO">
    <w:p w14:paraId="2D45B63E" w14:textId="77777777" w:rsidR="006D104D" w:rsidRDefault="006D104D" w:rsidP="006D104D">
      <w:pPr>
        <w:pStyle w:val="Textocomentario"/>
      </w:pPr>
      <w:r>
        <w:rPr>
          <w:rStyle w:val="Refdecomentario"/>
        </w:rPr>
        <w:annotationRef/>
      </w:r>
      <w:r>
        <w:t>Revisado</w:t>
      </w:r>
    </w:p>
  </w:comment>
  <w:comment w:id="1397" w:author="Direccion de Politicas y Gestion en Derechos Humanos 14" w:date="2023-12-28T18:51:00Z" w:initials="DdPyGeDH1">
    <w:p w14:paraId="5F649276" w14:textId="061F66DB" w:rsidR="008E1D4D" w:rsidRDefault="008E1D4D">
      <w:pPr>
        <w:pStyle w:val="Textocomentario"/>
      </w:pPr>
      <w:r>
        <w:rPr>
          <w:rStyle w:val="Refdecomentario"/>
        </w:rPr>
        <w:annotationRef/>
      </w:r>
      <w:r>
        <w:t xml:space="preserve">Párrafo incorporado para sustentar la selección de indicadores de la </w:t>
      </w:r>
      <w:r w:rsidRPr="00AE2646">
        <w:t>"Guía para la medición y aplicación de indicadores de Derechos Humanos" (</w:t>
      </w:r>
      <w:r>
        <w:t xml:space="preserve">OACNUDH </w:t>
      </w:r>
      <w:r w:rsidRPr="00AE2646">
        <w:t>2012)</w:t>
      </w:r>
    </w:p>
  </w:comment>
  <w:comment w:id="1408" w:author="Nilton Marcelo Quiñones Huayna" w:date="2023-12-13T22:05:00Z" w:initials="NMQH">
    <w:p w14:paraId="7B8C5957" w14:textId="3AC9A155" w:rsidR="00B12500" w:rsidRDefault="004C0904">
      <w:pPr>
        <w:pStyle w:val="Textocomentario"/>
      </w:pPr>
      <w:r>
        <w:rPr>
          <w:rStyle w:val="Refdecomentario"/>
        </w:rPr>
        <w:annotationRef/>
      </w:r>
      <w:r w:rsidR="00EF2BCD">
        <w:t>¿análisis</w:t>
      </w:r>
      <w:r>
        <w:t xml:space="preserve"> del tipo de resultado del indicador</w:t>
      </w:r>
      <w:r w:rsidR="00EF2BCD">
        <w:t>?</w:t>
      </w:r>
      <w:r>
        <w:t xml:space="preserve">, </w:t>
      </w:r>
      <w:r w:rsidR="00EF2BCD">
        <w:t xml:space="preserve">¿análisis de </w:t>
      </w:r>
      <w:r>
        <w:t>interrelaciones entre ellas, ni como se seleccionaron</w:t>
      </w:r>
      <w:r w:rsidR="00EF2BCD">
        <w:t>, se usó PCA, análisis factorial?</w:t>
      </w:r>
      <w:r>
        <w:t xml:space="preserve">, </w:t>
      </w:r>
      <w:r w:rsidR="00EF2BCD">
        <w:t>¿</w:t>
      </w:r>
      <w:r>
        <w:t xml:space="preserve">paso por una mesa de expertos, de ser así, </w:t>
      </w:r>
      <w:r w:rsidR="00EF2BCD">
        <w:t>especificarlo?</w:t>
      </w:r>
      <w:r>
        <w:t xml:space="preserve"> </w:t>
      </w:r>
    </w:p>
    <w:p w14:paraId="1A4B2C14" w14:textId="77777777" w:rsidR="00EF2BCD" w:rsidRDefault="00EF2BCD">
      <w:pPr>
        <w:pStyle w:val="Textocomentario"/>
      </w:pPr>
    </w:p>
    <w:p w14:paraId="2649C43B" w14:textId="25F34309" w:rsidR="004C0904" w:rsidRDefault="00EF2BCD">
      <w:pPr>
        <w:pStyle w:val="Textocomentario"/>
      </w:pPr>
      <w:r>
        <w:t>¿</w:t>
      </w:r>
      <w:r w:rsidR="00B12500">
        <w:t>Asimismo</w:t>
      </w:r>
      <w:r w:rsidR="004C0904">
        <w:t xml:space="preserve">, </w:t>
      </w:r>
      <w:r>
        <w:t xml:space="preserve">como se han considerado en los </w:t>
      </w:r>
      <w:r w:rsidR="004C0904">
        <w:t>indicadores los compromisos del país, planteadas en las políticas nacionales, PEDN al 2050</w:t>
      </w:r>
      <w:r>
        <w:t>,</w:t>
      </w:r>
      <w:r w:rsidR="004C0904">
        <w:t xml:space="preserve"> las ODS</w:t>
      </w:r>
      <w:r>
        <w:t xml:space="preserve"> y otros estándares?</w:t>
      </w:r>
      <w:r w:rsidR="004C0904">
        <w:t xml:space="preserve"> </w:t>
      </w:r>
    </w:p>
  </w:comment>
  <w:comment w:id="1409" w:author="Direccion de Politicas y Gestion en Derechos Humanos 14" w:date="2023-12-18T11:48:00Z" w:initials="DdPyGeDH1">
    <w:p w14:paraId="6B3D16F4" w14:textId="1F2A8320" w:rsidR="00722DDB" w:rsidRDefault="00722DDB" w:rsidP="00722DDB">
      <w:pPr>
        <w:pStyle w:val="Textocomentario"/>
      </w:pPr>
      <w:r>
        <w:rPr>
          <w:rStyle w:val="Refdecomentario"/>
        </w:rPr>
        <w:annotationRef/>
      </w:r>
      <w:r>
        <w:t>El indicador se ha construido en base al documento de Naciones Unidas que se ha comentado en párrafos anterior</w:t>
      </w:r>
      <w:r w:rsidR="00E40142">
        <w:t>es</w:t>
      </w:r>
      <w:r>
        <w:t>: “...En este proceso, la "Guía para la medición y aplicación de indicadores de Derechos Humanos" de la Oficina del Alto Comisionado de las Naciones Unidas para los Derechos Humanos (ACNUDH, 2012) emergió como la primera fuente relevante.”</w:t>
      </w:r>
    </w:p>
    <w:p w14:paraId="5DD0D5D5" w14:textId="10FF9FC6" w:rsidR="00210C7E" w:rsidRDefault="00722DDB" w:rsidP="00722DDB">
      <w:pPr>
        <w:pStyle w:val="Textocomentario"/>
      </w:pPr>
      <w:r>
        <w:t xml:space="preserve">Asimismo, en este documento se subrayan indicadores que están a nivel de resultados intermedios, </w:t>
      </w:r>
      <w:r w:rsidR="00210C7E">
        <w:t>y,</w:t>
      </w:r>
      <w:r>
        <w:t xml:space="preserve"> además, parte de estos son considerados como indicadores de la ODS. </w:t>
      </w:r>
    </w:p>
    <w:p w14:paraId="502C3ECE" w14:textId="48B88993" w:rsidR="00210C7E" w:rsidRDefault="00210C7E" w:rsidP="00722DDB">
      <w:pPr>
        <w:pStyle w:val="Textocomentario"/>
      </w:pPr>
      <w:r>
        <w:t xml:space="preserve">Cabe señalar que se ha cumplido con lo explícitamente indicado en la Guía de Políticas Nacionales (páginas 62-63). </w:t>
      </w:r>
    </w:p>
    <w:p w14:paraId="21A6900B" w14:textId="1BB37F6D" w:rsidR="00722DDB" w:rsidRDefault="00722DDB" w:rsidP="00722DDB">
      <w:pPr>
        <w:pStyle w:val="Textocomentario"/>
      </w:pPr>
      <w:r>
        <w:t>En ese sentido como sector, no acogemos la recomendación de extensión de análisis, ya que éste obedece a un marco teórico</w:t>
      </w:r>
      <w:r w:rsidR="00E40142">
        <w:t xml:space="preserve"> </w:t>
      </w:r>
      <w:r>
        <w:t>establecido en el documento mencionado.</w:t>
      </w:r>
      <w:r w:rsidR="00E40142">
        <w:br/>
      </w:r>
    </w:p>
    <w:p w14:paraId="5579D0F3" w14:textId="0DF0C426" w:rsidR="00722DDB" w:rsidRDefault="00722DDB">
      <w:pPr>
        <w:pStyle w:val="Textocomentario"/>
      </w:pPr>
    </w:p>
  </w:comment>
  <w:comment w:id="1414" w:author="Nilton Marcelo Quiñones Huayna" w:date="2023-12-13T21:55:00Z" w:initials="NMQH">
    <w:p w14:paraId="660E8478" w14:textId="00E9E013" w:rsidR="00336FF5" w:rsidRDefault="00336FF5">
      <w:pPr>
        <w:pStyle w:val="Textocomentario"/>
      </w:pPr>
      <w:r>
        <w:rPr>
          <w:rStyle w:val="Refdecomentario"/>
        </w:rPr>
        <w:annotationRef/>
      </w:r>
      <w:r>
        <w:t>¿Qué es esto?</w:t>
      </w:r>
    </w:p>
  </w:comment>
  <w:comment w:id="1415" w:author="Direccion de Politicas y Gestion en Derechos Humanos 14" w:date="2023-12-18T11:48:00Z" w:initials="DdPyGeDH1">
    <w:p w14:paraId="401555F2" w14:textId="3619AA30" w:rsidR="00722DDB" w:rsidRDefault="00722DDB">
      <w:pPr>
        <w:pStyle w:val="Textocomentario"/>
      </w:pPr>
      <w:r>
        <w:rPr>
          <w:rStyle w:val="Refdecomentario"/>
        </w:rPr>
        <w:annotationRef/>
      </w:r>
      <w:r>
        <w:rPr>
          <w:color w:val="202122"/>
          <w:highlight w:val="white"/>
        </w:rPr>
        <w:t>CAGR, </w:t>
      </w:r>
      <w:r>
        <w:rPr>
          <w:i/>
          <w:iCs/>
          <w:color w:val="202122"/>
          <w:highlight w:val="white"/>
        </w:rPr>
        <w:t>Compound annual growth</w:t>
      </w:r>
      <w:r>
        <w:rPr>
          <w:color w:val="202122"/>
          <w:highlight w:val="white"/>
        </w:rPr>
        <w:t> rate</w:t>
      </w:r>
      <w:r>
        <w:t xml:space="preserve">  o </w:t>
      </w:r>
      <w:r>
        <w:rPr>
          <w:b/>
          <w:bCs/>
          <w:color w:val="202122"/>
          <w:highlight w:val="white"/>
        </w:rPr>
        <w:t>tasa de crecimiento anual compuesto</w:t>
      </w:r>
    </w:p>
  </w:comment>
  <w:comment w:id="1430" w:author="Alvaro M. Gamboa Buendia" w:date="2023-12-12T17:24:00Z" w:initials="AG">
    <w:p w14:paraId="31FAD608" w14:textId="77777777" w:rsidR="00B411F3" w:rsidRDefault="00B411F3" w:rsidP="00B411F3">
      <w:pPr>
        <w:pStyle w:val="Textocomentario"/>
      </w:pPr>
      <w:r>
        <w:rPr>
          <w:rStyle w:val="Refdecomentario"/>
        </w:rPr>
        <w:annotationRef/>
      </w:r>
      <w:r>
        <w:t>Revisar comentarios realizados en el anexo. Al ser un indicador compuesto, los valores se deben normalizar, por lo que el valor del índice no representaría un porcentaje, sino un puntaje con un valor mínimo y máximo.</w:t>
      </w:r>
    </w:p>
  </w:comment>
  <w:comment w:id="1431" w:author="Direccion de Politicas y Gestion en Derechos Humanos 14" w:date="2023-12-18T11:49:00Z" w:initials="DdPyGeDH1">
    <w:p w14:paraId="7EF1CEF0" w14:textId="77777777" w:rsidR="00B411F3" w:rsidRDefault="00B411F3" w:rsidP="00B411F3">
      <w:pPr>
        <w:pStyle w:val="Textocomentario"/>
      </w:pPr>
      <w:r>
        <w:rPr>
          <w:rStyle w:val="Refdecomentario"/>
        </w:rPr>
        <w:annotationRef/>
      </w:r>
      <w:r>
        <w:rPr>
          <w:rStyle w:val="Refdecomentario"/>
        </w:rPr>
        <w:annotationRef/>
      </w:r>
      <w:r>
        <w:t>Se ha revisado y se ha ajustado según recomendación</w:t>
      </w:r>
    </w:p>
    <w:p w14:paraId="1D9CCBD2" w14:textId="77777777" w:rsidR="00B411F3" w:rsidRDefault="00B411F3" w:rsidP="00B411F3">
      <w:pPr>
        <w:pStyle w:val="Textocomentario"/>
      </w:pPr>
    </w:p>
  </w:comment>
  <w:comment w:id="1446" w:author="Alvaro M. Gamboa Buendia" w:date="2023-12-12T17:24:00Z" w:initials="AG">
    <w:p w14:paraId="6464CE27" w14:textId="77777777" w:rsidR="007611FD" w:rsidRDefault="007611FD" w:rsidP="007611FD">
      <w:pPr>
        <w:pStyle w:val="Textocomentario"/>
      </w:pPr>
      <w:r>
        <w:rPr>
          <w:rStyle w:val="Refdecomentario"/>
        </w:rPr>
        <w:annotationRef/>
      </w:r>
      <w:r>
        <w:t>Revisar comentarios realizados en el anexo. Al ser un indicador compuesto, los valores se deben normalizar, por lo que el valor del índice no representaría un porcentaje, sino un puntaje con un valor mínimo y máximo.</w:t>
      </w:r>
    </w:p>
  </w:comment>
  <w:comment w:id="1447" w:author="Direccion de Politicas y Gestion en Derechos Humanos 14" w:date="2023-12-18T11:49:00Z" w:initials="DdPyGeDH1">
    <w:p w14:paraId="049C6A2C" w14:textId="37EE7F59" w:rsidR="00722DDB" w:rsidRDefault="00722DDB" w:rsidP="00722DDB">
      <w:pPr>
        <w:pStyle w:val="Textocomentario"/>
      </w:pPr>
      <w:r>
        <w:rPr>
          <w:rStyle w:val="Refdecomentario"/>
        </w:rPr>
        <w:annotationRef/>
      </w:r>
      <w:r>
        <w:rPr>
          <w:rStyle w:val="Refdecomentario"/>
        </w:rPr>
        <w:annotationRef/>
      </w:r>
      <w:r>
        <w:t>Se ha revisado y se ha ajustado según recomendación</w:t>
      </w:r>
    </w:p>
    <w:p w14:paraId="3AA48A42" w14:textId="7FA1D40D" w:rsidR="00722DDB" w:rsidRDefault="00722DDB">
      <w:pPr>
        <w:pStyle w:val="Textocomentario"/>
      </w:pPr>
    </w:p>
  </w:comment>
  <w:comment w:id="1464" w:author="Alvaro M. Gamboa Buendia" w:date="2023-12-12T17:24:00Z" w:initials="AG">
    <w:p w14:paraId="7629431F" w14:textId="7A037780" w:rsidR="00245B9C" w:rsidRDefault="00245B9C">
      <w:pPr>
        <w:pStyle w:val="Textocomentario"/>
      </w:pPr>
      <w:r>
        <w:rPr>
          <w:rStyle w:val="Refdecomentario"/>
        </w:rPr>
        <w:annotationRef/>
      </w:r>
      <w:r>
        <w:t>Revisar comentarios realizados en el anexo. Al ser un indicador compuesto, los valores se deben normalizar, por lo que el valor del índice no representaría un porcentaje, sino un puntaje con un valor mínimo y máximo.</w:t>
      </w:r>
    </w:p>
  </w:comment>
  <w:comment w:id="1465" w:author="GENE EDUARDO OLARTE MELCHOR" w:date="2023-12-18T00:39:00Z" w:initials="GO">
    <w:p w14:paraId="0C7370C8" w14:textId="77777777" w:rsidR="00FB03AA" w:rsidRDefault="00FB03AA" w:rsidP="00FB03AA">
      <w:pPr>
        <w:pStyle w:val="Textocomentario"/>
      </w:pPr>
      <w:r>
        <w:rPr>
          <w:rStyle w:val="Refdecomentario"/>
        </w:rPr>
        <w:annotationRef/>
      </w:r>
      <w:r>
        <w:t>Se ha revisado en función a las observaciones de la DNSE</w:t>
      </w:r>
    </w:p>
  </w:comment>
  <w:comment w:id="1424" w:author="Mijail Huaman Romero" w:date="2023-12-13T12:38:00Z" w:initials="MH">
    <w:p w14:paraId="66143915" w14:textId="1159FB08" w:rsidR="00664317" w:rsidRDefault="00664317" w:rsidP="00664317">
      <w:pPr>
        <w:pStyle w:val="Textocomentario"/>
      </w:pPr>
      <w:r>
        <w:rPr>
          <w:rStyle w:val="Refdecomentario"/>
        </w:rPr>
        <w:annotationRef/>
      </w:r>
      <w:r>
        <w:t xml:space="preserve">Tener en cuenta que el índice no se puede leer como porcentaje, </w:t>
      </w:r>
      <w:r w:rsidR="00210C7E">
        <w:t>específicamente el</w:t>
      </w:r>
      <w:r>
        <w:t xml:space="preserve"> 77.7% podría generar ruido. Por otro lado, en el caso del 3.5%, tal como está escrito, se entiende que es una variación de los valores del </w:t>
      </w:r>
      <w:r w:rsidR="00210C7E">
        <w:t>índice</w:t>
      </w:r>
      <w:r>
        <w:t xml:space="preserve"> en un 3.5% (tener cuidado que no sea puntos porcentuales p.p.).</w:t>
      </w:r>
    </w:p>
    <w:p w14:paraId="30DEBAB0" w14:textId="77777777" w:rsidR="00664317" w:rsidRDefault="00664317" w:rsidP="00664317">
      <w:pPr>
        <w:pStyle w:val="Textocomentario"/>
      </w:pPr>
    </w:p>
    <w:p w14:paraId="1D4055BF" w14:textId="77777777" w:rsidR="00664317" w:rsidRDefault="00664317" w:rsidP="00664317">
      <w:pPr>
        <w:pStyle w:val="Textocomentario"/>
      </w:pPr>
      <w:r>
        <w:t>En ese sentido, una variación de 74.2 a 77.7 seria aprox 4.7%.</w:t>
      </w:r>
    </w:p>
  </w:comment>
  <w:comment w:id="1425" w:author="Direccion de Politicas y Gestion en Derechos Humanos 14" w:date="2023-12-18T11:48:00Z" w:initials="DdPyGeDH1">
    <w:p w14:paraId="4682D3B5" w14:textId="521F2E71" w:rsidR="00722DDB" w:rsidRDefault="00722DDB">
      <w:pPr>
        <w:pStyle w:val="Textocomentario"/>
      </w:pPr>
      <w:r>
        <w:rPr>
          <w:rStyle w:val="Refdecomentario"/>
        </w:rPr>
        <w:annotationRef/>
      </w:r>
      <w:r>
        <w:t>Se ha mejorado según indicación</w:t>
      </w:r>
    </w:p>
  </w:comment>
  <w:comment w:id="1473" w:author="Nilton Marcelo Quiñones Huayna" w:date="2023-12-13T15:47:00Z" w:initials="NMQH">
    <w:p w14:paraId="46F23F7E" w14:textId="73FA02A5" w:rsidR="00FD2EF5" w:rsidRDefault="00FD2EF5" w:rsidP="00FD2EF5">
      <w:pPr>
        <w:pStyle w:val="Textocomentario"/>
      </w:pPr>
      <w:r>
        <w:rPr>
          <w:rStyle w:val="Refdecomentario"/>
        </w:rPr>
        <w:annotationRef/>
      </w:r>
      <w:r>
        <w:t>Se solicita la evidencia, en los anexos agregar:</w:t>
      </w:r>
    </w:p>
    <w:p w14:paraId="567A93D2" w14:textId="77777777" w:rsidR="00FD2EF5" w:rsidRDefault="00FD2EF5" w:rsidP="00FD2EF5">
      <w:pPr>
        <w:pStyle w:val="Textocomentario"/>
      </w:pPr>
      <w:r>
        <w:t>Detalle el proceso de selección de las alternativas de solución (anexo de metodología).</w:t>
      </w:r>
    </w:p>
    <w:p w14:paraId="5A0628C2" w14:textId="3785D155" w:rsidR="00FD2EF5" w:rsidRDefault="00FD2EF5" w:rsidP="00FD2EF5">
      <w:pPr>
        <w:pStyle w:val="Textocomentario"/>
      </w:pPr>
      <w:r>
        <w:t>El resumen ejecutivo de las reuniones desarrolladas y las/los expertos que han participado para la elaboración de esta sección.</w:t>
      </w:r>
    </w:p>
  </w:comment>
  <w:comment w:id="1474" w:author="Direccion de Politicas y Gestion en Derechos Humanos 14" w:date="2023-12-18T11:50:00Z" w:initials="DdPyGeDH1">
    <w:p w14:paraId="3CE475C6" w14:textId="0C163378" w:rsidR="00722DDB" w:rsidRDefault="00722DDB">
      <w:pPr>
        <w:pStyle w:val="Textocomentario"/>
      </w:pPr>
      <w:r>
        <w:rPr>
          <w:rStyle w:val="Refdecomentario"/>
        </w:rPr>
        <w:annotationRef/>
      </w:r>
      <w:r>
        <w:t>Se incorpora la metodología en el Anexo 4 con los detalles requeridos.</w:t>
      </w:r>
    </w:p>
  </w:comment>
  <w:comment w:id="1506" w:author="Nilton Marcelo Quiñones Huayna" w:date="2023-12-13T16:28:00Z" w:initials="NMQH">
    <w:p w14:paraId="76E1035D" w14:textId="18A939ED" w:rsidR="00036521" w:rsidRDefault="00036521">
      <w:pPr>
        <w:pStyle w:val="Textocomentario"/>
      </w:pPr>
      <w:r>
        <w:rPr>
          <w:rStyle w:val="Refdecomentario"/>
        </w:rPr>
        <w:annotationRef/>
      </w:r>
      <w:r>
        <w:t xml:space="preserve">Una medida no puede ser mejorar una unidad orgánica, considera para que se quiere mejorar, o la condición de cambio de lo que se quiere lograr. </w:t>
      </w:r>
    </w:p>
  </w:comment>
  <w:comment w:id="1507" w:author="Direccion de Politicas y Gestion en Derechos Humanos 14" w:date="2023-12-18T11:52:00Z" w:initials="DdPyGeDH1">
    <w:p w14:paraId="7E978F8E" w14:textId="77777777" w:rsidR="00722DDB" w:rsidRDefault="00722DDB" w:rsidP="00722DDB">
      <w:pPr>
        <w:pStyle w:val="Textocomentario"/>
      </w:pPr>
      <w:r>
        <w:rPr>
          <w:rStyle w:val="Refdecomentario"/>
        </w:rPr>
        <w:annotationRef/>
      </w:r>
      <w:r>
        <w:t>Las propuestas de alternativas de solución son propuestas en talleres de expertos según la metodología adjunta en anexos. Asimismo, se indica que esta alternativa de solución cuenta con evidencia, pero luego del proceso de evaluación no se encuentra priorizada por el taller de expertos debido al mismo criterio establecido en la observación.</w:t>
      </w:r>
    </w:p>
    <w:p w14:paraId="176B3FD0" w14:textId="62A9E49D" w:rsidR="00722DDB" w:rsidRDefault="00722DDB" w:rsidP="00722DDB">
      <w:pPr>
        <w:pStyle w:val="Textocomentario"/>
      </w:pPr>
      <w:r>
        <w:t>Finalmente, no se puede hacer variación o exclusión de esta alternativa de solución, debido a que es propuesta de expertos.</w:t>
      </w:r>
    </w:p>
    <w:p w14:paraId="1CE506DB" w14:textId="087BC08B" w:rsidR="00722DDB" w:rsidRDefault="00722DDB">
      <w:pPr>
        <w:pStyle w:val="Textocomentario"/>
      </w:pPr>
    </w:p>
  </w:comment>
  <w:comment w:id="1515" w:author="Nilton Marcelo Quiñones Huayna" w:date="2023-12-13T13:13:00Z" w:initials="NMQH">
    <w:p w14:paraId="39AEBA02" w14:textId="41CA06F5" w:rsidR="00AD2F26" w:rsidRDefault="00DF341D" w:rsidP="00AD2F26">
      <w:pPr>
        <w:pStyle w:val="Textocomentario"/>
      </w:pPr>
      <w:r>
        <w:rPr>
          <w:rStyle w:val="Refdecomentario"/>
        </w:rPr>
        <w:annotationRef/>
      </w:r>
      <w:r w:rsidR="00AD2F26">
        <w:t>Se solicita la evidencia, en los anexos agregar:</w:t>
      </w:r>
    </w:p>
    <w:p w14:paraId="7F22A7B4" w14:textId="77777777" w:rsidR="00AD2F26" w:rsidRDefault="00AD2F26" w:rsidP="00AD2F26">
      <w:pPr>
        <w:pStyle w:val="Textocomentario"/>
      </w:pPr>
      <w:r>
        <w:t>Detalle el proceso de selección de las alternativas de solución (anexo de metodología).</w:t>
      </w:r>
    </w:p>
    <w:p w14:paraId="075CFD72" w14:textId="6F88A172" w:rsidR="00DF341D" w:rsidRDefault="00AD2F26" w:rsidP="00AD2F26">
      <w:pPr>
        <w:pStyle w:val="Textocomentario"/>
      </w:pPr>
      <w:r>
        <w:t>El resumen ejecutivo de las reuniones desarrolladas y las/los expertos que han participado para la elaboración de esta sección.</w:t>
      </w:r>
    </w:p>
  </w:comment>
  <w:comment w:id="1516" w:author="Direccion de Politicas y Gestion en Derechos Humanos 14" w:date="2023-12-18T11:53:00Z" w:initials="DdPyGeDH1">
    <w:p w14:paraId="1931BB0B" w14:textId="69358CD7" w:rsidR="00722DDB" w:rsidRDefault="00722DDB">
      <w:pPr>
        <w:pStyle w:val="Textocomentario"/>
      </w:pPr>
      <w:r>
        <w:rPr>
          <w:rStyle w:val="Refdecomentario"/>
        </w:rPr>
        <w:annotationRef/>
      </w:r>
      <w:r>
        <w:t>Se adjunta el anexo 4, donde se detalla el proceso metodológico requerido</w:t>
      </w:r>
    </w:p>
  </w:comment>
  <w:comment w:id="1519" w:author="Nilton Marcelo Quiñones Huayna" w:date="2023-12-13T21:42:00Z" w:initials="NMQH">
    <w:p w14:paraId="29DEB71D" w14:textId="77777777" w:rsidR="00203BE5" w:rsidRDefault="00203BE5" w:rsidP="00600295">
      <w:pPr>
        <w:pStyle w:val="Textocomentario"/>
      </w:pPr>
      <w:r>
        <w:rPr>
          <w:rStyle w:val="Refdecomentario"/>
        </w:rPr>
        <w:annotationRef/>
      </w:r>
      <w:r>
        <w:t xml:space="preserve">A manera de sugerencia, se consulta una reflexión si las medidas seleccionadas son condiciones necesarias y suficientes para lograr cambiar la causa directa. </w:t>
      </w:r>
    </w:p>
    <w:p w14:paraId="6023ABCD" w14:textId="77777777" w:rsidR="00203BE5" w:rsidRDefault="00203BE5" w:rsidP="00600295">
      <w:pPr>
        <w:pStyle w:val="Textocomentario"/>
      </w:pPr>
    </w:p>
    <w:p w14:paraId="5382B043" w14:textId="2714D6E6" w:rsidR="00203BE5" w:rsidRDefault="00203BE5" w:rsidP="00600295">
      <w:pPr>
        <w:pStyle w:val="Textocomentario"/>
      </w:pPr>
      <w:r>
        <w:t>Por ejemplo la Causa Directa: CD1. Insuficiente desarrollo de políticas interseccionales sobre los grupos en situación de especial protección es suficiente con:</w:t>
      </w:r>
    </w:p>
    <w:p w14:paraId="57B0DD8B" w14:textId="77777777" w:rsidR="00203BE5" w:rsidRDefault="00203BE5" w:rsidP="00600295">
      <w:pPr>
        <w:pStyle w:val="Textocomentario"/>
      </w:pPr>
      <w:r>
        <w:t>- Fortalecimiento del observatorio de Derechos Humanos, mediante registro de indicadores en derechos humanos de diferentes políticas públicas, sistema que debe ser automatizado, dinámico y amigable.</w:t>
      </w:r>
    </w:p>
    <w:p w14:paraId="37300A38" w14:textId="77777777" w:rsidR="00203BE5" w:rsidRDefault="00203BE5" w:rsidP="00600295">
      <w:pPr>
        <w:pStyle w:val="Textocomentario"/>
      </w:pPr>
      <w:r>
        <w:t>-Creación de una base de datos única, que parta de la recolección y sistematización de información de carácter cualitativo y cuantitativo de grupos en situación de especial vulnerabilidad, que permita conocer de forma más amplia cómo se manifiesta la discriminación en la sociedad.</w:t>
      </w:r>
    </w:p>
    <w:p w14:paraId="4904CF53" w14:textId="77777777" w:rsidR="00203BE5" w:rsidRDefault="00203BE5" w:rsidP="00600295">
      <w:pPr>
        <w:pStyle w:val="Textocomentario"/>
      </w:pPr>
    </w:p>
    <w:p w14:paraId="2CE924A9" w14:textId="589279D8" w:rsidR="00203BE5" w:rsidRDefault="00203BE5" w:rsidP="00600295">
      <w:pPr>
        <w:pStyle w:val="Textocomentario"/>
      </w:pPr>
      <w:r>
        <w:t>Este ejercicio realizarlo con cada una de las causas.</w:t>
      </w:r>
    </w:p>
  </w:comment>
  <w:comment w:id="1520" w:author="Direccion de Politicas y Gestion en Derechos Humanos 14" w:date="2023-12-18T11:53:00Z" w:initials="DdPyGeDH1">
    <w:p w14:paraId="14A3AAD7" w14:textId="6D66D761" w:rsidR="00203BE5" w:rsidRDefault="00203BE5" w:rsidP="00722DDB">
      <w:pPr>
        <w:pStyle w:val="Textocomentario"/>
      </w:pPr>
      <w:r>
        <w:rPr>
          <w:rStyle w:val="Refdecomentario"/>
        </w:rPr>
        <w:annotationRef/>
      </w:r>
      <w:r>
        <w:t>Las propuestas de alternativas de solución son propuestas en talleres de expertos según la metodología adjunta en anexos. La enunciación de las alternativas de solución son resultado de dichos talleres y son enfocados en poder abordar las causas directas.</w:t>
      </w:r>
    </w:p>
    <w:p w14:paraId="3564A05C" w14:textId="4444FA39" w:rsidR="00203BE5" w:rsidRDefault="00262A6A" w:rsidP="00722DDB">
      <w:pPr>
        <w:pStyle w:val="Textocomentario"/>
      </w:pPr>
      <w:r>
        <w:t>Por lo que</w:t>
      </w:r>
      <w:r w:rsidR="00203BE5">
        <w:t>, no se acoge la sugerencia.</w:t>
      </w:r>
    </w:p>
  </w:comment>
  <w:comment w:id="1521" w:author="Nilton Marcelo Quiñones Huayna" w:date="2023-12-13T16:30:00Z" w:initials="NMQH">
    <w:p w14:paraId="2F1FEE00" w14:textId="70CB9E25" w:rsidR="00203BE5" w:rsidRDefault="00203BE5">
      <w:pPr>
        <w:pStyle w:val="Textocomentario"/>
      </w:pPr>
      <w:r>
        <w:rPr>
          <w:rStyle w:val="Refdecomentario"/>
        </w:rPr>
        <w:annotationRef/>
      </w:r>
      <w:r>
        <w:t>mejorarlo</w:t>
      </w:r>
    </w:p>
  </w:comment>
  <w:comment w:id="1522" w:author="Direccion de Politicas y Gestion en Derechos Humanos 14" w:date="2023-12-18T11:54:00Z" w:initials="DdPyGeDH1">
    <w:p w14:paraId="40067B8B" w14:textId="407F0582" w:rsidR="00203BE5" w:rsidRDefault="00203BE5" w:rsidP="00722DDB">
      <w:pPr>
        <w:pStyle w:val="Textocomentario"/>
      </w:pPr>
      <w:r>
        <w:rPr>
          <w:rStyle w:val="Refdecomentario"/>
        </w:rPr>
        <w:annotationRef/>
      </w:r>
      <w:r>
        <w:t>Las propuestas de alternativas de solución son propuestas en talleres de expertos según la metodología adjunta en el anexo 4. Asimismo, se indica que esta alternativa de solución cuenta con evidencia, pero luego del proceso de evaluación no se encuentra priorizada por el taller de expertos debido al mismo criterio establecido en la observación.</w:t>
      </w:r>
    </w:p>
    <w:p w14:paraId="0D208864" w14:textId="53BE66B4" w:rsidR="00203BE5" w:rsidRDefault="00203BE5" w:rsidP="00722DDB">
      <w:pPr>
        <w:pStyle w:val="Textocomentario"/>
      </w:pPr>
      <w:r>
        <w:t>Finalmente, no se puede hacer variación o exclusión de esta alternativa de solución, debido a que es propuesta de expertos.</w:t>
      </w:r>
    </w:p>
  </w:comment>
  <w:comment w:id="1533" w:author="Mijail Huaman Romero" w:date="2023-12-13T12:28:00Z" w:initials="MH">
    <w:p w14:paraId="4D7A8B27" w14:textId="688948EE" w:rsidR="000920DD" w:rsidRDefault="000920DD" w:rsidP="000920DD">
      <w:pPr>
        <w:pStyle w:val="Textocomentario"/>
      </w:pPr>
      <w:r>
        <w:rPr>
          <w:rStyle w:val="Refdecomentario"/>
        </w:rPr>
        <w:annotationRef/>
      </w:r>
      <w:r>
        <w:t>Tener en cuenta que este indicador luego será uno de los indicadores de un Objetivo Prioritario, por lo que se pedirá la construcción de la ficha técnica tal como se menciona en la Guía de Indicadores.</w:t>
      </w:r>
    </w:p>
  </w:comment>
  <w:comment w:id="1534" w:author="Direccion de Politicas y Gestion en Derechos Humanos 14" w:date="2023-12-18T18:02:00Z" w:initials="DdPyGeDH1">
    <w:p w14:paraId="09833DCB" w14:textId="1541DC48" w:rsidR="00A4531F" w:rsidRDefault="00A4531F">
      <w:pPr>
        <w:pStyle w:val="Textocomentario"/>
      </w:pPr>
      <w:r>
        <w:rPr>
          <w:rStyle w:val="Refdecomentario"/>
        </w:rPr>
        <w:annotationRef/>
      </w:r>
      <w:r>
        <w:t>Para la construcción de la ficha técnica del indicador, se ha considerado la Guía de Indicadores propuestos por la DNSE</w:t>
      </w:r>
    </w:p>
  </w:comment>
  <w:comment w:id="1555" w:author="Mijail Huaman Romero" w:date="2023-12-13T12:09:00Z" w:initials="MH">
    <w:p w14:paraId="5F396D31" w14:textId="7A58B5DC" w:rsidR="00B5040F" w:rsidRDefault="00B5040F" w:rsidP="00B5040F">
      <w:pPr>
        <w:pStyle w:val="Textocomentario"/>
      </w:pPr>
      <w:r>
        <w:rPr>
          <w:rStyle w:val="Refdecomentario"/>
        </w:rPr>
        <w:annotationRef/>
      </w:r>
      <w:r>
        <w:t>Viendo los componentes del índice, que en su mayoría son porcentajes, hay que tener cuidado en el sentido esperado, en ese sentido se sugiere agregar una columna y colocar el sentido esperado de cada indicador.</w:t>
      </w:r>
    </w:p>
  </w:comment>
  <w:comment w:id="1556" w:author="Direccion de Politicas y Gestion en Derechos Humanos 14" w:date="2023-12-18T18:10:00Z" w:initials="DdPyGeDH1">
    <w:p w14:paraId="6FCE204D" w14:textId="52E19243" w:rsidR="00A4531F" w:rsidRDefault="00A4531F">
      <w:pPr>
        <w:pStyle w:val="Textocomentario"/>
      </w:pPr>
      <w:r>
        <w:rPr>
          <w:rStyle w:val="Refdecomentario"/>
        </w:rPr>
        <w:annotationRef/>
      </w:r>
      <w:r>
        <w:t>En la siguiente tabla se adjunta la precisión sobre el sentido esperado del indicador</w:t>
      </w:r>
    </w:p>
  </w:comment>
  <w:comment w:id="1557" w:author="Mijail Huaman Romero" w:date="2023-12-28T13:12:00Z" w:initials="MHR">
    <w:p w14:paraId="62201F38" w14:textId="77777777" w:rsidR="00483B47" w:rsidRDefault="00483B47" w:rsidP="00283A8C">
      <w:pPr>
        <w:pStyle w:val="Textocomentario"/>
      </w:pPr>
      <w:r>
        <w:rPr>
          <w:rStyle w:val="Refdecomentario"/>
        </w:rPr>
        <w:annotationRef/>
      </w:r>
      <w:r>
        <w:t xml:space="preserve">Se recomienda agregar una columna, donde se agregue el xq el indicador es el mejor para medir la dimensión o subdimensión. </w:t>
      </w:r>
    </w:p>
  </w:comment>
  <w:comment w:id="1558" w:author="Direccion de Politicas y Gestion en Derechos Humanos 14" w:date="2023-12-28T17:55:00Z" w:initials="DdPyGeDH1">
    <w:p w14:paraId="66B9D4EA" w14:textId="55F13094" w:rsidR="001D301D" w:rsidRDefault="001D301D">
      <w:pPr>
        <w:pStyle w:val="Textocomentario"/>
      </w:pPr>
      <w:r>
        <w:rPr>
          <w:rStyle w:val="Refdecomentario"/>
        </w:rPr>
        <w:annotationRef/>
      </w:r>
      <w:r>
        <w:t xml:space="preserve">En la página 54 del documento se ha incorporado el sustento por el cual se han seleccionado estos indicadores, los cuales obedecen a la selección de indicadores de la Guía de Indicadores de </w:t>
      </w:r>
      <w:r w:rsidR="00606F74">
        <w:t>la OACNUDH</w:t>
      </w:r>
      <w:r>
        <w:t xml:space="preserve"> en base a los siguientes criterios: </w:t>
      </w:r>
      <w:r w:rsidRPr="001D301D">
        <w:t>Específico, Relevante, Medible, Realizable, Temporal</w:t>
      </w:r>
      <w:r>
        <w:t>, los cuales se relacionan con el Anexo 3</w:t>
      </w:r>
      <w:r w:rsidR="00606F74">
        <w:t>. Asimismo, éstos se están incorporando en un párrafo al final de la tabla adjunta.</w:t>
      </w:r>
    </w:p>
  </w:comment>
  <w:comment w:id="1550" w:author="Nilton Marcelo Quiñones Huayna" w:date="2023-12-13T21:59:00Z" w:initials="NMQH">
    <w:p w14:paraId="19BACC5C" w14:textId="59DFE76F" w:rsidR="004C0904" w:rsidRDefault="004C0904">
      <w:pPr>
        <w:pStyle w:val="Textocomentario"/>
      </w:pPr>
      <w:r>
        <w:rPr>
          <w:rStyle w:val="Refdecomentario"/>
        </w:rPr>
        <w:annotationRef/>
      </w:r>
      <w:r>
        <w:t xml:space="preserve">¿Cuál es el sustento técnico de la elección de los indicadores? ¿estan relacionados con las ODS, con las metas planteadas en las políticas nacionales, PEND al 2050? </w:t>
      </w:r>
    </w:p>
    <w:p w14:paraId="63E72C83" w14:textId="51609148" w:rsidR="004C0904" w:rsidRDefault="004C0904">
      <w:pPr>
        <w:pStyle w:val="Textocomentario"/>
      </w:pPr>
      <w:r>
        <w:t>¿Existe un análisis de causalidad e interrelación entre ellas?</w:t>
      </w:r>
    </w:p>
  </w:comment>
  <w:comment w:id="1551" w:author="Direccion de Politicas y Gestion en Derechos Humanos 14" w:date="2023-12-18T18:09:00Z" w:initials="DdPyGeDH1">
    <w:p w14:paraId="59367763" w14:textId="1054D51E" w:rsidR="00A4531F" w:rsidRDefault="00A4531F">
      <w:pPr>
        <w:pStyle w:val="Textocomentario"/>
      </w:pPr>
      <w:r>
        <w:rPr>
          <w:rStyle w:val="Refdecomentario"/>
        </w:rPr>
        <w:annotationRef/>
      </w:r>
      <w:r>
        <w:t xml:space="preserve">En Anexo 3 se detalla que </w:t>
      </w:r>
      <w:r w:rsidR="00C744EC">
        <w:t>la elección de estos indicadores corresponde</w:t>
      </w:r>
      <w:r>
        <w:t xml:space="preserve"> a la metodología de determinación de indicadores de la OACNUDH.</w:t>
      </w:r>
    </w:p>
  </w:comment>
  <w:comment w:id="1841" w:author="Mijail Huaman Romero" w:date="2023-12-13T12:09:00Z" w:initials="MH">
    <w:p w14:paraId="4D9EC5A5" w14:textId="77777777" w:rsidR="00606F74" w:rsidRDefault="00606F74" w:rsidP="00606F74">
      <w:pPr>
        <w:pStyle w:val="Textocomentario"/>
      </w:pPr>
      <w:r>
        <w:rPr>
          <w:rStyle w:val="Refdecomentario"/>
        </w:rPr>
        <w:annotationRef/>
      </w:r>
      <w:r>
        <w:t>Viendo los componentes del índice, que en su mayoría son porcentajes, hay que tener cuidado en el sentido esperado, en ese sentido se sugiere agregar una columna y colocar el sentido esperado de cada indicador.</w:t>
      </w:r>
    </w:p>
  </w:comment>
  <w:comment w:id="1842" w:author="Direccion de Politicas y Gestion en Derechos Humanos 14" w:date="2023-12-18T18:10:00Z" w:initials="DdPyGeDH1">
    <w:p w14:paraId="5F11357D" w14:textId="77777777" w:rsidR="00606F74" w:rsidRDefault="00606F74" w:rsidP="00606F74">
      <w:pPr>
        <w:pStyle w:val="Textocomentario"/>
      </w:pPr>
      <w:r>
        <w:rPr>
          <w:rStyle w:val="Refdecomentario"/>
        </w:rPr>
        <w:annotationRef/>
      </w:r>
      <w:r>
        <w:t>En la siguiente tabla se adjunta la precisión sobre el sentido esperado del indicador</w:t>
      </w:r>
    </w:p>
  </w:comment>
  <w:comment w:id="1843" w:author="Mijail Huaman Romero" w:date="2023-12-28T13:12:00Z" w:initials="MHR">
    <w:p w14:paraId="323DF87E" w14:textId="77777777" w:rsidR="00606F74" w:rsidRDefault="00606F74" w:rsidP="00606F74">
      <w:pPr>
        <w:pStyle w:val="Textocomentario"/>
      </w:pPr>
      <w:r>
        <w:rPr>
          <w:rStyle w:val="Refdecomentario"/>
        </w:rPr>
        <w:annotationRef/>
      </w:r>
      <w:r>
        <w:t xml:space="preserve">Se recomienda agregar una columna, donde se agregue el xq el indicador es el mejor para medir la dimensión o subdimensión. </w:t>
      </w:r>
    </w:p>
  </w:comment>
  <w:comment w:id="1844" w:author="Direccion de Politicas y Gestion en Derechos Humanos 14" w:date="2023-12-28T17:55:00Z" w:initials="DdPyGeDH1">
    <w:p w14:paraId="0E72CBD3" w14:textId="77777777" w:rsidR="00606F74" w:rsidRDefault="00606F74" w:rsidP="00606F74">
      <w:pPr>
        <w:pStyle w:val="Textocomentario"/>
      </w:pPr>
      <w:r>
        <w:rPr>
          <w:rStyle w:val="Refdecomentario"/>
        </w:rPr>
        <w:annotationRef/>
      </w:r>
      <w:r>
        <w:t xml:space="preserve">En la página 54 del documento se ha incorporado el sustento por el cual se han seleccionado estos indicadores, los cuales obedecen a la selección de indicadores de la Guía de Indicadores de la OACNUDH en base a los siguientes criterios: </w:t>
      </w:r>
      <w:r w:rsidRPr="001D301D">
        <w:t>Específico, Relevante, Medible, Realizable, Temporal</w:t>
      </w:r>
      <w:r>
        <w:t>, los cuales se relacionan con el Anexo 3. Asimismo, éstos se están incorporando en un párrafo al final de la tabla adjunta.</w:t>
      </w:r>
    </w:p>
  </w:comment>
  <w:comment w:id="1839" w:author="Direccion de Politicas y Gestion en Derechos Humanos 14" w:date="2023-12-28T18:29:00Z" w:initials="DdPyGeDH1">
    <w:p w14:paraId="73B5901C" w14:textId="6F680FF6" w:rsidR="00576DCF" w:rsidRDefault="00576DCF">
      <w:pPr>
        <w:pStyle w:val="Textocomentario"/>
      </w:pPr>
      <w:r>
        <w:rPr>
          <w:rStyle w:val="Refdecomentario"/>
        </w:rPr>
        <w:annotationRef/>
      </w:r>
      <w:r>
        <w:t>Párrafo incorporado</w:t>
      </w:r>
    </w:p>
  </w:comment>
  <w:comment w:id="1894" w:author="Mijail Huaman Romero" w:date="2023-12-13T12:40:00Z" w:initials="MH">
    <w:p w14:paraId="4E9A0A68" w14:textId="77777777" w:rsidR="005E38A8" w:rsidRDefault="005E38A8" w:rsidP="005E38A8">
      <w:pPr>
        <w:pStyle w:val="Textocomentario"/>
      </w:pPr>
      <w:r>
        <w:rPr>
          <w:rStyle w:val="Refdecomentario"/>
        </w:rPr>
        <w:annotationRef/>
      </w:r>
      <w:r>
        <w:t>Ascendente</w:t>
      </w:r>
    </w:p>
  </w:comment>
  <w:comment w:id="1895" w:author="Direccion de Politicas y Gestion en Derechos Humanos 14" w:date="2023-12-18T18:05:00Z" w:initials="DdPyGeDH1">
    <w:p w14:paraId="45C6E472" w14:textId="19931CBA" w:rsidR="00A4531F" w:rsidRDefault="00A4531F">
      <w:pPr>
        <w:pStyle w:val="Textocomentario"/>
      </w:pPr>
      <w:r>
        <w:rPr>
          <w:rStyle w:val="Refdecomentario"/>
        </w:rPr>
        <w:annotationRef/>
      </w:r>
      <w:r>
        <w:t>Se ha precisado</w:t>
      </w:r>
    </w:p>
  </w:comment>
  <w:comment w:id="1892" w:author="Mijail Huaman Romero" w:date="2023-12-13T12:11:00Z" w:initials="MH">
    <w:p w14:paraId="3ABF3641" w14:textId="1EF77AE4" w:rsidR="005E38A8" w:rsidRDefault="00B5040F" w:rsidP="005E38A8">
      <w:pPr>
        <w:pStyle w:val="Textocomentario"/>
      </w:pPr>
      <w:r>
        <w:rPr>
          <w:rStyle w:val="Refdecomentario"/>
        </w:rPr>
        <w:annotationRef/>
      </w:r>
      <w:r w:rsidR="005E38A8">
        <w:t>Hay que tener cuidado con el sentido esperado del índice, eso a que los indicadores que componen el índice algunos tienen sentido ascendente y otros sentido descendente. Entonces, al momento de normalizar el indicador se debe se hacer el ajuste para que todos los componentes del indicador tengan el mismo sentido, en todo caso, necionar en que incisio se detalla cómo se va a determinar el sentido esperado.</w:t>
      </w:r>
    </w:p>
  </w:comment>
  <w:comment w:id="1893" w:author="Direccion de Politicas y Gestion en Derechos Humanos 14" w:date="2023-12-18T18:11:00Z" w:initials="DdPyGeDH1">
    <w:p w14:paraId="545D2FD6" w14:textId="3C8B064F" w:rsidR="00A4531F" w:rsidRDefault="00A4531F">
      <w:pPr>
        <w:pStyle w:val="Textocomentario"/>
      </w:pPr>
      <w:r>
        <w:rPr>
          <w:rStyle w:val="Refdecomentario"/>
        </w:rPr>
        <w:annotationRef/>
      </w:r>
      <w:r>
        <w:t>Se ha precisado el sentido esperado</w:t>
      </w:r>
    </w:p>
  </w:comment>
  <w:comment w:id="1907" w:author="Mijail Huaman Romero" w:date="2023-12-28T13:07:00Z" w:initials="MHR">
    <w:p w14:paraId="1460586B" w14:textId="77777777" w:rsidR="001D301D" w:rsidRDefault="001D301D" w:rsidP="001D301D">
      <w:pPr>
        <w:pStyle w:val="Textocomentario"/>
      </w:pPr>
      <w:r>
        <w:rPr>
          <w:rStyle w:val="Refdecomentario"/>
        </w:rPr>
        <w:annotationRef/>
      </w:r>
      <w:r>
        <w:t>Revisar, algunos no están con el sentido esperado correcto.</w:t>
      </w:r>
    </w:p>
  </w:comment>
  <w:comment w:id="1908" w:author="Direccion de Politicas y Gestion en Derechos Humanos 14" w:date="2023-12-28T17:53:00Z" w:initials="DdPyGeDH1">
    <w:p w14:paraId="746CF515" w14:textId="7400D368" w:rsidR="001D301D" w:rsidRDefault="001D301D">
      <w:pPr>
        <w:pStyle w:val="Textocomentario"/>
      </w:pPr>
      <w:r>
        <w:rPr>
          <w:rStyle w:val="Refdecomentario"/>
        </w:rPr>
        <w:annotationRef/>
      </w:r>
      <w:r>
        <w:t>Corregido</w:t>
      </w:r>
    </w:p>
  </w:comment>
  <w:comment w:id="1909" w:author="Direccion de Politicas y Gestion en Derechos Humanos 14" w:date="2023-12-28T17:53:00Z" w:initials="DdPyGeDH1">
    <w:p w14:paraId="6F8DAB40" w14:textId="2DFD0F3B" w:rsidR="001D301D" w:rsidRDefault="001D301D">
      <w:pPr>
        <w:pStyle w:val="Textocomentario"/>
      </w:pPr>
      <w:r>
        <w:rPr>
          <w:rStyle w:val="Refdecomentario"/>
        </w:rPr>
        <w:annotationRef/>
      </w:r>
      <w:r>
        <w:t xml:space="preserve">Se </w:t>
      </w:r>
      <w:r w:rsidRPr="001D301D">
        <w:t>ha incorporado una columna a la derecha, donde se ha diferenciado el sentido esperado del indicador y el sentido esperado estandarizado)</w:t>
      </w:r>
    </w:p>
  </w:comment>
  <w:comment w:id="1923" w:author="Mijail Huaman Romero" w:date="2023-12-28T12:32:00Z" w:initials="MH">
    <w:p w14:paraId="78736CE7" w14:textId="3CFB7136" w:rsidR="001D301D" w:rsidRDefault="001D301D" w:rsidP="001D301D">
      <w:pPr>
        <w:pStyle w:val="Textocomentario"/>
      </w:pPr>
      <w:r>
        <w:rPr>
          <w:rStyle w:val="Refdecomentario"/>
        </w:rPr>
        <w:annotationRef/>
      </w:r>
      <w:r>
        <w:t>Debería ser descendente</w:t>
      </w:r>
    </w:p>
  </w:comment>
  <w:comment w:id="1924" w:author="Direccion de Politicas y Gestion en Derechos Humanos 14" w:date="2023-12-28T17:53:00Z" w:initials="DdPyGeDH1">
    <w:p w14:paraId="521C4994" w14:textId="3413A42E" w:rsidR="001D301D" w:rsidRDefault="001D301D">
      <w:pPr>
        <w:pStyle w:val="Textocomentario"/>
      </w:pPr>
      <w:r>
        <w:rPr>
          <w:rStyle w:val="Refdecomentario"/>
        </w:rPr>
        <w:annotationRef/>
      </w:r>
      <w:r>
        <w:t>Corregido</w:t>
      </w:r>
    </w:p>
  </w:comment>
  <w:comment w:id="1944" w:author="Mijail Huaman Romero" w:date="2023-12-28T12:44:00Z" w:initials="MHR">
    <w:p w14:paraId="022C2F7A" w14:textId="77777777" w:rsidR="001D301D" w:rsidRDefault="001D301D" w:rsidP="001D301D">
      <w:pPr>
        <w:pStyle w:val="Textocomentario"/>
      </w:pPr>
      <w:r>
        <w:rPr>
          <w:rStyle w:val="Refdecomentario"/>
        </w:rPr>
        <w:annotationRef/>
      </w:r>
      <w:r>
        <w:t xml:space="preserve">Descendente </w:t>
      </w:r>
    </w:p>
  </w:comment>
  <w:comment w:id="1945" w:author="Direccion de Politicas y Gestion en Derechos Humanos 14" w:date="2023-12-28T17:53:00Z" w:initials="DdPyGeDH1">
    <w:p w14:paraId="2BF73883" w14:textId="17D8C912" w:rsidR="001D301D" w:rsidRDefault="001D301D">
      <w:pPr>
        <w:pStyle w:val="Textocomentario"/>
      </w:pPr>
      <w:r>
        <w:rPr>
          <w:rStyle w:val="Refdecomentario"/>
        </w:rPr>
        <w:annotationRef/>
      </w:r>
      <w:r>
        <w:t>Corregido</w:t>
      </w:r>
    </w:p>
  </w:comment>
  <w:comment w:id="1956" w:author="Mijail Huaman Romero" w:date="2023-12-28T13:07:00Z" w:initials="MHR">
    <w:p w14:paraId="485D637B" w14:textId="77777777" w:rsidR="001D301D" w:rsidRDefault="001D301D" w:rsidP="001D301D">
      <w:pPr>
        <w:pStyle w:val="Textocomentario"/>
      </w:pPr>
      <w:r>
        <w:rPr>
          <w:rStyle w:val="Refdecomentario"/>
        </w:rPr>
        <w:annotationRef/>
      </w:r>
      <w:r>
        <w:t xml:space="preserve">Descendente </w:t>
      </w:r>
    </w:p>
  </w:comment>
  <w:comment w:id="1957" w:author="Direccion de Politicas y Gestion en Derechos Humanos 14" w:date="2023-12-28T17:53:00Z" w:initials="DdPyGeDH1">
    <w:p w14:paraId="6BEA01A1" w14:textId="7C9D636E" w:rsidR="001D301D" w:rsidRDefault="001D301D">
      <w:pPr>
        <w:pStyle w:val="Textocomentario"/>
      </w:pPr>
      <w:r>
        <w:rPr>
          <w:rStyle w:val="Refdecomentario"/>
        </w:rPr>
        <w:annotationRef/>
      </w:r>
      <w:r>
        <w:t>Corregido</w:t>
      </w:r>
    </w:p>
  </w:comment>
  <w:comment w:id="2157" w:author="Alvaro M. Gamboa Buendia" w:date="2023-12-12T17:12:00Z" w:initials="AG">
    <w:p w14:paraId="54EDE306" w14:textId="34716FCC" w:rsidR="00A8367B" w:rsidRDefault="00A8367B">
      <w:pPr>
        <w:pStyle w:val="Textocomentario"/>
      </w:pPr>
      <w:r>
        <w:rPr>
          <w:rStyle w:val="Refdecomentario"/>
        </w:rPr>
        <w:annotationRef/>
      </w:r>
      <w:r w:rsidR="00B85016">
        <w:t xml:space="preserve">Señalar como ha sido el proceso de estandarización considerando que existen indicadores del tipo ascendente y descendente. </w:t>
      </w:r>
    </w:p>
    <w:p w14:paraId="452B3692" w14:textId="77777777" w:rsidR="00B85016" w:rsidRDefault="00B85016">
      <w:pPr>
        <w:pStyle w:val="Textocomentario"/>
      </w:pPr>
    </w:p>
  </w:comment>
  <w:comment w:id="2158" w:author="Direccion de Politicas y Gestion en Derechos Humanos 14" w:date="2023-12-18T18:11:00Z" w:initials="DdPyGeDH1">
    <w:p w14:paraId="019271BF" w14:textId="27953A91" w:rsidR="00A4531F" w:rsidRDefault="00A4531F">
      <w:pPr>
        <w:pStyle w:val="Textocomentario"/>
      </w:pPr>
      <w:r>
        <w:rPr>
          <w:rStyle w:val="Refdecomentario"/>
        </w:rPr>
        <w:annotationRef/>
      </w:r>
      <w:r>
        <w:t>Todos los indicadores tienen como sentido esperado creciente tal como se indica párrafos anteriores. Asimismo, se precisa el proceso de estandarización</w:t>
      </w:r>
      <w:r w:rsidR="00C744EC">
        <w:t xml:space="preserve"> en los siguientes párrafos.</w:t>
      </w:r>
    </w:p>
  </w:comment>
  <w:comment w:id="2160" w:author="Alvaro M. Gamboa Buendia" w:date="2023-12-12T17:13:00Z" w:initials="AG">
    <w:p w14:paraId="2FE9FD37" w14:textId="21298974" w:rsidR="00245B9C" w:rsidRDefault="00A8367B" w:rsidP="00245B9C">
      <w:pPr>
        <w:jc w:val="both"/>
        <w:rPr>
          <w:rFonts w:ascii="Arial Narrow" w:hAnsi="Arial Narrow"/>
          <w:lang w:val="es-MX"/>
        </w:rPr>
      </w:pPr>
      <w:r>
        <w:rPr>
          <w:rStyle w:val="Refdecomentario"/>
        </w:rPr>
        <w:annotationRef/>
      </w:r>
      <w:r w:rsidR="00245B9C">
        <w:rPr>
          <w:rFonts w:ascii="Arial Narrow" w:hAnsi="Arial Narrow"/>
          <w:lang w:val="es-MX"/>
        </w:rPr>
        <w:t xml:space="preserve">Un paso importante en la construcción de indicadores </w:t>
      </w:r>
      <w:r w:rsidR="00245B9C">
        <w:rPr>
          <w:rFonts w:ascii="Arial Narrow" w:hAnsi="Arial Narrow"/>
          <w:highlight w:val="cyan"/>
          <w:lang w:val="es-MX"/>
        </w:rPr>
        <w:t>compuestos es la normalización de los datos para que puedan ser agregados de manera comparable.</w:t>
      </w:r>
      <w:r w:rsidR="00245B9C">
        <w:rPr>
          <w:rFonts w:ascii="Arial Narrow" w:hAnsi="Arial Narrow"/>
          <w:lang w:val="es-MX"/>
        </w:rPr>
        <w:t xml:space="preserve"> Revisar Cepal (2009) cuando aborda una Guía metodológica para el diseño de indicadores compuestos de desarrollo sostenible, o BCRP (2021) cuando aborda la comparación de indicadores de competitividad (IPE y CENTRUM) en donde señala que antes de trabajar con la metodología tradicional de hacer un promedio aritmético de los indicadores para la construcción de un índice, previamente se tiene que realizar una normalización de los datos.</w:t>
      </w:r>
    </w:p>
    <w:p w14:paraId="1C96251E" w14:textId="77777777" w:rsidR="00245B9C" w:rsidRDefault="00245B9C" w:rsidP="00245B9C">
      <w:pPr>
        <w:jc w:val="both"/>
        <w:rPr>
          <w:rFonts w:ascii="Arial Narrow" w:hAnsi="Arial Narrow"/>
          <w:lang w:val="es-MX"/>
        </w:rPr>
      </w:pPr>
    </w:p>
    <w:p w14:paraId="3EA3F49B" w14:textId="41B6F013" w:rsidR="00245B9C" w:rsidRDefault="00245B9C" w:rsidP="00245B9C">
      <w:pPr>
        <w:spacing w:after="0" w:line="240" w:lineRule="auto"/>
        <w:rPr>
          <w:rFonts w:ascii="Arial Narrow" w:hAnsi="Arial Narrow"/>
          <w:lang w:val="es-MX"/>
        </w:rPr>
      </w:pPr>
      <w:r>
        <w:rPr>
          <w:rFonts w:ascii="Arial Narrow" w:hAnsi="Arial Narrow"/>
          <w:lang w:val="es-MX"/>
        </w:rPr>
        <w:t>En efecto, la normalización permite agregar unidades de medida distinta, es decir, no solo se refiere al parámetro de medición, es decir, la magnitud que se utiliza para la medición del indicador (porcentaje, tasa, número, etc.) sino también al sujeto sobre el cual se realiza la medición. Por lo que se recomienda normalizar los indicadores para establecer el puntaje de medición del índice.</w:t>
      </w:r>
    </w:p>
    <w:p w14:paraId="2EE884AC" w14:textId="77777777" w:rsidR="00245B9C" w:rsidRDefault="00245B9C" w:rsidP="00245B9C">
      <w:pPr>
        <w:spacing w:after="0" w:line="240" w:lineRule="auto"/>
        <w:rPr>
          <w:rFonts w:ascii="Arial Narrow" w:hAnsi="Arial Narrow"/>
          <w:lang w:val="es-MX"/>
        </w:rPr>
      </w:pPr>
    </w:p>
    <w:p w14:paraId="3399C6FB" w14:textId="5E321E4A" w:rsidR="00245B9C" w:rsidRPr="005A3815" w:rsidRDefault="00245B9C" w:rsidP="00245B9C">
      <w:pPr>
        <w:pStyle w:val="Textonotapie"/>
        <w:rPr>
          <w:sz w:val="16"/>
          <w:lang w:val="pt-BR"/>
        </w:rPr>
      </w:pPr>
      <w:r w:rsidRPr="005A3815">
        <w:rPr>
          <w:lang w:val="pt-BR"/>
        </w:rPr>
        <w:t xml:space="preserve">Cepal. (2009). </w:t>
      </w:r>
      <w:hyperlink r:id="rId1" w:history="1">
        <w:r w:rsidRPr="005A3815">
          <w:rPr>
            <w:rStyle w:val="Hipervnculo"/>
            <w:sz w:val="16"/>
            <w:lang w:val="pt-BR"/>
          </w:rPr>
          <w:t>https://repositorio.cepal.org/bitstream/handle/11362/3661/1/S2009230_es.pdf</w:t>
        </w:r>
      </w:hyperlink>
      <w:r w:rsidRPr="005A3815">
        <w:rPr>
          <w:sz w:val="16"/>
          <w:lang w:val="pt-BR"/>
        </w:rPr>
        <w:t xml:space="preserve"> </w:t>
      </w:r>
    </w:p>
    <w:p w14:paraId="48579AC4" w14:textId="77777777" w:rsidR="00245B9C" w:rsidRPr="005A3815" w:rsidRDefault="00245B9C" w:rsidP="00245B9C">
      <w:pPr>
        <w:spacing w:after="0" w:line="240" w:lineRule="auto"/>
        <w:rPr>
          <w:sz w:val="16"/>
          <w:lang w:val="pt-BR"/>
        </w:rPr>
      </w:pPr>
    </w:p>
    <w:p w14:paraId="75AFE7D0" w14:textId="1C9AA926" w:rsidR="00245B9C" w:rsidRPr="005A3815" w:rsidRDefault="00245B9C" w:rsidP="00245B9C">
      <w:pPr>
        <w:spacing w:after="0" w:line="240" w:lineRule="auto"/>
        <w:rPr>
          <w:rFonts w:ascii="Times New Roman" w:hAnsi="Times New Roman"/>
          <w:sz w:val="24"/>
          <w:lang w:val="en-US"/>
        </w:rPr>
      </w:pPr>
      <w:r w:rsidRPr="005A3815">
        <w:rPr>
          <w:sz w:val="16"/>
          <w:lang w:val="en-US"/>
        </w:rPr>
        <w:t xml:space="preserve">BCRP. (2021). </w:t>
      </w:r>
      <w:hyperlink r:id="rId2" w:history="1">
        <w:r w:rsidRPr="005A3815">
          <w:rPr>
            <w:rStyle w:val="Hipervnculo"/>
            <w:sz w:val="16"/>
            <w:lang w:val="en-US"/>
          </w:rPr>
          <w:t>https://www.bcrp.gob.pe/docs/Publicaciones/Revista-Moneda/moneda-185/moneda-185-09.pdf</w:t>
        </w:r>
      </w:hyperlink>
    </w:p>
    <w:p w14:paraId="17922FAE" w14:textId="32EBBF0B" w:rsidR="00A8367B" w:rsidRPr="005A3815" w:rsidRDefault="00A8367B">
      <w:pPr>
        <w:pStyle w:val="Textocomentario"/>
        <w:rPr>
          <w:lang w:val="en-US"/>
        </w:rPr>
      </w:pPr>
    </w:p>
  </w:comment>
  <w:comment w:id="2161" w:author="Direccion de Politicas y Gestion en Derechos Humanos 14" w:date="2023-12-18T18:12:00Z" w:initials="DdPyGeDH1">
    <w:p w14:paraId="5C60F3EB" w14:textId="4BC5AF3B" w:rsidR="00E93891" w:rsidRDefault="00E93891">
      <w:pPr>
        <w:pStyle w:val="Textocomentario"/>
      </w:pPr>
      <w:r>
        <w:rPr>
          <w:rStyle w:val="Refdecomentario"/>
        </w:rPr>
        <w:annotationRef/>
      </w:r>
      <w:r>
        <w:t>Se ha precisado</w:t>
      </w:r>
      <w:r w:rsidR="00C744EC">
        <w:t xml:space="preserve"> en los siguientes párrafos</w:t>
      </w:r>
    </w:p>
  </w:comment>
  <w:comment w:id="2196" w:author="Mijail Huaman Romero" w:date="2023-12-13T12:14:00Z" w:initials="MH">
    <w:p w14:paraId="41503EF8" w14:textId="77777777" w:rsidR="00B5040F" w:rsidRDefault="00B5040F" w:rsidP="00B5040F">
      <w:pPr>
        <w:pStyle w:val="Textocomentario"/>
      </w:pPr>
      <w:r>
        <w:rPr>
          <w:rStyle w:val="Refdecomentario"/>
        </w:rPr>
        <w:annotationRef/>
      </w:r>
      <w:r>
        <w:t>Falta colocar el titulo al cuadro que sigue, asimsimo, ¿el cuadro que se muestra son los datos normalizados o no?</w:t>
      </w:r>
    </w:p>
  </w:comment>
  <w:comment w:id="2197" w:author="Direccion de Politicas y Gestion en Derechos Humanos 14" w:date="2023-12-18T18:25:00Z" w:initials="DdPyGeDH1">
    <w:p w14:paraId="62B3C881" w14:textId="1D9ABFB5" w:rsidR="00C744EC" w:rsidRDefault="00C744EC">
      <w:pPr>
        <w:pStyle w:val="Textocomentario"/>
      </w:pPr>
      <w:r>
        <w:rPr>
          <w:rStyle w:val="Refdecomentario"/>
        </w:rPr>
        <w:annotationRef/>
      </w:r>
      <w:r>
        <w:t>Se ha adicionado el título, además se ha considerado la estandarización de manera explícita.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CB7292" w15:done="0"/>
  <w15:commentEx w15:paraId="10A4D83E" w15:paraIdParent="29CB7292" w15:done="0"/>
  <w15:commentEx w15:paraId="48730E63" w15:done="0"/>
  <w15:commentEx w15:paraId="207CF7F9" w15:paraIdParent="48730E63" w15:done="0"/>
  <w15:commentEx w15:paraId="4DCB6A2B" w15:done="0"/>
  <w15:commentEx w15:paraId="3A1EE35F" w15:paraIdParent="4DCB6A2B" w15:done="0"/>
  <w15:commentEx w15:paraId="09FFF7DB" w15:done="0"/>
  <w15:commentEx w15:paraId="6CCFBA0E" w15:paraIdParent="09FFF7DB" w15:done="0"/>
  <w15:commentEx w15:paraId="2047BEEF" w15:done="0"/>
  <w15:commentEx w15:paraId="6407C22F" w15:paraIdParent="2047BEEF" w15:done="0"/>
  <w15:commentEx w15:paraId="2C5FE8C2" w15:done="0"/>
  <w15:commentEx w15:paraId="101C5E67" w15:done="0"/>
  <w15:commentEx w15:paraId="3CFB5976" w15:paraIdParent="101C5E67" w15:done="0"/>
  <w15:commentEx w15:paraId="7920F384" w15:done="0"/>
  <w15:commentEx w15:paraId="0BF5E062" w15:paraIdParent="7920F384" w15:done="0"/>
  <w15:commentEx w15:paraId="7AA3D52F" w15:done="0"/>
  <w15:commentEx w15:paraId="7A033401" w15:paraIdParent="7AA3D52F" w15:done="0"/>
  <w15:commentEx w15:paraId="0ECA3020" w15:done="0"/>
  <w15:commentEx w15:paraId="35713FFB" w15:paraIdParent="0ECA3020" w15:done="0"/>
  <w15:commentEx w15:paraId="49A5E6B0" w15:done="0"/>
  <w15:commentEx w15:paraId="2CB70292" w15:done="0"/>
  <w15:commentEx w15:paraId="4E38DF3E" w15:paraIdParent="2CB70292" w15:done="0"/>
  <w15:commentEx w15:paraId="7C60AA8F" w15:done="0"/>
  <w15:commentEx w15:paraId="077F5CA1" w15:done="0"/>
  <w15:commentEx w15:paraId="73E32984" w15:paraIdParent="077F5CA1" w15:done="0"/>
  <w15:commentEx w15:paraId="6F40BC97" w15:done="0"/>
  <w15:commentEx w15:paraId="10204715" w15:done="0"/>
  <w15:commentEx w15:paraId="1BAE36D2" w15:paraIdParent="10204715" w15:done="0"/>
  <w15:commentEx w15:paraId="6E68C382" w15:done="0"/>
  <w15:commentEx w15:paraId="0719ED3D" w15:paraIdParent="6E68C382" w15:done="0"/>
  <w15:commentEx w15:paraId="6F55B738" w15:done="0"/>
  <w15:commentEx w15:paraId="3E0DEAC0" w15:paraIdParent="6F55B738" w15:done="0"/>
  <w15:commentEx w15:paraId="7A02749C" w15:done="0"/>
  <w15:commentEx w15:paraId="21D309CE" w15:paraIdParent="7A02749C" w15:done="0"/>
  <w15:commentEx w15:paraId="69F7B05C" w15:done="0"/>
  <w15:commentEx w15:paraId="17CB00AD" w15:done="0"/>
  <w15:commentEx w15:paraId="4C426FDA" w15:done="0"/>
  <w15:commentEx w15:paraId="3811B5B5" w15:done="0"/>
  <w15:commentEx w15:paraId="33195330" w15:done="0"/>
  <w15:commentEx w15:paraId="208150D5" w15:paraIdParent="33195330" w15:done="0"/>
  <w15:commentEx w15:paraId="757DF740" w15:done="0"/>
  <w15:commentEx w15:paraId="470E75B9" w15:paraIdParent="757DF740" w15:done="0"/>
  <w15:commentEx w15:paraId="5A33800A" w15:done="0"/>
  <w15:commentEx w15:paraId="78B984A9" w15:paraIdParent="5A33800A" w15:done="0"/>
  <w15:commentEx w15:paraId="26605711" w15:done="0"/>
  <w15:commentEx w15:paraId="7B2E4062" w15:paraIdParent="26605711" w15:done="0"/>
  <w15:commentEx w15:paraId="3BE908F6" w15:done="0"/>
  <w15:commentEx w15:paraId="4B0D7F28" w15:paraIdParent="3BE908F6" w15:done="0"/>
  <w15:commentEx w15:paraId="09E7E026" w15:done="0"/>
  <w15:commentEx w15:paraId="5A4EC133" w15:paraIdParent="09E7E026" w15:done="0"/>
  <w15:commentEx w15:paraId="63DA9626" w15:done="0"/>
  <w15:commentEx w15:paraId="0BF281B7" w15:paraIdParent="63DA9626" w15:done="0"/>
  <w15:commentEx w15:paraId="1F35BD5B" w15:done="0"/>
  <w15:commentEx w15:paraId="4C6518E3" w15:done="0"/>
  <w15:commentEx w15:paraId="2E749309" w15:paraIdParent="4C6518E3" w15:done="0"/>
  <w15:commentEx w15:paraId="16257CC9" w15:done="0"/>
  <w15:commentEx w15:paraId="17A3C4B1" w15:paraIdParent="16257CC9" w15:done="0"/>
  <w15:commentEx w15:paraId="6E8F6AAC" w15:done="0"/>
  <w15:commentEx w15:paraId="32639945" w15:paraIdParent="6E8F6AAC" w15:done="0"/>
  <w15:commentEx w15:paraId="598957A3" w15:done="0"/>
  <w15:commentEx w15:paraId="25DFE122" w15:paraIdParent="598957A3" w15:done="0"/>
  <w15:commentEx w15:paraId="0A7DF70F" w15:done="0"/>
  <w15:commentEx w15:paraId="1691011F" w15:paraIdParent="0A7DF70F" w15:done="0"/>
  <w15:commentEx w15:paraId="3076A3AA" w15:done="0"/>
  <w15:commentEx w15:paraId="0CCC8AF0" w15:paraIdParent="3076A3AA" w15:done="0"/>
  <w15:commentEx w15:paraId="7E3E10A4" w15:done="0"/>
  <w15:commentEx w15:paraId="6A567279" w15:paraIdParent="7E3E10A4" w15:done="0"/>
  <w15:commentEx w15:paraId="386FB721" w15:done="0"/>
  <w15:commentEx w15:paraId="0D7714C7" w15:paraIdParent="386FB721" w15:done="0"/>
  <w15:commentEx w15:paraId="1A7FD68F" w15:done="0"/>
  <w15:commentEx w15:paraId="7C241E02" w15:paraIdParent="1A7FD68F" w15:done="0"/>
  <w15:commentEx w15:paraId="7517F601" w15:done="0"/>
  <w15:commentEx w15:paraId="49FECF0D" w15:paraIdParent="7517F601" w15:done="0"/>
  <w15:commentEx w15:paraId="69DC23FA" w15:done="0"/>
  <w15:commentEx w15:paraId="323A1E7B" w15:paraIdParent="69DC23FA" w15:done="0"/>
  <w15:commentEx w15:paraId="67B84163" w15:done="0"/>
  <w15:commentEx w15:paraId="5E610D6B" w15:paraIdParent="67B84163" w15:done="0"/>
  <w15:commentEx w15:paraId="7568CDB1" w15:done="0"/>
  <w15:commentEx w15:paraId="4332F8AF" w15:paraIdParent="7568CDB1" w15:done="0"/>
  <w15:commentEx w15:paraId="41BC046E" w15:done="0"/>
  <w15:commentEx w15:paraId="30593762" w15:paraIdParent="41BC046E" w15:done="0"/>
  <w15:commentEx w15:paraId="3FDD3F0B" w15:done="0"/>
  <w15:commentEx w15:paraId="7E9D85E9" w15:paraIdParent="3FDD3F0B" w15:done="0"/>
  <w15:commentEx w15:paraId="42D6F983" w15:done="0"/>
  <w15:commentEx w15:paraId="64374903" w15:paraIdParent="42D6F983" w15:done="0"/>
  <w15:commentEx w15:paraId="3648C51A" w15:done="0"/>
  <w15:commentEx w15:paraId="7F86BCFC" w15:paraIdParent="3648C51A" w15:done="0"/>
  <w15:commentEx w15:paraId="492D7230" w15:done="0"/>
  <w15:commentEx w15:paraId="643BFF8B" w15:paraIdParent="492D7230" w15:done="0"/>
  <w15:commentEx w15:paraId="799AA4C2" w15:done="0"/>
  <w15:commentEx w15:paraId="51A9FF36" w15:paraIdParent="799AA4C2" w15:done="0"/>
  <w15:commentEx w15:paraId="50E98720" w15:done="0"/>
  <w15:commentEx w15:paraId="03468A56" w15:paraIdParent="50E98720" w15:done="0"/>
  <w15:commentEx w15:paraId="305ED860" w15:done="0"/>
  <w15:commentEx w15:paraId="1F2921FC" w15:paraIdParent="305ED860" w15:done="0"/>
  <w15:commentEx w15:paraId="348F9D7F" w15:done="0"/>
  <w15:commentEx w15:paraId="580D556E" w15:paraIdParent="348F9D7F" w15:done="0"/>
  <w15:commentEx w15:paraId="48E320B2" w15:done="0"/>
  <w15:commentEx w15:paraId="3BF754C5" w15:paraIdParent="48E320B2" w15:done="0"/>
  <w15:commentEx w15:paraId="3548344D" w15:done="0"/>
  <w15:commentEx w15:paraId="7629AC7E" w15:paraIdParent="3548344D" w15:done="0"/>
  <w15:commentEx w15:paraId="2FA8D6B2" w15:done="0"/>
  <w15:commentEx w15:paraId="1F4B39D4" w15:paraIdParent="2FA8D6B2" w15:done="0"/>
  <w15:commentEx w15:paraId="561BDE50" w15:done="0"/>
  <w15:commentEx w15:paraId="7A079782" w15:paraIdParent="561BDE50" w15:done="0"/>
  <w15:commentEx w15:paraId="601845F0" w15:done="0"/>
  <w15:commentEx w15:paraId="2D45B63E" w15:paraIdParent="601845F0" w15:done="0"/>
  <w15:commentEx w15:paraId="5F649276" w15:done="0"/>
  <w15:commentEx w15:paraId="2649C43B" w15:done="0"/>
  <w15:commentEx w15:paraId="5579D0F3" w15:paraIdParent="2649C43B" w15:done="0"/>
  <w15:commentEx w15:paraId="660E8478" w15:done="0"/>
  <w15:commentEx w15:paraId="401555F2" w15:paraIdParent="660E8478" w15:done="0"/>
  <w15:commentEx w15:paraId="31FAD608" w15:done="0"/>
  <w15:commentEx w15:paraId="1D9CCBD2" w15:paraIdParent="31FAD608" w15:done="0"/>
  <w15:commentEx w15:paraId="6464CE27" w15:done="0"/>
  <w15:commentEx w15:paraId="3AA48A42" w15:paraIdParent="6464CE27" w15:done="0"/>
  <w15:commentEx w15:paraId="7629431F" w15:done="0"/>
  <w15:commentEx w15:paraId="0C7370C8" w15:paraIdParent="7629431F" w15:done="0"/>
  <w15:commentEx w15:paraId="1D4055BF" w15:done="0"/>
  <w15:commentEx w15:paraId="4682D3B5" w15:paraIdParent="1D4055BF" w15:done="0"/>
  <w15:commentEx w15:paraId="5A0628C2" w15:done="0"/>
  <w15:commentEx w15:paraId="3CE475C6" w15:paraIdParent="5A0628C2" w15:done="0"/>
  <w15:commentEx w15:paraId="76E1035D" w15:done="0"/>
  <w15:commentEx w15:paraId="1CE506DB" w15:paraIdParent="76E1035D" w15:done="0"/>
  <w15:commentEx w15:paraId="075CFD72" w15:done="0"/>
  <w15:commentEx w15:paraId="1931BB0B" w15:paraIdParent="075CFD72" w15:done="0"/>
  <w15:commentEx w15:paraId="2CE924A9" w15:done="0"/>
  <w15:commentEx w15:paraId="3564A05C" w15:paraIdParent="2CE924A9" w15:done="0"/>
  <w15:commentEx w15:paraId="2F1FEE00" w15:done="0"/>
  <w15:commentEx w15:paraId="0D208864" w15:paraIdParent="2F1FEE00" w15:done="0"/>
  <w15:commentEx w15:paraId="4D7A8B27" w15:done="0"/>
  <w15:commentEx w15:paraId="09833DCB" w15:paraIdParent="4D7A8B27" w15:done="0"/>
  <w15:commentEx w15:paraId="5F396D31" w15:done="0"/>
  <w15:commentEx w15:paraId="6FCE204D" w15:paraIdParent="5F396D31" w15:done="0"/>
  <w15:commentEx w15:paraId="62201F38" w15:done="0"/>
  <w15:commentEx w15:paraId="66B9D4EA" w15:paraIdParent="62201F38" w15:done="0"/>
  <w15:commentEx w15:paraId="63E72C83" w15:done="0"/>
  <w15:commentEx w15:paraId="59367763" w15:paraIdParent="63E72C83" w15:done="0"/>
  <w15:commentEx w15:paraId="4D9EC5A5" w15:done="0"/>
  <w15:commentEx w15:paraId="5F11357D" w15:paraIdParent="4D9EC5A5" w15:done="0"/>
  <w15:commentEx w15:paraId="323DF87E" w15:done="0"/>
  <w15:commentEx w15:paraId="0E72CBD3" w15:paraIdParent="323DF87E" w15:done="0"/>
  <w15:commentEx w15:paraId="73B5901C" w15:done="0"/>
  <w15:commentEx w15:paraId="4E9A0A68" w15:done="0"/>
  <w15:commentEx w15:paraId="45C6E472" w15:paraIdParent="4E9A0A68" w15:done="0"/>
  <w15:commentEx w15:paraId="3ABF3641" w15:done="0"/>
  <w15:commentEx w15:paraId="545D2FD6" w15:paraIdParent="3ABF3641" w15:done="0"/>
  <w15:commentEx w15:paraId="1460586B" w15:done="0"/>
  <w15:commentEx w15:paraId="746CF515" w15:paraIdParent="1460586B" w15:done="0"/>
  <w15:commentEx w15:paraId="6F8DAB40" w15:done="0"/>
  <w15:commentEx w15:paraId="78736CE7" w15:done="0"/>
  <w15:commentEx w15:paraId="521C4994" w15:paraIdParent="78736CE7" w15:done="0"/>
  <w15:commentEx w15:paraId="022C2F7A" w15:done="0"/>
  <w15:commentEx w15:paraId="2BF73883" w15:paraIdParent="022C2F7A" w15:done="0"/>
  <w15:commentEx w15:paraId="485D637B" w15:done="0"/>
  <w15:commentEx w15:paraId="6BEA01A1" w15:paraIdParent="485D637B" w15:done="0"/>
  <w15:commentEx w15:paraId="452B3692" w15:done="0"/>
  <w15:commentEx w15:paraId="019271BF" w15:paraIdParent="452B3692" w15:done="0"/>
  <w15:commentEx w15:paraId="17922FAE" w15:done="0"/>
  <w15:commentEx w15:paraId="5C60F3EB" w15:paraIdParent="17922FAE" w15:done="0"/>
  <w15:commentEx w15:paraId="41503EF8" w15:done="0"/>
  <w15:commentEx w15:paraId="62B3C881" w15:paraIdParent="41503E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23F8BF" w16cex:dateUtc="2023-12-13T14:32:00Z"/>
  <w16cex:commentExtensible w16cex:durableId="0DE1DAF4" w16cex:dateUtc="2023-12-18T16:44:00Z"/>
  <w16cex:commentExtensible w16cex:durableId="6B3651D9" w16cex:dateUtc="2023-12-12T20:30:00Z"/>
  <w16cex:commentExtensible w16cex:durableId="7699F571" w16cex:dateUtc="2023-12-14T16:47:00Z"/>
  <w16cex:commentExtensible w16cex:durableId="36F310A5" w16cex:dateUtc="2023-12-12T22:28:00Z"/>
  <w16cex:commentExtensible w16cex:durableId="6B50869B" w16cex:dateUtc="2023-12-14T16:50:00Z"/>
  <w16cex:commentExtensible w16cex:durableId="7A729230" w16cex:dateUtc="2023-12-12T20:03:00Z"/>
  <w16cex:commentExtensible w16cex:durableId="7667625A" w16cex:dateUtc="2023-12-14T17:02:00Z"/>
  <w16cex:commentExtensible w16cex:durableId="1D904F68" w16cex:dateUtc="2023-12-13T17:59:00Z"/>
  <w16cex:commentExtensible w16cex:durableId="41DE60FB" w16cex:dateUtc="2023-12-14T16:56:00Z"/>
  <w16cex:commentExtensible w16cex:durableId="29242941" w16cex:dateUtc="2023-12-13T17:59:00Z"/>
  <w16cex:commentExtensible w16cex:durableId="0FB7037D" w16cex:dateUtc="2023-12-12T20:11:00Z"/>
  <w16cex:commentExtensible w16cex:durableId="2441D83A" w16cex:dateUtc="2023-12-14T17:04:00Z"/>
  <w16cex:commentExtensible w16cex:durableId="29242970" w16cex:dateUtc="2023-12-13T18:00:00Z"/>
  <w16cex:commentExtensible w16cex:durableId="1633E6AA" w16cex:dateUtc="2023-12-14T17:00:00Z"/>
  <w16cex:commentExtensible w16cex:durableId="6BBC5320" w16cex:dateUtc="2023-12-12T20:21:00Z"/>
  <w16cex:commentExtensible w16cex:durableId="202D999C" w16cex:dateUtc="2023-12-14T17:08:00Z"/>
  <w16cex:commentExtensible w16cex:durableId="41A8D3A9" w16cex:dateUtc="2023-12-12T20:21:00Z"/>
  <w16cex:commentExtensible w16cex:durableId="10F5545E" w16cex:dateUtc="2023-12-14T17:12:00Z"/>
  <w16cex:commentExtensible w16cex:durableId="62619E2A" w16cex:dateUtc="2023-12-12T20:24:00Z"/>
  <w16cex:commentExtensible w16cex:durableId="6991C804" w16cex:dateUtc="2023-12-12T20:24:00Z"/>
  <w16cex:commentExtensible w16cex:durableId="392209C9" w16cex:dateUtc="2023-12-14T17:14:00Z"/>
  <w16cex:commentExtensible w16cex:durableId="7E21A21C" w16cex:dateUtc="2023-12-12T20:24:00Z"/>
  <w16cex:commentExtensible w16cex:durableId="09A81E50" w16cex:dateUtc="2023-12-12T20:24:00Z"/>
  <w16cex:commentExtensible w16cex:durableId="709DF37C" w16cex:dateUtc="2023-12-14T17:15:00Z"/>
  <w16cex:commentExtensible w16cex:durableId="2C24D21D" w16cex:dateUtc="2023-12-12T20:23:00Z"/>
  <w16cex:commentExtensible w16cex:durableId="4731B117" w16cex:dateUtc="2023-12-12T20:23:00Z"/>
  <w16cex:commentExtensible w16cex:durableId="47139C95" w16cex:dateUtc="2023-12-14T17:16:00Z"/>
  <w16cex:commentExtensible w16cex:durableId="218712C0" w16cex:dateUtc="2023-12-12T20:18:00Z"/>
  <w16cex:commentExtensible w16cex:durableId="1579F11C" w16cex:dateUtc="2023-12-14T17:23:00Z"/>
  <w16cex:commentExtensible w16cex:durableId="3321FCDA" w16cex:dateUtc="2023-12-12T20:19:00Z"/>
  <w16cex:commentExtensible w16cex:durableId="4135A129" w16cex:dateUtc="2023-12-14T17:29:00Z"/>
  <w16cex:commentExtensible w16cex:durableId="7F8E3148" w16cex:dateUtc="2023-12-12T20:32:00Z"/>
  <w16cex:commentExtensible w16cex:durableId="51A95A3E" w16cex:dateUtc="2023-12-14T17:34:00Z"/>
  <w16cex:commentExtensible w16cex:durableId="3A608544" w16cex:dateUtc="2023-12-12T20:26:00Z"/>
  <w16cex:commentExtensible w16cex:durableId="0566590D" w16cex:dateUtc="2023-12-12T20:27:00Z"/>
  <w16cex:commentExtensible w16cex:durableId="484A635E" w16cex:dateUtc="2023-12-12T20:27:00Z"/>
  <w16cex:commentExtensible w16cex:durableId="10610647" w16cex:dateUtc="2023-12-12T20:27:00Z"/>
  <w16cex:commentExtensible w16cex:durableId="16578F30" w16cex:dateUtc="2023-12-12T20:27:00Z"/>
  <w16cex:commentExtensible w16cex:durableId="4591E01E" w16cex:dateUtc="2023-12-14T18:04:00Z"/>
  <w16cex:commentExtensible w16cex:durableId="4D04B787" w16cex:dateUtc="2023-12-12T20:29:00Z"/>
  <w16cex:commentExtensible w16cex:durableId="3F9D1A33" w16cex:dateUtc="2023-12-14T18:06:00Z"/>
  <w16cex:commentExtensible w16cex:durableId="7A892E90" w16cex:dateUtc="2023-12-12T20:33:00Z"/>
  <w16cex:commentExtensible w16cex:durableId="57CA3F8D" w16cex:dateUtc="2023-12-14T20:07:00Z"/>
  <w16cex:commentExtensible w16cex:durableId="6A638003" w16cex:dateUtc="2023-12-12T20:34:00Z"/>
  <w16cex:commentExtensible w16cex:durableId="7FA58D94" w16cex:dateUtc="2023-12-14T20:12:00Z"/>
  <w16cex:commentExtensible w16cex:durableId="1DB8D54A" w16cex:dateUtc="2023-12-12T20:35:00Z"/>
  <w16cex:commentExtensible w16cex:durableId="60E09857" w16cex:dateUtc="2023-12-14T21:13:00Z"/>
  <w16cex:commentExtensible w16cex:durableId="39266367" w16cex:dateUtc="2023-12-12T20:36:00Z"/>
  <w16cex:commentExtensible w16cex:durableId="71536BA8" w16cex:dateUtc="2023-12-14T21:15:00Z"/>
  <w16cex:commentExtensible w16cex:durableId="27C71AB4" w16cex:dateUtc="2023-12-12T20:37:00Z"/>
  <w16cex:commentExtensible w16cex:durableId="24829106" w16cex:dateUtc="2023-12-14T21:21:00Z"/>
  <w16cex:commentExtensible w16cex:durableId="14A9AE43" w16cex:dateUtc="2023-12-12T20:37:00Z"/>
  <w16cex:commentExtensible w16cex:durableId="5019B62F" w16cex:dateUtc="2023-12-12T20:37:00Z"/>
  <w16cex:commentExtensible w16cex:durableId="3E36C19A" w16cex:dateUtc="2023-12-14T21:27:00Z"/>
  <w16cex:commentExtensible w16cex:durableId="63B8F924" w16cex:dateUtc="2023-12-12T20:38:00Z"/>
  <w16cex:commentExtensible w16cex:durableId="70681980" w16cex:dateUtc="2023-12-14T21:31:00Z"/>
  <w16cex:commentExtensible w16cex:durableId="683FDD5C" w16cex:dateUtc="2023-12-12T20:38:00Z"/>
  <w16cex:commentExtensible w16cex:durableId="215C5BD3" w16cex:dateUtc="2023-12-14T21:37:00Z"/>
  <w16cex:commentExtensible w16cex:durableId="01D0A233" w16cex:dateUtc="2023-12-12T20:38:00Z"/>
  <w16cex:commentExtensible w16cex:durableId="2ED320E9" w16cex:dateUtc="2023-12-14T21:37:00Z"/>
  <w16cex:commentExtensible w16cex:durableId="0849F20C" w16cex:dateUtc="2023-12-12T20:38:00Z"/>
  <w16cex:commentExtensible w16cex:durableId="3FF6E021" w16cex:dateUtc="2023-12-14T22:16:00Z"/>
  <w16cex:commentExtensible w16cex:durableId="750B3DB1" w16cex:dateUtc="2023-12-12T20:39:00Z"/>
  <w16cex:commentExtensible w16cex:durableId="4DA94837" w16cex:dateUtc="2023-12-14T22:55:00Z"/>
  <w16cex:commentExtensible w16cex:durableId="4CCD19C6" w16cex:dateUtc="2023-12-12T20:40:00Z"/>
  <w16cex:commentExtensible w16cex:durableId="6D6F38F4" w16cex:dateUtc="2023-12-15T21:23:00Z"/>
  <w16cex:commentExtensible w16cex:durableId="3D3DC964" w16cex:dateUtc="2023-12-12T20:40:00Z"/>
  <w16cex:commentExtensible w16cex:durableId="27E517A0" w16cex:dateUtc="2023-12-15T21:26:00Z"/>
  <w16cex:commentExtensible w16cex:durableId="7C636A34" w16cex:dateUtc="2023-12-12T20:42:00Z"/>
  <w16cex:commentExtensible w16cex:durableId="179EAC12" w16cex:dateUtc="2023-12-15T21:40:00Z"/>
  <w16cex:commentExtensible w16cex:durableId="1233E40A" w16cex:dateUtc="2023-12-12T20:42:00Z"/>
  <w16cex:commentExtensible w16cex:durableId="0DE21504" w16cex:dateUtc="2023-12-15T21:42:00Z"/>
  <w16cex:commentExtensible w16cex:durableId="120F54D2" w16cex:dateUtc="2023-12-12T20:45:00Z"/>
  <w16cex:commentExtensible w16cex:durableId="74D57C9C" w16cex:dateUtc="2023-12-18T16:46:00Z"/>
  <w16cex:commentExtensible w16cex:durableId="47092D12" w16cex:dateUtc="2023-12-12T20:44:00Z"/>
  <w16cex:commentExtensible w16cex:durableId="7BD78583" w16cex:dateUtc="2023-12-15T21:47:00Z"/>
  <w16cex:commentExtensible w16cex:durableId="3FE84B9B" w16cex:dateUtc="2023-12-12T20:44:00Z"/>
  <w16cex:commentExtensible w16cex:durableId="1F1C9D9D" w16cex:dateUtc="2023-12-15T22:03:00Z"/>
  <w16cex:commentExtensible w16cex:durableId="72B0BD48" w16cex:dateUtc="2023-12-12T20:45:00Z"/>
  <w16cex:commentExtensible w16cex:durableId="12D764A1" w16cex:dateUtc="2023-12-18T16:46:00Z"/>
  <w16cex:commentExtensible w16cex:durableId="51BCB9FB" w16cex:dateUtc="2023-12-12T20:46:00Z"/>
  <w16cex:commentExtensible w16cex:durableId="1AAB9109" w16cex:dateUtc="2023-12-15T22:20:00Z"/>
  <w16cex:commentExtensible w16cex:durableId="4F98C57B" w16cex:dateUtc="2023-12-12T20:47:00Z"/>
  <w16cex:commentExtensible w16cex:durableId="0749F8B8" w16cex:dateUtc="2023-12-15T22:31:00Z"/>
  <w16cex:commentExtensible w16cex:durableId="2D541114" w16cex:dateUtc="2023-12-12T20:47:00Z"/>
  <w16cex:commentExtensible w16cex:durableId="0B24886E" w16cex:dateUtc="2023-12-15T22:38:00Z"/>
  <w16cex:commentExtensible w16cex:durableId="6C0D802E" w16cex:dateUtc="2023-12-12T20:47:00Z"/>
  <w16cex:commentExtensible w16cex:durableId="7ECF4CF6" w16cex:dateUtc="2023-12-15T22:38:00Z"/>
  <w16cex:commentExtensible w16cex:durableId="1198A41A" w16cex:dateUtc="2023-12-12T20:48:00Z"/>
  <w16cex:commentExtensible w16cex:durableId="30259DF4" w16cex:dateUtc="2023-12-15T22:51:00Z"/>
  <w16cex:commentExtensible w16cex:durableId="3BDC6578" w16cex:dateUtc="2023-12-12T20:48:00Z"/>
  <w16cex:commentExtensible w16cex:durableId="78847438" w16cex:dateUtc="2023-12-15T23:00:00Z"/>
  <w16cex:commentExtensible w16cex:durableId="5F940828" w16cex:dateUtc="2023-12-12T20:48:00Z"/>
  <w16cex:commentExtensible w16cex:durableId="37F07AFA" w16cex:dateUtc="2023-12-15T23:00:00Z"/>
  <w16cex:commentExtensible w16cex:durableId="335AD86F" w16cex:dateUtc="2023-12-12T20:48:00Z"/>
  <w16cex:commentExtensible w16cex:durableId="09DC5B7B" w16cex:dateUtc="2023-12-15T23:15:00Z"/>
  <w16cex:commentExtensible w16cex:durableId="6C49D4ED" w16cex:dateUtc="2023-12-12T20:49:00Z"/>
  <w16cex:commentExtensible w16cex:durableId="1802CE90" w16cex:dateUtc="2023-12-18T16:46:00Z"/>
  <w16cex:commentExtensible w16cex:durableId="1F4B885E" w16cex:dateUtc="2023-12-12T20:49:00Z"/>
  <w16cex:commentExtensible w16cex:durableId="6368C606" w16cex:dateUtc="2023-12-18T16:47:00Z"/>
  <w16cex:commentExtensible w16cex:durableId="54847375" w16cex:dateUtc="2023-12-12T21:06:00Z"/>
  <w16cex:commentExtensible w16cex:durableId="36AC6CA5" w16cex:dateUtc="2023-12-18T22:23:00Z"/>
  <w16cex:commentExtensible w16cex:durableId="2924A8CC" w16cex:dateUtc="2023-12-14T03:03:00Z"/>
  <w16cex:commentExtensible w16cex:durableId="0F627FDB" w16cex:dateUtc="2023-12-18T18:14:00Z"/>
  <w16cex:commentExtensible w16cex:durableId="17E5E76E" w16cex:dateUtc="2023-12-12T22:05:00Z"/>
  <w16cex:commentExtensible w16cex:durableId="687E88FE" w16cex:dateUtc="2023-12-18T05:31:00Z"/>
  <w16cex:commentExtensible w16cex:durableId="6A06C7CF" w16cex:dateUtc="2023-12-28T23:51:00Z"/>
  <w16cex:commentExtensible w16cex:durableId="2924A946" w16cex:dateUtc="2023-12-14T03:05:00Z"/>
  <w16cex:commentExtensible w16cex:durableId="2A1176A9" w16cex:dateUtc="2023-12-18T16:48:00Z"/>
  <w16cex:commentExtensible w16cex:durableId="2924A6BC" w16cex:dateUtc="2023-12-14T02:55:00Z"/>
  <w16cex:commentExtensible w16cex:durableId="00C4AB76" w16cex:dateUtc="2023-12-18T16:48:00Z"/>
  <w16cex:commentExtensible w16cex:durableId="0E6D6D47" w16cex:dateUtc="2023-12-12T22:24:00Z"/>
  <w16cex:commentExtensible w16cex:durableId="43BC56BE" w16cex:dateUtc="2023-12-18T16:49:00Z"/>
  <w16cex:commentExtensible w16cex:durableId="71458E10" w16cex:dateUtc="2023-12-12T22:24:00Z"/>
  <w16cex:commentExtensible w16cex:durableId="4B9A77D3" w16cex:dateUtc="2023-12-18T16:49:00Z"/>
  <w16cex:commentExtensible w16cex:durableId="32F24F06" w16cex:dateUtc="2023-12-12T22:24:00Z"/>
  <w16cex:commentExtensible w16cex:durableId="256CE796" w16cex:dateUtc="2023-12-18T05:39:00Z"/>
  <w16cex:commentExtensible w16cex:durableId="0657E304" w16cex:dateUtc="2023-12-13T17:38:00Z"/>
  <w16cex:commentExtensible w16cex:durableId="580AB009" w16cex:dateUtc="2023-12-18T16:48:00Z"/>
  <w16cex:commentExtensible w16cex:durableId="2924508F" w16cex:dateUtc="2023-12-13T20:47:00Z"/>
  <w16cex:commentExtensible w16cex:durableId="1EFC558D" w16cex:dateUtc="2023-12-18T16:50:00Z"/>
  <w16cex:commentExtensible w16cex:durableId="29245A39" w16cex:dateUtc="2023-12-13T21:28:00Z"/>
  <w16cex:commentExtensible w16cex:durableId="22A08FBD" w16cex:dateUtc="2023-12-18T16:52:00Z"/>
  <w16cex:commentExtensible w16cex:durableId="29242C8C" w16cex:dateUtc="2023-12-13T18:13:00Z"/>
  <w16cex:commentExtensible w16cex:durableId="031AC321" w16cex:dateUtc="2023-12-18T16:53:00Z"/>
  <w16cex:commentExtensible w16cex:durableId="2924A3D1" w16cex:dateUtc="2023-12-14T02:42:00Z"/>
  <w16cex:commentExtensible w16cex:durableId="06B0DB06" w16cex:dateUtc="2023-12-18T16:53:00Z"/>
  <w16cex:commentExtensible w16cex:durableId="29245A9F" w16cex:dateUtc="2023-12-13T21:30:00Z"/>
  <w16cex:commentExtensible w16cex:durableId="5705D7D5" w16cex:dateUtc="2023-12-18T16:54:00Z"/>
  <w16cex:commentExtensible w16cex:durableId="30FA1DA8" w16cex:dateUtc="2023-12-13T17:28:00Z"/>
  <w16cex:commentExtensible w16cex:durableId="63DDD4A3" w16cex:dateUtc="2023-12-18T23:02:00Z"/>
  <w16cex:commentExtensible w16cex:durableId="1B7A4876" w16cex:dateUtc="2023-12-13T17:09:00Z"/>
  <w16cex:commentExtensible w16cex:durableId="062AAD10" w16cex:dateUtc="2023-12-18T23:10:00Z"/>
  <w16cex:commentExtensible w16cex:durableId="5EAC16AF" w16cex:dateUtc="2023-12-28T18:12:00Z"/>
  <w16cex:commentExtensible w16cex:durableId="7A162401" w16cex:dateUtc="2023-12-28T22:55:00Z"/>
  <w16cex:commentExtensible w16cex:durableId="2924A7AB" w16cex:dateUtc="2023-12-14T02:59:00Z"/>
  <w16cex:commentExtensible w16cex:durableId="2EEFF3EA" w16cex:dateUtc="2023-12-18T23:09:00Z"/>
  <w16cex:commentExtensible w16cex:durableId="5E3E1F18" w16cex:dateUtc="2023-12-13T17:09:00Z"/>
  <w16cex:commentExtensible w16cex:durableId="5E70CDFD" w16cex:dateUtc="2023-12-18T23:10:00Z"/>
  <w16cex:commentExtensible w16cex:durableId="4EDEAB41" w16cex:dateUtc="2023-12-28T18:12:00Z"/>
  <w16cex:commentExtensible w16cex:durableId="31A4319A" w16cex:dateUtc="2023-12-28T22:55:00Z"/>
  <w16cex:commentExtensible w16cex:durableId="06442173" w16cex:dateUtc="2023-12-28T23:29:00Z"/>
  <w16cex:commentExtensible w16cex:durableId="1982A1E7" w16cex:dateUtc="2023-12-13T17:40:00Z"/>
  <w16cex:commentExtensible w16cex:durableId="4615D23A" w16cex:dateUtc="2023-12-18T23:05:00Z"/>
  <w16cex:commentExtensible w16cex:durableId="02E0F5FB" w16cex:dateUtc="2023-12-13T17:11:00Z"/>
  <w16cex:commentExtensible w16cex:durableId="11567C9D" w16cex:dateUtc="2023-12-18T23:11:00Z"/>
  <w16cex:commentExtensible w16cex:durableId="09A75310" w16cex:dateUtc="2023-12-28T18:07:00Z"/>
  <w16cex:commentExtensible w16cex:durableId="143DAF51" w16cex:dateUtc="2023-12-28T22:53:00Z"/>
  <w16cex:commentExtensible w16cex:durableId="59B7760C" w16cex:dateUtc="2023-12-28T22:53:00Z"/>
  <w16cex:commentExtensible w16cex:durableId="61FFBDEB" w16cex:dateUtc="2023-12-28T17:32:00Z"/>
  <w16cex:commentExtensible w16cex:durableId="5F7AFCE8" w16cex:dateUtc="2023-12-28T22:53:00Z"/>
  <w16cex:commentExtensible w16cex:durableId="7E862CBE" w16cex:dateUtc="2023-12-28T17:44:00Z"/>
  <w16cex:commentExtensible w16cex:durableId="3049C880" w16cex:dateUtc="2023-12-28T22:53:00Z"/>
  <w16cex:commentExtensible w16cex:durableId="72EC2209" w16cex:dateUtc="2023-12-28T18:07:00Z"/>
  <w16cex:commentExtensible w16cex:durableId="5C285DD2" w16cex:dateUtc="2023-12-28T22:53:00Z"/>
  <w16cex:commentExtensible w16cex:durableId="292430CD" w16cex:dateUtc="2023-12-12T22:12:00Z"/>
  <w16cex:commentExtensible w16cex:durableId="7C16056C" w16cex:dateUtc="2023-12-18T23:11:00Z"/>
  <w16cex:commentExtensible w16cex:durableId="24CC68A9" w16cex:dateUtc="2023-12-12T22:13:00Z"/>
  <w16cex:commentExtensible w16cex:durableId="1F123706" w16cex:dateUtc="2023-12-18T23:12:00Z"/>
  <w16cex:commentExtensible w16cex:durableId="6FB3C8B6" w16cex:dateUtc="2023-12-13T17:14:00Z"/>
  <w16cex:commentExtensible w16cex:durableId="42887E7C" w16cex:dateUtc="2023-12-18T23: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CB7292" w16cid:durableId="2923F8BF"/>
  <w16cid:commentId w16cid:paraId="10A4D83E" w16cid:durableId="0DE1DAF4"/>
  <w16cid:commentId w16cid:paraId="48730E63" w16cid:durableId="6B3651D9"/>
  <w16cid:commentId w16cid:paraId="207CF7F9" w16cid:durableId="7699F571"/>
  <w16cid:commentId w16cid:paraId="4DCB6A2B" w16cid:durableId="36F310A5"/>
  <w16cid:commentId w16cid:paraId="3A1EE35F" w16cid:durableId="6B50869B"/>
  <w16cid:commentId w16cid:paraId="09FFF7DB" w16cid:durableId="7A729230"/>
  <w16cid:commentId w16cid:paraId="6CCFBA0E" w16cid:durableId="7667625A"/>
  <w16cid:commentId w16cid:paraId="2047BEEF" w16cid:durableId="1D904F68"/>
  <w16cid:commentId w16cid:paraId="6407C22F" w16cid:durableId="41DE60FB"/>
  <w16cid:commentId w16cid:paraId="2C5FE8C2" w16cid:durableId="29242941"/>
  <w16cid:commentId w16cid:paraId="101C5E67" w16cid:durableId="0FB7037D"/>
  <w16cid:commentId w16cid:paraId="3CFB5976" w16cid:durableId="2441D83A"/>
  <w16cid:commentId w16cid:paraId="7920F384" w16cid:durableId="29242970"/>
  <w16cid:commentId w16cid:paraId="0BF5E062" w16cid:durableId="1633E6AA"/>
  <w16cid:commentId w16cid:paraId="7AA3D52F" w16cid:durableId="6BBC5320"/>
  <w16cid:commentId w16cid:paraId="7A033401" w16cid:durableId="202D999C"/>
  <w16cid:commentId w16cid:paraId="0ECA3020" w16cid:durableId="41A8D3A9"/>
  <w16cid:commentId w16cid:paraId="35713FFB" w16cid:durableId="10F5545E"/>
  <w16cid:commentId w16cid:paraId="49A5E6B0" w16cid:durableId="62619E2A"/>
  <w16cid:commentId w16cid:paraId="2CB70292" w16cid:durableId="6991C804"/>
  <w16cid:commentId w16cid:paraId="4E38DF3E" w16cid:durableId="392209C9"/>
  <w16cid:commentId w16cid:paraId="7C60AA8F" w16cid:durableId="7E21A21C"/>
  <w16cid:commentId w16cid:paraId="077F5CA1" w16cid:durableId="09A81E50"/>
  <w16cid:commentId w16cid:paraId="73E32984" w16cid:durableId="709DF37C"/>
  <w16cid:commentId w16cid:paraId="6F40BC97" w16cid:durableId="2C24D21D"/>
  <w16cid:commentId w16cid:paraId="10204715" w16cid:durableId="4731B117"/>
  <w16cid:commentId w16cid:paraId="1BAE36D2" w16cid:durableId="47139C95"/>
  <w16cid:commentId w16cid:paraId="6E68C382" w16cid:durableId="218712C0"/>
  <w16cid:commentId w16cid:paraId="0719ED3D" w16cid:durableId="1579F11C"/>
  <w16cid:commentId w16cid:paraId="6F55B738" w16cid:durableId="3321FCDA"/>
  <w16cid:commentId w16cid:paraId="3E0DEAC0" w16cid:durableId="4135A129"/>
  <w16cid:commentId w16cid:paraId="7A02749C" w16cid:durableId="7F8E3148"/>
  <w16cid:commentId w16cid:paraId="21D309CE" w16cid:durableId="51A95A3E"/>
  <w16cid:commentId w16cid:paraId="69F7B05C" w16cid:durableId="3A608544"/>
  <w16cid:commentId w16cid:paraId="17CB00AD" w16cid:durableId="0566590D"/>
  <w16cid:commentId w16cid:paraId="4C426FDA" w16cid:durableId="484A635E"/>
  <w16cid:commentId w16cid:paraId="3811B5B5" w16cid:durableId="10610647"/>
  <w16cid:commentId w16cid:paraId="33195330" w16cid:durableId="16578F30"/>
  <w16cid:commentId w16cid:paraId="208150D5" w16cid:durableId="4591E01E"/>
  <w16cid:commentId w16cid:paraId="757DF740" w16cid:durableId="4D04B787"/>
  <w16cid:commentId w16cid:paraId="470E75B9" w16cid:durableId="3F9D1A33"/>
  <w16cid:commentId w16cid:paraId="5A33800A" w16cid:durableId="7A892E90"/>
  <w16cid:commentId w16cid:paraId="78B984A9" w16cid:durableId="57CA3F8D"/>
  <w16cid:commentId w16cid:paraId="26605711" w16cid:durableId="6A638003"/>
  <w16cid:commentId w16cid:paraId="7B2E4062" w16cid:durableId="7FA58D94"/>
  <w16cid:commentId w16cid:paraId="3BE908F6" w16cid:durableId="1DB8D54A"/>
  <w16cid:commentId w16cid:paraId="4B0D7F28" w16cid:durableId="60E09857"/>
  <w16cid:commentId w16cid:paraId="09E7E026" w16cid:durableId="39266367"/>
  <w16cid:commentId w16cid:paraId="5A4EC133" w16cid:durableId="71536BA8"/>
  <w16cid:commentId w16cid:paraId="63DA9626" w16cid:durableId="27C71AB4"/>
  <w16cid:commentId w16cid:paraId="0BF281B7" w16cid:durableId="24829106"/>
  <w16cid:commentId w16cid:paraId="1F35BD5B" w16cid:durableId="14A9AE43"/>
  <w16cid:commentId w16cid:paraId="4C6518E3" w16cid:durableId="5019B62F"/>
  <w16cid:commentId w16cid:paraId="2E749309" w16cid:durableId="3E36C19A"/>
  <w16cid:commentId w16cid:paraId="16257CC9" w16cid:durableId="63B8F924"/>
  <w16cid:commentId w16cid:paraId="17A3C4B1" w16cid:durableId="70681980"/>
  <w16cid:commentId w16cid:paraId="6E8F6AAC" w16cid:durableId="683FDD5C"/>
  <w16cid:commentId w16cid:paraId="32639945" w16cid:durableId="215C5BD3"/>
  <w16cid:commentId w16cid:paraId="598957A3" w16cid:durableId="01D0A233"/>
  <w16cid:commentId w16cid:paraId="25DFE122" w16cid:durableId="2ED320E9"/>
  <w16cid:commentId w16cid:paraId="0A7DF70F" w16cid:durableId="0849F20C"/>
  <w16cid:commentId w16cid:paraId="1691011F" w16cid:durableId="3FF6E021"/>
  <w16cid:commentId w16cid:paraId="3076A3AA" w16cid:durableId="750B3DB1"/>
  <w16cid:commentId w16cid:paraId="0CCC8AF0" w16cid:durableId="4DA94837"/>
  <w16cid:commentId w16cid:paraId="7E3E10A4" w16cid:durableId="4CCD19C6"/>
  <w16cid:commentId w16cid:paraId="6A567279" w16cid:durableId="6D6F38F4"/>
  <w16cid:commentId w16cid:paraId="386FB721" w16cid:durableId="3D3DC964"/>
  <w16cid:commentId w16cid:paraId="0D7714C7" w16cid:durableId="27E517A0"/>
  <w16cid:commentId w16cid:paraId="1A7FD68F" w16cid:durableId="7C636A34"/>
  <w16cid:commentId w16cid:paraId="7C241E02" w16cid:durableId="179EAC12"/>
  <w16cid:commentId w16cid:paraId="7517F601" w16cid:durableId="1233E40A"/>
  <w16cid:commentId w16cid:paraId="49FECF0D" w16cid:durableId="0DE21504"/>
  <w16cid:commentId w16cid:paraId="69DC23FA" w16cid:durableId="120F54D2"/>
  <w16cid:commentId w16cid:paraId="323A1E7B" w16cid:durableId="74D57C9C"/>
  <w16cid:commentId w16cid:paraId="67B84163" w16cid:durableId="47092D12"/>
  <w16cid:commentId w16cid:paraId="5E610D6B" w16cid:durableId="7BD78583"/>
  <w16cid:commentId w16cid:paraId="7568CDB1" w16cid:durableId="3FE84B9B"/>
  <w16cid:commentId w16cid:paraId="4332F8AF" w16cid:durableId="1F1C9D9D"/>
  <w16cid:commentId w16cid:paraId="41BC046E" w16cid:durableId="72B0BD48"/>
  <w16cid:commentId w16cid:paraId="30593762" w16cid:durableId="12D764A1"/>
  <w16cid:commentId w16cid:paraId="3FDD3F0B" w16cid:durableId="51BCB9FB"/>
  <w16cid:commentId w16cid:paraId="7E9D85E9" w16cid:durableId="1AAB9109"/>
  <w16cid:commentId w16cid:paraId="42D6F983" w16cid:durableId="4F98C57B"/>
  <w16cid:commentId w16cid:paraId="64374903" w16cid:durableId="0749F8B8"/>
  <w16cid:commentId w16cid:paraId="3648C51A" w16cid:durableId="2D541114"/>
  <w16cid:commentId w16cid:paraId="7F86BCFC" w16cid:durableId="0B24886E"/>
  <w16cid:commentId w16cid:paraId="492D7230" w16cid:durableId="6C0D802E"/>
  <w16cid:commentId w16cid:paraId="643BFF8B" w16cid:durableId="7ECF4CF6"/>
  <w16cid:commentId w16cid:paraId="799AA4C2" w16cid:durableId="1198A41A"/>
  <w16cid:commentId w16cid:paraId="51A9FF36" w16cid:durableId="30259DF4"/>
  <w16cid:commentId w16cid:paraId="50E98720" w16cid:durableId="3BDC6578"/>
  <w16cid:commentId w16cid:paraId="03468A56" w16cid:durableId="78847438"/>
  <w16cid:commentId w16cid:paraId="305ED860" w16cid:durableId="5F940828"/>
  <w16cid:commentId w16cid:paraId="1F2921FC" w16cid:durableId="37F07AFA"/>
  <w16cid:commentId w16cid:paraId="348F9D7F" w16cid:durableId="335AD86F"/>
  <w16cid:commentId w16cid:paraId="580D556E" w16cid:durableId="09DC5B7B"/>
  <w16cid:commentId w16cid:paraId="48E320B2" w16cid:durableId="6C49D4ED"/>
  <w16cid:commentId w16cid:paraId="3BF754C5" w16cid:durableId="1802CE90"/>
  <w16cid:commentId w16cid:paraId="3548344D" w16cid:durableId="1F4B885E"/>
  <w16cid:commentId w16cid:paraId="7629AC7E" w16cid:durableId="6368C606"/>
  <w16cid:commentId w16cid:paraId="2FA8D6B2" w16cid:durableId="54847375"/>
  <w16cid:commentId w16cid:paraId="1F4B39D4" w16cid:durableId="36AC6CA5"/>
  <w16cid:commentId w16cid:paraId="561BDE50" w16cid:durableId="2924A8CC"/>
  <w16cid:commentId w16cid:paraId="7A079782" w16cid:durableId="0F627FDB"/>
  <w16cid:commentId w16cid:paraId="601845F0" w16cid:durableId="17E5E76E"/>
  <w16cid:commentId w16cid:paraId="2D45B63E" w16cid:durableId="687E88FE"/>
  <w16cid:commentId w16cid:paraId="5F649276" w16cid:durableId="6A06C7CF"/>
  <w16cid:commentId w16cid:paraId="2649C43B" w16cid:durableId="2924A946"/>
  <w16cid:commentId w16cid:paraId="5579D0F3" w16cid:durableId="2A1176A9"/>
  <w16cid:commentId w16cid:paraId="660E8478" w16cid:durableId="2924A6BC"/>
  <w16cid:commentId w16cid:paraId="401555F2" w16cid:durableId="00C4AB76"/>
  <w16cid:commentId w16cid:paraId="31FAD608" w16cid:durableId="0E6D6D47"/>
  <w16cid:commentId w16cid:paraId="1D9CCBD2" w16cid:durableId="43BC56BE"/>
  <w16cid:commentId w16cid:paraId="6464CE27" w16cid:durableId="71458E10"/>
  <w16cid:commentId w16cid:paraId="3AA48A42" w16cid:durableId="4B9A77D3"/>
  <w16cid:commentId w16cid:paraId="7629431F" w16cid:durableId="32F24F06"/>
  <w16cid:commentId w16cid:paraId="0C7370C8" w16cid:durableId="256CE796"/>
  <w16cid:commentId w16cid:paraId="1D4055BF" w16cid:durableId="0657E304"/>
  <w16cid:commentId w16cid:paraId="4682D3B5" w16cid:durableId="580AB009"/>
  <w16cid:commentId w16cid:paraId="5A0628C2" w16cid:durableId="2924508F"/>
  <w16cid:commentId w16cid:paraId="3CE475C6" w16cid:durableId="1EFC558D"/>
  <w16cid:commentId w16cid:paraId="76E1035D" w16cid:durableId="29245A39"/>
  <w16cid:commentId w16cid:paraId="1CE506DB" w16cid:durableId="22A08FBD"/>
  <w16cid:commentId w16cid:paraId="075CFD72" w16cid:durableId="29242C8C"/>
  <w16cid:commentId w16cid:paraId="1931BB0B" w16cid:durableId="031AC321"/>
  <w16cid:commentId w16cid:paraId="2CE924A9" w16cid:durableId="2924A3D1"/>
  <w16cid:commentId w16cid:paraId="3564A05C" w16cid:durableId="06B0DB06"/>
  <w16cid:commentId w16cid:paraId="2F1FEE00" w16cid:durableId="29245A9F"/>
  <w16cid:commentId w16cid:paraId="0D208864" w16cid:durableId="5705D7D5"/>
  <w16cid:commentId w16cid:paraId="4D7A8B27" w16cid:durableId="30FA1DA8"/>
  <w16cid:commentId w16cid:paraId="09833DCB" w16cid:durableId="63DDD4A3"/>
  <w16cid:commentId w16cid:paraId="5F396D31" w16cid:durableId="1B7A4876"/>
  <w16cid:commentId w16cid:paraId="6FCE204D" w16cid:durableId="062AAD10"/>
  <w16cid:commentId w16cid:paraId="62201F38" w16cid:durableId="5EAC16AF"/>
  <w16cid:commentId w16cid:paraId="66B9D4EA" w16cid:durableId="7A162401"/>
  <w16cid:commentId w16cid:paraId="63E72C83" w16cid:durableId="2924A7AB"/>
  <w16cid:commentId w16cid:paraId="59367763" w16cid:durableId="2EEFF3EA"/>
  <w16cid:commentId w16cid:paraId="4D9EC5A5" w16cid:durableId="5E3E1F18"/>
  <w16cid:commentId w16cid:paraId="5F11357D" w16cid:durableId="5E70CDFD"/>
  <w16cid:commentId w16cid:paraId="323DF87E" w16cid:durableId="4EDEAB41"/>
  <w16cid:commentId w16cid:paraId="0E72CBD3" w16cid:durableId="31A4319A"/>
  <w16cid:commentId w16cid:paraId="73B5901C" w16cid:durableId="06442173"/>
  <w16cid:commentId w16cid:paraId="4E9A0A68" w16cid:durableId="1982A1E7"/>
  <w16cid:commentId w16cid:paraId="45C6E472" w16cid:durableId="4615D23A"/>
  <w16cid:commentId w16cid:paraId="3ABF3641" w16cid:durableId="02E0F5FB"/>
  <w16cid:commentId w16cid:paraId="545D2FD6" w16cid:durableId="11567C9D"/>
  <w16cid:commentId w16cid:paraId="1460586B" w16cid:durableId="09A75310"/>
  <w16cid:commentId w16cid:paraId="746CF515" w16cid:durableId="143DAF51"/>
  <w16cid:commentId w16cid:paraId="6F8DAB40" w16cid:durableId="59B7760C"/>
  <w16cid:commentId w16cid:paraId="78736CE7" w16cid:durableId="61FFBDEB"/>
  <w16cid:commentId w16cid:paraId="521C4994" w16cid:durableId="5F7AFCE8"/>
  <w16cid:commentId w16cid:paraId="022C2F7A" w16cid:durableId="7E862CBE"/>
  <w16cid:commentId w16cid:paraId="2BF73883" w16cid:durableId="3049C880"/>
  <w16cid:commentId w16cid:paraId="485D637B" w16cid:durableId="72EC2209"/>
  <w16cid:commentId w16cid:paraId="6BEA01A1" w16cid:durableId="5C285DD2"/>
  <w16cid:commentId w16cid:paraId="452B3692" w16cid:durableId="292430CD"/>
  <w16cid:commentId w16cid:paraId="019271BF" w16cid:durableId="7C16056C"/>
  <w16cid:commentId w16cid:paraId="17922FAE" w16cid:durableId="24CC68A9"/>
  <w16cid:commentId w16cid:paraId="5C60F3EB" w16cid:durableId="1F123706"/>
  <w16cid:commentId w16cid:paraId="41503EF8" w16cid:durableId="6FB3C8B6"/>
  <w16cid:commentId w16cid:paraId="62B3C881" w16cid:durableId="42887E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80565" w14:textId="77777777" w:rsidR="00157FC6" w:rsidRDefault="00157FC6" w:rsidP="001314BF">
      <w:pPr>
        <w:spacing w:after="0" w:line="240" w:lineRule="auto"/>
      </w:pPr>
      <w:r>
        <w:separator/>
      </w:r>
    </w:p>
  </w:endnote>
  <w:endnote w:type="continuationSeparator" w:id="0">
    <w:p w14:paraId="7D610759" w14:textId="77777777" w:rsidR="00157FC6" w:rsidRDefault="00157FC6" w:rsidP="001314BF">
      <w:pPr>
        <w:spacing w:after="0" w:line="240" w:lineRule="auto"/>
      </w:pPr>
      <w:r>
        <w:continuationSeparator/>
      </w:r>
    </w:p>
  </w:endnote>
  <w:endnote w:type="continuationNotice" w:id="1">
    <w:p w14:paraId="25D378EB" w14:textId="77777777" w:rsidR="00157FC6" w:rsidRDefault="00157F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XEIR N+ Myriad Pro">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NIRCZ N+ Myriad Pro">
    <w:altName w:val="NIRCZ N+ Myriad Pro"/>
    <w:panose1 w:val="00000000000000000000"/>
    <w:charset w:val="00"/>
    <w:family w:val="swiss"/>
    <w:notTrueType/>
    <w:pitch w:val="default"/>
    <w:sig w:usb0="00000003" w:usb1="00000000" w:usb2="00000000" w:usb3="00000000" w:csb0="00000001" w:csb1="00000000"/>
  </w:font>
  <w:font w:name="Bahnschrift SemiLight SemiConde">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691734"/>
      <w:docPartObj>
        <w:docPartGallery w:val="Page Numbers (Bottom of Page)"/>
        <w:docPartUnique/>
      </w:docPartObj>
    </w:sdtPr>
    <w:sdtEndPr/>
    <w:sdtContent>
      <w:p w14:paraId="2171FB6F" w14:textId="77777777" w:rsidR="001314BF" w:rsidRDefault="001314BF">
        <w:pPr>
          <w:pStyle w:val="Piedepgina"/>
          <w:jc w:val="right"/>
        </w:pPr>
        <w:r>
          <w:fldChar w:fldCharType="begin"/>
        </w:r>
        <w:r>
          <w:instrText>PAGE   \* MERGEFORMAT</w:instrText>
        </w:r>
        <w:r>
          <w:fldChar w:fldCharType="separate"/>
        </w:r>
        <w:r>
          <w:rPr>
            <w:lang w:val="es-ES"/>
          </w:rPr>
          <w:t>2</w:t>
        </w:r>
        <w:r>
          <w:fldChar w:fldCharType="end"/>
        </w:r>
      </w:p>
    </w:sdtContent>
  </w:sdt>
  <w:p w14:paraId="2CC7A578" w14:textId="77777777" w:rsidR="001314BF" w:rsidRDefault="001314B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485380"/>
      <w:docPartObj>
        <w:docPartGallery w:val="Page Numbers (Bottom of Page)"/>
        <w:docPartUnique/>
      </w:docPartObj>
    </w:sdtPr>
    <w:sdtEndPr/>
    <w:sdtContent>
      <w:p w14:paraId="0C4C716E" w14:textId="1932BF77" w:rsidR="00262A67" w:rsidRDefault="00262A67">
        <w:pPr>
          <w:pStyle w:val="Piedepgina"/>
          <w:jc w:val="right"/>
        </w:pPr>
        <w:r>
          <w:t>81</w:t>
        </w:r>
      </w:p>
    </w:sdtContent>
  </w:sdt>
  <w:p w14:paraId="6EC4BB25" w14:textId="77777777" w:rsidR="00262A67" w:rsidRDefault="00262A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98A45" w14:textId="77777777" w:rsidR="00157FC6" w:rsidRDefault="00157FC6" w:rsidP="001314BF">
      <w:pPr>
        <w:spacing w:after="0" w:line="240" w:lineRule="auto"/>
      </w:pPr>
      <w:r>
        <w:separator/>
      </w:r>
    </w:p>
  </w:footnote>
  <w:footnote w:type="continuationSeparator" w:id="0">
    <w:p w14:paraId="3937D3F1" w14:textId="77777777" w:rsidR="00157FC6" w:rsidRDefault="00157FC6" w:rsidP="001314BF">
      <w:pPr>
        <w:spacing w:after="0" w:line="240" w:lineRule="auto"/>
      </w:pPr>
      <w:r>
        <w:continuationSeparator/>
      </w:r>
    </w:p>
  </w:footnote>
  <w:footnote w:type="continuationNotice" w:id="1">
    <w:p w14:paraId="5228289E" w14:textId="77777777" w:rsidR="00157FC6" w:rsidRDefault="00157FC6">
      <w:pPr>
        <w:spacing w:after="0" w:line="240" w:lineRule="auto"/>
      </w:pPr>
    </w:p>
  </w:footnote>
  <w:footnote w:id="2">
    <w:p w14:paraId="2B50041C" w14:textId="01035932" w:rsidR="00CB7729" w:rsidRPr="00CB7729" w:rsidDel="00E240A6" w:rsidRDefault="00CB7729">
      <w:pPr>
        <w:pStyle w:val="Textonotapie"/>
        <w:rPr>
          <w:del w:id="4" w:author="Direccion de Politicas y Gestion en Derechos Humanos 14" w:date="2023-12-29T10:48:00Z"/>
          <w:lang w:val="es-ES"/>
          <w:rPrChange w:id="5" w:author="Direccion de Politica y Gestion en Derechos Humanos 10" w:date="2023-12-28T23:52:00Z">
            <w:rPr>
              <w:del w:id="6" w:author="Direccion de Politicas y Gestion en Derechos Humanos 14" w:date="2023-12-29T10:48:00Z"/>
            </w:rPr>
          </w:rPrChange>
        </w:rPr>
      </w:pPr>
      <w:ins w:id="7" w:author="Direccion de Politica y Gestion en Derechos Humanos 10" w:date="2023-12-28T23:52:00Z">
        <w:del w:id="8" w:author="Direccion de Politicas y Gestion en Derechos Humanos 14" w:date="2023-12-29T10:48:00Z">
          <w:r w:rsidDel="00E240A6">
            <w:rPr>
              <w:rStyle w:val="Refdenotaalpie"/>
            </w:rPr>
            <w:footnoteRef/>
          </w:r>
          <w:r w:rsidDel="00E240A6">
            <w:delText xml:space="preserve"> </w:delText>
          </w:r>
          <w:r w:rsidDel="00E240A6">
            <w:rPr>
              <w:lang w:val="es-ES"/>
            </w:rPr>
            <w:delText>Ap</w:delText>
          </w:r>
        </w:del>
      </w:ins>
      <w:ins w:id="9" w:author="Direccion de Politica y Gestion en Derechos Humanos 10" w:date="2023-12-28T23:53:00Z">
        <w:del w:id="10" w:author="Direccion de Politicas y Gestion en Derechos Humanos 14" w:date="2023-12-29T10:48:00Z">
          <w:r w:rsidDel="00E240A6">
            <w:rPr>
              <w:lang w:val="es-ES"/>
            </w:rPr>
            <w:delText>robado por el Grupo de Trabajo Multisectorial de naturaleza temporal encargado de la formulación de la Política Nacional Multisectorial de Derechos Humanos</w:delText>
          </w:r>
        </w:del>
      </w:ins>
      <w:ins w:id="11" w:author="Direccion de Politicas y Gestion en Derechos Humanos 14" w:date="2023-12-29T10:48:00Z">
        <w:del w:id="12" w:author="Direccion de Politicas y Gestion en Derechos Humanos 14" w:date="2023-12-29T10:48:00Z">
          <w:r w:rsidR="00E240A6" w:rsidDel="00E240A6">
            <w:rPr>
              <w:lang w:val="es-ES"/>
            </w:rPr>
            <w:delText xml:space="preserve"> (Anexo 5)</w:delText>
          </w:r>
        </w:del>
      </w:ins>
      <w:ins w:id="13" w:author="Direccion de Politica y Gestion en Derechos Humanos 10" w:date="2023-12-28T23:54:00Z">
        <w:del w:id="14" w:author="Direccion de Politicas y Gestion en Derechos Humanos 14" w:date="2023-12-29T10:48:00Z">
          <w:r w:rsidDel="00E240A6">
            <w:rPr>
              <w:lang w:val="es-ES"/>
            </w:rPr>
            <w:delText>.</w:delText>
          </w:r>
        </w:del>
      </w:ins>
    </w:p>
  </w:footnote>
  <w:footnote w:id="3">
    <w:p w14:paraId="29CCA68D" w14:textId="627A2878" w:rsidR="00943EDB" w:rsidRPr="00943EDB" w:rsidRDefault="00943EDB">
      <w:pPr>
        <w:pStyle w:val="Textonotapie"/>
        <w:rPr>
          <w:lang w:val="es-ES"/>
        </w:rPr>
      </w:pPr>
      <w:r>
        <w:rPr>
          <w:rStyle w:val="Refdenotaalpie"/>
        </w:rPr>
        <w:footnoteRef/>
      </w:r>
      <w:r>
        <w:t xml:space="preserve"> Para el año </w:t>
      </w:r>
      <w:r>
        <w:rPr>
          <w:lang w:val="es-ES"/>
        </w:rPr>
        <w:t xml:space="preserve">2017 se cuenta con una elasticidad de 3.64 considerada como </w:t>
      </w:r>
      <w:proofErr w:type="spellStart"/>
      <w:r>
        <w:rPr>
          <w:lang w:val="es-ES"/>
        </w:rPr>
        <w:t>outlier</w:t>
      </w:r>
      <w:proofErr w:type="spellEnd"/>
      <w:r>
        <w:rPr>
          <w:lang w:val="es-ES"/>
        </w:rPr>
        <w:t>, motivo por el cual no es considerada dentro del promedio.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82B"/>
    <w:multiLevelType w:val="hybridMultilevel"/>
    <w:tmpl w:val="C8F6431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8757D4"/>
    <w:multiLevelType w:val="hybridMultilevel"/>
    <w:tmpl w:val="4418BD14"/>
    <w:lvl w:ilvl="0" w:tplc="2E6E91AE">
      <w:start w:val="1"/>
      <w:numFmt w:val="decimal"/>
      <w:lvlText w:val="%1."/>
      <w:lvlJc w:val="left"/>
      <w:pPr>
        <w:ind w:left="270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5552E44"/>
    <w:multiLevelType w:val="hybridMultilevel"/>
    <w:tmpl w:val="45AC53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CC4929"/>
    <w:multiLevelType w:val="hybridMultilevel"/>
    <w:tmpl w:val="6D049FA8"/>
    <w:lvl w:ilvl="0" w:tplc="8DC664C8">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A81063"/>
    <w:multiLevelType w:val="hybridMultilevel"/>
    <w:tmpl w:val="BF20B02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6729BA"/>
    <w:multiLevelType w:val="hybridMultilevel"/>
    <w:tmpl w:val="C8F6431A"/>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E336FDD"/>
    <w:multiLevelType w:val="hybridMultilevel"/>
    <w:tmpl w:val="9D0C5176"/>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0C45BAD"/>
    <w:multiLevelType w:val="multilevel"/>
    <w:tmpl w:val="9912B7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10B179B"/>
    <w:multiLevelType w:val="hybridMultilevel"/>
    <w:tmpl w:val="662CFB4C"/>
    <w:lvl w:ilvl="0" w:tplc="280A0001">
      <w:start w:val="1"/>
      <w:numFmt w:val="bullet"/>
      <w:lvlText w:val=""/>
      <w:lvlJc w:val="left"/>
      <w:pPr>
        <w:ind w:left="1056" w:hanging="360"/>
      </w:pPr>
      <w:rPr>
        <w:rFonts w:ascii="Symbol" w:hAnsi="Symbol" w:hint="default"/>
      </w:rPr>
    </w:lvl>
    <w:lvl w:ilvl="1" w:tplc="FFFFFFFF" w:tentative="1">
      <w:start w:val="1"/>
      <w:numFmt w:val="bullet"/>
      <w:lvlText w:val="o"/>
      <w:lvlJc w:val="left"/>
      <w:pPr>
        <w:ind w:left="1776" w:hanging="360"/>
      </w:pPr>
      <w:rPr>
        <w:rFonts w:ascii="Courier New" w:hAnsi="Courier New" w:cs="Courier New"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9" w15:restartNumberingAfterBreak="0">
    <w:nsid w:val="139E40C9"/>
    <w:multiLevelType w:val="hybridMultilevel"/>
    <w:tmpl w:val="212CECFC"/>
    <w:lvl w:ilvl="0" w:tplc="FFFFFFFF">
      <w:start w:val="1"/>
      <w:numFmt w:val="bullet"/>
      <w:lvlText w:val=""/>
      <w:lvlJc w:val="left"/>
      <w:pPr>
        <w:ind w:left="1056" w:hanging="360"/>
      </w:pPr>
      <w:rPr>
        <w:rFonts w:ascii="Wingdings" w:hAnsi="Wingdings" w:hint="default"/>
      </w:rPr>
    </w:lvl>
    <w:lvl w:ilvl="1" w:tplc="FFFFFFFF" w:tentative="1">
      <w:start w:val="1"/>
      <w:numFmt w:val="bullet"/>
      <w:lvlText w:val="o"/>
      <w:lvlJc w:val="left"/>
      <w:pPr>
        <w:ind w:left="1776" w:hanging="360"/>
      </w:pPr>
      <w:rPr>
        <w:rFonts w:ascii="Courier New" w:hAnsi="Courier New" w:cs="Courier New"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10" w15:restartNumberingAfterBreak="0">
    <w:nsid w:val="17955242"/>
    <w:multiLevelType w:val="hybridMultilevel"/>
    <w:tmpl w:val="E2DA837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93F3B52"/>
    <w:multiLevelType w:val="hybridMultilevel"/>
    <w:tmpl w:val="F7CACB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D8A626E"/>
    <w:multiLevelType w:val="hybridMultilevel"/>
    <w:tmpl w:val="B44072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FB10CAA"/>
    <w:multiLevelType w:val="hybridMultilevel"/>
    <w:tmpl w:val="33EC2D3A"/>
    <w:lvl w:ilvl="0" w:tplc="280A0001">
      <w:start w:val="1"/>
      <w:numFmt w:val="bullet"/>
      <w:lvlText w:val=""/>
      <w:lvlJc w:val="left"/>
      <w:pPr>
        <w:ind w:left="797" w:hanging="360"/>
      </w:pPr>
      <w:rPr>
        <w:rFonts w:ascii="Symbol" w:hAnsi="Symbol" w:hint="default"/>
      </w:rPr>
    </w:lvl>
    <w:lvl w:ilvl="1" w:tplc="280A0003" w:tentative="1">
      <w:start w:val="1"/>
      <w:numFmt w:val="bullet"/>
      <w:lvlText w:val="o"/>
      <w:lvlJc w:val="left"/>
      <w:pPr>
        <w:ind w:left="1517" w:hanging="360"/>
      </w:pPr>
      <w:rPr>
        <w:rFonts w:ascii="Courier New" w:hAnsi="Courier New" w:cs="Courier New" w:hint="default"/>
      </w:rPr>
    </w:lvl>
    <w:lvl w:ilvl="2" w:tplc="280A0005" w:tentative="1">
      <w:start w:val="1"/>
      <w:numFmt w:val="bullet"/>
      <w:lvlText w:val=""/>
      <w:lvlJc w:val="left"/>
      <w:pPr>
        <w:ind w:left="2237" w:hanging="360"/>
      </w:pPr>
      <w:rPr>
        <w:rFonts w:ascii="Wingdings" w:hAnsi="Wingdings" w:hint="default"/>
      </w:rPr>
    </w:lvl>
    <w:lvl w:ilvl="3" w:tplc="280A0001" w:tentative="1">
      <w:start w:val="1"/>
      <w:numFmt w:val="bullet"/>
      <w:lvlText w:val=""/>
      <w:lvlJc w:val="left"/>
      <w:pPr>
        <w:ind w:left="2957" w:hanging="360"/>
      </w:pPr>
      <w:rPr>
        <w:rFonts w:ascii="Symbol" w:hAnsi="Symbol" w:hint="default"/>
      </w:rPr>
    </w:lvl>
    <w:lvl w:ilvl="4" w:tplc="280A0003" w:tentative="1">
      <w:start w:val="1"/>
      <w:numFmt w:val="bullet"/>
      <w:lvlText w:val="o"/>
      <w:lvlJc w:val="left"/>
      <w:pPr>
        <w:ind w:left="3677" w:hanging="360"/>
      </w:pPr>
      <w:rPr>
        <w:rFonts w:ascii="Courier New" w:hAnsi="Courier New" w:cs="Courier New" w:hint="default"/>
      </w:rPr>
    </w:lvl>
    <w:lvl w:ilvl="5" w:tplc="280A0005" w:tentative="1">
      <w:start w:val="1"/>
      <w:numFmt w:val="bullet"/>
      <w:lvlText w:val=""/>
      <w:lvlJc w:val="left"/>
      <w:pPr>
        <w:ind w:left="4397" w:hanging="360"/>
      </w:pPr>
      <w:rPr>
        <w:rFonts w:ascii="Wingdings" w:hAnsi="Wingdings" w:hint="default"/>
      </w:rPr>
    </w:lvl>
    <w:lvl w:ilvl="6" w:tplc="280A0001" w:tentative="1">
      <w:start w:val="1"/>
      <w:numFmt w:val="bullet"/>
      <w:lvlText w:val=""/>
      <w:lvlJc w:val="left"/>
      <w:pPr>
        <w:ind w:left="5117" w:hanging="360"/>
      </w:pPr>
      <w:rPr>
        <w:rFonts w:ascii="Symbol" w:hAnsi="Symbol" w:hint="default"/>
      </w:rPr>
    </w:lvl>
    <w:lvl w:ilvl="7" w:tplc="280A0003" w:tentative="1">
      <w:start w:val="1"/>
      <w:numFmt w:val="bullet"/>
      <w:lvlText w:val="o"/>
      <w:lvlJc w:val="left"/>
      <w:pPr>
        <w:ind w:left="5837" w:hanging="360"/>
      </w:pPr>
      <w:rPr>
        <w:rFonts w:ascii="Courier New" w:hAnsi="Courier New" w:cs="Courier New" w:hint="default"/>
      </w:rPr>
    </w:lvl>
    <w:lvl w:ilvl="8" w:tplc="280A0005" w:tentative="1">
      <w:start w:val="1"/>
      <w:numFmt w:val="bullet"/>
      <w:lvlText w:val=""/>
      <w:lvlJc w:val="left"/>
      <w:pPr>
        <w:ind w:left="6557" w:hanging="360"/>
      </w:pPr>
      <w:rPr>
        <w:rFonts w:ascii="Wingdings" w:hAnsi="Wingdings" w:hint="default"/>
      </w:rPr>
    </w:lvl>
  </w:abstractNum>
  <w:abstractNum w:abstractNumId="14" w15:restartNumberingAfterBreak="0">
    <w:nsid w:val="210441C3"/>
    <w:multiLevelType w:val="hybridMultilevel"/>
    <w:tmpl w:val="3528C3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120035E"/>
    <w:multiLevelType w:val="hybridMultilevel"/>
    <w:tmpl w:val="AC70E2E4"/>
    <w:lvl w:ilvl="0" w:tplc="CE949A10">
      <w:start w:val="1"/>
      <w:numFmt w:val="lowerLetter"/>
      <w:lvlText w:val="%1."/>
      <w:lvlJc w:val="left"/>
      <w:pPr>
        <w:ind w:left="32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8F33F05"/>
    <w:multiLevelType w:val="hybridMultilevel"/>
    <w:tmpl w:val="C69CF17A"/>
    <w:lvl w:ilvl="0" w:tplc="FFFFFFFF">
      <w:start w:val="1"/>
      <w:numFmt w:val="bullet"/>
      <w:lvlText w:val=""/>
      <w:lvlJc w:val="left"/>
      <w:pPr>
        <w:ind w:left="1056" w:hanging="360"/>
      </w:pPr>
      <w:rPr>
        <w:rFonts w:ascii="Wingdings" w:hAnsi="Wingdings" w:hint="default"/>
      </w:rPr>
    </w:lvl>
    <w:lvl w:ilvl="1" w:tplc="280A0003" w:tentative="1">
      <w:start w:val="1"/>
      <w:numFmt w:val="bullet"/>
      <w:lvlText w:val="o"/>
      <w:lvlJc w:val="left"/>
      <w:pPr>
        <w:ind w:left="1776" w:hanging="360"/>
      </w:pPr>
      <w:rPr>
        <w:rFonts w:ascii="Courier New" w:hAnsi="Courier New" w:cs="Courier New" w:hint="default"/>
      </w:rPr>
    </w:lvl>
    <w:lvl w:ilvl="2" w:tplc="280A0005" w:tentative="1">
      <w:start w:val="1"/>
      <w:numFmt w:val="bullet"/>
      <w:lvlText w:val=""/>
      <w:lvlJc w:val="left"/>
      <w:pPr>
        <w:ind w:left="2496" w:hanging="360"/>
      </w:pPr>
      <w:rPr>
        <w:rFonts w:ascii="Wingdings" w:hAnsi="Wingdings" w:hint="default"/>
      </w:rPr>
    </w:lvl>
    <w:lvl w:ilvl="3" w:tplc="280A0001" w:tentative="1">
      <w:start w:val="1"/>
      <w:numFmt w:val="bullet"/>
      <w:lvlText w:val=""/>
      <w:lvlJc w:val="left"/>
      <w:pPr>
        <w:ind w:left="3216" w:hanging="360"/>
      </w:pPr>
      <w:rPr>
        <w:rFonts w:ascii="Symbol" w:hAnsi="Symbol" w:hint="default"/>
      </w:rPr>
    </w:lvl>
    <w:lvl w:ilvl="4" w:tplc="280A0003" w:tentative="1">
      <w:start w:val="1"/>
      <w:numFmt w:val="bullet"/>
      <w:lvlText w:val="o"/>
      <w:lvlJc w:val="left"/>
      <w:pPr>
        <w:ind w:left="3936" w:hanging="360"/>
      </w:pPr>
      <w:rPr>
        <w:rFonts w:ascii="Courier New" w:hAnsi="Courier New" w:cs="Courier New" w:hint="default"/>
      </w:rPr>
    </w:lvl>
    <w:lvl w:ilvl="5" w:tplc="280A0005" w:tentative="1">
      <w:start w:val="1"/>
      <w:numFmt w:val="bullet"/>
      <w:lvlText w:val=""/>
      <w:lvlJc w:val="left"/>
      <w:pPr>
        <w:ind w:left="4656" w:hanging="360"/>
      </w:pPr>
      <w:rPr>
        <w:rFonts w:ascii="Wingdings" w:hAnsi="Wingdings" w:hint="default"/>
      </w:rPr>
    </w:lvl>
    <w:lvl w:ilvl="6" w:tplc="280A0001" w:tentative="1">
      <w:start w:val="1"/>
      <w:numFmt w:val="bullet"/>
      <w:lvlText w:val=""/>
      <w:lvlJc w:val="left"/>
      <w:pPr>
        <w:ind w:left="5376" w:hanging="360"/>
      </w:pPr>
      <w:rPr>
        <w:rFonts w:ascii="Symbol" w:hAnsi="Symbol" w:hint="default"/>
      </w:rPr>
    </w:lvl>
    <w:lvl w:ilvl="7" w:tplc="280A0003" w:tentative="1">
      <w:start w:val="1"/>
      <w:numFmt w:val="bullet"/>
      <w:lvlText w:val="o"/>
      <w:lvlJc w:val="left"/>
      <w:pPr>
        <w:ind w:left="6096" w:hanging="360"/>
      </w:pPr>
      <w:rPr>
        <w:rFonts w:ascii="Courier New" w:hAnsi="Courier New" w:cs="Courier New" w:hint="default"/>
      </w:rPr>
    </w:lvl>
    <w:lvl w:ilvl="8" w:tplc="280A0005" w:tentative="1">
      <w:start w:val="1"/>
      <w:numFmt w:val="bullet"/>
      <w:lvlText w:val=""/>
      <w:lvlJc w:val="left"/>
      <w:pPr>
        <w:ind w:left="6816" w:hanging="360"/>
      </w:pPr>
      <w:rPr>
        <w:rFonts w:ascii="Wingdings" w:hAnsi="Wingdings" w:hint="default"/>
      </w:rPr>
    </w:lvl>
  </w:abstractNum>
  <w:abstractNum w:abstractNumId="17" w15:restartNumberingAfterBreak="0">
    <w:nsid w:val="297C2EEA"/>
    <w:multiLevelType w:val="hybridMultilevel"/>
    <w:tmpl w:val="1722ED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A3452FF"/>
    <w:multiLevelType w:val="hybridMultilevel"/>
    <w:tmpl w:val="AAD437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AA947AC"/>
    <w:multiLevelType w:val="hybridMultilevel"/>
    <w:tmpl w:val="C2466D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6A0B0A"/>
    <w:multiLevelType w:val="hybridMultilevel"/>
    <w:tmpl w:val="2188E1FA"/>
    <w:lvl w:ilvl="0" w:tplc="FFFFFFFF">
      <w:start w:val="1"/>
      <w:numFmt w:val="lowerRoman"/>
      <w:lvlText w:val="%1."/>
      <w:lvlJc w:val="right"/>
      <w:pPr>
        <w:ind w:left="1080" w:hanging="360"/>
      </w:pPr>
      <w:rPr>
        <w:rFonts w:hint="default"/>
      </w:rPr>
    </w:lvl>
    <w:lvl w:ilvl="1" w:tplc="280A000D">
      <w:start w:val="1"/>
      <w:numFmt w:val="bullet"/>
      <w:lvlText w:val=""/>
      <w:lvlJc w:val="left"/>
      <w:pPr>
        <w:ind w:left="1440" w:hanging="360"/>
      </w:pPr>
      <w:rPr>
        <w:rFonts w:ascii="Wingdings" w:hAnsi="Wingdings" w:hint="default"/>
      </w:rPr>
    </w:lvl>
    <w:lvl w:ilvl="2" w:tplc="FFFFFFFF">
      <w:start w:val="1"/>
      <w:numFmt w:val="decimal"/>
      <w:lvlText w:val="%3."/>
      <w:lvlJc w:val="left"/>
      <w:pPr>
        <w:ind w:left="2700" w:hanging="360"/>
      </w:pPr>
      <w:rPr>
        <w:rFonts w:hint="default"/>
      </w:rPr>
    </w:lvl>
    <w:lvl w:ilvl="3" w:tplc="CE949A10">
      <w:start w:val="1"/>
      <w:numFmt w:val="lowerLetter"/>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DFD04C5"/>
    <w:multiLevelType w:val="hybridMultilevel"/>
    <w:tmpl w:val="60680A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03D54B3"/>
    <w:multiLevelType w:val="hybridMultilevel"/>
    <w:tmpl w:val="AAECA560"/>
    <w:lvl w:ilvl="0" w:tplc="FFFFFFFF">
      <w:start w:val="1"/>
      <w:numFmt w:val="lowerRoman"/>
      <w:lvlText w:val="%1."/>
      <w:lvlJc w:val="left"/>
      <w:pPr>
        <w:ind w:left="1080" w:hanging="72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50730F"/>
    <w:multiLevelType w:val="hybridMultilevel"/>
    <w:tmpl w:val="CB2E45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5CF1772"/>
    <w:multiLevelType w:val="hybridMultilevel"/>
    <w:tmpl w:val="34B0C5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9953E36"/>
    <w:multiLevelType w:val="hybridMultilevel"/>
    <w:tmpl w:val="AC5831A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A1E4EC2"/>
    <w:multiLevelType w:val="hybridMultilevel"/>
    <w:tmpl w:val="23AAADDC"/>
    <w:lvl w:ilvl="0" w:tplc="280A000D">
      <w:start w:val="1"/>
      <w:numFmt w:val="bullet"/>
      <w:lvlText w:val=""/>
      <w:lvlJc w:val="left"/>
      <w:pPr>
        <w:ind w:left="1056" w:hanging="360"/>
      </w:pPr>
      <w:rPr>
        <w:rFonts w:ascii="Wingdings" w:hAnsi="Wingdings" w:hint="default"/>
      </w:rPr>
    </w:lvl>
    <w:lvl w:ilvl="1" w:tplc="FFFFFFFF" w:tentative="1">
      <w:start w:val="1"/>
      <w:numFmt w:val="bullet"/>
      <w:lvlText w:val="o"/>
      <w:lvlJc w:val="left"/>
      <w:pPr>
        <w:ind w:left="1776" w:hanging="360"/>
      </w:pPr>
      <w:rPr>
        <w:rFonts w:ascii="Courier New" w:hAnsi="Courier New" w:cs="Courier New"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27" w15:restartNumberingAfterBreak="0">
    <w:nsid w:val="3AA32CE5"/>
    <w:multiLevelType w:val="hybridMultilevel"/>
    <w:tmpl w:val="1BEEBA9A"/>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8" w15:restartNumberingAfterBreak="0">
    <w:nsid w:val="3DDA0E32"/>
    <w:multiLevelType w:val="hybridMultilevel"/>
    <w:tmpl w:val="4418BD14"/>
    <w:lvl w:ilvl="0" w:tplc="FFFFFFFF">
      <w:start w:val="1"/>
      <w:numFmt w:val="decimal"/>
      <w:lvlText w:val="%1."/>
      <w:lvlJc w:val="left"/>
      <w:pPr>
        <w:ind w:left="27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875B0A"/>
    <w:multiLevelType w:val="hybridMultilevel"/>
    <w:tmpl w:val="8E8064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0C7411F"/>
    <w:multiLevelType w:val="multilevel"/>
    <w:tmpl w:val="456459F2"/>
    <w:styleLink w:val="Listaactual1"/>
    <w:lvl w:ilvl="0">
      <w:start w:val="1"/>
      <w:numFmt w:val="upperRoman"/>
      <w:lvlText w:val="%1."/>
      <w:lvlJc w:val="left"/>
      <w:pPr>
        <w:ind w:left="786" w:hanging="720"/>
      </w:pPr>
      <w:rPr>
        <w:rFonts w:hint="default"/>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1" w15:restartNumberingAfterBreak="0">
    <w:nsid w:val="412F622D"/>
    <w:multiLevelType w:val="hybridMultilevel"/>
    <w:tmpl w:val="68DAD946"/>
    <w:lvl w:ilvl="0" w:tplc="FFFFFFFF">
      <w:start w:val="1"/>
      <w:numFmt w:val="bullet"/>
      <w:lvlText w:val=""/>
      <w:lvlJc w:val="left"/>
      <w:pPr>
        <w:ind w:left="1056" w:hanging="360"/>
      </w:pPr>
      <w:rPr>
        <w:rFonts w:ascii="Wingdings" w:hAnsi="Wingdings" w:hint="default"/>
      </w:rPr>
    </w:lvl>
    <w:lvl w:ilvl="1" w:tplc="280A0003" w:tentative="1">
      <w:start w:val="1"/>
      <w:numFmt w:val="bullet"/>
      <w:lvlText w:val="o"/>
      <w:lvlJc w:val="left"/>
      <w:pPr>
        <w:ind w:left="1776" w:hanging="360"/>
      </w:pPr>
      <w:rPr>
        <w:rFonts w:ascii="Courier New" w:hAnsi="Courier New" w:cs="Courier New" w:hint="default"/>
      </w:rPr>
    </w:lvl>
    <w:lvl w:ilvl="2" w:tplc="280A0005" w:tentative="1">
      <w:start w:val="1"/>
      <w:numFmt w:val="bullet"/>
      <w:lvlText w:val=""/>
      <w:lvlJc w:val="left"/>
      <w:pPr>
        <w:ind w:left="2496" w:hanging="360"/>
      </w:pPr>
      <w:rPr>
        <w:rFonts w:ascii="Wingdings" w:hAnsi="Wingdings" w:hint="default"/>
      </w:rPr>
    </w:lvl>
    <w:lvl w:ilvl="3" w:tplc="280A0001" w:tentative="1">
      <w:start w:val="1"/>
      <w:numFmt w:val="bullet"/>
      <w:lvlText w:val=""/>
      <w:lvlJc w:val="left"/>
      <w:pPr>
        <w:ind w:left="3216" w:hanging="360"/>
      </w:pPr>
      <w:rPr>
        <w:rFonts w:ascii="Symbol" w:hAnsi="Symbol" w:hint="default"/>
      </w:rPr>
    </w:lvl>
    <w:lvl w:ilvl="4" w:tplc="280A0003" w:tentative="1">
      <w:start w:val="1"/>
      <w:numFmt w:val="bullet"/>
      <w:lvlText w:val="o"/>
      <w:lvlJc w:val="left"/>
      <w:pPr>
        <w:ind w:left="3936" w:hanging="360"/>
      </w:pPr>
      <w:rPr>
        <w:rFonts w:ascii="Courier New" w:hAnsi="Courier New" w:cs="Courier New" w:hint="default"/>
      </w:rPr>
    </w:lvl>
    <w:lvl w:ilvl="5" w:tplc="280A0005" w:tentative="1">
      <w:start w:val="1"/>
      <w:numFmt w:val="bullet"/>
      <w:lvlText w:val=""/>
      <w:lvlJc w:val="left"/>
      <w:pPr>
        <w:ind w:left="4656" w:hanging="360"/>
      </w:pPr>
      <w:rPr>
        <w:rFonts w:ascii="Wingdings" w:hAnsi="Wingdings" w:hint="default"/>
      </w:rPr>
    </w:lvl>
    <w:lvl w:ilvl="6" w:tplc="280A0001" w:tentative="1">
      <w:start w:val="1"/>
      <w:numFmt w:val="bullet"/>
      <w:lvlText w:val=""/>
      <w:lvlJc w:val="left"/>
      <w:pPr>
        <w:ind w:left="5376" w:hanging="360"/>
      </w:pPr>
      <w:rPr>
        <w:rFonts w:ascii="Symbol" w:hAnsi="Symbol" w:hint="default"/>
      </w:rPr>
    </w:lvl>
    <w:lvl w:ilvl="7" w:tplc="280A0003" w:tentative="1">
      <w:start w:val="1"/>
      <w:numFmt w:val="bullet"/>
      <w:lvlText w:val="o"/>
      <w:lvlJc w:val="left"/>
      <w:pPr>
        <w:ind w:left="6096" w:hanging="360"/>
      </w:pPr>
      <w:rPr>
        <w:rFonts w:ascii="Courier New" w:hAnsi="Courier New" w:cs="Courier New" w:hint="default"/>
      </w:rPr>
    </w:lvl>
    <w:lvl w:ilvl="8" w:tplc="280A0005" w:tentative="1">
      <w:start w:val="1"/>
      <w:numFmt w:val="bullet"/>
      <w:lvlText w:val=""/>
      <w:lvlJc w:val="left"/>
      <w:pPr>
        <w:ind w:left="6816" w:hanging="360"/>
      </w:pPr>
      <w:rPr>
        <w:rFonts w:ascii="Wingdings" w:hAnsi="Wingdings" w:hint="default"/>
      </w:rPr>
    </w:lvl>
  </w:abstractNum>
  <w:abstractNum w:abstractNumId="32" w15:restartNumberingAfterBreak="0">
    <w:nsid w:val="42167B94"/>
    <w:multiLevelType w:val="hybridMultilevel"/>
    <w:tmpl w:val="896A296E"/>
    <w:lvl w:ilvl="0" w:tplc="FFFFFFFF">
      <w:start w:val="1"/>
      <w:numFmt w:val="lowerRoman"/>
      <w:lvlText w:val="%1."/>
      <w:lvlJc w:val="right"/>
      <w:pPr>
        <w:ind w:left="1080" w:hanging="360"/>
      </w:pPr>
      <w:rPr>
        <w:rFonts w:hint="default"/>
      </w:rPr>
    </w:lvl>
    <w:lvl w:ilvl="1" w:tplc="280A000D">
      <w:start w:val="1"/>
      <w:numFmt w:val="bullet"/>
      <w:lvlText w:val=""/>
      <w:lvlJc w:val="left"/>
      <w:pPr>
        <w:ind w:left="1440" w:hanging="360"/>
      </w:pPr>
      <w:rPr>
        <w:rFonts w:ascii="Wingdings" w:hAnsi="Wingdings" w:hint="default"/>
      </w:rPr>
    </w:lvl>
    <w:lvl w:ilvl="2" w:tplc="FFFFFFFF">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5F3386A"/>
    <w:multiLevelType w:val="hybridMultilevel"/>
    <w:tmpl w:val="E89E90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469E50AC"/>
    <w:multiLevelType w:val="multilevel"/>
    <w:tmpl w:val="6DF0ECCA"/>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080" w:hanging="72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440" w:hanging="1080"/>
      </w:pPr>
      <w:rPr>
        <w:rFonts w:hint="default"/>
      </w:rPr>
    </w:lvl>
  </w:abstractNum>
  <w:abstractNum w:abstractNumId="35" w15:restartNumberingAfterBreak="0">
    <w:nsid w:val="48DA23D8"/>
    <w:multiLevelType w:val="hybridMultilevel"/>
    <w:tmpl w:val="C2466D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0FB021A"/>
    <w:multiLevelType w:val="multilevel"/>
    <w:tmpl w:val="94AC20E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17C3D55"/>
    <w:multiLevelType w:val="hybridMultilevel"/>
    <w:tmpl w:val="1FC050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4405339"/>
    <w:multiLevelType w:val="hybridMultilevel"/>
    <w:tmpl w:val="690A391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61A775B"/>
    <w:multiLevelType w:val="hybridMultilevel"/>
    <w:tmpl w:val="77124CCA"/>
    <w:lvl w:ilvl="0" w:tplc="FFFFFFFF">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0" w15:restartNumberingAfterBreak="0">
    <w:nsid w:val="56414B69"/>
    <w:multiLevelType w:val="hybridMultilevel"/>
    <w:tmpl w:val="C5329480"/>
    <w:lvl w:ilvl="0" w:tplc="FFFFFFFF">
      <w:start w:val="1"/>
      <w:numFmt w:val="bullet"/>
      <w:lvlText w:val=""/>
      <w:lvlJc w:val="left"/>
      <w:pPr>
        <w:ind w:left="720" w:hanging="360"/>
      </w:pPr>
      <w:rPr>
        <w:rFonts w:ascii="Wingdings" w:hAnsi="Wingdings" w:hint="default"/>
      </w:rPr>
    </w:lvl>
    <w:lvl w:ilvl="1" w:tplc="280A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794424"/>
    <w:multiLevelType w:val="hybridMultilevel"/>
    <w:tmpl w:val="38A0C930"/>
    <w:lvl w:ilvl="0" w:tplc="6FEC0ACA">
      <w:start w:val="2"/>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5A84444A"/>
    <w:multiLevelType w:val="hybridMultilevel"/>
    <w:tmpl w:val="4418BD14"/>
    <w:lvl w:ilvl="0" w:tplc="FFFFFFFF">
      <w:start w:val="1"/>
      <w:numFmt w:val="decimal"/>
      <w:lvlText w:val="%1."/>
      <w:lvlJc w:val="left"/>
      <w:pPr>
        <w:ind w:left="27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A8F7A09"/>
    <w:multiLevelType w:val="hybridMultilevel"/>
    <w:tmpl w:val="E8AEE9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DCC2AF5"/>
    <w:multiLevelType w:val="hybridMultilevel"/>
    <w:tmpl w:val="8760D726"/>
    <w:lvl w:ilvl="0" w:tplc="280A000D">
      <w:start w:val="1"/>
      <w:numFmt w:val="bullet"/>
      <w:lvlText w:val=""/>
      <w:lvlJc w:val="left"/>
      <w:pPr>
        <w:ind w:left="1056" w:hanging="360"/>
      </w:pPr>
      <w:rPr>
        <w:rFonts w:ascii="Wingdings" w:hAnsi="Wingdings" w:hint="default"/>
      </w:rPr>
    </w:lvl>
    <w:lvl w:ilvl="1" w:tplc="280A0003" w:tentative="1">
      <w:start w:val="1"/>
      <w:numFmt w:val="bullet"/>
      <w:lvlText w:val="o"/>
      <w:lvlJc w:val="left"/>
      <w:pPr>
        <w:ind w:left="1776" w:hanging="360"/>
      </w:pPr>
      <w:rPr>
        <w:rFonts w:ascii="Courier New" w:hAnsi="Courier New" w:cs="Courier New" w:hint="default"/>
      </w:rPr>
    </w:lvl>
    <w:lvl w:ilvl="2" w:tplc="280A0005" w:tentative="1">
      <w:start w:val="1"/>
      <w:numFmt w:val="bullet"/>
      <w:lvlText w:val=""/>
      <w:lvlJc w:val="left"/>
      <w:pPr>
        <w:ind w:left="2496" w:hanging="360"/>
      </w:pPr>
      <w:rPr>
        <w:rFonts w:ascii="Wingdings" w:hAnsi="Wingdings" w:hint="default"/>
      </w:rPr>
    </w:lvl>
    <w:lvl w:ilvl="3" w:tplc="280A0001" w:tentative="1">
      <w:start w:val="1"/>
      <w:numFmt w:val="bullet"/>
      <w:lvlText w:val=""/>
      <w:lvlJc w:val="left"/>
      <w:pPr>
        <w:ind w:left="3216" w:hanging="360"/>
      </w:pPr>
      <w:rPr>
        <w:rFonts w:ascii="Symbol" w:hAnsi="Symbol" w:hint="default"/>
      </w:rPr>
    </w:lvl>
    <w:lvl w:ilvl="4" w:tplc="280A0003" w:tentative="1">
      <w:start w:val="1"/>
      <w:numFmt w:val="bullet"/>
      <w:lvlText w:val="o"/>
      <w:lvlJc w:val="left"/>
      <w:pPr>
        <w:ind w:left="3936" w:hanging="360"/>
      </w:pPr>
      <w:rPr>
        <w:rFonts w:ascii="Courier New" w:hAnsi="Courier New" w:cs="Courier New" w:hint="default"/>
      </w:rPr>
    </w:lvl>
    <w:lvl w:ilvl="5" w:tplc="280A0005" w:tentative="1">
      <w:start w:val="1"/>
      <w:numFmt w:val="bullet"/>
      <w:lvlText w:val=""/>
      <w:lvlJc w:val="left"/>
      <w:pPr>
        <w:ind w:left="4656" w:hanging="360"/>
      </w:pPr>
      <w:rPr>
        <w:rFonts w:ascii="Wingdings" w:hAnsi="Wingdings" w:hint="default"/>
      </w:rPr>
    </w:lvl>
    <w:lvl w:ilvl="6" w:tplc="280A0001" w:tentative="1">
      <w:start w:val="1"/>
      <w:numFmt w:val="bullet"/>
      <w:lvlText w:val=""/>
      <w:lvlJc w:val="left"/>
      <w:pPr>
        <w:ind w:left="5376" w:hanging="360"/>
      </w:pPr>
      <w:rPr>
        <w:rFonts w:ascii="Symbol" w:hAnsi="Symbol" w:hint="default"/>
      </w:rPr>
    </w:lvl>
    <w:lvl w:ilvl="7" w:tplc="280A0003" w:tentative="1">
      <w:start w:val="1"/>
      <w:numFmt w:val="bullet"/>
      <w:lvlText w:val="o"/>
      <w:lvlJc w:val="left"/>
      <w:pPr>
        <w:ind w:left="6096" w:hanging="360"/>
      </w:pPr>
      <w:rPr>
        <w:rFonts w:ascii="Courier New" w:hAnsi="Courier New" w:cs="Courier New" w:hint="default"/>
      </w:rPr>
    </w:lvl>
    <w:lvl w:ilvl="8" w:tplc="280A0005" w:tentative="1">
      <w:start w:val="1"/>
      <w:numFmt w:val="bullet"/>
      <w:lvlText w:val=""/>
      <w:lvlJc w:val="left"/>
      <w:pPr>
        <w:ind w:left="6816" w:hanging="360"/>
      </w:pPr>
      <w:rPr>
        <w:rFonts w:ascii="Wingdings" w:hAnsi="Wingdings" w:hint="default"/>
      </w:rPr>
    </w:lvl>
  </w:abstractNum>
  <w:abstractNum w:abstractNumId="45" w15:restartNumberingAfterBreak="0">
    <w:nsid w:val="5E5E74DD"/>
    <w:multiLevelType w:val="hybridMultilevel"/>
    <w:tmpl w:val="242AAAF0"/>
    <w:lvl w:ilvl="0" w:tplc="FFFFFFFF">
      <w:start w:val="1"/>
      <w:numFmt w:val="bullet"/>
      <w:lvlText w:val=""/>
      <w:lvlJc w:val="left"/>
      <w:pPr>
        <w:ind w:left="1056" w:hanging="360"/>
      </w:pPr>
      <w:rPr>
        <w:rFonts w:ascii="Wingdings" w:hAnsi="Wingdings" w:hint="default"/>
      </w:rPr>
    </w:lvl>
    <w:lvl w:ilvl="1" w:tplc="280A0003" w:tentative="1">
      <w:start w:val="1"/>
      <w:numFmt w:val="bullet"/>
      <w:lvlText w:val="o"/>
      <w:lvlJc w:val="left"/>
      <w:pPr>
        <w:ind w:left="1776" w:hanging="360"/>
      </w:pPr>
      <w:rPr>
        <w:rFonts w:ascii="Courier New" w:hAnsi="Courier New" w:cs="Courier New" w:hint="default"/>
      </w:rPr>
    </w:lvl>
    <w:lvl w:ilvl="2" w:tplc="280A0005" w:tentative="1">
      <w:start w:val="1"/>
      <w:numFmt w:val="bullet"/>
      <w:lvlText w:val=""/>
      <w:lvlJc w:val="left"/>
      <w:pPr>
        <w:ind w:left="2496" w:hanging="360"/>
      </w:pPr>
      <w:rPr>
        <w:rFonts w:ascii="Wingdings" w:hAnsi="Wingdings" w:hint="default"/>
      </w:rPr>
    </w:lvl>
    <w:lvl w:ilvl="3" w:tplc="280A0001" w:tentative="1">
      <w:start w:val="1"/>
      <w:numFmt w:val="bullet"/>
      <w:lvlText w:val=""/>
      <w:lvlJc w:val="left"/>
      <w:pPr>
        <w:ind w:left="3216" w:hanging="360"/>
      </w:pPr>
      <w:rPr>
        <w:rFonts w:ascii="Symbol" w:hAnsi="Symbol" w:hint="default"/>
      </w:rPr>
    </w:lvl>
    <w:lvl w:ilvl="4" w:tplc="280A0003" w:tentative="1">
      <w:start w:val="1"/>
      <w:numFmt w:val="bullet"/>
      <w:lvlText w:val="o"/>
      <w:lvlJc w:val="left"/>
      <w:pPr>
        <w:ind w:left="3936" w:hanging="360"/>
      </w:pPr>
      <w:rPr>
        <w:rFonts w:ascii="Courier New" w:hAnsi="Courier New" w:cs="Courier New" w:hint="default"/>
      </w:rPr>
    </w:lvl>
    <w:lvl w:ilvl="5" w:tplc="280A0005" w:tentative="1">
      <w:start w:val="1"/>
      <w:numFmt w:val="bullet"/>
      <w:lvlText w:val=""/>
      <w:lvlJc w:val="left"/>
      <w:pPr>
        <w:ind w:left="4656" w:hanging="360"/>
      </w:pPr>
      <w:rPr>
        <w:rFonts w:ascii="Wingdings" w:hAnsi="Wingdings" w:hint="default"/>
      </w:rPr>
    </w:lvl>
    <w:lvl w:ilvl="6" w:tplc="280A0001" w:tentative="1">
      <w:start w:val="1"/>
      <w:numFmt w:val="bullet"/>
      <w:lvlText w:val=""/>
      <w:lvlJc w:val="left"/>
      <w:pPr>
        <w:ind w:left="5376" w:hanging="360"/>
      </w:pPr>
      <w:rPr>
        <w:rFonts w:ascii="Symbol" w:hAnsi="Symbol" w:hint="default"/>
      </w:rPr>
    </w:lvl>
    <w:lvl w:ilvl="7" w:tplc="280A0003" w:tentative="1">
      <w:start w:val="1"/>
      <w:numFmt w:val="bullet"/>
      <w:lvlText w:val="o"/>
      <w:lvlJc w:val="left"/>
      <w:pPr>
        <w:ind w:left="6096" w:hanging="360"/>
      </w:pPr>
      <w:rPr>
        <w:rFonts w:ascii="Courier New" w:hAnsi="Courier New" w:cs="Courier New" w:hint="default"/>
      </w:rPr>
    </w:lvl>
    <w:lvl w:ilvl="8" w:tplc="280A0005" w:tentative="1">
      <w:start w:val="1"/>
      <w:numFmt w:val="bullet"/>
      <w:lvlText w:val=""/>
      <w:lvlJc w:val="left"/>
      <w:pPr>
        <w:ind w:left="6816" w:hanging="360"/>
      </w:pPr>
      <w:rPr>
        <w:rFonts w:ascii="Wingdings" w:hAnsi="Wingdings" w:hint="default"/>
      </w:rPr>
    </w:lvl>
  </w:abstractNum>
  <w:abstractNum w:abstractNumId="46" w15:restartNumberingAfterBreak="0">
    <w:nsid w:val="632A15CF"/>
    <w:multiLevelType w:val="hybridMultilevel"/>
    <w:tmpl w:val="A60CA5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64724316"/>
    <w:multiLevelType w:val="hybridMultilevel"/>
    <w:tmpl w:val="345296C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650F2D45"/>
    <w:multiLevelType w:val="hybridMultilevel"/>
    <w:tmpl w:val="BF20B02C"/>
    <w:lvl w:ilvl="0" w:tplc="65F28988">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80D7DAB"/>
    <w:multiLevelType w:val="hybridMultilevel"/>
    <w:tmpl w:val="BF20B02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593796"/>
    <w:multiLevelType w:val="hybridMultilevel"/>
    <w:tmpl w:val="E53E0B0A"/>
    <w:lvl w:ilvl="0" w:tplc="CC648CEA">
      <w:start w:val="1"/>
      <w:numFmt w:val="lowerRoman"/>
      <w:lvlText w:val="%1."/>
      <w:lvlJc w:val="left"/>
      <w:pPr>
        <w:ind w:left="1080" w:hanging="72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6BA74338"/>
    <w:multiLevelType w:val="hybridMultilevel"/>
    <w:tmpl w:val="07AA720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18125B4"/>
    <w:multiLevelType w:val="multilevel"/>
    <w:tmpl w:val="F3A6B4AA"/>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48A3126"/>
    <w:multiLevelType w:val="hybridMultilevel"/>
    <w:tmpl w:val="8004A9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75BA1F57"/>
    <w:multiLevelType w:val="hybridMultilevel"/>
    <w:tmpl w:val="07AA720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6683912"/>
    <w:multiLevelType w:val="hybridMultilevel"/>
    <w:tmpl w:val="83720A5E"/>
    <w:lvl w:ilvl="0" w:tplc="FFFFFFFF">
      <w:start w:val="1"/>
      <w:numFmt w:val="lowerRoman"/>
      <w:lvlText w:val="%1."/>
      <w:lvlJc w:val="right"/>
      <w:pPr>
        <w:ind w:left="1080" w:hanging="360"/>
      </w:pPr>
      <w:rPr>
        <w:rFonts w:hint="default"/>
      </w:rPr>
    </w:lvl>
    <w:lvl w:ilvl="1" w:tplc="FFFFFFFF">
      <w:numFmt w:val="bullet"/>
      <w:lvlText w:val="•"/>
      <w:lvlJc w:val="left"/>
      <w:pPr>
        <w:ind w:left="1800" w:hanging="360"/>
      </w:pPr>
      <w:rPr>
        <w:rFonts w:ascii="Calibri" w:eastAsiaTheme="minorHAnsi" w:hAnsi="Calibri" w:cs="Calibri" w:hint="default"/>
      </w:rPr>
    </w:lvl>
    <w:lvl w:ilvl="2" w:tplc="2E6E91AE">
      <w:start w:val="1"/>
      <w:numFmt w:val="decimal"/>
      <w:lvlText w:val="%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76C10ED3"/>
    <w:multiLevelType w:val="hybridMultilevel"/>
    <w:tmpl w:val="9CD8B770"/>
    <w:lvl w:ilvl="0" w:tplc="411632CE">
      <w:start w:val="1"/>
      <w:numFmt w:val="bullet"/>
      <w:lvlText w:val="•"/>
      <w:lvlJc w:val="left"/>
      <w:pPr>
        <w:ind w:left="720" w:hanging="360"/>
      </w:pPr>
      <w:rPr>
        <w:rFonts w:ascii="Calibri" w:eastAsia="Times New Roman" w:hAnsi="Calibri" w:cs="Calibri"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79992E3E"/>
    <w:multiLevelType w:val="hybridMultilevel"/>
    <w:tmpl w:val="8356FC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79D06C0D"/>
    <w:multiLevelType w:val="hybridMultilevel"/>
    <w:tmpl w:val="477017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7A0434E2"/>
    <w:multiLevelType w:val="hybridMultilevel"/>
    <w:tmpl w:val="EA86CC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7A7A61A7"/>
    <w:multiLevelType w:val="multilevel"/>
    <w:tmpl w:val="4028B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A30E8D"/>
    <w:multiLevelType w:val="hybridMultilevel"/>
    <w:tmpl w:val="B4E8D5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7ACE0318"/>
    <w:multiLevelType w:val="hybridMultilevel"/>
    <w:tmpl w:val="C8D2CC80"/>
    <w:lvl w:ilvl="0" w:tplc="E5581D46">
      <w:start w:val="1"/>
      <w:numFmt w:val="decimal"/>
      <w:lvlText w:val="%1."/>
      <w:lvlJc w:val="lef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7C813E6C"/>
    <w:multiLevelType w:val="hybridMultilevel"/>
    <w:tmpl w:val="B576F59A"/>
    <w:lvl w:ilvl="0" w:tplc="FFFFFFFF">
      <w:start w:val="1"/>
      <w:numFmt w:val="bullet"/>
      <w:lvlText w:val=""/>
      <w:lvlJc w:val="left"/>
      <w:pPr>
        <w:ind w:left="1056" w:hanging="360"/>
      </w:pPr>
      <w:rPr>
        <w:rFonts w:ascii="Wingdings" w:hAnsi="Wingdings" w:hint="default"/>
      </w:rPr>
    </w:lvl>
    <w:lvl w:ilvl="1" w:tplc="FFFFFFFF" w:tentative="1">
      <w:start w:val="1"/>
      <w:numFmt w:val="bullet"/>
      <w:lvlText w:val="o"/>
      <w:lvlJc w:val="left"/>
      <w:pPr>
        <w:ind w:left="1776" w:hanging="360"/>
      </w:pPr>
      <w:rPr>
        <w:rFonts w:ascii="Courier New" w:hAnsi="Courier New" w:cs="Courier New" w:hint="default"/>
      </w:rPr>
    </w:lvl>
    <w:lvl w:ilvl="2" w:tplc="FFFFFFFF" w:tentative="1">
      <w:start w:val="1"/>
      <w:numFmt w:val="bullet"/>
      <w:lvlText w:val=""/>
      <w:lvlJc w:val="left"/>
      <w:pPr>
        <w:ind w:left="2496" w:hanging="360"/>
      </w:pPr>
      <w:rPr>
        <w:rFonts w:ascii="Wingdings" w:hAnsi="Wingdings" w:hint="default"/>
      </w:rPr>
    </w:lvl>
    <w:lvl w:ilvl="3" w:tplc="FFFFFFFF" w:tentative="1">
      <w:start w:val="1"/>
      <w:numFmt w:val="bullet"/>
      <w:lvlText w:val=""/>
      <w:lvlJc w:val="left"/>
      <w:pPr>
        <w:ind w:left="3216" w:hanging="360"/>
      </w:pPr>
      <w:rPr>
        <w:rFonts w:ascii="Symbol" w:hAnsi="Symbol" w:hint="default"/>
      </w:rPr>
    </w:lvl>
    <w:lvl w:ilvl="4" w:tplc="FFFFFFFF" w:tentative="1">
      <w:start w:val="1"/>
      <w:numFmt w:val="bullet"/>
      <w:lvlText w:val="o"/>
      <w:lvlJc w:val="left"/>
      <w:pPr>
        <w:ind w:left="3936" w:hanging="360"/>
      </w:pPr>
      <w:rPr>
        <w:rFonts w:ascii="Courier New" w:hAnsi="Courier New" w:cs="Courier New" w:hint="default"/>
      </w:rPr>
    </w:lvl>
    <w:lvl w:ilvl="5" w:tplc="FFFFFFFF" w:tentative="1">
      <w:start w:val="1"/>
      <w:numFmt w:val="bullet"/>
      <w:lvlText w:val=""/>
      <w:lvlJc w:val="left"/>
      <w:pPr>
        <w:ind w:left="4656" w:hanging="360"/>
      </w:pPr>
      <w:rPr>
        <w:rFonts w:ascii="Wingdings" w:hAnsi="Wingdings" w:hint="default"/>
      </w:rPr>
    </w:lvl>
    <w:lvl w:ilvl="6" w:tplc="FFFFFFFF" w:tentative="1">
      <w:start w:val="1"/>
      <w:numFmt w:val="bullet"/>
      <w:lvlText w:val=""/>
      <w:lvlJc w:val="left"/>
      <w:pPr>
        <w:ind w:left="5376" w:hanging="360"/>
      </w:pPr>
      <w:rPr>
        <w:rFonts w:ascii="Symbol" w:hAnsi="Symbol" w:hint="default"/>
      </w:rPr>
    </w:lvl>
    <w:lvl w:ilvl="7" w:tplc="FFFFFFFF" w:tentative="1">
      <w:start w:val="1"/>
      <w:numFmt w:val="bullet"/>
      <w:lvlText w:val="o"/>
      <w:lvlJc w:val="left"/>
      <w:pPr>
        <w:ind w:left="6096" w:hanging="360"/>
      </w:pPr>
      <w:rPr>
        <w:rFonts w:ascii="Courier New" w:hAnsi="Courier New" w:cs="Courier New" w:hint="default"/>
      </w:rPr>
    </w:lvl>
    <w:lvl w:ilvl="8" w:tplc="FFFFFFFF" w:tentative="1">
      <w:start w:val="1"/>
      <w:numFmt w:val="bullet"/>
      <w:lvlText w:val=""/>
      <w:lvlJc w:val="left"/>
      <w:pPr>
        <w:ind w:left="6816" w:hanging="360"/>
      </w:pPr>
      <w:rPr>
        <w:rFonts w:ascii="Wingdings" w:hAnsi="Wingdings" w:hint="default"/>
      </w:rPr>
    </w:lvl>
  </w:abstractNum>
  <w:abstractNum w:abstractNumId="64" w15:restartNumberingAfterBreak="0">
    <w:nsid w:val="7FB466C9"/>
    <w:multiLevelType w:val="hybridMultilevel"/>
    <w:tmpl w:val="CB2E45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FC87494"/>
    <w:multiLevelType w:val="hybridMultilevel"/>
    <w:tmpl w:val="BF20B02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82000367">
    <w:abstractNumId w:val="47"/>
  </w:num>
  <w:num w:numId="2" w16cid:durableId="992565070">
    <w:abstractNumId w:val="13"/>
  </w:num>
  <w:num w:numId="3" w16cid:durableId="2018648925">
    <w:abstractNumId w:val="64"/>
  </w:num>
  <w:num w:numId="4" w16cid:durableId="1742217716">
    <w:abstractNumId w:val="23"/>
  </w:num>
  <w:num w:numId="5" w16cid:durableId="973288501">
    <w:abstractNumId w:val="10"/>
  </w:num>
  <w:num w:numId="6" w16cid:durableId="1493064841">
    <w:abstractNumId w:val="56"/>
  </w:num>
  <w:num w:numId="7" w16cid:durableId="2051418878">
    <w:abstractNumId w:val="3"/>
  </w:num>
  <w:num w:numId="8" w16cid:durableId="1560434008">
    <w:abstractNumId w:val="48"/>
  </w:num>
  <w:num w:numId="9" w16cid:durableId="1547840524">
    <w:abstractNumId w:val="4"/>
  </w:num>
  <w:num w:numId="10" w16cid:durableId="653527871">
    <w:abstractNumId w:val="65"/>
  </w:num>
  <w:num w:numId="11" w16cid:durableId="1499885660">
    <w:abstractNumId w:val="49"/>
  </w:num>
  <w:num w:numId="12" w16cid:durableId="370768694">
    <w:abstractNumId w:val="34"/>
  </w:num>
  <w:num w:numId="13" w16cid:durableId="266159755">
    <w:abstractNumId w:val="51"/>
  </w:num>
  <w:num w:numId="14" w16cid:durableId="219220137">
    <w:abstractNumId w:val="54"/>
  </w:num>
  <w:num w:numId="15" w16cid:durableId="176165887">
    <w:abstractNumId w:val="62"/>
  </w:num>
  <w:num w:numId="16" w16cid:durableId="1524049121">
    <w:abstractNumId w:val="35"/>
  </w:num>
  <w:num w:numId="17" w16cid:durableId="1552233646">
    <w:abstractNumId w:val="19"/>
  </w:num>
  <w:num w:numId="18" w16cid:durableId="468279215">
    <w:abstractNumId w:val="55"/>
  </w:num>
  <w:num w:numId="19" w16cid:durableId="1986474170">
    <w:abstractNumId w:val="59"/>
  </w:num>
  <w:num w:numId="20" w16cid:durableId="1164933529">
    <w:abstractNumId w:val="29"/>
  </w:num>
  <w:num w:numId="21" w16cid:durableId="1288852084">
    <w:abstractNumId w:val="40"/>
  </w:num>
  <w:num w:numId="22" w16cid:durableId="442193368">
    <w:abstractNumId w:val="1"/>
  </w:num>
  <w:num w:numId="23" w16cid:durableId="1036732692">
    <w:abstractNumId w:val="20"/>
  </w:num>
  <w:num w:numId="24" w16cid:durableId="411587247">
    <w:abstractNumId w:val="42"/>
  </w:num>
  <w:num w:numId="25" w16cid:durableId="993264991">
    <w:abstractNumId w:val="28"/>
  </w:num>
  <w:num w:numId="26" w16cid:durableId="771513741">
    <w:abstractNumId w:val="32"/>
  </w:num>
  <w:num w:numId="27" w16cid:durableId="387456775">
    <w:abstractNumId w:val="30"/>
  </w:num>
  <w:num w:numId="28" w16cid:durableId="1948347904">
    <w:abstractNumId w:val="52"/>
  </w:num>
  <w:num w:numId="29" w16cid:durableId="347372628">
    <w:abstractNumId w:val="5"/>
  </w:num>
  <w:num w:numId="30" w16cid:durableId="1763063648">
    <w:abstractNumId w:val="50"/>
  </w:num>
  <w:num w:numId="31" w16cid:durableId="1772242739">
    <w:abstractNumId w:val="21"/>
  </w:num>
  <w:num w:numId="32" w16cid:durableId="1529682765">
    <w:abstractNumId w:val="2"/>
  </w:num>
  <w:num w:numId="33" w16cid:durableId="877165850">
    <w:abstractNumId w:val="12"/>
  </w:num>
  <w:num w:numId="34" w16cid:durableId="498423523">
    <w:abstractNumId w:val="6"/>
  </w:num>
  <w:num w:numId="35" w16cid:durableId="1590969193">
    <w:abstractNumId w:val="33"/>
  </w:num>
  <w:num w:numId="36" w16cid:durableId="219293024">
    <w:abstractNumId w:val="0"/>
  </w:num>
  <w:num w:numId="37" w16cid:durableId="324476704">
    <w:abstractNumId w:val="52"/>
  </w:num>
  <w:num w:numId="38" w16cid:durableId="773131587">
    <w:abstractNumId w:val="61"/>
  </w:num>
  <w:num w:numId="39" w16cid:durableId="1724252732">
    <w:abstractNumId w:val="46"/>
  </w:num>
  <w:num w:numId="40" w16cid:durableId="1135488225">
    <w:abstractNumId w:val="57"/>
  </w:num>
  <w:num w:numId="41" w16cid:durableId="493494757">
    <w:abstractNumId w:val="11"/>
  </w:num>
  <w:num w:numId="42" w16cid:durableId="1132360045">
    <w:abstractNumId w:val="17"/>
  </w:num>
  <w:num w:numId="43" w16cid:durableId="1277327363">
    <w:abstractNumId w:val="37"/>
  </w:num>
  <w:num w:numId="44" w16cid:durableId="1603033044">
    <w:abstractNumId w:val="14"/>
  </w:num>
  <w:num w:numId="45" w16cid:durableId="89738869">
    <w:abstractNumId w:val="18"/>
  </w:num>
  <w:num w:numId="46" w16cid:durableId="2009870183">
    <w:abstractNumId w:val="41"/>
  </w:num>
  <w:num w:numId="47" w16cid:durableId="86536644">
    <w:abstractNumId w:val="24"/>
  </w:num>
  <w:num w:numId="48" w16cid:durableId="1604069804">
    <w:abstractNumId w:val="43"/>
  </w:num>
  <w:num w:numId="49" w16cid:durableId="1964925764">
    <w:abstractNumId w:val="53"/>
  </w:num>
  <w:num w:numId="50" w16cid:durableId="1514417482">
    <w:abstractNumId w:val="38"/>
  </w:num>
  <w:num w:numId="51" w16cid:durableId="1644768558">
    <w:abstractNumId w:val="58"/>
  </w:num>
  <w:num w:numId="52" w16cid:durableId="1714379703">
    <w:abstractNumId w:val="25"/>
  </w:num>
  <w:num w:numId="53" w16cid:durableId="809059839">
    <w:abstractNumId w:val="26"/>
  </w:num>
  <w:num w:numId="54" w16cid:durableId="669524150">
    <w:abstractNumId w:val="9"/>
  </w:num>
  <w:num w:numId="55" w16cid:durableId="558517187">
    <w:abstractNumId w:val="31"/>
  </w:num>
  <w:num w:numId="56" w16cid:durableId="1231498270">
    <w:abstractNumId w:val="8"/>
  </w:num>
  <w:num w:numId="57" w16cid:durableId="307705708">
    <w:abstractNumId w:val="44"/>
  </w:num>
  <w:num w:numId="58" w16cid:durableId="2096508148">
    <w:abstractNumId w:val="63"/>
  </w:num>
  <w:num w:numId="59" w16cid:durableId="123354460">
    <w:abstractNumId w:val="16"/>
  </w:num>
  <w:num w:numId="60" w16cid:durableId="1552423192">
    <w:abstractNumId w:val="45"/>
  </w:num>
  <w:num w:numId="61" w16cid:durableId="1214997834">
    <w:abstractNumId w:val="15"/>
  </w:num>
  <w:num w:numId="62" w16cid:durableId="1552964617">
    <w:abstractNumId w:val="60"/>
  </w:num>
  <w:num w:numId="63" w16cid:durableId="598875037">
    <w:abstractNumId w:val="22"/>
  </w:num>
  <w:num w:numId="64" w16cid:durableId="1775856849">
    <w:abstractNumId w:val="39"/>
  </w:num>
  <w:num w:numId="65" w16cid:durableId="316882443">
    <w:abstractNumId w:val="27"/>
  </w:num>
  <w:num w:numId="66" w16cid:durableId="880635043">
    <w:abstractNumId w:val="36"/>
  </w:num>
  <w:num w:numId="67" w16cid:durableId="1154760444">
    <w:abstractNumId w:val="7"/>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ireccion de Politicas y Gestion en Derechos Humanos 14">
    <w15:presenceInfo w15:providerId="AD" w15:userId="S-1-5-21-2388558922-2674050613-4126111518-42771"/>
  </w15:person>
  <w15:person w15:author="Direccion de Politica y Gestion en Derechos Humanos 10">
    <w15:presenceInfo w15:providerId="AD" w15:userId="S-1-5-21-2388558922-2674050613-4126111518-40886"/>
  </w15:person>
  <w15:person w15:author="Direccion General de Derechos Humanos 49">
    <w15:presenceInfo w15:providerId="AD" w15:userId="S-1-5-21-2388558922-2674050613-4126111518-25901"/>
  </w15:person>
  <w15:person w15:author="Nilton Marcelo Quiñones Huayna">
    <w15:presenceInfo w15:providerId="None" w15:userId="Nilton Marcelo Quiñones Huayna"/>
  </w15:person>
  <w15:person w15:author="Alvaro M. Gamboa Buendia">
    <w15:presenceInfo w15:providerId="AD" w15:userId="S::agamboa@ceplan.gob.pe::9c05474f-a1b6-48ac-8947-1fececddefb5"/>
  </w15:person>
  <w15:person w15:author="Xiomara Aracy Pillco Nina">
    <w15:presenceInfo w15:providerId="AD" w15:userId="S-1-5-21-2388558922-2674050613-4126111518-42624"/>
  </w15:person>
  <w15:person w15:author="GENE EDUARDO OLARTE MELCHOR">
    <w15:presenceInfo w15:providerId="AD" w15:userId="S::golartem@usmp.pe::5689d8f5-c7ba-4395-aa25-9792f84ec227"/>
  </w15:person>
  <w15:person w15:author="Mijail Huaman Romero">
    <w15:presenceInfo w15:providerId="AD" w15:userId="S::mhuaman@ceplan.gob.pe::45841345-68d7-4a44-978f-06c797320292"/>
  </w15:person>
  <w15:person w15:author="MIJAEL DAVIS HUAMAN ROMERO">
    <w15:presenceInfo w15:providerId="AD" w15:userId="S::mhuamanr1@usmp.pe::1325bdec-fa6d-4989-8da9-602d3141c3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4BF"/>
    <w:rsid w:val="00027537"/>
    <w:rsid w:val="00036521"/>
    <w:rsid w:val="00037647"/>
    <w:rsid w:val="00045BBE"/>
    <w:rsid w:val="00046514"/>
    <w:rsid w:val="0004794E"/>
    <w:rsid w:val="000520E1"/>
    <w:rsid w:val="00054D2A"/>
    <w:rsid w:val="00070C55"/>
    <w:rsid w:val="00070C7F"/>
    <w:rsid w:val="000863E1"/>
    <w:rsid w:val="00091002"/>
    <w:rsid w:val="000920DD"/>
    <w:rsid w:val="000A0D27"/>
    <w:rsid w:val="000C0351"/>
    <w:rsid w:val="000D1ABF"/>
    <w:rsid w:val="000E2769"/>
    <w:rsid w:val="000F1681"/>
    <w:rsid w:val="000F46AB"/>
    <w:rsid w:val="000F59BE"/>
    <w:rsid w:val="00103CB8"/>
    <w:rsid w:val="00113452"/>
    <w:rsid w:val="00116486"/>
    <w:rsid w:val="00127FAC"/>
    <w:rsid w:val="001314BF"/>
    <w:rsid w:val="00137CBD"/>
    <w:rsid w:val="0015126D"/>
    <w:rsid w:val="00152E7A"/>
    <w:rsid w:val="00155D1F"/>
    <w:rsid w:val="00157FC6"/>
    <w:rsid w:val="00160C61"/>
    <w:rsid w:val="00164FE9"/>
    <w:rsid w:val="00187D0A"/>
    <w:rsid w:val="001A1189"/>
    <w:rsid w:val="001A360E"/>
    <w:rsid w:val="001A447B"/>
    <w:rsid w:val="001A5807"/>
    <w:rsid w:val="001B6DA9"/>
    <w:rsid w:val="001C62B5"/>
    <w:rsid w:val="001C7A3E"/>
    <w:rsid w:val="001D088A"/>
    <w:rsid w:val="001D301D"/>
    <w:rsid w:val="001E07EF"/>
    <w:rsid w:val="00201165"/>
    <w:rsid w:val="00203BE5"/>
    <w:rsid w:val="00205F34"/>
    <w:rsid w:val="00210C7E"/>
    <w:rsid w:val="00220ABF"/>
    <w:rsid w:val="00221F4D"/>
    <w:rsid w:val="00226CEE"/>
    <w:rsid w:val="00230FCC"/>
    <w:rsid w:val="002379E3"/>
    <w:rsid w:val="00240D30"/>
    <w:rsid w:val="00245B9C"/>
    <w:rsid w:val="00246D48"/>
    <w:rsid w:val="002565D8"/>
    <w:rsid w:val="00256BCF"/>
    <w:rsid w:val="00262A67"/>
    <w:rsid w:val="00262A6A"/>
    <w:rsid w:val="00263243"/>
    <w:rsid w:val="002653DD"/>
    <w:rsid w:val="00273E6D"/>
    <w:rsid w:val="00276C6B"/>
    <w:rsid w:val="00283E7F"/>
    <w:rsid w:val="002858B0"/>
    <w:rsid w:val="002A3303"/>
    <w:rsid w:val="002A3F57"/>
    <w:rsid w:val="002A4BDA"/>
    <w:rsid w:val="002A7E52"/>
    <w:rsid w:val="002B0464"/>
    <w:rsid w:val="002B1D1A"/>
    <w:rsid w:val="002B38FC"/>
    <w:rsid w:val="002D5FAB"/>
    <w:rsid w:val="002F191E"/>
    <w:rsid w:val="002F3228"/>
    <w:rsid w:val="002F7220"/>
    <w:rsid w:val="00303C98"/>
    <w:rsid w:val="00314EE5"/>
    <w:rsid w:val="00317E16"/>
    <w:rsid w:val="003340F9"/>
    <w:rsid w:val="00336FF5"/>
    <w:rsid w:val="00350EC0"/>
    <w:rsid w:val="003524EA"/>
    <w:rsid w:val="003624E0"/>
    <w:rsid w:val="00364162"/>
    <w:rsid w:val="00365272"/>
    <w:rsid w:val="00365455"/>
    <w:rsid w:val="00365F27"/>
    <w:rsid w:val="003726EA"/>
    <w:rsid w:val="00373DDC"/>
    <w:rsid w:val="003950DC"/>
    <w:rsid w:val="003A66D1"/>
    <w:rsid w:val="003A76BD"/>
    <w:rsid w:val="003B65EB"/>
    <w:rsid w:val="003B75C6"/>
    <w:rsid w:val="003D0601"/>
    <w:rsid w:val="003E09E5"/>
    <w:rsid w:val="003F1D1E"/>
    <w:rsid w:val="00412AD6"/>
    <w:rsid w:val="00426D14"/>
    <w:rsid w:val="00447735"/>
    <w:rsid w:val="00453338"/>
    <w:rsid w:val="0045463B"/>
    <w:rsid w:val="00454A7C"/>
    <w:rsid w:val="00456FEE"/>
    <w:rsid w:val="00460F5B"/>
    <w:rsid w:val="00463FE8"/>
    <w:rsid w:val="00470A0E"/>
    <w:rsid w:val="00475304"/>
    <w:rsid w:val="0047735C"/>
    <w:rsid w:val="00483B47"/>
    <w:rsid w:val="00485145"/>
    <w:rsid w:val="00487015"/>
    <w:rsid w:val="00490597"/>
    <w:rsid w:val="0049136F"/>
    <w:rsid w:val="004A3FFB"/>
    <w:rsid w:val="004A7771"/>
    <w:rsid w:val="004B5D72"/>
    <w:rsid w:val="004B5F95"/>
    <w:rsid w:val="004C0904"/>
    <w:rsid w:val="004C0F7F"/>
    <w:rsid w:val="004C5948"/>
    <w:rsid w:val="004D1CE2"/>
    <w:rsid w:val="004D4EBE"/>
    <w:rsid w:val="004E5AE0"/>
    <w:rsid w:val="004F069E"/>
    <w:rsid w:val="004F2E1F"/>
    <w:rsid w:val="004F5877"/>
    <w:rsid w:val="005034FA"/>
    <w:rsid w:val="00506A65"/>
    <w:rsid w:val="0050784C"/>
    <w:rsid w:val="00507C8D"/>
    <w:rsid w:val="00514174"/>
    <w:rsid w:val="00516C0A"/>
    <w:rsid w:val="00517365"/>
    <w:rsid w:val="00526521"/>
    <w:rsid w:val="0053089C"/>
    <w:rsid w:val="00533655"/>
    <w:rsid w:val="005402D2"/>
    <w:rsid w:val="0054105F"/>
    <w:rsid w:val="00556852"/>
    <w:rsid w:val="0055745A"/>
    <w:rsid w:val="00560A39"/>
    <w:rsid w:val="00563BD0"/>
    <w:rsid w:val="00576DCF"/>
    <w:rsid w:val="0059267C"/>
    <w:rsid w:val="005A1519"/>
    <w:rsid w:val="005A3815"/>
    <w:rsid w:val="005B6FCE"/>
    <w:rsid w:val="005C1D20"/>
    <w:rsid w:val="005C325C"/>
    <w:rsid w:val="005C709A"/>
    <w:rsid w:val="005E38A8"/>
    <w:rsid w:val="005E5F0D"/>
    <w:rsid w:val="00600295"/>
    <w:rsid w:val="00601B5D"/>
    <w:rsid w:val="00602E2B"/>
    <w:rsid w:val="00604DD5"/>
    <w:rsid w:val="00606F74"/>
    <w:rsid w:val="0060777C"/>
    <w:rsid w:val="0062012B"/>
    <w:rsid w:val="006305D1"/>
    <w:rsid w:val="00633B28"/>
    <w:rsid w:val="00654ABD"/>
    <w:rsid w:val="00661C69"/>
    <w:rsid w:val="00664317"/>
    <w:rsid w:val="00682520"/>
    <w:rsid w:val="00696FA3"/>
    <w:rsid w:val="006A0042"/>
    <w:rsid w:val="006A141C"/>
    <w:rsid w:val="006B1C03"/>
    <w:rsid w:val="006D104D"/>
    <w:rsid w:val="006D14DA"/>
    <w:rsid w:val="006D29B4"/>
    <w:rsid w:val="006D3A66"/>
    <w:rsid w:val="006E17C6"/>
    <w:rsid w:val="006E2407"/>
    <w:rsid w:val="006E4A6B"/>
    <w:rsid w:val="006E65DA"/>
    <w:rsid w:val="006F352A"/>
    <w:rsid w:val="006F69B5"/>
    <w:rsid w:val="00722DDB"/>
    <w:rsid w:val="00723EB7"/>
    <w:rsid w:val="007410B8"/>
    <w:rsid w:val="00741556"/>
    <w:rsid w:val="007479C3"/>
    <w:rsid w:val="00754952"/>
    <w:rsid w:val="007611FD"/>
    <w:rsid w:val="007678D2"/>
    <w:rsid w:val="00772C2D"/>
    <w:rsid w:val="00782B62"/>
    <w:rsid w:val="00790207"/>
    <w:rsid w:val="007931D0"/>
    <w:rsid w:val="00795EEE"/>
    <w:rsid w:val="0079717B"/>
    <w:rsid w:val="007A1729"/>
    <w:rsid w:val="007A1F10"/>
    <w:rsid w:val="007A3838"/>
    <w:rsid w:val="007A7E3F"/>
    <w:rsid w:val="007C0228"/>
    <w:rsid w:val="007D342E"/>
    <w:rsid w:val="00804506"/>
    <w:rsid w:val="008153B8"/>
    <w:rsid w:val="00825D12"/>
    <w:rsid w:val="008261A9"/>
    <w:rsid w:val="008422CE"/>
    <w:rsid w:val="00864098"/>
    <w:rsid w:val="0086721E"/>
    <w:rsid w:val="0087199C"/>
    <w:rsid w:val="00884567"/>
    <w:rsid w:val="00885768"/>
    <w:rsid w:val="00892DC2"/>
    <w:rsid w:val="0089395E"/>
    <w:rsid w:val="008A48FF"/>
    <w:rsid w:val="008A4C95"/>
    <w:rsid w:val="008B1424"/>
    <w:rsid w:val="008B54F8"/>
    <w:rsid w:val="008C449C"/>
    <w:rsid w:val="008C5983"/>
    <w:rsid w:val="008E063C"/>
    <w:rsid w:val="008E13B5"/>
    <w:rsid w:val="008E1D4D"/>
    <w:rsid w:val="008E5A27"/>
    <w:rsid w:val="00903DCC"/>
    <w:rsid w:val="0091612C"/>
    <w:rsid w:val="00917919"/>
    <w:rsid w:val="0092078C"/>
    <w:rsid w:val="00940136"/>
    <w:rsid w:val="00940225"/>
    <w:rsid w:val="009407D9"/>
    <w:rsid w:val="00941DCE"/>
    <w:rsid w:val="0094345E"/>
    <w:rsid w:val="00943EDB"/>
    <w:rsid w:val="00951F4C"/>
    <w:rsid w:val="00956E60"/>
    <w:rsid w:val="009662D4"/>
    <w:rsid w:val="0097694F"/>
    <w:rsid w:val="00976ABE"/>
    <w:rsid w:val="00976F0A"/>
    <w:rsid w:val="0099588E"/>
    <w:rsid w:val="009A39CE"/>
    <w:rsid w:val="009B279F"/>
    <w:rsid w:val="009C668E"/>
    <w:rsid w:val="009C66F7"/>
    <w:rsid w:val="009D7076"/>
    <w:rsid w:val="009E4F06"/>
    <w:rsid w:val="009F1E6E"/>
    <w:rsid w:val="009F47F4"/>
    <w:rsid w:val="009F4F63"/>
    <w:rsid w:val="00A03FD5"/>
    <w:rsid w:val="00A071E1"/>
    <w:rsid w:val="00A07C8A"/>
    <w:rsid w:val="00A112CC"/>
    <w:rsid w:val="00A13AAB"/>
    <w:rsid w:val="00A14CCA"/>
    <w:rsid w:val="00A24955"/>
    <w:rsid w:val="00A369C3"/>
    <w:rsid w:val="00A419C1"/>
    <w:rsid w:val="00A4531F"/>
    <w:rsid w:val="00A45C45"/>
    <w:rsid w:val="00A50422"/>
    <w:rsid w:val="00A5510C"/>
    <w:rsid w:val="00A60191"/>
    <w:rsid w:val="00A604E3"/>
    <w:rsid w:val="00A72073"/>
    <w:rsid w:val="00A80143"/>
    <w:rsid w:val="00A8367B"/>
    <w:rsid w:val="00A85513"/>
    <w:rsid w:val="00AA0E5F"/>
    <w:rsid w:val="00AA3640"/>
    <w:rsid w:val="00AB6A56"/>
    <w:rsid w:val="00AC6A77"/>
    <w:rsid w:val="00AC7297"/>
    <w:rsid w:val="00AD2F26"/>
    <w:rsid w:val="00AE2646"/>
    <w:rsid w:val="00AE554D"/>
    <w:rsid w:val="00AF3B76"/>
    <w:rsid w:val="00AF4620"/>
    <w:rsid w:val="00AF7482"/>
    <w:rsid w:val="00AF79FE"/>
    <w:rsid w:val="00B12500"/>
    <w:rsid w:val="00B1757C"/>
    <w:rsid w:val="00B22727"/>
    <w:rsid w:val="00B3161E"/>
    <w:rsid w:val="00B40416"/>
    <w:rsid w:val="00B4064E"/>
    <w:rsid w:val="00B411F3"/>
    <w:rsid w:val="00B44CE3"/>
    <w:rsid w:val="00B46BA5"/>
    <w:rsid w:val="00B46FA1"/>
    <w:rsid w:val="00B5040F"/>
    <w:rsid w:val="00B53385"/>
    <w:rsid w:val="00B558D4"/>
    <w:rsid w:val="00B55E8E"/>
    <w:rsid w:val="00B83460"/>
    <w:rsid w:val="00B85016"/>
    <w:rsid w:val="00B85B9D"/>
    <w:rsid w:val="00B92C13"/>
    <w:rsid w:val="00B96AE9"/>
    <w:rsid w:val="00BA065C"/>
    <w:rsid w:val="00BA267F"/>
    <w:rsid w:val="00BB2CDE"/>
    <w:rsid w:val="00BB625A"/>
    <w:rsid w:val="00BC1CD2"/>
    <w:rsid w:val="00BC443F"/>
    <w:rsid w:val="00BD02A7"/>
    <w:rsid w:val="00BD6888"/>
    <w:rsid w:val="00C0088B"/>
    <w:rsid w:val="00C24B5F"/>
    <w:rsid w:val="00C25BD7"/>
    <w:rsid w:val="00C25E22"/>
    <w:rsid w:val="00C2700E"/>
    <w:rsid w:val="00C3126B"/>
    <w:rsid w:val="00C3146E"/>
    <w:rsid w:val="00C3161F"/>
    <w:rsid w:val="00C33B1F"/>
    <w:rsid w:val="00C361C6"/>
    <w:rsid w:val="00C3651C"/>
    <w:rsid w:val="00C37D8D"/>
    <w:rsid w:val="00C562B7"/>
    <w:rsid w:val="00C577FD"/>
    <w:rsid w:val="00C73490"/>
    <w:rsid w:val="00C744EC"/>
    <w:rsid w:val="00C916B6"/>
    <w:rsid w:val="00C91CA4"/>
    <w:rsid w:val="00CA4506"/>
    <w:rsid w:val="00CA65BA"/>
    <w:rsid w:val="00CB0AAB"/>
    <w:rsid w:val="00CB5300"/>
    <w:rsid w:val="00CB5B19"/>
    <w:rsid w:val="00CB7729"/>
    <w:rsid w:val="00CC0165"/>
    <w:rsid w:val="00CD1928"/>
    <w:rsid w:val="00CD5480"/>
    <w:rsid w:val="00CD788A"/>
    <w:rsid w:val="00CE4C09"/>
    <w:rsid w:val="00CF1E0A"/>
    <w:rsid w:val="00D04320"/>
    <w:rsid w:val="00D05D7F"/>
    <w:rsid w:val="00D15F3E"/>
    <w:rsid w:val="00D16E0C"/>
    <w:rsid w:val="00D20E19"/>
    <w:rsid w:val="00D248E1"/>
    <w:rsid w:val="00D27918"/>
    <w:rsid w:val="00D425A7"/>
    <w:rsid w:val="00D56500"/>
    <w:rsid w:val="00D628C2"/>
    <w:rsid w:val="00D70BE2"/>
    <w:rsid w:val="00D81EC5"/>
    <w:rsid w:val="00D9136D"/>
    <w:rsid w:val="00D91E68"/>
    <w:rsid w:val="00D92E36"/>
    <w:rsid w:val="00DA1831"/>
    <w:rsid w:val="00DA36F5"/>
    <w:rsid w:val="00DB2087"/>
    <w:rsid w:val="00DB23E7"/>
    <w:rsid w:val="00DC3106"/>
    <w:rsid w:val="00DE52CE"/>
    <w:rsid w:val="00DF12A6"/>
    <w:rsid w:val="00DF144D"/>
    <w:rsid w:val="00DF341D"/>
    <w:rsid w:val="00DF5591"/>
    <w:rsid w:val="00E007A1"/>
    <w:rsid w:val="00E17737"/>
    <w:rsid w:val="00E178EB"/>
    <w:rsid w:val="00E2280C"/>
    <w:rsid w:val="00E228CA"/>
    <w:rsid w:val="00E240A6"/>
    <w:rsid w:val="00E40142"/>
    <w:rsid w:val="00E42CFB"/>
    <w:rsid w:val="00E51BA6"/>
    <w:rsid w:val="00E53046"/>
    <w:rsid w:val="00E577FF"/>
    <w:rsid w:val="00E57C92"/>
    <w:rsid w:val="00E60B71"/>
    <w:rsid w:val="00E61265"/>
    <w:rsid w:val="00E73D4B"/>
    <w:rsid w:val="00E8240B"/>
    <w:rsid w:val="00E8270F"/>
    <w:rsid w:val="00E91B36"/>
    <w:rsid w:val="00E93891"/>
    <w:rsid w:val="00E94EF7"/>
    <w:rsid w:val="00E96211"/>
    <w:rsid w:val="00EA0FF8"/>
    <w:rsid w:val="00EA58C6"/>
    <w:rsid w:val="00EB250C"/>
    <w:rsid w:val="00EB4302"/>
    <w:rsid w:val="00ED2C2A"/>
    <w:rsid w:val="00ED5217"/>
    <w:rsid w:val="00EE10EF"/>
    <w:rsid w:val="00EE206C"/>
    <w:rsid w:val="00EE34FD"/>
    <w:rsid w:val="00EE3F1D"/>
    <w:rsid w:val="00EE4934"/>
    <w:rsid w:val="00EF1E28"/>
    <w:rsid w:val="00EF2BCD"/>
    <w:rsid w:val="00EF409D"/>
    <w:rsid w:val="00F01757"/>
    <w:rsid w:val="00F0179F"/>
    <w:rsid w:val="00F059DF"/>
    <w:rsid w:val="00F137D5"/>
    <w:rsid w:val="00F13C09"/>
    <w:rsid w:val="00F156EE"/>
    <w:rsid w:val="00F3243B"/>
    <w:rsid w:val="00F32B2D"/>
    <w:rsid w:val="00F41E78"/>
    <w:rsid w:val="00F469C2"/>
    <w:rsid w:val="00F5528A"/>
    <w:rsid w:val="00F61DD4"/>
    <w:rsid w:val="00F65B43"/>
    <w:rsid w:val="00F65FED"/>
    <w:rsid w:val="00F773E7"/>
    <w:rsid w:val="00F82342"/>
    <w:rsid w:val="00F94FE6"/>
    <w:rsid w:val="00F962D7"/>
    <w:rsid w:val="00FA39AA"/>
    <w:rsid w:val="00FA7FF4"/>
    <w:rsid w:val="00FB03AA"/>
    <w:rsid w:val="00FB1518"/>
    <w:rsid w:val="00FB541F"/>
    <w:rsid w:val="00FD2EF5"/>
    <w:rsid w:val="00FE1146"/>
    <w:rsid w:val="00FF77D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C9083"/>
  <w15:chartTrackingRefBased/>
  <w15:docId w15:val="{EE4D11AF-B003-447B-9277-8F2B7A5DF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4BF"/>
  </w:style>
  <w:style w:type="paragraph" w:styleId="Ttulo1">
    <w:name w:val="heading 1"/>
    <w:basedOn w:val="Default"/>
    <w:next w:val="Default"/>
    <w:link w:val="Ttulo1Car"/>
    <w:autoRedefine/>
    <w:uiPriority w:val="9"/>
    <w:qFormat/>
    <w:rsid w:val="00C37D8D"/>
    <w:pPr>
      <w:keepNext/>
      <w:keepLines/>
      <w:spacing w:before="100" w:beforeAutospacing="1" w:after="240" w:line="288" w:lineRule="auto"/>
      <w:jc w:val="both"/>
      <w:outlineLvl w:val="0"/>
      <w:pPrChange w:id="0" w:author="Direccion de Politicas y Gestion en Derechos Humanos 14" w:date="2023-12-29T09:59:00Z">
        <w:pPr>
          <w:keepNext/>
          <w:keepLines/>
          <w:autoSpaceDE w:val="0"/>
          <w:autoSpaceDN w:val="0"/>
          <w:adjustRightInd w:val="0"/>
          <w:spacing w:before="100" w:beforeAutospacing="1" w:after="240" w:line="288" w:lineRule="auto"/>
          <w:jc w:val="both"/>
          <w:outlineLvl w:val="0"/>
        </w:pPr>
      </w:pPrChange>
    </w:pPr>
    <w:rPr>
      <w:rFonts w:asciiTheme="minorHAnsi" w:eastAsiaTheme="majorEastAsia" w:hAnsiTheme="minorHAnsi" w:cstheme="minorHAnsi"/>
      <w:b/>
      <w:color w:val="auto"/>
      <w:sz w:val="28"/>
      <w:szCs w:val="28"/>
      <w:rPrChange w:id="0" w:author="Direccion de Politicas y Gestion en Derechos Humanos 14" w:date="2023-12-29T09:59:00Z">
        <w:rPr>
          <w:rFonts w:asciiTheme="minorHAnsi" w:eastAsiaTheme="majorEastAsia" w:hAnsiTheme="minorHAnsi" w:cstheme="minorHAnsi"/>
          <w:b/>
          <w:sz w:val="28"/>
          <w:szCs w:val="28"/>
          <w:lang w:val="es-PE" w:eastAsia="en-US" w:bidi="ar-SA"/>
          <w14:ligatures w14:val="standardContextual"/>
        </w:rPr>
      </w:rPrChange>
    </w:rPr>
  </w:style>
  <w:style w:type="paragraph" w:styleId="Ttulo2">
    <w:name w:val="heading 2"/>
    <w:basedOn w:val="Normal"/>
    <w:next w:val="Normal"/>
    <w:link w:val="Ttulo2Car"/>
    <w:uiPriority w:val="9"/>
    <w:unhideWhenUsed/>
    <w:qFormat/>
    <w:rsid w:val="001314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314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7D8D"/>
    <w:rPr>
      <w:rFonts w:eastAsiaTheme="majorEastAsia" w:cstheme="minorHAnsi"/>
      <w:b/>
      <w:kern w:val="0"/>
      <w:sz w:val="28"/>
      <w:szCs w:val="28"/>
    </w:rPr>
  </w:style>
  <w:style w:type="character" w:customStyle="1" w:styleId="Ttulo2Car">
    <w:name w:val="Título 2 Car"/>
    <w:basedOn w:val="Fuentedeprrafopredeter"/>
    <w:link w:val="Ttulo2"/>
    <w:uiPriority w:val="9"/>
    <w:rsid w:val="001314B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314BF"/>
    <w:rPr>
      <w:rFonts w:asciiTheme="majorHAnsi" w:eastAsiaTheme="majorEastAsia" w:hAnsiTheme="majorHAnsi" w:cstheme="majorBidi"/>
      <w:color w:val="1F3763" w:themeColor="accent1" w:themeShade="7F"/>
      <w:sz w:val="24"/>
      <w:szCs w:val="24"/>
    </w:rPr>
  </w:style>
  <w:style w:type="paragraph" w:styleId="Prrafodelista">
    <w:name w:val="List Paragraph"/>
    <w:aliases w:val="List Paragraph1,Cuadro 2-1,Párrafo de lista2,Lista 123,Titulo de Fígura,TITULO A,Bulleted List,Fundamentacion,Cita Pie de Página,titulo,Lista media 2 - Énfasis 41,Viñeta normal,NIVEL ONE,Number List 1"/>
    <w:basedOn w:val="Normal"/>
    <w:link w:val="PrrafodelistaCar"/>
    <w:uiPriority w:val="34"/>
    <w:qFormat/>
    <w:rsid w:val="001314BF"/>
    <w:pPr>
      <w:ind w:left="720"/>
      <w:contextualSpacing/>
    </w:pPr>
  </w:style>
  <w:style w:type="paragraph" w:customStyle="1" w:styleId="Default">
    <w:name w:val="Default"/>
    <w:rsid w:val="001314BF"/>
    <w:pPr>
      <w:autoSpaceDE w:val="0"/>
      <w:autoSpaceDN w:val="0"/>
      <w:adjustRightInd w:val="0"/>
      <w:spacing w:after="0" w:line="240" w:lineRule="auto"/>
    </w:pPr>
    <w:rPr>
      <w:rFonts w:ascii="DXEIR N+ Myriad Pro" w:hAnsi="DXEIR N+ Myriad Pro" w:cs="DXEIR N+ Myriad Pro"/>
      <w:color w:val="000000"/>
      <w:kern w:val="0"/>
      <w:sz w:val="24"/>
      <w:szCs w:val="24"/>
    </w:rPr>
  </w:style>
  <w:style w:type="paragraph" w:styleId="Encabezado">
    <w:name w:val="header"/>
    <w:basedOn w:val="Normal"/>
    <w:link w:val="EncabezadoCar"/>
    <w:uiPriority w:val="99"/>
    <w:unhideWhenUsed/>
    <w:rsid w:val="001314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314BF"/>
  </w:style>
  <w:style w:type="paragraph" w:styleId="Piedepgina">
    <w:name w:val="footer"/>
    <w:basedOn w:val="Normal"/>
    <w:link w:val="PiedepginaCar"/>
    <w:uiPriority w:val="99"/>
    <w:unhideWhenUsed/>
    <w:rsid w:val="001314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314BF"/>
  </w:style>
  <w:style w:type="paragraph" w:styleId="TtuloTDC">
    <w:name w:val="TOC Heading"/>
    <w:basedOn w:val="Ttulo1"/>
    <w:next w:val="Normal"/>
    <w:uiPriority w:val="39"/>
    <w:unhideWhenUsed/>
    <w:qFormat/>
    <w:rsid w:val="001314BF"/>
    <w:pPr>
      <w:outlineLvl w:val="9"/>
    </w:pPr>
    <w:rPr>
      <w:lang w:eastAsia="es-PE"/>
      <w14:ligatures w14:val="none"/>
    </w:rPr>
  </w:style>
  <w:style w:type="paragraph" w:styleId="TDC1">
    <w:name w:val="toc 1"/>
    <w:basedOn w:val="Normal"/>
    <w:next w:val="Normal"/>
    <w:autoRedefine/>
    <w:uiPriority w:val="39"/>
    <w:unhideWhenUsed/>
    <w:rsid w:val="00262A67"/>
    <w:pPr>
      <w:tabs>
        <w:tab w:val="left" w:pos="851"/>
        <w:tab w:val="right" w:leader="dot" w:pos="8494"/>
      </w:tabs>
      <w:spacing w:after="0" w:line="288" w:lineRule="auto"/>
      <w:ind w:left="426" w:hanging="426"/>
    </w:pPr>
    <w:rPr>
      <w:b/>
      <w:bCs/>
      <w:noProof/>
    </w:rPr>
  </w:style>
  <w:style w:type="character" w:styleId="Hipervnculo">
    <w:name w:val="Hyperlink"/>
    <w:basedOn w:val="Fuentedeprrafopredeter"/>
    <w:uiPriority w:val="99"/>
    <w:unhideWhenUsed/>
    <w:rsid w:val="001314BF"/>
    <w:rPr>
      <w:color w:val="0563C1" w:themeColor="hyperlink"/>
      <w:u w:val="single"/>
    </w:rPr>
  </w:style>
  <w:style w:type="paragraph" w:styleId="Sinespaciado">
    <w:name w:val="No Spacing"/>
    <w:link w:val="SinespaciadoCar"/>
    <w:uiPriority w:val="1"/>
    <w:qFormat/>
    <w:rsid w:val="001314BF"/>
    <w:pPr>
      <w:spacing w:after="0" w:line="240" w:lineRule="auto"/>
    </w:pPr>
    <w:rPr>
      <w:rFonts w:eastAsiaTheme="minorEastAsia"/>
      <w:kern w:val="0"/>
      <w:lang w:eastAsia="es-PE"/>
      <w14:ligatures w14:val="none"/>
    </w:rPr>
  </w:style>
  <w:style w:type="character" w:customStyle="1" w:styleId="SinespaciadoCar">
    <w:name w:val="Sin espaciado Car"/>
    <w:basedOn w:val="Fuentedeprrafopredeter"/>
    <w:link w:val="Sinespaciado"/>
    <w:uiPriority w:val="1"/>
    <w:rsid w:val="001314BF"/>
    <w:rPr>
      <w:rFonts w:eastAsiaTheme="minorEastAsia"/>
      <w:kern w:val="0"/>
      <w:lang w:eastAsia="es-PE"/>
      <w14:ligatures w14:val="none"/>
    </w:rPr>
  </w:style>
  <w:style w:type="character" w:customStyle="1" w:styleId="A8">
    <w:name w:val="A8"/>
    <w:uiPriority w:val="99"/>
    <w:rsid w:val="001314BF"/>
    <w:rPr>
      <w:rFonts w:cs="Myriad Pro"/>
      <w:b/>
      <w:bCs/>
      <w:color w:val="000000"/>
      <w:sz w:val="13"/>
      <w:szCs w:val="13"/>
    </w:rPr>
  </w:style>
  <w:style w:type="paragraph" w:customStyle="1" w:styleId="Pa11">
    <w:name w:val="Pa11"/>
    <w:basedOn w:val="Default"/>
    <w:next w:val="Default"/>
    <w:uiPriority w:val="99"/>
    <w:rsid w:val="001314BF"/>
    <w:pPr>
      <w:spacing w:line="229" w:lineRule="atLeast"/>
    </w:pPr>
    <w:rPr>
      <w:rFonts w:ascii="Myriad Pro" w:hAnsi="Myriad Pro" w:cstheme="minorBidi"/>
      <w:color w:val="auto"/>
    </w:rPr>
  </w:style>
  <w:style w:type="paragraph" w:customStyle="1" w:styleId="Pa22">
    <w:name w:val="Pa22"/>
    <w:basedOn w:val="Default"/>
    <w:next w:val="Default"/>
    <w:uiPriority w:val="99"/>
    <w:rsid w:val="001314BF"/>
    <w:pPr>
      <w:spacing w:line="229" w:lineRule="atLeast"/>
    </w:pPr>
    <w:rPr>
      <w:rFonts w:ascii="Myriad Pro" w:hAnsi="Myriad Pro" w:cstheme="minorBidi"/>
      <w:color w:val="auto"/>
    </w:rPr>
  </w:style>
  <w:style w:type="character" w:customStyle="1" w:styleId="A22">
    <w:name w:val="A22"/>
    <w:uiPriority w:val="99"/>
    <w:rsid w:val="001314BF"/>
    <w:rPr>
      <w:rFonts w:cs="Myriad Pro"/>
      <w:color w:val="000000"/>
    </w:rPr>
  </w:style>
  <w:style w:type="character" w:customStyle="1" w:styleId="A7">
    <w:name w:val="A7"/>
    <w:uiPriority w:val="99"/>
    <w:rsid w:val="001314BF"/>
    <w:rPr>
      <w:rFonts w:ascii="Webdings" w:hAnsi="Webdings" w:cs="Webdings"/>
      <w:color w:val="000000"/>
      <w:sz w:val="22"/>
      <w:szCs w:val="22"/>
    </w:rPr>
  </w:style>
  <w:style w:type="character" w:customStyle="1" w:styleId="A13">
    <w:name w:val="A13"/>
    <w:uiPriority w:val="99"/>
    <w:rsid w:val="001314BF"/>
    <w:rPr>
      <w:rFonts w:cs="Myriad Pro"/>
      <w:color w:val="000000"/>
      <w:sz w:val="22"/>
      <w:szCs w:val="22"/>
      <w:u w:val="single"/>
    </w:rPr>
  </w:style>
  <w:style w:type="character" w:customStyle="1" w:styleId="A4">
    <w:name w:val="A4"/>
    <w:uiPriority w:val="99"/>
    <w:rsid w:val="001314BF"/>
    <w:rPr>
      <w:rFonts w:cs="Myriad Pro"/>
      <w:color w:val="000000"/>
      <w:sz w:val="22"/>
      <w:szCs w:val="22"/>
    </w:rPr>
  </w:style>
  <w:style w:type="paragraph" w:customStyle="1" w:styleId="Pa39">
    <w:name w:val="Pa39"/>
    <w:basedOn w:val="Default"/>
    <w:next w:val="Default"/>
    <w:uiPriority w:val="99"/>
    <w:rsid w:val="001314BF"/>
    <w:pPr>
      <w:spacing w:line="229" w:lineRule="atLeast"/>
    </w:pPr>
    <w:rPr>
      <w:rFonts w:ascii="Myriad Pro" w:hAnsi="Myriad Pro" w:cstheme="minorBidi"/>
      <w:color w:val="auto"/>
    </w:rPr>
  </w:style>
  <w:style w:type="paragraph" w:styleId="Descripcin">
    <w:name w:val="caption"/>
    <w:basedOn w:val="Normal"/>
    <w:next w:val="Normal"/>
    <w:uiPriority w:val="35"/>
    <w:unhideWhenUsed/>
    <w:qFormat/>
    <w:rsid w:val="001314BF"/>
    <w:pPr>
      <w:spacing w:after="200" w:line="240" w:lineRule="auto"/>
    </w:pPr>
    <w:rPr>
      <w:i/>
      <w:iCs/>
      <w:color w:val="44546A" w:themeColor="text2"/>
      <w:kern w:val="0"/>
      <w:sz w:val="18"/>
      <w:szCs w:val="18"/>
      <w14:ligatures w14:val="none"/>
    </w:rPr>
  </w:style>
  <w:style w:type="paragraph" w:styleId="Bibliografa">
    <w:name w:val="Bibliography"/>
    <w:basedOn w:val="Normal"/>
    <w:next w:val="Normal"/>
    <w:uiPriority w:val="37"/>
    <w:unhideWhenUsed/>
    <w:rsid w:val="001314BF"/>
    <w:rPr>
      <w:kern w:val="0"/>
      <w14:ligatures w14:val="none"/>
    </w:rPr>
  </w:style>
  <w:style w:type="paragraph" w:styleId="Textonotapie">
    <w:name w:val="footnote text"/>
    <w:aliases w:val="FA Fu,Geneva 9,Font: Geneva 9,Boston 10,f,Footnote Text Char,Footnote Text Char Char Char Char,Footnote Text Char Char Char Char Char Char Char Char,Footnote Text Char Char Char Char Char Char1,Footnote Text Char Char Char,single space,Ca"/>
    <w:basedOn w:val="Normal"/>
    <w:link w:val="TextonotapieCar"/>
    <w:uiPriority w:val="99"/>
    <w:unhideWhenUsed/>
    <w:qFormat/>
    <w:rsid w:val="001314BF"/>
    <w:pPr>
      <w:spacing w:after="0" w:line="240" w:lineRule="auto"/>
    </w:pPr>
    <w:rPr>
      <w:kern w:val="0"/>
      <w:sz w:val="20"/>
      <w:szCs w:val="20"/>
      <w14:ligatures w14:val="none"/>
    </w:rPr>
  </w:style>
  <w:style w:type="character" w:customStyle="1" w:styleId="TextonotapieCar">
    <w:name w:val="Texto nota pie Car"/>
    <w:aliases w:val="FA Fu Car,Geneva 9 Car,Font: Geneva 9 Car,Boston 10 Car,f Car,Footnote Text Char Car,Footnote Text Char Char Char Char Car,Footnote Text Char Char Char Char Char Char Char Char Car,Footnote Text Char Char Char Char Char Char1 Car"/>
    <w:basedOn w:val="Fuentedeprrafopredeter"/>
    <w:link w:val="Textonotapie"/>
    <w:uiPriority w:val="99"/>
    <w:rsid w:val="001314BF"/>
    <w:rPr>
      <w:kern w:val="0"/>
      <w:sz w:val="20"/>
      <w:szCs w:val="20"/>
      <w14:ligatures w14:val="none"/>
    </w:rPr>
  </w:style>
  <w:style w:type="character" w:styleId="Refdenotaalpie">
    <w:name w:val="footnote reference"/>
    <w:aliases w:val="titulo 2,FC,referencia nota al pie,Stinking Styles11,Texto de nota al pie,Footnote symbol,Footnote,Ref,de nota al pie,16 Point,Superscript 6 Point, BVI fnr,Ref. de nota al pie.,ftref,Ref1,Pie de pagina,BVI fnr,Superscript 8 Point,4_G"/>
    <w:basedOn w:val="Fuentedeprrafopredeter"/>
    <w:link w:val="BVIfnrCar1CarCarCarCar"/>
    <w:uiPriority w:val="99"/>
    <w:unhideWhenUsed/>
    <w:qFormat/>
    <w:rsid w:val="001314BF"/>
    <w:rPr>
      <w:vertAlign w:val="superscript"/>
    </w:rPr>
  </w:style>
  <w:style w:type="table" w:styleId="Tablaconcuadrcula">
    <w:name w:val="Table Grid"/>
    <w:basedOn w:val="Tablanormal"/>
    <w:uiPriority w:val="39"/>
    <w:rsid w:val="001314B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1314BF"/>
    <w:rPr>
      <w:sz w:val="16"/>
      <w:szCs w:val="16"/>
    </w:rPr>
  </w:style>
  <w:style w:type="paragraph" w:styleId="Textocomentario">
    <w:name w:val="annotation text"/>
    <w:basedOn w:val="Normal"/>
    <w:link w:val="TextocomentarioCar"/>
    <w:uiPriority w:val="99"/>
    <w:unhideWhenUsed/>
    <w:rsid w:val="001314BF"/>
    <w:pPr>
      <w:spacing w:line="240" w:lineRule="auto"/>
    </w:pPr>
    <w:rPr>
      <w:kern w:val="0"/>
      <w:sz w:val="20"/>
      <w:szCs w:val="20"/>
      <w14:ligatures w14:val="none"/>
    </w:rPr>
  </w:style>
  <w:style w:type="character" w:customStyle="1" w:styleId="TextocomentarioCar">
    <w:name w:val="Texto comentario Car"/>
    <w:basedOn w:val="Fuentedeprrafopredeter"/>
    <w:link w:val="Textocomentario"/>
    <w:uiPriority w:val="99"/>
    <w:rsid w:val="001314BF"/>
    <w:rPr>
      <w:kern w:val="0"/>
      <w:sz w:val="20"/>
      <w:szCs w:val="20"/>
      <w14:ligatures w14:val="none"/>
    </w:rPr>
  </w:style>
  <w:style w:type="paragraph" w:customStyle="1" w:styleId="BVIfnrCar1CarCarCarCar">
    <w:name w:val="BVI fnr Car1 Car Car Car Car"/>
    <w:aliases w:val="ftref Car Car Car Car Car Car Car Car Car Car,BVI fnr Char Car Car Car Car Car Car Car Car Car Car Car,BVI fnr Char Car Car Car Car Car Car Car Car Car Car Car Car Car"/>
    <w:basedOn w:val="Normal"/>
    <w:link w:val="Refdenotaalpie"/>
    <w:uiPriority w:val="99"/>
    <w:rsid w:val="001314BF"/>
    <w:pPr>
      <w:spacing w:before="200" w:line="240" w:lineRule="exact"/>
    </w:pPr>
    <w:rPr>
      <w:vertAlign w:val="superscript"/>
    </w:rPr>
  </w:style>
  <w:style w:type="paragraph" w:styleId="NormalWeb">
    <w:name w:val="Normal (Web)"/>
    <w:basedOn w:val="Normal"/>
    <w:uiPriority w:val="99"/>
    <w:unhideWhenUsed/>
    <w:rsid w:val="001314BF"/>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character" w:customStyle="1" w:styleId="A2">
    <w:name w:val="A2"/>
    <w:uiPriority w:val="99"/>
    <w:rsid w:val="001314BF"/>
    <w:rPr>
      <w:b/>
      <w:bCs/>
      <w:color w:val="000000"/>
      <w:sz w:val="21"/>
      <w:szCs w:val="21"/>
    </w:rPr>
  </w:style>
  <w:style w:type="character" w:styleId="Textoennegrita">
    <w:name w:val="Strong"/>
    <w:basedOn w:val="Fuentedeprrafopredeter"/>
    <w:uiPriority w:val="22"/>
    <w:qFormat/>
    <w:rsid w:val="001314BF"/>
    <w:rPr>
      <w:b/>
      <w:bCs/>
    </w:rPr>
  </w:style>
  <w:style w:type="character" w:styleId="Hipervnculovisitado">
    <w:name w:val="FollowedHyperlink"/>
    <w:basedOn w:val="Fuentedeprrafopredeter"/>
    <w:uiPriority w:val="99"/>
    <w:semiHidden/>
    <w:unhideWhenUsed/>
    <w:rsid w:val="001314BF"/>
    <w:rPr>
      <w:color w:val="954F72" w:themeColor="followedHyperlink"/>
      <w:u w:val="single"/>
    </w:rPr>
  </w:style>
  <w:style w:type="character" w:styleId="Mencinsinresolver">
    <w:name w:val="Unresolved Mention"/>
    <w:basedOn w:val="Fuentedeprrafopredeter"/>
    <w:uiPriority w:val="99"/>
    <w:semiHidden/>
    <w:unhideWhenUsed/>
    <w:rsid w:val="001314BF"/>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1314BF"/>
    <w:rPr>
      <w:b/>
      <w:bCs/>
    </w:rPr>
  </w:style>
  <w:style w:type="character" w:customStyle="1" w:styleId="AsuntodelcomentarioCar">
    <w:name w:val="Asunto del comentario Car"/>
    <w:basedOn w:val="TextocomentarioCar"/>
    <w:link w:val="Asuntodelcomentario"/>
    <w:uiPriority w:val="99"/>
    <w:semiHidden/>
    <w:rsid w:val="001314BF"/>
    <w:rPr>
      <w:b/>
      <w:bCs/>
      <w:kern w:val="0"/>
      <w:sz w:val="20"/>
      <w:szCs w:val="20"/>
      <w14:ligatures w14:val="none"/>
    </w:rPr>
  </w:style>
  <w:style w:type="paragraph" w:customStyle="1" w:styleId="text-align-justify">
    <w:name w:val="text-align-justify"/>
    <w:basedOn w:val="Normal"/>
    <w:rsid w:val="001314BF"/>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character" w:customStyle="1" w:styleId="A1">
    <w:name w:val="A1"/>
    <w:uiPriority w:val="99"/>
    <w:rsid w:val="001314BF"/>
    <w:rPr>
      <w:rFonts w:ascii="Myriad Pro" w:hAnsi="Myriad Pro" w:cs="Myriad Pro" w:hint="default"/>
      <w:color w:val="000000"/>
      <w:sz w:val="22"/>
      <w:szCs w:val="22"/>
    </w:rPr>
  </w:style>
  <w:style w:type="paragraph" w:styleId="Textodeglobo">
    <w:name w:val="Balloon Text"/>
    <w:basedOn w:val="Normal"/>
    <w:link w:val="TextodegloboCar"/>
    <w:uiPriority w:val="99"/>
    <w:semiHidden/>
    <w:unhideWhenUsed/>
    <w:rsid w:val="001314BF"/>
    <w:pPr>
      <w:spacing w:after="0" w:line="240" w:lineRule="auto"/>
    </w:pPr>
    <w:rPr>
      <w:rFonts w:ascii="Segoe UI" w:hAnsi="Segoe UI" w:cs="Segoe UI"/>
      <w:kern w:val="0"/>
      <w:sz w:val="18"/>
      <w:szCs w:val="18"/>
      <w14:ligatures w14:val="none"/>
    </w:rPr>
  </w:style>
  <w:style w:type="character" w:customStyle="1" w:styleId="TextodegloboCar">
    <w:name w:val="Texto de globo Car"/>
    <w:basedOn w:val="Fuentedeprrafopredeter"/>
    <w:link w:val="Textodeglobo"/>
    <w:uiPriority w:val="99"/>
    <w:semiHidden/>
    <w:rsid w:val="001314BF"/>
    <w:rPr>
      <w:rFonts w:ascii="Segoe UI" w:hAnsi="Segoe UI" w:cs="Segoe UI"/>
      <w:kern w:val="0"/>
      <w:sz w:val="18"/>
      <w:szCs w:val="18"/>
      <w14:ligatures w14:val="none"/>
    </w:rPr>
  </w:style>
  <w:style w:type="paragraph" w:styleId="Revisin">
    <w:name w:val="Revision"/>
    <w:hidden/>
    <w:uiPriority w:val="99"/>
    <w:semiHidden/>
    <w:rsid w:val="001314BF"/>
    <w:pPr>
      <w:spacing w:after="0" w:line="240" w:lineRule="auto"/>
    </w:pPr>
    <w:rPr>
      <w:kern w:val="0"/>
      <w14:ligatures w14:val="none"/>
    </w:rPr>
  </w:style>
  <w:style w:type="paragraph" w:styleId="Textoindependiente">
    <w:name w:val="Body Text"/>
    <w:basedOn w:val="Normal"/>
    <w:link w:val="TextoindependienteCar"/>
    <w:uiPriority w:val="1"/>
    <w:qFormat/>
    <w:rsid w:val="001314BF"/>
    <w:pPr>
      <w:widowControl w:val="0"/>
      <w:autoSpaceDE w:val="0"/>
      <w:autoSpaceDN w:val="0"/>
      <w:spacing w:after="0" w:line="240" w:lineRule="auto"/>
    </w:pPr>
    <w:rPr>
      <w:rFonts w:ascii="Times New Roman" w:eastAsia="Times New Roman" w:hAnsi="Times New Roman" w:cs="Times New Roman"/>
      <w:kern w:val="0"/>
      <w:sz w:val="24"/>
      <w:szCs w:val="24"/>
      <w:lang w:val="es-ES"/>
      <w14:ligatures w14:val="none"/>
    </w:rPr>
  </w:style>
  <w:style w:type="character" w:customStyle="1" w:styleId="TextoindependienteCar">
    <w:name w:val="Texto independiente Car"/>
    <w:basedOn w:val="Fuentedeprrafopredeter"/>
    <w:link w:val="Textoindependiente"/>
    <w:uiPriority w:val="1"/>
    <w:rsid w:val="001314BF"/>
    <w:rPr>
      <w:rFonts w:ascii="Times New Roman" w:eastAsia="Times New Roman" w:hAnsi="Times New Roman" w:cs="Times New Roman"/>
      <w:kern w:val="0"/>
      <w:sz w:val="24"/>
      <w:szCs w:val="24"/>
      <w:lang w:val="es-ES"/>
      <w14:ligatures w14:val="none"/>
    </w:rPr>
  </w:style>
  <w:style w:type="character" w:customStyle="1" w:styleId="ms-rtethemeforecolor-2-0">
    <w:name w:val="ms-rtethemeforecolor-2-0"/>
    <w:basedOn w:val="Fuentedeprrafopredeter"/>
    <w:rsid w:val="001314BF"/>
  </w:style>
  <w:style w:type="paragraph" w:customStyle="1" w:styleId="msonormal0">
    <w:name w:val="msonormal"/>
    <w:basedOn w:val="Normal"/>
    <w:rsid w:val="001314BF"/>
    <w:pPr>
      <w:spacing w:before="100" w:beforeAutospacing="1" w:after="100" w:afterAutospacing="1" w:line="240" w:lineRule="auto"/>
    </w:pPr>
    <w:rPr>
      <w:rFonts w:ascii="Times New Roman" w:eastAsia="Times New Roman" w:hAnsi="Times New Roman" w:cs="Times New Roman"/>
      <w:kern w:val="0"/>
      <w:sz w:val="24"/>
      <w:szCs w:val="24"/>
      <w:lang w:eastAsia="es-PE"/>
      <w14:ligatures w14:val="none"/>
    </w:rPr>
  </w:style>
  <w:style w:type="paragraph" w:customStyle="1" w:styleId="font5">
    <w:name w:val="font5"/>
    <w:basedOn w:val="Normal"/>
    <w:rsid w:val="001314BF"/>
    <w:pPr>
      <w:spacing w:before="100" w:beforeAutospacing="1" w:after="100" w:afterAutospacing="1" w:line="240" w:lineRule="auto"/>
    </w:pPr>
    <w:rPr>
      <w:rFonts w:ascii="Tahoma" w:eastAsia="Times New Roman" w:hAnsi="Tahoma" w:cs="Tahoma"/>
      <w:color w:val="000000"/>
      <w:kern w:val="0"/>
      <w:sz w:val="18"/>
      <w:szCs w:val="18"/>
      <w:lang w:eastAsia="es-PE"/>
      <w14:ligatures w14:val="none"/>
    </w:rPr>
  </w:style>
  <w:style w:type="paragraph" w:customStyle="1" w:styleId="font6">
    <w:name w:val="font6"/>
    <w:basedOn w:val="Normal"/>
    <w:rsid w:val="001314BF"/>
    <w:pPr>
      <w:spacing w:before="100" w:beforeAutospacing="1" w:after="100" w:afterAutospacing="1" w:line="240" w:lineRule="auto"/>
    </w:pPr>
    <w:rPr>
      <w:rFonts w:ascii="Tahoma" w:eastAsia="Times New Roman" w:hAnsi="Tahoma" w:cs="Tahoma"/>
      <w:b/>
      <w:bCs/>
      <w:color w:val="000000"/>
      <w:kern w:val="0"/>
      <w:sz w:val="18"/>
      <w:szCs w:val="18"/>
      <w:lang w:eastAsia="es-PE"/>
      <w14:ligatures w14:val="none"/>
    </w:rPr>
  </w:style>
  <w:style w:type="paragraph" w:customStyle="1" w:styleId="xl65">
    <w:name w:val="xl65"/>
    <w:basedOn w:val="Normal"/>
    <w:rsid w:val="001314BF"/>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s-PE"/>
      <w14:ligatures w14:val="none"/>
    </w:rPr>
  </w:style>
  <w:style w:type="paragraph" w:customStyle="1" w:styleId="xl66">
    <w:name w:val="xl66"/>
    <w:basedOn w:val="Normal"/>
    <w:rsid w:val="001314BF"/>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s-PE"/>
      <w14:ligatures w14:val="none"/>
    </w:rPr>
  </w:style>
  <w:style w:type="paragraph" w:customStyle="1" w:styleId="xl67">
    <w:name w:val="xl67"/>
    <w:basedOn w:val="Normal"/>
    <w:rsid w:val="001314BF"/>
    <w:pPr>
      <w:shd w:val="clear" w:color="000000" w:fill="00206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68">
    <w:name w:val="xl68"/>
    <w:basedOn w:val="Normal"/>
    <w:rsid w:val="001314BF"/>
    <w:pPr>
      <w:shd w:val="clear" w:color="000000" w:fill="002060"/>
      <w:spacing w:before="100" w:beforeAutospacing="1" w:after="100" w:afterAutospacing="1" w:line="240" w:lineRule="auto"/>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69">
    <w:name w:val="xl69"/>
    <w:basedOn w:val="Normal"/>
    <w:rsid w:val="001314BF"/>
    <w:pP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s-PE"/>
      <w14:ligatures w14:val="none"/>
    </w:rPr>
  </w:style>
  <w:style w:type="paragraph" w:customStyle="1" w:styleId="xl70">
    <w:name w:val="xl70"/>
    <w:basedOn w:val="Normal"/>
    <w:rsid w:val="001314BF"/>
    <w:pPr>
      <w:shd w:val="clear" w:color="000000" w:fill="0070C0"/>
      <w:spacing w:before="100" w:beforeAutospacing="1" w:after="100" w:afterAutospacing="1" w:line="240" w:lineRule="auto"/>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71">
    <w:name w:val="xl71"/>
    <w:basedOn w:val="Normal"/>
    <w:rsid w:val="001314BF"/>
    <w:pP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 w:type="paragraph" w:customStyle="1" w:styleId="xl72">
    <w:name w:val="xl72"/>
    <w:basedOn w:val="Normal"/>
    <w:rsid w:val="001314BF"/>
    <w:pPr>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 w:type="paragraph" w:customStyle="1" w:styleId="xl73">
    <w:name w:val="xl73"/>
    <w:basedOn w:val="Normal"/>
    <w:rsid w:val="001314BF"/>
    <w:pP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74">
    <w:name w:val="xl74"/>
    <w:basedOn w:val="Normal"/>
    <w:rsid w:val="001314BF"/>
    <w:pP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75">
    <w:name w:val="xl75"/>
    <w:basedOn w:val="Normal"/>
    <w:rsid w:val="001314BF"/>
    <w:pPr>
      <w:spacing w:before="100" w:beforeAutospacing="1" w:after="100" w:afterAutospacing="1" w:line="240" w:lineRule="auto"/>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76">
    <w:name w:val="xl76"/>
    <w:basedOn w:val="Normal"/>
    <w:rsid w:val="001314BF"/>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s-PE"/>
      <w14:ligatures w14:val="none"/>
    </w:rPr>
  </w:style>
  <w:style w:type="paragraph" w:customStyle="1" w:styleId="xl77">
    <w:name w:val="xl77"/>
    <w:basedOn w:val="Normal"/>
    <w:rsid w:val="001314BF"/>
    <w:pP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s-PE"/>
      <w14:ligatures w14:val="none"/>
    </w:rPr>
  </w:style>
  <w:style w:type="paragraph" w:customStyle="1" w:styleId="xl78">
    <w:name w:val="xl78"/>
    <w:basedOn w:val="Normal"/>
    <w:rsid w:val="001314BF"/>
    <w:pP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s-PE"/>
      <w14:ligatures w14:val="none"/>
    </w:rPr>
  </w:style>
  <w:style w:type="paragraph" w:customStyle="1" w:styleId="xl79">
    <w:name w:val="xl79"/>
    <w:basedOn w:val="Normal"/>
    <w:rsid w:val="001314BF"/>
    <w:pPr>
      <w:shd w:val="clear" w:color="000000" w:fill="002060"/>
      <w:spacing w:before="100" w:beforeAutospacing="1" w:after="100" w:afterAutospacing="1" w:line="240" w:lineRule="auto"/>
      <w:textAlignment w:val="center"/>
    </w:pPr>
    <w:rPr>
      <w:rFonts w:ascii="Times New Roman" w:eastAsia="Times New Roman" w:hAnsi="Times New Roman" w:cs="Times New Roman"/>
      <w:b/>
      <w:bCs/>
      <w:color w:val="FFFFFF"/>
      <w:kern w:val="0"/>
      <w:sz w:val="20"/>
      <w:szCs w:val="20"/>
      <w:lang w:eastAsia="es-PE"/>
      <w14:ligatures w14:val="none"/>
    </w:rPr>
  </w:style>
  <w:style w:type="paragraph" w:customStyle="1" w:styleId="xl80">
    <w:name w:val="xl80"/>
    <w:basedOn w:val="Normal"/>
    <w:rsid w:val="001314BF"/>
    <w:pPr>
      <w:shd w:val="clear" w:color="000000" w:fill="D9E1F2"/>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s-PE"/>
      <w14:ligatures w14:val="none"/>
    </w:rPr>
  </w:style>
  <w:style w:type="paragraph" w:customStyle="1" w:styleId="xl81">
    <w:name w:val="xl81"/>
    <w:basedOn w:val="Normal"/>
    <w:rsid w:val="001314BF"/>
    <w:pPr>
      <w:shd w:val="clear" w:color="000000" w:fill="D9E1F2"/>
      <w:spacing w:before="100" w:beforeAutospacing="1" w:after="100" w:afterAutospacing="1" w:line="240" w:lineRule="auto"/>
      <w:textAlignment w:val="center"/>
    </w:pPr>
    <w:rPr>
      <w:rFonts w:ascii="Times New Roman" w:eastAsia="Times New Roman" w:hAnsi="Times New Roman" w:cs="Times New Roman"/>
      <w:kern w:val="0"/>
      <w:sz w:val="16"/>
      <w:szCs w:val="16"/>
      <w:lang w:eastAsia="es-PE"/>
      <w14:ligatures w14:val="none"/>
    </w:rPr>
  </w:style>
  <w:style w:type="paragraph" w:customStyle="1" w:styleId="xl82">
    <w:name w:val="xl82"/>
    <w:basedOn w:val="Normal"/>
    <w:rsid w:val="001314BF"/>
    <w:pP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 w:type="paragraph" w:customStyle="1" w:styleId="xl83">
    <w:name w:val="xl83"/>
    <w:basedOn w:val="Normal"/>
    <w:rsid w:val="001314BF"/>
    <w:pP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 w:type="paragraph" w:customStyle="1" w:styleId="xl84">
    <w:name w:val="xl84"/>
    <w:basedOn w:val="Normal"/>
    <w:rsid w:val="001314BF"/>
    <w:pPr>
      <w:shd w:val="clear" w:color="000000" w:fill="00206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85">
    <w:name w:val="xl85"/>
    <w:basedOn w:val="Normal"/>
    <w:rsid w:val="001314BF"/>
    <w:pPr>
      <w:shd w:val="clear" w:color="000000" w:fill="C00000"/>
      <w:spacing w:before="100" w:beforeAutospacing="1" w:after="100" w:afterAutospacing="1" w:line="240" w:lineRule="auto"/>
      <w:textAlignment w:val="center"/>
    </w:pPr>
    <w:rPr>
      <w:rFonts w:ascii="Times New Roman" w:eastAsia="Times New Roman" w:hAnsi="Times New Roman" w:cs="Times New Roman"/>
      <w:b/>
      <w:bCs/>
      <w:color w:val="FFFFFF"/>
      <w:kern w:val="0"/>
      <w:sz w:val="20"/>
      <w:szCs w:val="20"/>
      <w:lang w:eastAsia="es-PE"/>
      <w14:ligatures w14:val="none"/>
    </w:rPr>
  </w:style>
  <w:style w:type="paragraph" w:customStyle="1" w:styleId="xl86">
    <w:name w:val="xl86"/>
    <w:basedOn w:val="Normal"/>
    <w:rsid w:val="001314BF"/>
    <w:pPr>
      <w:shd w:val="clear" w:color="000000" w:fill="C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0"/>
      <w:szCs w:val="20"/>
      <w:lang w:eastAsia="es-PE"/>
      <w14:ligatures w14:val="none"/>
    </w:rPr>
  </w:style>
  <w:style w:type="paragraph" w:customStyle="1" w:styleId="xl87">
    <w:name w:val="xl87"/>
    <w:basedOn w:val="Normal"/>
    <w:rsid w:val="001314BF"/>
    <w:pPr>
      <w:shd w:val="clear" w:color="000000" w:fill="C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character" w:customStyle="1" w:styleId="PrrafodelistaCar">
    <w:name w:val="Párrafo de lista Car"/>
    <w:aliases w:val="List Paragraph1 Car,Cuadro 2-1 Car,Párrafo de lista2 Car,Lista 123 Car,Titulo de Fígura Car,TITULO A Car,Bulleted List Car,Fundamentacion Car,Cita Pie de Página Car,titulo Car,Lista media 2 - Énfasis 41 Car,Viñeta normal Car"/>
    <w:link w:val="Prrafodelista"/>
    <w:uiPriority w:val="34"/>
    <w:qFormat/>
    <w:locked/>
    <w:rsid w:val="001314BF"/>
  </w:style>
  <w:style w:type="paragraph" w:styleId="TDC2">
    <w:name w:val="toc 2"/>
    <w:basedOn w:val="Normal"/>
    <w:next w:val="Normal"/>
    <w:autoRedefine/>
    <w:uiPriority w:val="39"/>
    <w:unhideWhenUsed/>
    <w:rsid w:val="00903DCC"/>
    <w:pPr>
      <w:tabs>
        <w:tab w:val="left" w:pos="660"/>
        <w:tab w:val="right" w:leader="dot" w:pos="8494"/>
      </w:tabs>
      <w:spacing w:before="120" w:after="120" w:line="360" w:lineRule="auto"/>
      <w:ind w:left="220"/>
    </w:pPr>
    <w:rPr>
      <w:rFonts w:ascii="Calibri" w:hAnsi="Calibri" w:cs="Calibri"/>
      <w:b/>
      <w:bCs/>
      <w:noProof/>
      <w:lang w:val="es-ES"/>
    </w:rPr>
  </w:style>
  <w:style w:type="table" w:styleId="Tablaconcuadrculaclara">
    <w:name w:val="Grid Table Light"/>
    <w:basedOn w:val="Tablanormal"/>
    <w:uiPriority w:val="40"/>
    <w:rsid w:val="007D342E"/>
    <w:pPr>
      <w:spacing w:after="0" w:line="240" w:lineRule="auto"/>
    </w:pPr>
    <w:rPr>
      <w:rFonts w:ascii="Calibri" w:eastAsia="Times New Roman" w:hAnsi="Calibri" w:cs="Times New Roman"/>
      <w:kern w:val="0"/>
      <w:sz w:val="20"/>
      <w:szCs w:val="2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adeilustraciones">
    <w:name w:val="table of figures"/>
    <w:basedOn w:val="Normal"/>
    <w:next w:val="Normal"/>
    <w:uiPriority w:val="99"/>
    <w:unhideWhenUsed/>
    <w:rsid w:val="00941DCE"/>
    <w:pPr>
      <w:spacing w:after="0"/>
    </w:pPr>
  </w:style>
  <w:style w:type="numbering" w:customStyle="1" w:styleId="Listaactual1">
    <w:name w:val="Lista actual1"/>
    <w:uiPriority w:val="99"/>
    <w:rsid w:val="00070C7F"/>
    <w:pPr>
      <w:numPr>
        <w:numId w:val="27"/>
      </w:numPr>
    </w:pPr>
  </w:style>
  <w:style w:type="character" w:styleId="Textodelmarcadordeposicin">
    <w:name w:val="Placeholder Text"/>
    <w:basedOn w:val="Fuentedeprrafopredeter"/>
    <w:uiPriority w:val="99"/>
    <w:semiHidden/>
    <w:rsid w:val="005B6FCE"/>
    <w:rPr>
      <w:color w:val="666666"/>
    </w:rPr>
  </w:style>
  <w:style w:type="paragraph" w:styleId="TDC3">
    <w:name w:val="toc 3"/>
    <w:basedOn w:val="Normal"/>
    <w:next w:val="Normal"/>
    <w:autoRedefine/>
    <w:uiPriority w:val="39"/>
    <w:unhideWhenUsed/>
    <w:rsid w:val="00E240A6"/>
    <w:pPr>
      <w:tabs>
        <w:tab w:val="left" w:pos="880"/>
        <w:tab w:val="right" w:leader="dot" w:pos="8494"/>
      </w:tabs>
      <w:spacing w:after="100"/>
      <w:ind w:left="440"/>
      <w:pPrChange w:id="1" w:author="Direccion de Politicas y Gestion en Derechos Humanos 14" w:date="2023-12-29T10:47:00Z">
        <w:pPr>
          <w:spacing w:after="100" w:line="259" w:lineRule="auto"/>
          <w:ind w:left="440"/>
        </w:pPr>
      </w:pPrChange>
    </w:pPr>
    <w:rPr>
      <w:rPrChange w:id="1" w:author="Direccion de Politicas y Gestion en Derechos Humanos 14" w:date="2023-12-29T10:47:00Z">
        <w:rPr>
          <w:rFonts w:asciiTheme="minorHAnsi" w:eastAsiaTheme="minorHAnsi" w:hAnsiTheme="minorHAnsi" w:cstheme="minorBidi"/>
          <w:kern w:val="2"/>
          <w:sz w:val="22"/>
          <w:szCs w:val="22"/>
          <w:lang w:val="es-PE" w:eastAsia="en-US" w:bidi="ar-SA"/>
          <w14:ligatures w14:val="standardContextual"/>
        </w:rPr>
      </w:rPrChange>
    </w:rPr>
  </w:style>
  <w:style w:type="paragraph" w:customStyle="1" w:styleId="xl88">
    <w:name w:val="xl88"/>
    <w:basedOn w:val="Normal"/>
    <w:rsid w:val="0079717B"/>
    <w:pPr>
      <w:shd w:val="clear" w:color="000000" w:fill="C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89">
    <w:name w:val="xl89"/>
    <w:basedOn w:val="Normal"/>
    <w:rsid w:val="0079717B"/>
    <w:pPr>
      <w:shd w:val="clear" w:color="000000" w:fill="C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0">
    <w:name w:val="xl90"/>
    <w:basedOn w:val="Normal"/>
    <w:rsid w:val="0079717B"/>
    <w:pPr>
      <w:shd w:val="clear" w:color="000000" w:fill="4B8F87"/>
      <w:spacing w:before="100" w:beforeAutospacing="1" w:after="100" w:afterAutospacing="1" w:line="240" w:lineRule="auto"/>
      <w:textAlignment w:val="top"/>
    </w:pPr>
    <w:rPr>
      <w:rFonts w:ascii="Times New Roman" w:eastAsia="Times New Roman" w:hAnsi="Times New Roman" w:cs="Times New Roman"/>
      <w:b/>
      <w:bCs/>
      <w:color w:val="FFFFFF"/>
      <w:kern w:val="0"/>
      <w:sz w:val="20"/>
      <w:szCs w:val="20"/>
      <w:lang w:eastAsia="es-PE"/>
      <w14:ligatures w14:val="none"/>
    </w:rPr>
  </w:style>
  <w:style w:type="paragraph" w:customStyle="1" w:styleId="xl91">
    <w:name w:val="xl91"/>
    <w:basedOn w:val="Normal"/>
    <w:rsid w:val="0079717B"/>
    <w:pPr>
      <w:shd w:val="clear" w:color="000000" w:fill="4B8F87"/>
      <w:spacing w:before="100" w:beforeAutospacing="1" w:after="100" w:afterAutospacing="1" w:line="240" w:lineRule="auto"/>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2">
    <w:name w:val="xl92"/>
    <w:basedOn w:val="Normal"/>
    <w:rsid w:val="0079717B"/>
    <w:pPr>
      <w:shd w:val="clear" w:color="000000" w:fill="4B8F87"/>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3">
    <w:name w:val="xl93"/>
    <w:basedOn w:val="Normal"/>
    <w:rsid w:val="0079717B"/>
    <w:pPr>
      <w:shd w:val="clear" w:color="000000" w:fill="4B8F87"/>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4">
    <w:name w:val="xl94"/>
    <w:basedOn w:val="Normal"/>
    <w:rsid w:val="0079717B"/>
    <w:pPr>
      <w:shd w:val="clear" w:color="000000" w:fill="595959"/>
      <w:spacing w:before="100" w:beforeAutospacing="1" w:after="100" w:afterAutospacing="1" w:line="240" w:lineRule="auto"/>
      <w:textAlignment w:val="top"/>
    </w:pPr>
    <w:rPr>
      <w:rFonts w:ascii="Times New Roman" w:eastAsia="Times New Roman" w:hAnsi="Times New Roman" w:cs="Times New Roman"/>
      <w:b/>
      <w:bCs/>
      <w:color w:val="FFFFFF"/>
      <w:kern w:val="0"/>
      <w:sz w:val="20"/>
      <w:szCs w:val="20"/>
      <w:lang w:eastAsia="es-PE"/>
      <w14:ligatures w14:val="none"/>
    </w:rPr>
  </w:style>
  <w:style w:type="paragraph" w:customStyle="1" w:styleId="xl95">
    <w:name w:val="xl95"/>
    <w:basedOn w:val="Normal"/>
    <w:rsid w:val="0079717B"/>
    <w:pPr>
      <w:shd w:val="clear" w:color="000000" w:fill="595959"/>
      <w:spacing w:before="100" w:beforeAutospacing="1" w:after="100" w:afterAutospacing="1" w:line="240" w:lineRule="auto"/>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6">
    <w:name w:val="xl96"/>
    <w:basedOn w:val="Normal"/>
    <w:rsid w:val="0079717B"/>
    <w:pPr>
      <w:shd w:val="clear" w:color="000000" w:fill="595959"/>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7">
    <w:name w:val="xl97"/>
    <w:basedOn w:val="Normal"/>
    <w:rsid w:val="0079717B"/>
    <w:pPr>
      <w:shd w:val="clear" w:color="000000" w:fill="595959"/>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16"/>
      <w:szCs w:val="16"/>
      <w:lang w:eastAsia="es-PE"/>
      <w14:ligatures w14:val="none"/>
    </w:rPr>
  </w:style>
  <w:style w:type="paragraph" w:customStyle="1" w:styleId="xl98">
    <w:name w:val="xl98"/>
    <w:basedOn w:val="Normal"/>
    <w:rsid w:val="007A3838"/>
    <w:pPr>
      <w:shd w:val="clear" w:color="000000" w:fill="D9D9D9"/>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s-PE"/>
      <w14:ligatures w14:val="none"/>
    </w:rPr>
  </w:style>
  <w:style w:type="paragraph" w:customStyle="1" w:styleId="xl99">
    <w:name w:val="xl99"/>
    <w:basedOn w:val="Normal"/>
    <w:rsid w:val="007A3838"/>
    <w:pP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 w:type="paragraph" w:customStyle="1" w:styleId="xl100">
    <w:name w:val="xl100"/>
    <w:basedOn w:val="Normal"/>
    <w:rsid w:val="007A3838"/>
    <w:pP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kern w:val="0"/>
      <w:sz w:val="16"/>
      <w:szCs w:val="16"/>
      <w:lang w:eastAsia="es-P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3315">
      <w:bodyDiv w:val="1"/>
      <w:marLeft w:val="0"/>
      <w:marRight w:val="0"/>
      <w:marTop w:val="0"/>
      <w:marBottom w:val="0"/>
      <w:divBdr>
        <w:top w:val="none" w:sz="0" w:space="0" w:color="auto"/>
        <w:left w:val="none" w:sz="0" w:space="0" w:color="auto"/>
        <w:bottom w:val="none" w:sz="0" w:space="0" w:color="auto"/>
        <w:right w:val="none" w:sz="0" w:space="0" w:color="auto"/>
      </w:divBdr>
    </w:div>
    <w:div w:id="38363000">
      <w:bodyDiv w:val="1"/>
      <w:marLeft w:val="0"/>
      <w:marRight w:val="0"/>
      <w:marTop w:val="0"/>
      <w:marBottom w:val="0"/>
      <w:divBdr>
        <w:top w:val="none" w:sz="0" w:space="0" w:color="auto"/>
        <w:left w:val="none" w:sz="0" w:space="0" w:color="auto"/>
        <w:bottom w:val="none" w:sz="0" w:space="0" w:color="auto"/>
        <w:right w:val="none" w:sz="0" w:space="0" w:color="auto"/>
      </w:divBdr>
    </w:div>
    <w:div w:id="132144713">
      <w:bodyDiv w:val="1"/>
      <w:marLeft w:val="0"/>
      <w:marRight w:val="0"/>
      <w:marTop w:val="0"/>
      <w:marBottom w:val="0"/>
      <w:divBdr>
        <w:top w:val="none" w:sz="0" w:space="0" w:color="auto"/>
        <w:left w:val="none" w:sz="0" w:space="0" w:color="auto"/>
        <w:bottom w:val="none" w:sz="0" w:space="0" w:color="auto"/>
        <w:right w:val="none" w:sz="0" w:space="0" w:color="auto"/>
      </w:divBdr>
    </w:div>
    <w:div w:id="149754022">
      <w:bodyDiv w:val="1"/>
      <w:marLeft w:val="0"/>
      <w:marRight w:val="0"/>
      <w:marTop w:val="0"/>
      <w:marBottom w:val="0"/>
      <w:divBdr>
        <w:top w:val="none" w:sz="0" w:space="0" w:color="auto"/>
        <w:left w:val="none" w:sz="0" w:space="0" w:color="auto"/>
        <w:bottom w:val="none" w:sz="0" w:space="0" w:color="auto"/>
        <w:right w:val="none" w:sz="0" w:space="0" w:color="auto"/>
      </w:divBdr>
    </w:div>
    <w:div w:id="206574600">
      <w:bodyDiv w:val="1"/>
      <w:marLeft w:val="0"/>
      <w:marRight w:val="0"/>
      <w:marTop w:val="0"/>
      <w:marBottom w:val="0"/>
      <w:divBdr>
        <w:top w:val="none" w:sz="0" w:space="0" w:color="auto"/>
        <w:left w:val="none" w:sz="0" w:space="0" w:color="auto"/>
        <w:bottom w:val="none" w:sz="0" w:space="0" w:color="auto"/>
        <w:right w:val="none" w:sz="0" w:space="0" w:color="auto"/>
      </w:divBdr>
    </w:div>
    <w:div w:id="214898205">
      <w:bodyDiv w:val="1"/>
      <w:marLeft w:val="0"/>
      <w:marRight w:val="0"/>
      <w:marTop w:val="0"/>
      <w:marBottom w:val="0"/>
      <w:divBdr>
        <w:top w:val="none" w:sz="0" w:space="0" w:color="auto"/>
        <w:left w:val="none" w:sz="0" w:space="0" w:color="auto"/>
        <w:bottom w:val="none" w:sz="0" w:space="0" w:color="auto"/>
        <w:right w:val="none" w:sz="0" w:space="0" w:color="auto"/>
      </w:divBdr>
    </w:div>
    <w:div w:id="246352428">
      <w:bodyDiv w:val="1"/>
      <w:marLeft w:val="0"/>
      <w:marRight w:val="0"/>
      <w:marTop w:val="0"/>
      <w:marBottom w:val="0"/>
      <w:divBdr>
        <w:top w:val="none" w:sz="0" w:space="0" w:color="auto"/>
        <w:left w:val="none" w:sz="0" w:space="0" w:color="auto"/>
        <w:bottom w:val="none" w:sz="0" w:space="0" w:color="auto"/>
        <w:right w:val="none" w:sz="0" w:space="0" w:color="auto"/>
      </w:divBdr>
    </w:div>
    <w:div w:id="273444361">
      <w:bodyDiv w:val="1"/>
      <w:marLeft w:val="0"/>
      <w:marRight w:val="0"/>
      <w:marTop w:val="0"/>
      <w:marBottom w:val="0"/>
      <w:divBdr>
        <w:top w:val="none" w:sz="0" w:space="0" w:color="auto"/>
        <w:left w:val="none" w:sz="0" w:space="0" w:color="auto"/>
        <w:bottom w:val="none" w:sz="0" w:space="0" w:color="auto"/>
        <w:right w:val="none" w:sz="0" w:space="0" w:color="auto"/>
      </w:divBdr>
    </w:div>
    <w:div w:id="323780189">
      <w:bodyDiv w:val="1"/>
      <w:marLeft w:val="0"/>
      <w:marRight w:val="0"/>
      <w:marTop w:val="0"/>
      <w:marBottom w:val="0"/>
      <w:divBdr>
        <w:top w:val="none" w:sz="0" w:space="0" w:color="auto"/>
        <w:left w:val="none" w:sz="0" w:space="0" w:color="auto"/>
        <w:bottom w:val="none" w:sz="0" w:space="0" w:color="auto"/>
        <w:right w:val="none" w:sz="0" w:space="0" w:color="auto"/>
      </w:divBdr>
    </w:div>
    <w:div w:id="348026670">
      <w:bodyDiv w:val="1"/>
      <w:marLeft w:val="0"/>
      <w:marRight w:val="0"/>
      <w:marTop w:val="0"/>
      <w:marBottom w:val="0"/>
      <w:divBdr>
        <w:top w:val="none" w:sz="0" w:space="0" w:color="auto"/>
        <w:left w:val="none" w:sz="0" w:space="0" w:color="auto"/>
        <w:bottom w:val="none" w:sz="0" w:space="0" w:color="auto"/>
        <w:right w:val="none" w:sz="0" w:space="0" w:color="auto"/>
      </w:divBdr>
    </w:div>
    <w:div w:id="356198342">
      <w:bodyDiv w:val="1"/>
      <w:marLeft w:val="0"/>
      <w:marRight w:val="0"/>
      <w:marTop w:val="0"/>
      <w:marBottom w:val="0"/>
      <w:divBdr>
        <w:top w:val="none" w:sz="0" w:space="0" w:color="auto"/>
        <w:left w:val="none" w:sz="0" w:space="0" w:color="auto"/>
        <w:bottom w:val="none" w:sz="0" w:space="0" w:color="auto"/>
        <w:right w:val="none" w:sz="0" w:space="0" w:color="auto"/>
      </w:divBdr>
    </w:div>
    <w:div w:id="383061711">
      <w:bodyDiv w:val="1"/>
      <w:marLeft w:val="0"/>
      <w:marRight w:val="0"/>
      <w:marTop w:val="0"/>
      <w:marBottom w:val="0"/>
      <w:divBdr>
        <w:top w:val="none" w:sz="0" w:space="0" w:color="auto"/>
        <w:left w:val="none" w:sz="0" w:space="0" w:color="auto"/>
        <w:bottom w:val="none" w:sz="0" w:space="0" w:color="auto"/>
        <w:right w:val="none" w:sz="0" w:space="0" w:color="auto"/>
      </w:divBdr>
    </w:div>
    <w:div w:id="410548712">
      <w:bodyDiv w:val="1"/>
      <w:marLeft w:val="0"/>
      <w:marRight w:val="0"/>
      <w:marTop w:val="0"/>
      <w:marBottom w:val="0"/>
      <w:divBdr>
        <w:top w:val="none" w:sz="0" w:space="0" w:color="auto"/>
        <w:left w:val="none" w:sz="0" w:space="0" w:color="auto"/>
        <w:bottom w:val="none" w:sz="0" w:space="0" w:color="auto"/>
        <w:right w:val="none" w:sz="0" w:space="0" w:color="auto"/>
      </w:divBdr>
    </w:div>
    <w:div w:id="569273105">
      <w:bodyDiv w:val="1"/>
      <w:marLeft w:val="0"/>
      <w:marRight w:val="0"/>
      <w:marTop w:val="0"/>
      <w:marBottom w:val="0"/>
      <w:divBdr>
        <w:top w:val="none" w:sz="0" w:space="0" w:color="auto"/>
        <w:left w:val="none" w:sz="0" w:space="0" w:color="auto"/>
        <w:bottom w:val="none" w:sz="0" w:space="0" w:color="auto"/>
        <w:right w:val="none" w:sz="0" w:space="0" w:color="auto"/>
      </w:divBdr>
    </w:div>
    <w:div w:id="709036769">
      <w:bodyDiv w:val="1"/>
      <w:marLeft w:val="0"/>
      <w:marRight w:val="0"/>
      <w:marTop w:val="0"/>
      <w:marBottom w:val="0"/>
      <w:divBdr>
        <w:top w:val="none" w:sz="0" w:space="0" w:color="auto"/>
        <w:left w:val="none" w:sz="0" w:space="0" w:color="auto"/>
        <w:bottom w:val="none" w:sz="0" w:space="0" w:color="auto"/>
        <w:right w:val="none" w:sz="0" w:space="0" w:color="auto"/>
      </w:divBdr>
    </w:div>
    <w:div w:id="722556428">
      <w:bodyDiv w:val="1"/>
      <w:marLeft w:val="0"/>
      <w:marRight w:val="0"/>
      <w:marTop w:val="0"/>
      <w:marBottom w:val="0"/>
      <w:divBdr>
        <w:top w:val="none" w:sz="0" w:space="0" w:color="auto"/>
        <w:left w:val="none" w:sz="0" w:space="0" w:color="auto"/>
        <w:bottom w:val="none" w:sz="0" w:space="0" w:color="auto"/>
        <w:right w:val="none" w:sz="0" w:space="0" w:color="auto"/>
      </w:divBdr>
    </w:div>
    <w:div w:id="754521860">
      <w:bodyDiv w:val="1"/>
      <w:marLeft w:val="0"/>
      <w:marRight w:val="0"/>
      <w:marTop w:val="0"/>
      <w:marBottom w:val="0"/>
      <w:divBdr>
        <w:top w:val="none" w:sz="0" w:space="0" w:color="auto"/>
        <w:left w:val="none" w:sz="0" w:space="0" w:color="auto"/>
        <w:bottom w:val="none" w:sz="0" w:space="0" w:color="auto"/>
        <w:right w:val="none" w:sz="0" w:space="0" w:color="auto"/>
      </w:divBdr>
    </w:div>
    <w:div w:id="774254497">
      <w:bodyDiv w:val="1"/>
      <w:marLeft w:val="0"/>
      <w:marRight w:val="0"/>
      <w:marTop w:val="0"/>
      <w:marBottom w:val="0"/>
      <w:divBdr>
        <w:top w:val="none" w:sz="0" w:space="0" w:color="auto"/>
        <w:left w:val="none" w:sz="0" w:space="0" w:color="auto"/>
        <w:bottom w:val="none" w:sz="0" w:space="0" w:color="auto"/>
        <w:right w:val="none" w:sz="0" w:space="0" w:color="auto"/>
      </w:divBdr>
    </w:div>
    <w:div w:id="827327115">
      <w:bodyDiv w:val="1"/>
      <w:marLeft w:val="0"/>
      <w:marRight w:val="0"/>
      <w:marTop w:val="0"/>
      <w:marBottom w:val="0"/>
      <w:divBdr>
        <w:top w:val="none" w:sz="0" w:space="0" w:color="auto"/>
        <w:left w:val="none" w:sz="0" w:space="0" w:color="auto"/>
        <w:bottom w:val="none" w:sz="0" w:space="0" w:color="auto"/>
        <w:right w:val="none" w:sz="0" w:space="0" w:color="auto"/>
      </w:divBdr>
    </w:div>
    <w:div w:id="840512712">
      <w:bodyDiv w:val="1"/>
      <w:marLeft w:val="0"/>
      <w:marRight w:val="0"/>
      <w:marTop w:val="0"/>
      <w:marBottom w:val="0"/>
      <w:divBdr>
        <w:top w:val="none" w:sz="0" w:space="0" w:color="auto"/>
        <w:left w:val="none" w:sz="0" w:space="0" w:color="auto"/>
        <w:bottom w:val="none" w:sz="0" w:space="0" w:color="auto"/>
        <w:right w:val="none" w:sz="0" w:space="0" w:color="auto"/>
      </w:divBdr>
    </w:div>
    <w:div w:id="857230525">
      <w:bodyDiv w:val="1"/>
      <w:marLeft w:val="0"/>
      <w:marRight w:val="0"/>
      <w:marTop w:val="0"/>
      <w:marBottom w:val="0"/>
      <w:divBdr>
        <w:top w:val="none" w:sz="0" w:space="0" w:color="auto"/>
        <w:left w:val="none" w:sz="0" w:space="0" w:color="auto"/>
        <w:bottom w:val="none" w:sz="0" w:space="0" w:color="auto"/>
        <w:right w:val="none" w:sz="0" w:space="0" w:color="auto"/>
      </w:divBdr>
    </w:div>
    <w:div w:id="936912018">
      <w:bodyDiv w:val="1"/>
      <w:marLeft w:val="0"/>
      <w:marRight w:val="0"/>
      <w:marTop w:val="0"/>
      <w:marBottom w:val="0"/>
      <w:divBdr>
        <w:top w:val="none" w:sz="0" w:space="0" w:color="auto"/>
        <w:left w:val="none" w:sz="0" w:space="0" w:color="auto"/>
        <w:bottom w:val="none" w:sz="0" w:space="0" w:color="auto"/>
        <w:right w:val="none" w:sz="0" w:space="0" w:color="auto"/>
      </w:divBdr>
    </w:div>
    <w:div w:id="940138949">
      <w:bodyDiv w:val="1"/>
      <w:marLeft w:val="0"/>
      <w:marRight w:val="0"/>
      <w:marTop w:val="0"/>
      <w:marBottom w:val="0"/>
      <w:divBdr>
        <w:top w:val="none" w:sz="0" w:space="0" w:color="auto"/>
        <w:left w:val="none" w:sz="0" w:space="0" w:color="auto"/>
        <w:bottom w:val="none" w:sz="0" w:space="0" w:color="auto"/>
        <w:right w:val="none" w:sz="0" w:space="0" w:color="auto"/>
      </w:divBdr>
    </w:div>
    <w:div w:id="966550999">
      <w:bodyDiv w:val="1"/>
      <w:marLeft w:val="0"/>
      <w:marRight w:val="0"/>
      <w:marTop w:val="0"/>
      <w:marBottom w:val="0"/>
      <w:divBdr>
        <w:top w:val="none" w:sz="0" w:space="0" w:color="auto"/>
        <w:left w:val="none" w:sz="0" w:space="0" w:color="auto"/>
        <w:bottom w:val="none" w:sz="0" w:space="0" w:color="auto"/>
        <w:right w:val="none" w:sz="0" w:space="0" w:color="auto"/>
      </w:divBdr>
    </w:div>
    <w:div w:id="1000040307">
      <w:bodyDiv w:val="1"/>
      <w:marLeft w:val="0"/>
      <w:marRight w:val="0"/>
      <w:marTop w:val="0"/>
      <w:marBottom w:val="0"/>
      <w:divBdr>
        <w:top w:val="none" w:sz="0" w:space="0" w:color="auto"/>
        <w:left w:val="none" w:sz="0" w:space="0" w:color="auto"/>
        <w:bottom w:val="none" w:sz="0" w:space="0" w:color="auto"/>
        <w:right w:val="none" w:sz="0" w:space="0" w:color="auto"/>
      </w:divBdr>
    </w:div>
    <w:div w:id="1171915976">
      <w:bodyDiv w:val="1"/>
      <w:marLeft w:val="0"/>
      <w:marRight w:val="0"/>
      <w:marTop w:val="0"/>
      <w:marBottom w:val="0"/>
      <w:divBdr>
        <w:top w:val="none" w:sz="0" w:space="0" w:color="auto"/>
        <w:left w:val="none" w:sz="0" w:space="0" w:color="auto"/>
        <w:bottom w:val="none" w:sz="0" w:space="0" w:color="auto"/>
        <w:right w:val="none" w:sz="0" w:space="0" w:color="auto"/>
      </w:divBdr>
    </w:div>
    <w:div w:id="1182864473">
      <w:bodyDiv w:val="1"/>
      <w:marLeft w:val="0"/>
      <w:marRight w:val="0"/>
      <w:marTop w:val="0"/>
      <w:marBottom w:val="0"/>
      <w:divBdr>
        <w:top w:val="none" w:sz="0" w:space="0" w:color="auto"/>
        <w:left w:val="none" w:sz="0" w:space="0" w:color="auto"/>
        <w:bottom w:val="none" w:sz="0" w:space="0" w:color="auto"/>
        <w:right w:val="none" w:sz="0" w:space="0" w:color="auto"/>
      </w:divBdr>
    </w:div>
    <w:div w:id="1240287800">
      <w:bodyDiv w:val="1"/>
      <w:marLeft w:val="0"/>
      <w:marRight w:val="0"/>
      <w:marTop w:val="0"/>
      <w:marBottom w:val="0"/>
      <w:divBdr>
        <w:top w:val="none" w:sz="0" w:space="0" w:color="auto"/>
        <w:left w:val="none" w:sz="0" w:space="0" w:color="auto"/>
        <w:bottom w:val="none" w:sz="0" w:space="0" w:color="auto"/>
        <w:right w:val="none" w:sz="0" w:space="0" w:color="auto"/>
      </w:divBdr>
    </w:div>
    <w:div w:id="1280646868">
      <w:bodyDiv w:val="1"/>
      <w:marLeft w:val="0"/>
      <w:marRight w:val="0"/>
      <w:marTop w:val="0"/>
      <w:marBottom w:val="0"/>
      <w:divBdr>
        <w:top w:val="none" w:sz="0" w:space="0" w:color="auto"/>
        <w:left w:val="none" w:sz="0" w:space="0" w:color="auto"/>
        <w:bottom w:val="none" w:sz="0" w:space="0" w:color="auto"/>
        <w:right w:val="none" w:sz="0" w:space="0" w:color="auto"/>
      </w:divBdr>
    </w:div>
    <w:div w:id="1288122669">
      <w:bodyDiv w:val="1"/>
      <w:marLeft w:val="0"/>
      <w:marRight w:val="0"/>
      <w:marTop w:val="0"/>
      <w:marBottom w:val="0"/>
      <w:divBdr>
        <w:top w:val="none" w:sz="0" w:space="0" w:color="auto"/>
        <w:left w:val="none" w:sz="0" w:space="0" w:color="auto"/>
        <w:bottom w:val="none" w:sz="0" w:space="0" w:color="auto"/>
        <w:right w:val="none" w:sz="0" w:space="0" w:color="auto"/>
      </w:divBdr>
      <w:divsChild>
        <w:div w:id="978651964">
          <w:marLeft w:val="0"/>
          <w:marRight w:val="0"/>
          <w:marTop w:val="0"/>
          <w:marBottom w:val="0"/>
          <w:divBdr>
            <w:top w:val="none" w:sz="0" w:space="0" w:color="auto"/>
            <w:left w:val="none" w:sz="0" w:space="0" w:color="auto"/>
            <w:bottom w:val="none" w:sz="0" w:space="0" w:color="auto"/>
            <w:right w:val="none" w:sz="0" w:space="0" w:color="auto"/>
          </w:divBdr>
          <w:divsChild>
            <w:div w:id="389697306">
              <w:marLeft w:val="0"/>
              <w:marRight w:val="0"/>
              <w:marTop w:val="0"/>
              <w:marBottom w:val="0"/>
              <w:divBdr>
                <w:top w:val="none" w:sz="0" w:space="0" w:color="auto"/>
                <w:left w:val="none" w:sz="0" w:space="0" w:color="auto"/>
                <w:bottom w:val="none" w:sz="0" w:space="0" w:color="auto"/>
                <w:right w:val="none" w:sz="0" w:space="0" w:color="auto"/>
              </w:divBdr>
              <w:divsChild>
                <w:div w:id="1844396534">
                  <w:marLeft w:val="0"/>
                  <w:marRight w:val="0"/>
                  <w:marTop w:val="0"/>
                  <w:marBottom w:val="0"/>
                  <w:divBdr>
                    <w:top w:val="none" w:sz="0" w:space="0" w:color="auto"/>
                    <w:left w:val="none" w:sz="0" w:space="0" w:color="auto"/>
                    <w:bottom w:val="none" w:sz="0" w:space="0" w:color="auto"/>
                    <w:right w:val="none" w:sz="0" w:space="0" w:color="auto"/>
                  </w:divBdr>
                  <w:divsChild>
                    <w:div w:id="1179655413">
                      <w:marLeft w:val="0"/>
                      <w:marRight w:val="0"/>
                      <w:marTop w:val="0"/>
                      <w:marBottom w:val="0"/>
                      <w:divBdr>
                        <w:top w:val="none" w:sz="0" w:space="0" w:color="auto"/>
                        <w:left w:val="none" w:sz="0" w:space="0" w:color="auto"/>
                        <w:bottom w:val="none" w:sz="0" w:space="0" w:color="auto"/>
                        <w:right w:val="none" w:sz="0" w:space="0" w:color="auto"/>
                      </w:divBdr>
                      <w:divsChild>
                        <w:div w:id="1385565573">
                          <w:marLeft w:val="0"/>
                          <w:marRight w:val="0"/>
                          <w:marTop w:val="0"/>
                          <w:marBottom w:val="0"/>
                          <w:divBdr>
                            <w:top w:val="none" w:sz="0" w:space="0" w:color="auto"/>
                            <w:left w:val="none" w:sz="0" w:space="0" w:color="auto"/>
                            <w:bottom w:val="none" w:sz="0" w:space="0" w:color="auto"/>
                            <w:right w:val="none" w:sz="0" w:space="0" w:color="auto"/>
                          </w:divBdr>
                          <w:divsChild>
                            <w:div w:id="1381589985">
                              <w:marLeft w:val="0"/>
                              <w:marRight w:val="0"/>
                              <w:marTop w:val="0"/>
                              <w:marBottom w:val="0"/>
                              <w:divBdr>
                                <w:top w:val="none" w:sz="0" w:space="0" w:color="auto"/>
                                <w:left w:val="none" w:sz="0" w:space="0" w:color="auto"/>
                                <w:bottom w:val="none" w:sz="0" w:space="0" w:color="auto"/>
                                <w:right w:val="none" w:sz="0" w:space="0" w:color="auto"/>
                              </w:divBdr>
                              <w:divsChild>
                                <w:div w:id="1646276436">
                                  <w:marLeft w:val="0"/>
                                  <w:marRight w:val="0"/>
                                  <w:marTop w:val="0"/>
                                  <w:marBottom w:val="0"/>
                                  <w:divBdr>
                                    <w:top w:val="none" w:sz="0" w:space="0" w:color="auto"/>
                                    <w:left w:val="none" w:sz="0" w:space="0" w:color="auto"/>
                                    <w:bottom w:val="none" w:sz="0" w:space="0" w:color="auto"/>
                                    <w:right w:val="none" w:sz="0" w:space="0" w:color="auto"/>
                                  </w:divBdr>
                                  <w:divsChild>
                                    <w:div w:id="901061973">
                                      <w:marLeft w:val="0"/>
                                      <w:marRight w:val="0"/>
                                      <w:marTop w:val="0"/>
                                      <w:marBottom w:val="0"/>
                                      <w:divBdr>
                                        <w:top w:val="none" w:sz="0" w:space="0" w:color="auto"/>
                                        <w:left w:val="none" w:sz="0" w:space="0" w:color="auto"/>
                                        <w:bottom w:val="none" w:sz="0" w:space="0" w:color="auto"/>
                                        <w:right w:val="none" w:sz="0" w:space="0" w:color="auto"/>
                                      </w:divBdr>
                                      <w:divsChild>
                                        <w:div w:id="1319847045">
                                          <w:marLeft w:val="0"/>
                                          <w:marRight w:val="0"/>
                                          <w:marTop w:val="0"/>
                                          <w:marBottom w:val="0"/>
                                          <w:divBdr>
                                            <w:top w:val="none" w:sz="0" w:space="0" w:color="auto"/>
                                            <w:left w:val="none" w:sz="0" w:space="0" w:color="auto"/>
                                            <w:bottom w:val="none" w:sz="0" w:space="0" w:color="auto"/>
                                            <w:right w:val="none" w:sz="0" w:space="0" w:color="auto"/>
                                          </w:divBdr>
                                          <w:divsChild>
                                            <w:div w:id="1073814692">
                                              <w:marLeft w:val="0"/>
                                              <w:marRight w:val="0"/>
                                              <w:marTop w:val="0"/>
                                              <w:marBottom w:val="0"/>
                                              <w:divBdr>
                                                <w:top w:val="none" w:sz="0" w:space="0" w:color="auto"/>
                                                <w:left w:val="none" w:sz="0" w:space="0" w:color="auto"/>
                                                <w:bottom w:val="none" w:sz="0" w:space="0" w:color="auto"/>
                                                <w:right w:val="none" w:sz="0" w:space="0" w:color="auto"/>
                                              </w:divBdr>
                                              <w:divsChild>
                                                <w:div w:id="2084839858">
                                                  <w:marLeft w:val="0"/>
                                                  <w:marRight w:val="0"/>
                                                  <w:marTop w:val="0"/>
                                                  <w:marBottom w:val="0"/>
                                                  <w:divBdr>
                                                    <w:top w:val="none" w:sz="0" w:space="0" w:color="auto"/>
                                                    <w:left w:val="none" w:sz="0" w:space="0" w:color="auto"/>
                                                    <w:bottom w:val="none" w:sz="0" w:space="0" w:color="auto"/>
                                                    <w:right w:val="none" w:sz="0" w:space="0" w:color="auto"/>
                                                  </w:divBdr>
                                                  <w:divsChild>
                                                    <w:div w:id="139593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7760436">
      <w:bodyDiv w:val="1"/>
      <w:marLeft w:val="0"/>
      <w:marRight w:val="0"/>
      <w:marTop w:val="0"/>
      <w:marBottom w:val="0"/>
      <w:divBdr>
        <w:top w:val="none" w:sz="0" w:space="0" w:color="auto"/>
        <w:left w:val="none" w:sz="0" w:space="0" w:color="auto"/>
        <w:bottom w:val="none" w:sz="0" w:space="0" w:color="auto"/>
        <w:right w:val="none" w:sz="0" w:space="0" w:color="auto"/>
      </w:divBdr>
    </w:div>
    <w:div w:id="1338581464">
      <w:bodyDiv w:val="1"/>
      <w:marLeft w:val="0"/>
      <w:marRight w:val="0"/>
      <w:marTop w:val="0"/>
      <w:marBottom w:val="0"/>
      <w:divBdr>
        <w:top w:val="none" w:sz="0" w:space="0" w:color="auto"/>
        <w:left w:val="none" w:sz="0" w:space="0" w:color="auto"/>
        <w:bottom w:val="none" w:sz="0" w:space="0" w:color="auto"/>
        <w:right w:val="none" w:sz="0" w:space="0" w:color="auto"/>
      </w:divBdr>
    </w:div>
    <w:div w:id="1342274507">
      <w:bodyDiv w:val="1"/>
      <w:marLeft w:val="0"/>
      <w:marRight w:val="0"/>
      <w:marTop w:val="0"/>
      <w:marBottom w:val="0"/>
      <w:divBdr>
        <w:top w:val="none" w:sz="0" w:space="0" w:color="auto"/>
        <w:left w:val="none" w:sz="0" w:space="0" w:color="auto"/>
        <w:bottom w:val="none" w:sz="0" w:space="0" w:color="auto"/>
        <w:right w:val="none" w:sz="0" w:space="0" w:color="auto"/>
      </w:divBdr>
    </w:div>
    <w:div w:id="1345092369">
      <w:bodyDiv w:val="1"/>
      <w:marLeft w:val="0"/>
      <w:marRight w:val="0"/>
      <w:marTop w:val="0"/>
      <w:marBottom w:val="0"/>
      <w:divBdr>
        <w:top w:val="none" w:sz="0" w:space="0" w:color="auto"/>
        <w:left w:val="none" w:sz="0" w:space="0" w:color="auto"/>
        <w:bottom w:val="none" w:sz="0" w:space="0" w:color="auto"/>
        <w:right w:val="none" w:sz="0" w:space="0" w:color="auto"/>
      </w:divBdr>
    </w:div>
    <w:div w:id="1386294795">
      <w:bodyDiv w:val="1"/>
      <w:marLeft w:val="0"/>
      <w:marRight w:val="0"/>
      <w:marTop w:val="0"/>
      <w:marBottom w:val="0"/>
      <w:divBdr>
        <w:top w:val="none" w:sz="0" w:space="0" w:color="auto"/>
        <w:left w:val="none" w:sz="0" w:space="0" w:color="auto"/>
        <w:bottom w:val="none" w:sz="0" w:space="0" w:color="auto"/>
        <w:right w:val="none" w:sz="0" w:space="0" w:color="auto"/>
      </w:divBdr>
    </w:div>
    <w:div w:id="1410035973">
      <w:bodyDiv w:val="1"/>
      <w:marLeft w:val="0"/>
      <w:marRight w:val="0"/>
      <w:marTop w:val="0"/>
      <w:marBottom w:val="0"/>
      <w:divBdr>
        <w:top w:val="none" w:sz="0" w:space="0" w:color="auto"/>
        <w:left w:val="none" w:sz="0" w:space="0" w:color="auto"/>
        <w:bottom w:val="none" w:sz="0" w:space="0" w:color="auto"/>
        <w:right w:val="none" w:sz="0" w:space="0" w:color="auto"/>
      </w:divBdr>
    </w:div>
    <w:div w:id="1426149294">
      <w:bodyDiv w:val="1"/>
      <w:marLeft w:val="0"/>
      <w:marRight w:val="0"/>
      <w:marTop w:val="0"/>
      <w:marBottom w:val="0"/>
      <w:divBdr>
        <w:top w:val="none" w:sz="0" w:space="0" w:color="auto"/>
        <w:left w:val="none" w:sz="0" w:space="0" w:color="auto"/>
        <w:bottom w:val="none" w:sz="0" w:space="0" w:color="auto"/>
        <w:right w:val="none" w:sz="0" w:space="0" w:color="auto"/>
      </w:divBdr>
    </w:div>
    <w:div w:id="1497964781">
      <w:bodyDiv w:val="1"/>
      <w:marLeft w:val="0"/>
      <w:marRight w:val="0"/>
      <w:marTop w:val="0"/>
      <w:marBottom w:val="0"/>
      <w:divBdr>
        <w:top w:val="none" w:sz="0" w:space="0" w:color="auto"/>
        <w:left w:val="none" w:sz="0" w:space="0" w:color="auto"/>
        <w:bottom w:val="none" w:sz="0" w:space="0" w:color="auto"/>
        <w:right w:val="none" w:sz="0" w:space="0" w:color="auto"/>
      </w:divBdr>
    </w:div>
    <w:div w:id="1500655327">
      <w:bodyDiv w:val="1"/>
      <w:marLeft w:val="0"/>
      <w:marRight w:val="0"/>
      <w:marTop w:val="0"/>
      <w:marBottom w:val="0"/>
      <w:divBdr>
        <w:top w:val="none" w:sz="0" w:space="0" w:color="auto"/>
        <w:left w:val="none" w:sz="0" w:space="0" w:color="auto"/>
        <w:bottom w:val="none" w:sz="0" w:space="0" w:color="auto"/>
        <w:right w:val="none" w:sz="0" w:space="0" w:color="auto"/>
      </w:divBdr>
    </w:div>
    <w:div w:id="1504972209">
      <w:bodyDiv w:val="1"/>
      <w:marLeft w:val="0"/>
      <w:marRight w:val="0"/>
      <w:marTop w:val="0"/>
      <w:marBottom w:val="0"/>
      <w:divBdr>
        <w:top w:val="none" w:sz="0" w:space="0" w:color="auto"/>
        <w:left w:val="none" w:sz="0" w:space="0" w:color="auto"/>
        <w:bottom w:val="none" w:sz="0" w:space="0" w:color="auto"/>
        <w:right w:val="none" w:sz="0" w:space="0" w:color="auto"/>
      </w:divBdr>
    </w:div>
    <w:div w:id="1592154362">
      <w:bodyDiv w:val="1"/>
      <w:marLeft w:val="0"/>
      <w:marRight w:val="0"/>
      <w:marTop w:val="0"/>
      <w:marBottom w:val="0"/>
      <w:divBdr>
        <w:top w:val="none" w:sz="0" w:space="0" w:color="auto"/>
        <w:left w:val="none" w:sz="0" w:space="0" w:color="auto"/>
        <w:bottom w:val="none" w:sz="0" w:space="0" w:color="auto"/>
        <w:right w:val="none" w:sz="0" w:space="0" w:color="auto"/>
      </w:divBdr>
    </w:div>
    <w:div w:id="1616790767">
      <w:bodyDiv w:val="1"/>
      <w:marLeft w:val="0"/>
      <w:marRight w:val="0"/>
      <w:marTop w:val="0"/>
      <w:marBottom w:val="0"/>
      <w:divBdr>
        <w:top w:val="none" w:sz="0" w:space="0" w:color="auto"/>
        <w:left w:val="none" w:sz="0" w:space="0" w:color="auto"/>
        <w:bottom w:val="none" w:sz="0" w:space="0" w:color="auto"/>
        <w:right w:val="none" w:sz="0" w:space="0" w:color="auto"/>
      </w:divBdr>
    </w:div>
    <w:div w:id="1630166963">
      <w:bodyDiv w:val="1"/>
      <w:marLeft w:val="0"/>
      <w:marRight w:val="0"/>
      <w:marTop w:val="0"/>
      <w:marBottom w:val="0"/>
      <w:divBdr>
        <w:top w:val="none" w:sz="0" w:space="0" w:color="auto"/>
        <w:left w:val="none" w:sz="0" w:space="0" w:color="auto"/>
        <w:bottom w:val="none" w:sz="0" w:space="0" w:color="auto"/>
        <w:right w:val="none" w:sz="0" w:space="0" w:color="auto"/>
      </w:divBdr>
    </w:div>
    <w:div w:id="1631085835">
      <w:bodyDiv w:val="1"/>
      <w:marLeft w:val="0"/>
      <w:marRight w:val="0"/>
      <w:marTop w:val="0"/>
      <w:marBottom w:val="0"/>
      <w:divBdr>
        <w:top w:val="none" w:sz="0" w:space="0" w:color="auto"/>
        <w:left w:val="none" w:sz="0" w:space="0" w:color="auto"/>
        <w:bottom w:val="none" w:sz="0" w:space="0" w:color="auto"/>
        <w:right w:val="none" w:sz="0" w:space="0" w:color="auto"/>
      </w:divBdr>
    </w:div>
    <w:div w:id="1722824439">
      <w:bodyDiv w:val="1"/>
      <w:marLeft w:val="0"/>
      <w:marRight w:val="0"/>
      <w:marTop w:val="0"/>
      <w:marBottom w:val="0"/>
      <w:divBdr>
        <w:top w:val="none" w:sz="0" w:space="0" w:color="auto"/>
        <w:left w:val="none" w:sz="0" w:space="0" w:color="auto"/>
        <w:bottom w:val="none" w:sz="0" w:space="0" w:color="auto"/>
        <w:right w:val="none" w:sz="0" w:space="0" w:color="auto"/>
      </w:divBdr>
    </w:div>
    <w:div w:id="1757748586">
      <w:bodyDiv w:val="1"/>
      <w:marLeft w:val="0"/>
      <w:marRight w:val="0"/>
      <w:marTop w:val="0"/>
      <w:marBottom w:val="0"/>
      <w:divBdr>
        <w:top w:val="none" w:sz="0" w:space="0" w:color="auto"/>
        <w:left w:val="none" w:sz="0" w:space="0" w:color="auto"/>
        <w:bottom w:val="none" w:sz="0" w:space="0" w:color="auto"/>
        <w:right w:val="none" w:sz="0" w:space="0" w:color="auto"/>
      </w:divBdr>
    </w:div>
    <w:div w:id="1834641921">
      <w:bodyDiv w:val="1"/>
      <w:marLeft w:val="0"/>
      <w:marRight w:val="0"/>
      <w:marTop w:val="0"/>
      <w:marBottom w:val="0"/>
      <w:divBdr>
        <w:top w:val="none" w:sz="0" w:space="0" w:color="auto"/>
        <w:left w:val="none" w:sz="0" w:space="0" w:color="auto"/>
        <w:bottom w:val="none" w:sz="0" w:space="0" w:color="auto"/>
        <w:right w:val="none" w:sz="0" w:space="0" w:color="auto"/>
      </w:divBdr>
    </w:div>
    <w:div w:id="1871062555">
      <w:bodyDiv w:val="1"/>
      <w:marLeft w:val="0"/>
      <w:marRight w:val="0"/>
      <w:marTop w:val="0"/>
      <w:marBottom w:val="0"/>
      <w:divBdr>
        <w:top w:val="none" w:sz="0" w:space="0" w:color="auto"/>
        <w:left w:val="none" w:sz="0" w:space="0" w:color="auto"/>
        <w:bottom w:val="none" w:sz="0" w:space="0" w:color="auto"/>
        <w:right w:val="none" w:sz="0" w:space="0" w:color="auto"/>
      </w:divBdr>
    </w:div>
    <w:div w:id="1936934638">
      <w:bodyDiv w:val="1"/>
      <w:marLeft w:val="0"/>
      <w:marRight w:val="0"/>
      <w:marTop w:val="0"/>
      <w:marBottom w:val="0"/>
      <w:divBdr>
        <w:top w:val="none" w:sz="0" w:space="0" w:color="auto"/>
        <w:left w:val="none" w:sz="0" w:space="0" w:color="auto"/>
        <w:bottom w:val="none" w:sz="0" w:space="0" w:color="auto"/>
        <w:right w:val="none" w:sz="0" w:space="0" w:color="auto"/>
      </w:divBdr>
    </w:div>
    <w:div w:id="1969121551">
      <w:bodyDiv w:val="1"/>
      <w:marLeft w:val="0"/>
      <w:marRight w:val="0"/>
      <w:marTop w:val="0"/>
      <w:marBottom w:val="0"/>
      <w:divBdr>
        <w:top w:val="none" w:sz="0" w:space="0" w:color="auto"/>
        <w:left w:val="none" w:sz="0" w:space="0" w:color="auto"/>
        <w:bottom w:val="none" w:sz="0" w:space="0" w:color="auto"/>
        <w:right w:val="none" w:sz="0" w:space="0" w:color="auto"/>
      </w:divBdr>
    </w:div>
    <w:div w:id="1994262431">
      <w:bodyDiv w:val="1"/>
      <w:marLeft w:val="0"/>
      <w:marRight w:val="0"/>
      <w:marTop w:val="0"/>
      <w:marBottom w:val="0"/>
      <w:divBdr>
        <w:top w:val="none" w:sz="0" w:space="0" w:color="auto"/>
        <w:left w:val="none" w:sz="0" w:space="0" w:color="auto"/>
        <w:bottom w:val="none" w:sz="0" w:space="0" w:color="auto"/>
        <w:right w:val="none" w:sz="0" w:space="0" w:color="auto"/>
      </w:divBdr>
    </w:div>
    <w:div w:id="2000426570">
      <w:bodyDiv w:val="1"/>
      <w:marLeft w:val="0"/>
      <w:marRight w:val="0"/>
      <w:marTop w:val="0"/>
      <w:marBottom w:val="0"/>
      <w:divBdr>
        <w:top w:val="none" w:sz="0" w:space="0" w:color="auto"/>
        <w:left w:val="none" w:sz="0" w:space="0" w:color="auto"/>
        <w:bottom w:val="none" w:sz="0" w:space="0" w:color="auto"/>
        <w:right w:val="none" w:sz="0" w:space="0" w:color="auto"/>
      </w:divBdr>
    </w:div>
    <w:div w:id="2015257153">
      <w:bodyDiv w:val="1"/>
      <w:marLeft w:val="0"/>
      <w:marRight w:val="0"/>
      <w:marTop w:val="0"/>
      <w:marBottom w:val="0"/>
      <w:divBdr>
        <w:top w:val="none" w:sz="0" w:space="0" w:color="auto"/>
        <w:left w:val="none" w:sz="0" w:space="0" w:color="auto"/>
        <w:bottom w:val="none" w:sz="0" w:space="0" w:color="auto"/>
        <w:right w:val="none" w:sz="0" w:space="0" w:color="auto"/>
      </w:divBdr>
    </w:div>
    <w:div w:id="2017347508">
      <w:bodyDiv w:val="1"/>
      <w:marLeft w:val="0"/>
      <w:marRight w:val="0"/>
      <w:marTop w:val="0"/>
      <w:marBottom w:val="0"/>
      <w:divBdr>
        <w:top w:val="none" w:sz="0" w:space="0" w:color="auto"/>
        <w:left w:val="none" w:sz="0" w:space="0" w:color="auto"/>
        <w:bottom w:val="none" w:sz="0" w:space="0" w:color="auto"/>
        <w:right w:val="none" w:sz="0" w:space="0" w:color="auto"/>
      </w:divBdr>
    </w:div>
    <w:div w:id="2029141702">
      <w:bodyDiv w:val="1"/>
      <w:marLeft w:val="0"/>
      <w:marRight w:val="0"/>
      <w:marTop w:val="0"/>
      <w:marBottom w:val="0"/>
      <w:divBdr>
        <w:top w:val="none" w:sz="0" w:space="0" w:color="auto"/>
        <w:left w:val="none" w:sz="0" w:space="0" w:color="auto"/>
        <w:bottom w:val="none" w:sz="0" w:space="0" w:color="auto"/>
        <w:right w:val="none" w:sz="0" w:space="0" w:color="auto"/>
      </w:divBdr>
    </w:div>
    <w:div w:id="2049910693">
      <w:bodyDiv w:val="1"/>
      <w:marLeft w:val="0"/>
      <w:marRight w:val="0"/>
      <w:marTop w:val="0"/>
      <w:marBottom w:val="0"/>
      <w:divBdr>
        <w:top w:val="none" w:sz="0" w:space="0" w:color="auto"/>
        <w:left w:val="none" w:sz="0" w:space="0" w:color="auto"/>
        <w:bottom w:val="none" w:sz="0" w:space="0" w:color="auto"/>
        <w:right w:val="none" w:sz="0" w:space="0" w:color="auto"/>
      </w:divBdr>
    </w:div>
    <w:div w:id="2073773972">
      <w:bodyDiv w:val="1"/>
      <w:marLeft w:val="0"/>
      <w:marRight w:val="0"/>
      <w:marTop w:val="0"/>
      <w:marBottom w:val="0"/>
      <w:divBdr>
        <w:top w:val="none" w:sz="0" w:space="0" w:color="auto"/>
        <w:left w:val="none" w:sz="0" w:space="0" w:color="auto"/>
        <w:bottom w:val="none" w:sz="0" w:space="0" w:color="auto"/>
        <w:right w:val="none" w:sz="0" w:space="0" w:color="auto"/>
      </w:divBdr>
    </w:div>
    <w:div w:id="2085570578">
      <w:bodyDiv w:val="1"/>
      <w:marLeft w:val="0"/>
      <w:marRight w:val="0"/>
      <w:marTop w:val="0"/>
      <w:marBottom w:val="0"/>
      <w:divBdr>
        <w:top w:val="none" w:sz="0" w:space="0" w:color="auto"/>
        <w:left w:val="none" w:sz="0" w:space="0" w:color="auto"/>
        <w:bottom w:val="none" w:sz="0" w:space="0" w:color="auto"/>
        <w:right w:val="none" w:sz="0" w:space="0" w:color="auto"/>
      </w:divBdr>
    </w:div>
    <w:div w:id="2101632043">
      <w:bodyDiv w:val="1"/>
      <w:marLeft w:val="0"/>
      <w:marRight w:val="0"/>
      <w:marTop w:val="0"/>
      <w:marBottom w:val="0"/>
      <w:divBdr>
        <w:top w:val="none" w:sz="0" w:space="0" w:color="auto"/>
        <w:left w:val="none" w:sz="0" w:space="0" w:color="auto"/>
        <w:bottom w:val="none" w:sz="0" w:space="0" w:color="auto"/>
        <w:right w:val="none" w:sz="0" w:space="0" w:color="auto"/>
      </w:divBdr>
    </w:div>
    <w:div w:id="2119789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bcrp.gob.pe/docs/Publicaciones/Revista-Moneda/moneda-185/moneda-185-09.pdf" TargetMode="External"/><Relationship Id="rId1" Type="http://schemas.openxmlformats.org/officeDocument/2006/relationships/hyperlink" Target="https://repositorio.cepal.org/bitstream/handle/11362/3661/1/S2009230_es.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microsoft.com/office/2007/relationships/hdphoto" Target="media/hdphoto1.wdp"/><Relationship Id="rId42" Type="http://schemas.openxmlformats.org/officeDocument/2006/relationships/hyperlink" Target="https://docstore.ohchr.org/SelfServices/FilesHandler.ashx?enc=6QkG1d%2FPPRiCAqhKb7yhsg3%2FP07L6ZZiTIfqu6cHLZHXLSvAJ7%2FJ5XTVDGh%2BRWp8Uj67CrRsKtJBP2sKGYytFNOi1jRDd0DAsPH69DoFWOF5odbmg7dVAiGBZUHR6ohv" TargetMode="External"/><Relationship Id="rId47" Type="http://schemas.openxmlformats.org/officeDocument/2006/relationships/hyperlink" Target="http://www.oas.org/es/cidh/informes/pdfs/ViolenciaPersonasLGBTI.pdf" TargetMode="External"/><Relationship Id="rId63" Type="http://schemas.openxmlformats.org/officeDocument/2006/relationships/hyperlink" Target="https://docstore.ohchr.org/SelfServices/FilesHandler.ashx?enc=6QkG1d%2FPPRiCAqhKb7yhsg3%2FP07L6ZZiTIfqu6cHLZHXLSvAJ7%2FJ5XTVDGh%2BRWp8Uj67CrRsKtJBP2sKGYytFNOi1jRDd0DAsPH69DoFWOF5odbmg7dVAiGBZUHR6ohv" TargetMode="External"/><Relationship Id="rId68" Type="http://schemas.openxmlformats.org/officeDocument/2006/relationships/hyperlink" Target="https://www.acnur.org/fileadmin/Documentos/BDL/2016/10923.pdf" TargetMode="External"/><Relationship Id="rId84" Type="http://schemas.openxmlformats.org/officeDocument/2006/relationships/hyperlink" Target="https://www.undp.org/sites/g/files/zskgke326/files/migration/ar/ecaa2967580f40dfb089405c341c452d47795280ea30b63fbded8544d5878ea9.pdf" TargetMode="External"/><Relationship Id="rId89" Type="http://schemas.openxmlformats.org/officeDocument/2006/relationships/hyperlink" Target="https://www.cepal.org/es/publicaciones/21835-consenso-montevideo-poblacion-desarrollo" TargetMode="External"/><Relationship Id="rId112" Type="http://schemas.openxmlformats.org/officeDocument/2006/relationships/image" Target="media/image37.png"/><Relationship Id="rId16" Type="http://schemas.openxmlformats.org/officeDocument/2006/relationships/image" Target="media/image4.png"/><Relationship Id="rId107" Type="http://schemas.openxmlformats.org/officeDocument/2006/relationships/image" Target="media/image32.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cdn.www.gob.pe/uploads/document/file/1866485/RM_073_2021MIDIS_completo.pdf.pdf?v=1620221952" TargetMode="External"/><Relationship Id="rId40" Type="http://schemas.openxmlformats.org/officeDocument/2006/relationships/hyperlink" Target="https://repositorio.cepal.org/server/api/core/bitstreams/12b9bbb4-91a1-4b87-a913-47d3331b92de/content" TargetMode="External"/><Relationship Id="rId45" Type="http://schemas.openxmlformats.org/officeDocument/2006/relationships/hyperlink" Target="https://www.oas.org/es/cidh/informes/pdfs/2023/informe-situacionddhh-peru.pdf" TargetMode="External"/><Relationship Id="rId53" Type="http://schemas.openxmlformats.org/officeDocument/2006/relationships/hyperlink" Target="http://www.oas.org/es/cidh/informes/pdfs/ViolenciaPersonasLGBTI.pdf" TargetMode="External"/><Relationship Id="rId58" Type="http://schemas.openxmlformats.org/officeDocument/2006/relationships/hyperlink" Target="https://www.corteidh.or.cr/docs/casos/articulos/seriec_298_esp.pdf" TargetMode="External"/><Relationship Id="rId66" Type="http://schemas.openxmlformats.org/officeDocument/2006/relationships/hyperlink" Target="https://www.acnur.org/fileadmin/Documentos/BDL/2016/10923.pdf" TargetMode="External"/><Relationship Id="rId74" Type="http://schemas.openxmlformats.org/officeDocument/2006/relationships/hyperlink" Target="https://unesdoc.unesco.org/ark:/48223/pf0000245656_spa" TargetMode="External"/><Relationship Id="rId79" Type="http://schemas.openxmlformats.org/officeDocument/2006/relationships/hyperlink" Target="https://unesdoc.unesco.org/ark:/48223/pf0000380290_spa?posInSet=21&amp;queryId=a28687eb-9016-4579-a0b4-ed5c98b481e8" TargetMode="External"/><Relationship Id="rId87" Type="http://schemas.openxmlformats.org/officeDocument/2006/relationships/hyperlink" Target="https://www.congreso.gob.pe/Docs/comisiones2016/PueblosAndinosEcologia/files/9._estudios_de_la_ocde_sobre_gobernanza_p%C3%BAblica._per%C3%BA._gobernanza_integrada_para_un_crecimiento_inclusivo.pdf" TargetMode="External"/><Relationship Id="rId102" Type="http://schemas.openxmlformats.org/officeDocument/2006/relationships/image" Target="media/image27.png"/><Relationship Id="rId110" Type="http://schemas.openxmlformats.org/officeDocument/2006/relationships/image" Target="media/image35.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ohchr.org/es/documents/general-comments-and-recommendations/general-comment-no7-article-43-and-333-participation" TargetMode="External"/><Relationship Id="rId82" Type="http://schemas.openxmlformats.org/officeDocument/2006/relationships/hyperlink" Target="https://www.ilo.org/wcmsp5/groups/public/---dgreports/---gender/documents/publication/wcms_779265.pdf" TargetMode="External"/><Relationship Id="rId90" Type="http://schemas.openxmlformats.org/officeDocument/2006/relationships/hyperlink" Target="https://www.congreso.gob.pe/Docs/comisiones2016/PueblosAndinosEcologia/files/16._oecd_territorial_reviews_peru_2016.pdf" TargetMode="External"/><Relationship Id="rId95" Type="http://schemas.openxmlformats.org/officeDocument/2006/relationships/image" Target="media/image20.png"/><Relationship Id="rId19" Type="http://schemas.openxmlformats.org/officeDocument/2006/relationships/image" Target="media/image7.pn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cdn.www.gob.pe/uploads/document/file/2339712/Decreto%20Supremo%20N%C2%B0%20164-2021-PCM.pdf" TargetMode="External"/><Relationship Id="rId43" Type="http://schemas.openxmlformats.org/officeDocument/2006/relationships/hyperlink" Target="http://www.oas.org/es/cidh/informes/pdfs/PoliticasPublicasDDHH.pdf" TargetMode="External"/><Relationship Id="rId48" Type="http://schemas.openxmlformats.org/officeDocument/2006/relationships/hyperlink" Target="http://www.oas.org/es/cidh/informes/pdfs/ViolenciaPersonasLGBTI.pdf" TargetMode="External"/><Relationship Id="rId56" Type="http://schemas.openxmlformats.org/officeDocument/2006/relationships/hyperlink" Target="https://cdn01.pucp.education/idehpucp/wp-content/uploads/2021/09/17210540/Policy-Paper.pdf" TargetMode="External"/><Relationship Id="rId64" Type="http://schemas.openxmlformats.org/officeDocument/2006/relationships/hyperlink" Target="https://www.acnur.org/fileadmin/Documentos/BDL/2016/10923.pdf" TargetMode="External"/><Relationship Id="rId69" Type="http://schemas.openxmlformats.org/officeDocument/2006/relationships/hyperlink" Target="https://www.ilo.org/wcmsp5/groups/public/---dgreports/---gender/documents/publication/wcms_760038.pdf" TargetMode="External"/><Relationship Id="rId77" Type="http://schemas.openxmlformats.org/officeDocument/2006/relationships/hyperlink" Target="https://www.un.org/sustainabledevelopment/es/education/" TargetMode="External"/><Relationship Id="rId100" Type="http://schemas.openxmlformats.org/officeDocument/2006/relationships/image" Target="media/image25.png"/><Relationship Id="rId105" Type="http://schemas.openxmlformats.org/officeDocument/2006/relationships/image" Target="media/image30.png"/><Relationship Id="rId113"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www.oas.org/es/cidh/expresion/docs/informes/MujeresPeriodistas.pdf" TargetMode="External"/><Relationship Id="rId72" Type="http://schemas.openxmlformats.org/officeDocument/2006/relationships/hyperlink" Target="https://www.acnur.org/fileadmin/Documentos/BDL/2016/10364.pdf" TargetMode="External"/><Relationship Id="rId80" Type="http://schemas.openxmlformats.org/officeDocument/2006/relationships/hyperlink" Target="https://unesdoc.unesco.org/ark:/48223/pf0000379490?posInSet=29&amp;queryId=a28687eb-9016-4579-a0b4-ed5c98b481e8" TargetMode="External"/><Relationship Id="rId85" Type="http://schemas.openxmlformats.org/officeDocument/2006/relationships/hyperlink" Target="https://www.congreso.gob.pe/Docs/comisiones2016/PueblosAndinosEcologia/files/16._oecd_territorial_reviews_peru_2016.pdf" TargetMode="External"/><Relationship Id="rId93" Type="http://schemas.openxmlformats.org/officeDocument/2006/relationships/image" Target="media/image19.png"/><Relationship Id="rId98" Type="http://schemas.openxmlformats.org/officeDocument/2006/relationships/image" Target="media/image23.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1.xml"/><Relationship Id="rId38" Type="http://schemas.openxmlformats.org/officeDocument/2006/relationships/hyperlink" Target="https://www.oas.org/es/mesecvi/docs/BelemDoPara-ESPANOL.pdf" TargetMode="External"/><Relationship Id="rId46" Type="http://schemas.openxmlformats.org/officeDocument/2006/relationships/hyperlink" Target="http://www.oas.org/es/cidh/informes/pdfs/PoliticasPublicasDDHH.pdf" TargetMode="External"/><Relationship Id="rId59" Type="http://schemas.openxmlformats.org/officeDocument/2006/relationships/hyperlink" Target="https://www.corteidh.or.cr/docs/casos/articulos/seriec_402_esp.pdf" TargetMode="External"/><Relationship Id="rId67" Type="http://schemas.openxmlformats.org/officeDocument/2006/relationships/hyperlink" Target="https://www.acnur.org/fileadmin/Documentos/BDL/2016/10923.pdf" TargetMode="External"/><Relationship Id="rId103" Type="http://schemas.openxmlformats.org/officeDocument/2006/relationships/image" Target="media/image28.jpeg"/><Relationship Id="rId108" Type="http://schemas.openxmlformats.org/officeDocument/2006/relationships/image" Target="media/image33.png"/><Relationship Id="rId116" Type="http://schemas.microsoft.com/office/2011/relationships/people" Target="people.xml"/><Relationship Id="rId20" Type="http://schemas.openxmlformats.org/officeDocument/2006/relationships/image" Target="media/image8.png"/><Relationship Id="rId41" Type="http://schemas.openxmlformats.org/officeDocument/2006/relationships/hyperlink" Target="http://www.oas.org/es/cidh/informes/pdfs/PoliticasPublicasDDHH.pdf" TargetMode="External"/><Relationship Id="rId54" Type="http://schemas.openxmlformats.org/officeDocument/2006/relationships/hyperlink" Target="https://www.corteidh.or.cr/tablas/25753.pdf" TargetMode="External"/><Relationship Id="rId62" Type="http://schemas.openxmlformats.org/officeDocument/2006/relationships/hyperlink" Target="https://docstore.ohchr.org/SelfServices/FilesHandler.ashx?enc=6QkG1d%2FPPRiCAqhKb7yhsg3%2FP07L6ZZiTIfqu6cHLZHXLSvAJ7%2FJ5XTVDGh%2BRWp8Uj67CrRsKtJBP2sKGYytFNOi1jRDd0DAsPH69DoFWOF5odbmg7dVAiGBZUHR6ohv" TargetMode="External"/><Relationship Id="rId70" Type="http://schemas.openxmlformats.org/officeDocument/2006/relationships/hyperlink" Target="https://www.ohchr.org/sites/default/files/Documents/Events/OHCHR20/VDPA_booklet_Spanish.pdf" TargetMode="External"/><Relationship Id="rId75" Type="http://schemas.openxmlformats.org/officeDocument/2006/relationships/hyperlink" Target="https://www.mimp.gob.pe/webs/mimp/pnaia/pdf/obs-finales-cuarto-quinto-combinados-2016.pdf" TargetMode="External"/><Relationship Id="rId83" Type="http://schemas.openxmlformats.org/officeDocument/2006/relationships/hyperlink" Target="https://www.ilo.org/wcmsp5/groups/public/---dgreports/---gender/documents/publication/wcms_779265.pdf" TargetMode="External"/><Relationship Id="rId88" Type="http://schemas.openxmlformats.org/officeDocument/2006/relationships/hyperlink" Target="https://repositorio.cepal.org/server/api/core/bitstreams/12b9bbb4-91a1-4b87-a913-47d3331b92de/content" TargetMode="External"/><Relationship Id="rId91" Type="http://schemas.openxmlformats.org/officeDocument/2006/relationships/hyperlink" Target="https://repositorio.cepal.org/server/api/core/bitstreams/6a12e389-3dcb-4cba-830a-99f038835423/content" TargetMode="External"/><Relationship Id="rId96" Type="http://schemas.openxmlformats.org/officeDocument/2006/relationships/image" Target="media/image21.png"/><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cdn.www.gob.pe/uploads/document/file/1272348/Pol%C3%ADtica%20Nacional%20Multisectorial%20de%20Salud%20al%202030.pdf" TargetMode="External"/><Relationship Id="rId49" Type="http://schemas.openxmlformats.org/officeDocument/2006/relationships/hyperlink" Target="https://www.oas.org/es/cidh/informes/pdfs/2023/informe-situacionddhh-peru.pdf" TargetMode="External"/><Relationship Id="rId57" Type="http://schemas.openxmlformats.org/officeDocument/2006/relationships/hyperlink" Target="https://www.kas.de/documents/271408/16552318/Experiencias+Latinoamericanas+sobre+reparaci%C3%B3n+en+materia+de+empresas+y+derechos+humanos+-+Humberto+Cant%C3%BA.pdf/70f15d4d-730a-8274-9f13-a4350f2370c4?t=1645812527356" TargetMode="External"/><Relationship Id="rId106" Type="http://schemas.openxmlformats.org/officeDocument/2006/relationships/image" Target="media/image31.png"/><Relationship Id="rId114"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chart" Target="charts/chart2.xml"/><Relationship Id="rId44" Type="http://schemas.openxmlformats.org/officeDocument/2006/relationships/hyperlink" Target="http://www.oas.org/es/cidh/informes/pdfs/PoliticasPublicasDDHH.pdf" TargetMode="External"/><Relationship Id="rId52" Type="http://schemas.openxmlformats.org/officeDocument/2006/relationships/hyperlink" Target="http://cidh.org/countryrep/Seguridad/seguridadvii.sp.htm" TargetMode="External"/><Relationship Id="rId60" Type="http://schemas.openxmlformats.org/officeDocument/2006/relationships/hyperlink" Target="https://acnudh.org/informe-del-grupo-de-trabajo-sobre-derechos-humanos-y-empresas-mision-al-peru/" TargetMode="External"/><Relationship Id="rId65" Type="http://schemas.openxmlformats.org/officeDocument/2006/relationships/hyperlink" Target="https://www.acnur.org/fileadmin/Documentos/BDL/2016/10923.pdf" TargetMode="External"/><Relationship Id="rId73" Type="http://schemas.openxmlformats.org/officeDocument/2006/relationships/hyperlink" Target="https://www.undp.org/sites/g/files/zskgke326/files/migration/ar/ecaa2967580f40dfb089405c341c452d47795280ea30b63fbded8544d5878ea9.pdf" TargetMode="External"/><Relationship Id="rId78" Type="http://schemas.openxmlformats.org/officeDocument/2006/relationships/hyperlink" Target="https://unesdoc.unesco.org/ark:/48223/pf0000385847?posInSet=15&amp;queryId=a28687eb-9016-4579-a0b4-ed5c98b481e8" TargetMode="External"/><Relationship Id="rId81" Type="http://schemas.openxmlformats.org/officeDocument/2006/relationships/hyperlink" Target="https://acnudh.org/informe-del-grupo-de-trabajo-sobre-derechos-humanos-y-empresas-mision-al-peru/" TargetMode="External"/><Relationship Id="rId86" Type="http://schemas.openxmlformats.org/officeDocument/2006/relationships/hyperlink" Target="https://mneguidelines.oecd.org/Estudios-de-la-OCDE-sobre-politicas-publicas-de-conducta-empresarial-responsable-Peru.pdf" TargetMode="External"/><Relationship Id="rId94" Type="http://schemas.openxmlformats.org/officeDocument/2006/relationships/chart" Target="charts/chart3.xml"/><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hyperlink" Target="https://www.oas.org/es/mesecvi/docs/declaracionpachuca-es.pdf" TargetMode="External"/><Relationship Id="rId109" Type="http://schemas.openxmlformats.org/officeDocument/2006/relationships/image" Target="media/image34.png"/><Relationship Id="rId34" Type="http://schemas.openxmlformats.org/officeDocument/2006/relationships/footer" Target="footer2.xml"/><Relationship Id="rId50" Type="http://schemas.openxmlformats.org/officeDocument/2006/relationships/hyperlink" Target="http://www.oas.org/es/cidh/informes/pdfs/ViolenciaPersonasLGBTI.pdf" TargetMode="External"/><Relationship Id="rId55" Type="http://schemas.openxmlformats.org/officeDocument/2006/relationships/hyperlink" Target="https://cdn01.pucp.education/idehpucp/wp-content/uploads/2021/09/17210540/Policy-Paper.pdf" TargetMode="External"/><Relationship Id="rId76" Type="http://schemas.openxmlformats.org/officeDocument/2006/relationships/hyperlink" Target="https://www.ohchr.org/es/documents/general-comments-and-recommendations/general-recommendation-no-36-2017-right-girls-and" TargetMode="External"/><Relationship Id="rId97" Type="http://schemas.openxmlformats.org/officeDocument/2006/relationships/image" Target="media/image22.png"/><Relationship Id="rId104" Type="http://schemas.openxmlformats.org/officeDocument/2006/relationships/image" Target="media/image29.jpeg"/><Relationship Id="rId7" Type="http://schemas.openxmlformats.org/officeDocument/2006/relationships/endnotes" Target="endnotes.xml"/><Relationship Id="rId71" Type="http://schemas.openxmlformats.org/officeDocument/2006/relationships/hyperlink" Target="https://www.un.org/esa/socdev/enable/documents/tccconvs.pdf" TargetMode="External"/><Relationship Id="rId92" Type="http://schemas.openxmlformats.org/officeDocument/2006/relationships/hyperlink" Target="https://repositorio.cepal.org/server/api/core/bitstreams/6b15060d-0f7d-48a0-8c69-2a6d6338a6ac/content" TargetMode="External"/><Relationship Id="rId2" Type="http://schemas.openxmlformats.org/officeDocument/2006/relationships/numbering" Target="numbering.xml"/><Relationship Id="rId29"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oleObject" Target="file:///D:\01.%20PNMDH\Construcci&#243;n%20del%20indicador\Final\Construcci&#243;n%20del%20indicador%20de%20la%20PNMD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sers\Xpillco\Downloads\taller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3.0303030303030304E-2"/>
          <c:y val="5.0925925925925923E-2"/>
          <c:w val="0.94871794871794868"/>
          <c:h val="0.84524656461485115"/>
        </c:manualLayout>
      </c:layout>
      <c:barChart>
        <c:barDir val="col"/>
        <c:grouping val="clustered"/>
        <c:varyColors val="0"/>
        <c:ser>
          <c:idx val="0"/>
          <c:order val="0"/>
          <c:tx>
            <c:strRef>
              <c:f>Hoja1!$E$13</c:f>
              <c:strCache>
                <c:ptCount val="1"/>
                <c:pt idx="0">
                  <c:v>ds</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Hoja1!$D$14:$D$21</c:f>
              <c:strCache>
                <c:ptCount val="8"/>
                <c:pt idx="0">
                  <c:v>Ucayali</c:v>
                </c:pt>
                <c:pt idx="1">
                  <c:v>Puno</c:v>
                </c:pt>
                <c:pt idx="2">
                  <c:v>Loreto</c:v>
                </c:pt>
                <c:pt idx="3">
                  <c:v>Piura</c:v>
                </c:pt>
                <c:pt idx="4">
                  <c:v>San Martín</c:v>
                </c:pt>
                <c:pt idx="5">
                  <c:v>Madre de Dios</c:v>
                </c:pt>
                <c:pt idx="6">
                  <c:v>Huánuco</c:v>
                </c:pt>
                <c:pt idx="7">
                  <c:v>Amazonas</c:v>
                </c:pt>
              </c:strCache>
            </c:strRef>
          </c:cat>
          <c:val>
            <c:numRef>
              <c:f>Hoja1!$E$14:$E$21</c:f>
              <c:numCache>
                <c:formatCode>General</c:formatCode>
                <c:ptCount val="8"/>
                <c:pt idx="0">
                  <c:v>16</c:v>
                </c:pt>
                <c:pt idx="1">
                  <c:v>15</c:v>
                </c:pt>
                <c:pt idx="2">
                  <c:v>14</c:v>
                </c:pt>
                <c:pt idx="3">
                  <c:v>12</c:v>
                </c:pt>
                <c:pt idx="4">
                  <c:v>10</c:v>
                </c:pt>
                <c:pt idx="5">
                  <c:v>9</c:v>
                </c:pt>
                <c:pt idx="6">
                  <c:v>4</c:v>
                </c:pt>
                <c:pt idx="7">
                  <c:v>2</c:v>
                </c:pt>
              </c:numCache>
            </c:numRef>
          </c:val>
          <c:extLst>
            <c:ext xmlns:c16="http://schemas.microsoft.com/office/drawing/2014/chart" uri="{C3380CC4-5D6E-409C-BE32-E72D297353CC}">
              <c16:uniqueId val="{00000000-9E51-4F2E-B3EF-F8EEC396830E}"/>
            </c:ext>
          </c:extLst>
        </c:ser>
        <c:dLbls>
          <c:showLegendKey val="0"/>
          <c:showVal val="0"/>
          <c:showCatName val="0"/>
          <c:showSerName val="0"/>
          <c:showPercent val="0"/>
          <c:showBubbleSize val="0"/>
        </c:dLbls>
        <c:gapWidth val="50"/>
        <c:overlap val="-27"/>
        <c:axId val="230332504"/>
        <c:axId val="230332864"/>
      </c:barChart>
      <c:catAx>
        <c:axId val="2303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PE"/>
          </a:p>
        </c:txPr>
        <c:crossAx val="230332864"/>
        <c:crosses val="autoZero"/>
        <c:auto val="1"/>
        <c:lblAlgn val="ctr"/>
        <c:lblOffset val="100"/>
        <c:noMultiLvlLbl val="0"/>
      </c:catAx>
      <c:valAx>
        <c:axId val="230332864"/>
        <c:scaling>
          <c:orientation val="minMax"/>
          <c:max val="16"/>
        </c:scaling>
        <c:delete val="1"/>
        <c:axPos val="l"/>
        <c:numFmt formatCode="General" sourceLinked="1"/>
        <c:majorTickMark val="none"/>
        <c:minorTickMark val="none"/>
        <c:tickLblPos val="nextTo"/>
        <c:crossAx val="230332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s-P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3903896628306075E-2"/>
          <c:y val="3.5924010816804519E-2"/>
          <c:w val="0.931422545018185"/>
          <c:h val="0.76532139756294726"/>
        </c:manualLayout>
      </c:layout>
      <c:lineChart>
        <c:grouping val="standard"/>
        <c:varyColors val="0"/>
        <c:ser>
          <c:idx val="1"/>
          <c:order val="0"/>
          <c:tx>
            <c:strRef>
              <c:f>Cobertura!$F$102</c:f>
              <c:strCache>
                <c:ptCount val="1"/>
                <c:pt idx="0">
                  <c:v>Proyección</c:v>
                </c:pt>
              </c:strCache>
            </c:strRef>
          </c:tx>
          <c:spPr>
            <a:ln w="28575" cap="rnd">
              <a:solidFill>
                <a:schemeClr val="tx1"/>
              </a:solidFill>
              <a:prstDash val="sysDash"/>
              <a:round/>
            </a:ln>
            <a:effectLst/>
          </c:spPr>
          <c:marker>
            <c:symbol val="none"/>
          </c:marker>
          <c:dLbls>
            <c:dLbl>
              <c:idx val="23"/>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BD4-403C-B777-78E4EA8511AB}"/>
                </c:ext>
              </c:extLst>
            </c:dLbl>
            <c:dLbl>
              <c:idx val="28"/>
              <c:layout>
                <c:manualLayout>
                  <c:x val="-4.1886726764986922E-3"/>
                  <c:y val="1.8726984222029281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BD4-403C-B777-78E4EA8511A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PE"/>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Cobertura!$D$103:$D$131</c:f>
              <c:strCache>
                <c:ptCount val="29"/>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pt idx="17">
                  <c:v>2024*</c:v>
                </c:pt>
                <c:pt idx="18">
                  <c:v>2025*</c:v>
                </c:pt>
                <c:pt idx="19">
                  <c:v>2026*</c:v>
                </c:pt>
                <c:pt idx="20">
                  <c:v>2027*</c:v>
                </c:pt>
                <c:pt idx="21">
                  <c:v>2028*</c:v>
                </c:pt>
                <c:pt idx="22">
                  <c:v>2029*</c:v>
                </c:pt>
                <c:pt idx="23">
                  <c:v>2030*</c:v>
                </c:pt>
                <c:pt idx="24">
                  <c:v>2031*</c:v>
                </c:pt>
                <c:pt idx="25">
                  <c:v>2032*</c:v>
                </c:pt>
                <c:pt idx="26">
                  <c:v>2033*</c:v>
                </c:pt>
                <c:pt idx="27">
                  <c:v>2034*</c:v>
                </c:pt>
                <c:pt idx="28">
                  <c:v>2035*</c:v>
                </c:pt>
              </c:strCache>
            </c:strRef>
          </c:cat>
          <c:val>
            <c:numRef>
              <c:f>Cobertura!$F$103:$F$131</c:f>
              <c:numCache>
                <c:formatCode>0.0</c:formatCode>
                <c:ptCount val="29"/>
                <c:pt idx="0">
                  <c:v>63.861528889102487</c:v>
                </c:pt>
                <c:pt idx="1">
                  <c:v>64.007557536595584</c:v>
                </c:pt>
                <c:pt idx="2">
                  <c:v>64.421519819587942</c:v>
                </c:pt>
                <c:pt idx="3">
                  <c:v>64.92863066539384</c:v>
                </c:pt>
                <c:pt idx="4">
                  <c:v>63.877349034419183</c:v>
                </c:pt>
                <c:pt idx="5">
                  <c:v>64.698978099606848</c:v>
                </c:pt>
                <c:pt idx="6">
                  <c:v>66.229697876730228</c:v>
                </c:pt>
                <c:pt idx="7">
                  <c:v>66.506271313256505</c:v>
                </c:pt>
                <c:pt idx="8">
                  <c:v>67.46603642048251</c:v>
                </c:pt>
                <c:pt idx="9">
                  <c:v>69.520300680861666</c:v>
                </c:pt>
                <c:pt idx="10">
                  <c:v>70.640743032329837</c:v>
                </c:pt>
                <c:pt idx="11">
                  <c:v>71.169588823561426</c:v>
                </c:pt>
                <c:pt idx="12">
                  <c:v>72.389180061183254</c:v>
                </c:pt>
                <c:pt idx="13">
                  <c:v>72.591275794147705</c:v>
                </c:pt>
                <c:pt idx="14">
                  <c:v>74.186759251937133</c:v>
                </c:pt>
                <c:pt idx="15">
                  <c:v>74.401683185958092</c:v>
                </c:pt>
                <c:pt idx="16">
                  <c:v>74.617229768789713</c:v>
                </c:pt>
                <c:pt idx="17">
                  <c:v>74.833400804286654</c:v>
                </c:pt>
                <c:pt idx="18">
                  <c:v>75.050198101529475</c:v>
                </c:pt>
                <c:pt idx="19">
                  <c:v>75.267623474839766</c:v>
                </c:pt>
                <c:pt idx="20">
                  <c:v>75.485678743795305</c:v>
                </c:pt>
                <c:pt idx="21">
                  <c:v>75.704365733245311</c:v>
                </c:pt>
                <c:pt idx="22">
                  <c:v>75.923686273325728</c:v>
                </c:pt>
                <c:pt idx="23">
                  <c:v>76.143642199474499</c:v>
                </c:pt>
                <c:pt idx="24">
                  <c:v>76.584828505419452</c:v>
                </c:pt>
                <c:pt idx="25">
                  <c:v>77.028571103011757</c:v>
                </c:pt>
                <c:pt idx="26">
                  <c:v>77.474884803742384</c:v>
                </c:pt>
                <c:pt idx="27">
                  <c:v>77.92378450492204</c:v>
                </c:pt>
                <c:pt idx="28">
                  <c:v>78.375285190178403</c:v>
                </c:pt>
              </c:numCache>
            </c:numRef>
          </c:val>
          <c:smooth val="1"/>
          <c:extLst>
            <c:ext xmlns:c16="http://schemas.microsoft.com/office/drawing/2014/chart" uri="{C3380CC4-5D6E-409C-BE32-E72D297353CC}">
              <c16:uniqueId val="{00000002-2BD4-403C-B777-78E4EA8511AB}"/>
            </c:ext>
          </c:extLst>
        </c:ser>
        <c:ser>
          <c:idx val="2"/>
          <c:order val="1"/>
          <c:tx>
            <c:strRef>
              <c:f>Cobertura!$G$102</c:f>
              <c:strCache>
                <c:ptCount val="1"/>
                <c:pt idx="0">
                  <c:v>Comportamiento deseado y factible</c:v>
                </c:pt>
              </c:strCache>
            </c:strRef>
          </c:tx>
          <c:spPr>
            <a:ln w="28575" cap="rnd">
              <a:solidFill>
                <a:schemeClr val="accent1"/>
              </a:solidFill>
              <a:prstDash val="sysDash"/>
              <a:round/>
            </a:ln>
            <a:effectLst/>
          </c:spPr>
          <c:marker>
            <c:symbol val="none"/>
          </c:marker>
          <c:dLbls>
            <c:dLbl>
              <c:idx val="23"/>
              <c:layout>
                <c:manualLayout>
                  <c:x val="-4.1257101799245931E-2"/>
                  <c:y val="2.84886680039519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BD4-403C-B777-78E4EA8511AB}"/>
                </c:ext>
              </c:extLst>
            </c:dLbl>
            <c:dLbl>
              <c:idx val="28"/>
              <c:layout>
                <c:manualLayout>
                  <c:x val="-6.5405071073547606E-3"/>
                  <c:y val="1.8726984222029281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D4-403C-B777-78E4EA8511A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s-PE"/>
              </a:p>
            </c:txPr>
            <c:dLblPos val="b"/>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Cobertura!$D$103:$D$131</c:f>
              <c:strCache>
                <c:ptCount val="29"/>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pt idx="17">
                  <c:v>2024*</c:v>
                </c:pt>
                <c:pt idx="18">
                  <c:v>2025*</c:v>
                </c:pt>
                <c:pt idx="19">
                  <c:v>2026*</c:v>
                </c:pt>
                <c:pt idx="20">
                  <c:v>2027*</c:v>
                </c:pt>
                <c:pt idx="21">
                  <c:v>2028*</c:v>
                </c:pt>
                <c:pt idx="22">
                  <c:v>2029*</c:v>
                </c:pt>
                <c:pt idx="23">
                  <c:v>2030*</c:v>
                </c:pt>
                <c:pt idx="24">
                  <c:v>2031*</c:v>
                </c:pt>
                <c:pt idx="25">
                  <c:v>2032*</c:v>
                </c:pt>
                <c:pt idx="26">
                  <c:v>2033*</c:v>
                </c:pt>
                <c:pt idx="27">
                  <c:v>2034*</c:v>
                </c:pt>
                <c:pt idx="28">
                  <c:v>2035*</c:v>
                </c:pt>
              </c:strCache>
            </c:strRef>
          </c:cat>
          <c:val>
            <c:numRef>
              <c:f>Cobertura!$G$103:$G$131</c:f>
              <c:numCache>
                <c:formatCode>0.0</c:formatCode>
                <c:ptCount val="29"/>
                <c:pt idx="0">
                  <c:v>63.861528889102487</c:v>
                </c:pt>
                <c:pt idx="1">
                  <c:v>64.007557536595584</c:v>
                </c:pt>
                <c:pt idx="2">
                  <c:v>64.421519819587942</c:v>
                </c:pt>
                <c:pt idx="3">
                  <c:v>64.92863066539384</c:v>
                </c:pt>
                <c:pt idx="4">
                  <c:v>63.877349034419183</c:v>
                </c:pt>
                <c:pt idx="5">
                  <c:v>64.698978099606848</c:v>
                </c:pt>
                <c:pt idx="6">
                  <c:v>66.229697876730228</c:v>
                </c:pt>
                <c:pt idx="7">
                  <c:v>66.506271313256505</c:v>
                </c:pt>
                <c:pt idx="8">
                  <c:v>67.46603642048251</c:v>
                </c:pt>
                <c:pt idx="9">
                  <c:v>69.520300680861666</c:v>
                </c:pt>
                <c:pt idx="10">
                  <c:v>70.640743032329837</c:v>
                </c:pt>
                <c:pt idx="11">
                  <c:v>71.169588823561426</c:v>
                </c:pt>
                <c:pt idx="12">
                  <c:v>72.389180061183254</c:v>
                </c:pt>
                <c:pt idx="13">
                  <c:v>72.591275794147705</c:v>
                </c:pt>
                <c:pt idx="14">
                  <c:v>74.186759251937133</c:v>
                </c:pt>
                <c:pt idx="15">
                  <c:v>74.557693048196811</c:v>
                </c:pt>
                <c:pt idx="16">
                  <c:v>74.930481513437783</c:v>
                </c:pt>
                <c:pt idx="17">
                  <c:v>75.305133921004966</c:v>
                </c:pt>
                <c:pt idx="18">
                  <c:v>75.681659590609982</c:v>
                </c:pt>
                <c:pt idx="19">
                  <c:v>76.060067888563026</c:v>
                </c:pt>
                <c:pt idx="20">
                  <c:v>76.440368228005838</c:v>
                </c:pt>
                <c:pt idx="21">
                  <c:v>76.822570069145854</c:v>
                </c:pt>
                <c:pt idx="22">
                  <c:v>77.20668291949157</c:v>
                </c:pt>
                <c:pt idx="23">
                  <c:v>77.669923017008514</c:v>
                </c:pt>
                <c:pt idx="24">
                  <c:v>78.13594255511056</c:v>
                </c:pt>
                <c:pt idx="25">
                  <c:v>78.604758210441219</c:v>
                </c:pt>
                <c:pt idx="26">
                  <c:v>79.076386759703865</c:v>
                </c:pt>
                <c:pt idx="27">
                  <c:v>79.550845080262093</c:v>
                </c:pt>
                <c:pt idx="28">
                  <c:v>80.02815015074367</c:v>
                </c:pt>
              </c:numCache>
            </c:numRef>
          </c:val>
          <c:smooth val="1"/>
          <c:extLst>
            <c:ext xmlns:c16="http://schemas.microsoft.com/office/drawing/2014/chart" uri="{C3380CC4-5D6E-409C-BE32-E72D297353CC}">
              <c16:uniqueId val="{00000005-2BD4-403C-B777-78E4EA8511AB}"/>
            </c:ext>
          </c:extLst>
        </c:ser>
        <c:ser>
          <c:idx val="3"/>
          <c:order val="2"/>
          <c:tx>
            <c:strRef>
              <c:f>Cobertura!$H$102</c:f>
              <c:strCache>
                <c:ptCount val="1"/>
                <c:pt idx="0">
                  <c:v>Aspiración</c:v>
                </c:pt>
              </c:strCache>
            </c:strRef>
          </c:tx>
          <c:spPr>
            <a:ln w="28575" cap="rnd">
              <a:solidFill>
                <a:srgbClr val="00B050"/>
              </a:solidFill>
              <a:prstDash val="sysDash"/>
              <a:round/>
            </a:ln>
            <a:effectLst/>
          </c:spPr>
          <c:marker>
            <c:symbol val="none"/>
          </c:marker>
          <c:dLbls>
            <c:dLbl>
              <c:idx val="23"/>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BD4-403C-B777-78E4EA8511AB}"/>
                </c:ext>
              </c:extLst>
            </c:dLbl>
            <c:dLbl>
              <c:idx val="28"/>
              <c:layout>
                <c:manualLayout>
                  <c:x val="-1.8368382456426249E-3"/>
                  <c:y val="-1.40870033831322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BD4-403C-B777-78E4EA8511A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B050"/>
                    </a:solidFill>
                    <a:latin typeface="+mn-lt"/>
                    <a:ea typeface="+mn-ea"/>
                    <a:cs typeface="+mn-cs"/>
                  </a:defRPr>
                </a:pPr>
                <a:endParaRPr lang="es-PE"/>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Cobertura!$D$103:$D$131</c:f>
              <c:strCache>
                <c:ptCount val="29"/>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pt idx="17">
                  <c:v>2024*</c:v>
                </c:pt>
                <c:pt idx="18">
                  <c:v>2025*</c:v>
                </c:pt>
                <c:pt idx="19">
                  <c:v>2026*</c:v>
                </c:pt>
                <c:pt idx="20">
                  <c:v>2027*</c:v>
                </c:pt>
                <c:pt idx="21">
                  <c:v>2028*</c:v>
                </c:pt>
                <c:pt idx="22">
                  <c:v>2029*</c:v>
                </c:pt>
                <c:pt idx="23">
                  <c:v>2030*</c:v>
                </c:pt>
                <c:pt idx="24">
                  <c:v>2031*</c:v>
                </c:pt>
                <c:pt idx="25">
                  <c:v>2032*</c:v>
                </c:pt>
                <c:pt idx="26">
                  <c:v>2033*</c:v>
                </c:pt>
                <c:pt idx="27">
                  <c:v>2034*</c:v>
                </c:pt>
                <c:pt idx="28">
                  <c:v>2035*</c:v>
                </c:pt>
              </c:strCache>
            </c:strRef>
          </c:cat>
          <c:val>
            <c:numRef>
              <c:f>Cobertura!$H$103:$H$131</c:f>
              <c:numCache>
                <c:formatCode>0.0</c:formatCode>
                <c:ptCount val="29"/>
                <c:pt idx="0">
                  <c:v>63.861528889102487</c:v>
                </c:pt>
                <c:pt idx="1">
                  <c:v>64.007557536595584</c:v>
                </c:pt>
                <c:pt idx="2">
                  <c:v>64.421519819587942</c:v>
                </c:pt>
                <c:pt idx="3">
                  <c:v>64.92863066539384</c:v>
                </c:pt>
                <c:pt idx="4">
                  <c:v>63.877349034419183</c:v>
                </c:pt>
                <c:pt idx="5">
                  <c:v>64.698978099606848</c:v>
                </c:pt>
                <c:pt idx="6">
                  <c:v>66.229697876730228</c:v>
                </c:pt>
                <c:pt idx="7">
                  <c:v>66.506271313256505</c:v>
                </c:pt>
                <c:pt idx="8">
                  <c:v>67.46603642048251</c:v>
                </c:pt>
                <c:pt idx="9">
                  <c:v>69.520300680861666</c:v>
                </c:pt>
                <c:pt idx="10">
                  <c:v>70.640743032329837</c:v>
                </c:pt>
                <c:pt idx="11">
                  <c:v>71.169588823561426</c:v>
                </c:pt>
                <c:pt idx="12">
                  <c:v>72.389180061183254</c:v>
                </c:pt>
                <c:pt idx="13">
                  <c:v>72.591275794147705</c:v>
                </c:pt>
                <c:pt idx="14">
                  <c:v>74.186759251937133</c:v>
                </c:pt>
                <c:pt idx="15">
                  <c:v>74.706066566700684</c:v>
                </c:pt>
                <c:pt idx="16">
                  <c:v>75.229009032667577</c:v>
                </c:pt>
                <c:pt idx="17">
                  <c:v>75.75561209589624</c:v>
                </c:pt>
                <c:pt idx="18">
                  <c:v>76.285901380567509</c:v>
                </c:pt>
                <c:pt idx="19">
                  <c:v>76.819902690231473</c:v>
                </c:pt>
                <c:pt idx="20">
                  <c:v>77.357642009063085</c:v>
                </c:pt>
                <c:pt idx="21">
                  <c:v>77.899145503126519</c:v>
                </c:pt>
                <c:pt idx="22">
                  <c:v>78.444439521648391</c:v>
                </c:pt>
                <c:pt idx="23">
                  <c:v>79.07199503782158</c:v>
                </c:pt>
                <c:pt idx="24">
                  <c:v>79.704570998124154</c:v>
                </c:pt>
                <c:pt idx="25">
                  <c:v>80.342207566109153</c:v>
                </c:pt>
                <c:pt idx="26">
                  <c:v>80.984945226638033</c:v>
                </c:pt>
                <c:pt idx="27">
                  <c:v>81.632824788451131</c:v>
                </c:pt>
                <c:pt idx="28">
                  <c:v>82.285887386758745</c:v>
                </c:pt>
              </c:numCache>
            </c:numRef>
          </c:val>
          <c:smooth val="1"/>
          <c:extLst>
            <c:ext xmlns:c16="http://schemas.microsoft.com/office/drawing/2014/chart" uri="{C3380CC4-5D6E-409C-BE32-E72D297353CC}">
              <c16:uniqueId val="{00000008-2BD4-403C-B777-78E4EA8511AB}"/>
            </c:ext>
          </c:extLst>
        </c:ser>
        <c:ser>
          <c:idx val="0"/>
          <c:order val="3"/>
          <c:tx>
            <c:strRef>
              <c:f>Cobertura!$E$102</c:f>
              <c:strCache>
                <c:ptCount val="1"/>
                <c:pt idx="0">
                  <c:v>DDHH tendencial</c:v>
                </c:pt>
              </c:strCache>
            </c:strRef>
          </c:tx>
          <c:spPr>
            <a:ln w="28575" cap="rnd">
              <a:solidFill>
                <a:schemeClr val="tx1"/>
              </a:solidFill>
              <a:round/>
            </a:ln>
            <a:effectLst/>
          </c:spPr>
          <c:marker>
            <c:symbol val="none"/>
          </c:marker>
          <c:dLbls>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PE"/>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BD4-403C-B777-78E4EA8511AB}"/>
                </c:ext>
              </c:extLst>
            </c:dLbl>
            <c:dLbl>
              <c:idx val="3"/>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PE"/>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BD4-403C-B777-78E4EA8511AB}"/>
                </c:ext>
              </c:extLst>
            </c:dLbl>
            <c:dLbl>
              <c:idx val="8"/>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PE"/>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BD4-403C-B777-78E4EA8511AB}"/>
                </c:ext>
              </c:extLst>
            </c:dLbl>
            <c:dLbl>
              <c:idx val="13"/>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PE"/>
                </a:p>
              </c:txPr>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BD4-403C-B777-78E4EA8511AB}"/>
                </c:ext>
              </c:extLst>
            </c:dLbl>
            <c:dLbl>
              <c:idx val="14"/>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BD4-403C-B777-78E4EA8511AB}"/>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ysClr val="windowText" lastClr="000000"/>
                    </a:solidFill>
                    <a:latin typeface="+mn-lt"/>
                    <a:ea typeface="+mn-ea"/>
                    <a:cs typeface="+mn-cs"/>
                  </a:defRPr>
                </a:pPr>
                <a:endParaRPr lang="es-PE"/>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Cobertura!$D$103:$D$131</c:f>
              <c:strCache>
                <c:ptCount val="29"/>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pt idx="17">
                  <c:v>2024*</c:v>
                </c:pt>
                <c:pt idx="18">
                  <c:v>2025*</c:v>
                </c:pt>
                <c:pt idx="19">
                  <c:v>2026*</c:v>
                </c:pt>
                <c:pt idx="20">
                  <c:v>2027*</c:v>
                </c:pt>
                <c:pt idx="21">
                  <c:v>2028*</c:v>
                </c:pt>
                <c:pt idx="22">
                  <c:v>2029*</c:v>
                </c:pt>
                <c:pt idx="23">
                  <c:v>2030*</c:v>
                </c:pt>
                <c:pt idx="24">
                  <c:v>2031*</c:v>
                </c:pt>
                <c:pt idx="25">
                  <c:v>2032*</c:v>
                </c:pt>
                <c:pt idx="26">
                  <c:v>2033*</c:v>
                </c:pt>
                <c:pt idx="27">
                  <c:v>2034*</c:v>
                </c:pt>
                <c:pt idx="28">
                  <c:v>2035*</c:v>
                </c:pt>
              </c:strCache>
            </c:strRef>
          </c:cat>
          <c:val>
            <c:numRef>
              <c:f>Cobertura!$E$103:$E$131</c:f>
              <c:numCache>
                <c:formatCode>0.0</c:formatCode>
                <c:ptCount val="29"/>
                <c:pt idx="0">
                  <c:v>63.861528889102487</c:v>
                </c:pt>
                <c:pt idx="1">
                  <c:v>64.007557536595584</c:v>
                </c:pt>
                <c:pt idx="2">
                  <c:v>64.421519819587942</c:v>
                </c:pt>
                <c:pt idx="3">
                  <c:v>64.92863066539384</c:v>
                </c:pt>
                <c:pt idx="4">
                  <c:v>63.877349034419183</c:v>
                </c:pt>
                <c:pt idx="5">
                  <c:v>64.698978099606848</c:v>
                </c:pt>
                <c:pt idx="6">
                  <c:v>66.229697876730228</c:v>
                </c:pt>
                <c:pt idx="7">
                  <c:v>66.506271313256505</c:v>
                </c:pt>
                <c:pt idx="8">
                  <c:v>67.46603642048251</c:v>
                </c:pt>
                <c:pt idx="9">
                  <c:v>69.520300680861666</c:v>
                </c:pt>
                <c:pt idx="10">
                  <c:v>70.640743032329837</c:v>
                </c:pt>
                <c:pt idx="11">
                  <c:v>71.169588823561426</c:v>
                </c:pt>
                <c:pt idx="12">
                  <c:v>72.389180061183254</c:v>
                </c:pt>
                <c:pt idx="13">
                  <c:v>72.591275794147705</c:v>
                </c:pt>
                <c:pt idx="14">
                  <c:v>74.186759251937133</c:v>
                </c:pt>
              </c:numCache>
            </c:numRef>
          </c:val>
          <c:smooth val="1"/>
          <c:extLst>
            <c:ext xmlns:c16="http://schemas.microsoft.com/office/drawing/2014/chart" uri="{C3380CC4-5D6E-409C-BE32-E72D297353CC}">
              <c16:uniqueId val="{0000000E-2BD4-403C-B777-78E4EA8511AB}"/>
            </c:ext>
          </c:extLst>
        </c:ser>
        <c:dLbls>
          <c:showLegendKey val="0"/>
          <c:showVal val="0"/>
          <c:showCatName val="0"/>
          <c:showSerName val="0"/>
          <c:showPercent val="0"/>
          <c:showBubbleSize val="0"/>
        </c:dLbls>
        <c:smooth val="0"/>
        <c:axId val="486191888"/>
        <c:axId val="486192248"/>
      </c:lineChart>
      <c:catAx>
        <c:axId val="486191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PE"/>
          </a:p>
        </c:txPr>
        <c:crossAx val="486192248"/>
        <c:crosses val="autoZero"/>
        <c:auto val="1"/>
        <c:lblAlgn val="ctr"/>
        <c:lblOffset val="100"/>
        <c:noMultiLvlLbl val="0"/>
      </c:catAx>
      <c:valAx>
        <c:axId val="486192248"/>
        <c:scaling>
          <c:orientation val="minMax"/>
          <c:max val="83"/>
          <c:min val="60"/>
        </c:scaling>
        <c:delete val="1"/>
        <c:axPos val="l"/>
        <c:numFmt formatCode="0" sourceLinked="0"/>
        <c:majorTickMark val="out"/>
        <c:minorTickMark val="none"/>
        <c:tickLblPos val="nextTo"/>
        <c:crossAx val="486191888"/>
        <c:crosses val="autoZero"/>
        <c:crossBetween val="between"/>
      </c:valAx>
      <c:spPr>
        <a:noFill/>
        <a:ln>
          <a:noFill/>
        </a:ln>
        <a:effectLst/>
      </c:spPr>
    </c:plotArea>
    <c:legend>
      <c:legendPos val="b"/>
      <c:legendEntry>
        <c:idx val="0"/>
        <c:delete val="1"/>
      </c:legendEntry>
      <c:layout>
        <c:manualLayout>
          <c:xMode val="edge"/>
          <c:yMode val="edge"/>
          <c:x val="1.7543388567492102E-2"/>
          <c:y val="0.90209035657615044"/>
          <c:w val="0.95785753438863419"/>
          <c:h val="7.50959552109218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0303030303030304E-2"/>
          <c:y val="5.0925925925925923E-2"/>
          <c:w val="0.94871794871794868"/>
          <c:h val="0.79081802274715662"/>
        </c:manualLayout>
      </c:layout>
      <c:barChart>
        <c:barDir val="col"/>
        <c:grouping val="clustered"/>
        <c:varyColors val="0"/>
        <c:ser>
          <c:idx val="0"/>
          <c:order val="0"/>
          <c:tx>
            <c:strRef>
              <c:f>Hoja1!$E$13</c:f>
              <c:strCache>
                <c:ptCount val="1"/>
                <c:pt idx="0">
                  <c:v>ds</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Hoja1!$D$14:$D$21</c:f>
              <c:strCache>
                <c:ptCount val="8"/>
                <c:pt idx="0">
                  <c:v>Ucayali</c:v>
                </c:pt>
                <c:pt idx="1">
                  <c:v>Puno</c:v>
                </c:pt>
                <c:pt idx="2">
                  <c:v>Loreto</c:v>
                </c:pt>
                <c:pt idx="3">
                  <c:v>Piura</c:v>
                </c:pt>
                <c:pt idx="4">
                  <c:v>San Martín</c:v>
                </c:pt>
                <c:pt idx="5">
                  <c:v>Madre de Dios</c:v>
                </c:pt>
                <c:pt idx="6">
                  <c:v>Huánuco</c:v>
                </c:pt>
                <c:pt idx="7">
                  <c:v>Amazonas</c:v>
                </c:pt>
              </c:strCache>
            </c:strRef>
          </c:cat>
          <c:val>
            <c:numRef>
              <c:f>Hoja1!$E$14:$E$21</c:f>
              <c:numCache>
                <c:formatCode>General</c:formatCode>
                <c:ptCount val="8"/>
                <c:pt idx="0">
                  <c:v>16</c:v>
                </c:pt>
                <c:pt idx="1">
                  <c:v>15</c:v>
                </c:pt>
                <c:pt idx="2">
                  <c:v>14</c:v>
                </c:pt>
                <c:pt idx="3">
                  <c:v>12</c:v>
                </c:pt>
                <c:pt idx="4">
                  <c:v>10</c:v>
                </c:pt>
                <c:pt idx="5">
                  <c:v>9</c:v>
                </c:pt>
                <c:pt idx="6">
                  <c:v>4</c:v>
                </c:pt>
                <c:pt idx="7">
                  <c:v>2</c:v>
                </c:pt>
              </c:numCache>
            </c:numRef>
          </c:val>
          <c:extLst>
            <c:ext xmlns:c16="http://schemas.microsoft.com/office/drawing/2014/chart" uri="{C3380CC4-5D6E-409C-BE32-E72D297353CC}">
              <c16:uniqueId val="{00000000-AAC0-46ED-9FB0-60EF3B8A2E06}"/>
            </c:ext>
          </c:extLst>
        </c:ser>
        <c:dLbls>
          <c:showLegendKey val="0"/>
          <c:showVal val="0"/>
          <c:showCatName val="0"/>
          <c:showSerName val="0"/>
          <c:showPercent val="0"/>
          <c:showBubbleSize val="0"/>
        </c:dLbls>
        <c:gapWidth val="50"/>
        <c:overlap val="-27"/>
        <c:axId val="230332504"/>
        <c:axId val="230332864"/>
      </c:barChart>
      <c:catAx>
        <c:axId val="2303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PE"/>
          </a:p>
        </c:txPr>
        <c:crossAx val="230332864"/>
        <c:crosses val="autoZero"/>
        <c:auto val="1"/>
        <c:lblAlgn val="ctr"/>
        <c:lblOffset val="100"/>
        <c:noMultiLvlLbl val="0"/>
      </c:catAx>
      <c:valAx>
        <c:axId val="230332864"/>
        <c:scaling>
          <c:orientation val="minMax"/>
          <c:max val="16"/>
        </c:scaling>
        <c:delete val="1"/>
        <c:axPos val="l"/>
        <c:numFmt formatCode="General" sourceLinked="1"/>
        <c:majorTickMark val="none"/>
        <c:minorTickMark val="none"/>
        <c:tickLblPos val="nextTo"/>
        <c:crossAx val="230332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FAO20</b:Tag>
    <b:SourceType>Report</b:SourceType>
    <b:Guid>{4E1F43D0-A59C-4E46-AFE5-154CDE1B53CF}</b:Guid>
    <b:Author>
      <b:Author>
        <b:Corporate>FAO &amp; PNUMA</b:Corporate>
      </b:Author>
    </b:Author>
    <b:Title>El estado de los bosques del mundo 2020. Los bosques, la biodiversidad y las personas</b:Title>
    <b:Year>2020</b:Year>
    <b:City>Roma</b:City>
    <b:RefOrder>1</b:RefOrder>
  </b:Source>
  <b:Source>
    <b:Tag>Pro23</b:Tag>
    <b:SourceType>InternetSite</b:SourceType>
    <b:Guid>{E78A5A38-72CC-4A17-9921-26B592976184}</b:Guid>
    <b:Title>Geobosques</b:Title>
    <b:Year>2023</b:Year>
    <b:Author>
      <b:Author>
        <b:Corporate>Programa Nacional de Conservación de Bosques para la Mitigación del Cambio Climático</b:Corporate>
      </b:Author>
    </b:Author>
    <b:URL>https://geobosques.minam.gob.pe/geobosque/view/perdida.php</b:URL>
    <b:RefOrder>2</b:RefOrder>
  </b:Source>
  <b:Source>
    <b:Tag>Ins22</b:Tag>
    <b:SourceType>Report</b:SourceType>
    <b:Guid>{2A9BF988-64AF-4C3C-BD32-426DC4AA7CCC}</b:Guid>
    <b:Title>Las raíces de los delitos ambientales en la Amazonía Peruana</b:Title>
    <b:Year>2022</b:Year>
    <b:URL>https://es.insightcrime.org/wp-content/uploads/2022/06/PDF-THUMBNAIL-Environmental-Crime-PERU-amazonas-igarape-ESP-125x160-c-default.png</b:URL>
    <b:Author>
      <b:Author>
        <b:Corporate>Instituto Igarapé &amp; Insight Crime</b:Corporate>
      </b:Author>
    </b:Author>
    <b:RefOrder>3</b:RefOrder>
  </b:Source>
  <b:Source>
    <b:Tag>Sun05</b:Tag>
    <b:SourceType>JournalArticle</b:SourceType>
    <b:Guid>{7B6D2E12-01EA-4A61-BEA7-793D8B63BBEF}</b:Guid>
    <b:Title>Livelihoods, forests, and conservation in developing countries: An Overview</b:Title>
    <b:Year>2005</b:Year>
    <b:JournalName>World Development</b:JournalName>
    <b:Pages>1383-1402</b:Pages>
    <b:Author>
      <b:Author>
        <b:NameList>
          <b:Person>
            <b:Last>Sunderlin</b:Last>
            <b:First>William</b:First>
          </b:Person>
          <b:Person>
            <b:Last>Angelsen</b:Last>
            <b:First>Arild</b:First>
          </b:Person>
          <b:Person>
            <b:Last>Brian</b:Last>
            <b:First>Belcher</b:First>
          </b:Person>
          <b:Person>
            <b:Last>Burgers</b:Last>
            <b:First>Paul</b:First>
          </b:Person>
          <b:Person>
            <b:Last>Nasi</b:Last>
            <b:First>Robert</b:First>
          </b:Person>
          <b:Person>
            <b:Last>Santoso</b:Last>
            <b:First>Levania</b:First>
          </b:Person>
          <b:Person>
            <b:Last>Wunder</b:Last>
            <b:First>Sven</b:First>
          </b:Person>
        </b:NameList>
      </b:Author>
    </b:Author>
    <b:Month>Septiembre</b:Month>
    <b:Volume>33</b:Volume>
    <b:Issue>9</b:Issue>
    <b:RefOrder>4</b:RefOrder>
  </b:Source>
  <b:Source>
    <b:Tag>ACN23</b:Tag>
    <b:SourceType>InternetSite</b:SourceType>
    <b:Guid>{A3462B21-961D-4B1E-B51C-3F7523D4FE65}</b:Guid>
    <b:Author>
      <b:Author>
        <b:Corporate>ACNUDH</b:Corporate>
      </b:Author>
    </b:Author>
    <b:Title>Acerca de los derechos humanos y el medio ambiente</b:Title>
    <b:InternetSiteTitle>OHCHR</b:InternetSiteTitle>
    <b:Year>2023</b:Year>
    <b:URL>https://www.ohchr.org/es/special-procedures/sr-environment/about-human-rights-and-environment</b:URL>
    <b:RefOrder>5</b:RefOrder>
  </b:Source>
  <b:Source>
    <b:Tag>Ibe14</b:Tag>
    <b:SourceType>ConferenceProceedings</b:SourceType>
    <b:Guid>{D5E8ED26-9717-46AF-8CB1-905260E62A24}</b:Guid>
    <b:Title>Desarrollo del sector forestal</b:Title>
    <b:JournalName>Moneda</b:JournalName>
    <b:Year>2014</b:Year>
    <b:Pages>28 - 32</b:Pages>
    <b:Author>
      <b:Author>
        <b:NameList>
          <b:Person>
            <b:Last>Iberico</b:Last>
            <b:First>Jorge</b:First>
          </b:Person>
        </b:NameList>
      </b:Author>
    </b:Author>
    <b:City>Lima</b:City>
    <b:URL>http://www.bcrp.gob.pe/docs/Publicaciones/Revista-Moneda/moneda-158/moneda-158-07.pdf</b:URL>
    <b:RefOrder>6</b:RefOrder>
  </b:Source>
  <b:Source>
    <b:Tag>Min</b:Tag>
    <b:SourceType>InternetSite</b:SourceType>
    <b:Guid>{81B3FAF3-5D10-40C7-A448-E3418C9CC387}</b:Guid>
    <b:Title>Pagos de servicios ambientales</b:Title>
    <b:Author>
      <b:Author>
        <b:Corporate>Ministerio de Ambiente y Energía</b:Corporate>
      </b:Author>
    </b:Author>
    <b:InternetSiteTitle>FONAFIFO</b:InternetSiteTitle>
    <b:URL>https://www.fonafifo.go.cr/es/servicios/pago-de-servicios-ambientales/</b:URL>
    <b:RefOrder>7</b:RefOrder>
  </b:Source>
  <b:Source>
    <b:Tag>Git22</b:Tag>
    <b:SourceType>Report</b:SourceType>
    <b:Guid>{03082D7F-7C25-484B-8F6E-4F2805FBB5BD}</b:Guid>
    <b:Title>Cambio climático y biodiversidad</b:Title>
    <b:Year>2022</b:Year>
    <b:City>https://www.ipcc.ch/site/assets/uploads/2018/03/climate-changes-biodiversity-sp.pdf</b:City>
    <b:Author>
      <b:Author>
        <b:NameList>
          <b:Person>
            <b:Last>Gitay</b:Last>
            <b:First>Habiba</b:First>
          </b:Person>
          <b:Person>
            <b:Last>Suárez</b:Last>
            <b:First>Avelino</b:First>
          </b:Person>
          <b:Person>
            <b:Last>Watson</b:Last>
            <b:First>Robert</b:First>
          </b:Person>
          <b:Person>
            <b:Last>Dokken</b:Last>
            <b:First>David</b:First>
          </b:Person>
        </b:NameList>
      </b:Author>
    </b:Author>
    <b:RefOrder>8</b:RefOrder>
  </b:Source>
  <b:Source>
    <b:Tag>Kut07</b:Tag>
    <b:SourceType>Report</b:SourceType>
    <b:Guid>{94144D52-8B2B-4F00-A33A-3A4B0603259A}</b:Guid>
    <b:Title>Methodologies for global and national  estimation of human trafficking victims: current and future approaches</b:Title>
    <b:Year>2007</b:Year>
    <b:Publisher>OIT</b:Publisher>
    <b:City>Geneva</b:City>
    <b:Author>
      <b:Author>
        <b:NameList>
          <b:Person>
            <b:Last>Belser</b:Last>
            <b:First>Patrick</b:First>
          </b:Person>
          <b:Person>
            <b:Last>Kutnick</b:Last>
            <b:First>Bruce</b:First>
          </b:Person>
          <b:Person>
            <b:Last>Danailova-Trainor</b:Last>
            <b:First>Gergana</b:First>
          </b:Person>
        </b:NameList>
      </b:Author>
    </b:Author>
    <b:RefOrder>9</b:RefOrder>
  </b:Source>
  <b:Source>
    <b:Tag>Min18</b:Tag>
    <b:SourceType>Report</b:SourceType>
    <b:Guid>{84D3985C-16B4-4AAA-BE1A-4C75E3EBDA50}</b:Guid>
    <b:Author>
      <b:Author>
        <b:Corporate>Ministerio Público - Fiscalía de la Nación</b:Corporate>
      </b:Author>
    </b:Author>
    <b:Title>Ministerio Público. (2018). La respuesta del Ministerio Público frente a la trata de personas. Evidencia de mercados, uso de tecnologías y delitos conexos</b:Title>
    <b:Year>2018</b:Year>
    <b:City>Lima</b:City>
    <b:RefOrder>10</b:RefOrder>
  </b:Source>
  <b:Source>
    <b:Tag>Muj16</b:Tag>
    <b:SourceType>JournalArticle</b:SourceType>
    <b:Guid>{63846F05-478C-4F35-91E1-D79A21B98AA3}</b:Guid>
    <b:Title>Trabajo adolescente en la extracción de madera en la Amazonía peruana: explotación laboral, trabajo forzoso, trata de personas</b:Title>
    <b:Year>2016</b:Year>
    <b:JournalName>Revista de Direitos e Garantias Fundamentais</b:JournalName>
    <b:Pages>155-180</b:Pages>
    <b:Author>
      <b:Author>
        <b:NameList>
          <b:Person>
            <b:Last>Mujica</b:Last>
            <b:First>Jaris</b:First>
          </b:Person>
        </b:NameList>
      </b:Author>
    </b:Author>
    <b:Volume>17</b:Volume>
    <b:Issue>2</b:Issue>
    <b:DOI>https://doi.org/10.18759/rdgf.v17i2.786</b:DOI>
    <b:RefOrder>11</b:RefOrder>
  </b:Source>
  <b:Source>
    <b:Tag>Nov09</b:Tag>
    <b:SourceType>Book</b:SourceType>
    <b:Guid>{F7FE4230-EC3E-44A2-8961-3CD7C3184394}</b:Guid>
    <b:Title>La trata de personas con fines de explotación laboral en el Perú. El caso de la minería aurífera y la tala ilegal de madera en Madre de Dios</b:Title>
    <b:Year>2009</b:Year>
    <b:Publisher>OIM &amp; IDEI</b:Publisher>
    <b:City>Lima</b:City>
    <b:Author>
      <b:Author>
        <b:NameList>
          <b:Person>
            <b:Last>Novak</b:Last>
            <b:First>Fabián</b:First>
          </b:Person>
          <b:Person>
            <b:Last>Namihas</b:Last>
            <b:First>Sandra</b:First>
          </b:Person>
        </b:NameList>
      </b:Author>
    </b:Author>
    <b:RefOrder>12</b:RefOrder>
  </b:Source>
  <b:Source>
    <b:Tag>OIT16</b:Tag>
    <b:SourceType>InternetSite</b:SourceType>
    <b:Guid>{6E85A438-EFF4-4622-B2AF-5928EB050944}</b:Guid>
    <b:Title>¿Qué es un empleo verde?</b:Title>
    <b:Year>2016</b:Year>
    <b:Author>
      <b:Author>
        <b:Corporate>OIT</b:Corporate>
      </b:Author>
    </b:Author>
    <b:InternetSiteTitle>Organización Internacional del Trabajo</b:InternetSiteTitle>
    <b:Month>abril</b:Month>
    <b:Day>13</b:Day>
    <b:URL>https://www.ilo.org/global/topics/green-jobs/news/WCMS_325253/lang--es/index.htm</b:URL>
    <b:RefOrder>13</b:RefOrder>
  </b:Source>
  <b:Source>
    <b:Tag>Ini21</b:Tag>
    <b:SourceType>InternetSite</b:SourceType>
    <b:Guid>{8E750A5D-6AFF-4EC9-A36B-2918C23261CE}</b:Guid>
    <b:Author>
      <b:Author>
        <b:Corporate>Initiative 20x20</b:Corporate>
      </b:Author>
    </b:Author>
    <b:Title>Iniciativa 20x20: Países latinoamericanos se unen para restaurar el clima, los sistemas alimentarios y la biodiversidad</b:Title>
    <b:InternetSiteTitle>Initiative 20x20</b:InternetSiteTitle>
    <b:Year>2021</b:Year>
    <b:Month>mayo</b:Month>
    <b:Day>20</b:Day>
    <b:URL>https://initiative20x20.org/es/news/iniciativa-20x20-los-paises-latinoamericanos-se-unen-para-restaurar-el-clima-los-sistemas</b:URL>
    <b:RefOrder>14</b:RefOrder>
  </b:Source>
  <b:Source>
    <b:Tag>Gru21</b:Tag>
    <b:SourceType>Report</b:SourceType>
    <b:Guid>{8E50105A-5127-4B53-BF80-5613AC31C4CC}</b:Guid>
    <b:Author>
      <b:Author>
        <b:Corporate>Grupo Banco Mundial</b:Corporate>
      </b:Author>
    </b:Author>
    <b:Title>Plan de Acción sobre el Cambio Climático 2021-2025</b:Title>
    <b:Year>2021</b:Year>
    <b:RefOrder>1</b:RefOrder>
  </b:Source>
  <b:Source>
    <b:Tag>Ene23</b:Tag>
    <b:SourceType>InternetSite</b:SourceType>
    <b:Guid>{F6AF5B62-D191-470D-A670-5CB5F31ED0C4}</b:Guid>
    <b:Title>Tracking SDG 7 - The Energy Progress Report</b:Title>
    <b:Year>2023</b:Year>
    <b:Author>
      <b:Author>
        <b:Corporate>Energy Sector Management Assistance Program</b:Corporate>
      </b:Author>
    </b:Author>
    <b:URL>https://trackingsdg7.esmap.org/country/peru</b:URL>
    <b:RefOrder>2</b:RefOrder>
  </b:Source>
  <b:Source>
    <b:Tag>Org</b:Tag>
    <b:SourceType>InternetSite</b:SourceType>
    <b:Guid>{7B596AEA-ABAB-436B-A842-B6D4D1CBCFDC}</b:Guid>
    <b:Author>
      <b:Author>
        <b:Corporate>Organización de las Naciones Unidas</b:Corporate>
      </b:Author>
    </b:Author>
    <b:Title>Objetivo 7: Garantizar el acceso a una energía asequible, segura, sostenible y moderna</b:Title>
    <b:URL>https://www.un.org/sustainabledevelopment/es/energy/</b:URL>
    <b:Year>2017</b:Year>
    <b:RefOrder>3</b:RefOrder>
  </b:Source>
  <b:Source>
    <b:Tag>Gru14</b:Tag>
    <b:SourceType>InternetSite</b:SourceType>
    <b:Guid>{FE36E581-2C9A-448F-A204-BE8797A74043}</b:Guid>
    <b:Author>
      <b:Author>
        <b:Corporate>Grupo del Banco Mundial</b:Corporate>
      </b:Author>
    </b:Author>
    <b:Title>Electricidad para las comunidades rurales en el Perú</b:Title>
    <b:Year>2014</b:Year>
    <b:City>https://www.bancomundial.org/es/results/2014/09/24/peru-brings-electricity-to-rural-communities#:~:text=El%20Per%C3%BA%20ha%20incrementado%20el,instalar%20sistemas%20de%20energ%C3%ADa%20solar.</b:City>
    <b:InternetSiteTitle>Banco Mundial</b:InternetSiteTitle>
    <b:Month>Septiembre</b:Month>
    <b:Day>24</b:Day>
    <b:RefOrder>4</b:RefOrder>
  </b:Source>
  <b:Source>
    <b:Tag>Com04</b:Tag>
    <b:SourceType>Report</b:SourceType>
    <b:Guid>{D0BE72C4-3E3E-4285-9612-C9B38712DF8D}</b:Guid>
    <b:Author>
      <b:Author>
        <b:Corporate>Comisión Económica para América Latina y el Caribe</b:Corporate>
      </b:Author>
    </b:Author>
    <b:Title>Fuentes renovables de energía en América Latina y El Caribe: Situación y propuestas de políticas</b:Title>
    <b:Year>2004</b:Year>
    <b:Publisher>Agencia de Cooperación Técnica Alemana</b:Publisher>
    <b:City>Bonn</b:City>
    <b:RefOrder>5</b:RefOrder>
  </b:Source>
  <b:Source>
    <b:Tag>IRE22</b:Tag>
    <b:SourceType>Report</b:SourceType>
    <b:Guid>{D1BE98A4-006A-4C77-819D-43C0F6619497}</b:Guid>
    <b:Author>
      <b:Author>
        <b:Corporate>IRENA &amp; ILO</b:Corporate>
      </b:Author>
    </b:Author>
    <b:Title>Renewable energy and jobs: Annual review 2022</b:Title>
    <b:Year>2022</b:Year>
    <b:Publisher>International Renewable Energy Agency, Abu Dhabi and International Labour Organization</b:Publisher>
    <b:City>Geneva</b:City>
    <b:RefOrder>6</b:RefOrder>
  </b:Source>
  <b:Source>
    <b:Tag>Sch19</b:Tag>
    <b:SourceType>Report</b:SourceType>
    <b:Guid>{F8F3B2EB-9E58-4836-ACD1-CD239F325D52}</b:Guid>
    <b:Title>Energías renovables: experiencia y perspectivas en la ruta del Perú hacia la transición energética</b:Title>
    <b:Year>2019</b:Year>
    <b:Author>
      <b:Author>
        <b:NameList>
          <b:Person>
            <b:Last>Schmerler</b:Last>
            <b:First>Daniel</b:First>
          </b:Person>
          <b:Person>
            <b:Last>Velarde</b:Last>
            <b:First>José Carlos</b:First>
          </b:Person>
          <b:Person>
            <b:Last>Rodríguez</b:Last>
            <b:First>Abel</b:First>
          </b:Person>
          <b:Person>
            <b:Last>Solis</b:Last>
            <b:First>Ben</b:First>
          </b:Person>
        </b:NameList>
      </b:Author>
    </b:Author>
    <b:City>Lima</b:City>
    <b:Institution>Osinergmin</b:Institution>
    <b:RefOrder>7</b:RefOrder>
  </b:Source>
  <b:Source>
    <b:Tag>Uru22</b:Tag>
    <b:SourceType>Report</b:SourceType>
    <b:Guid>{71135245-FB00-4357-8A5E-B1F6EEED7716}</b:Guid>
    <b:Title>Energías renovable en Uruguay</b:Title>
    <b:Year>2022</b:Year>
    <b:Author>
      <b:Author>
        <b:Corporate>Uruguay XXI</b:Corporate>
      </b:Author>
    </b:Author>
    <b:City>https://www.uruguayxxi.gub.uy/uploads/informacion/cc8975afd04dcec9210407b1ff1b8c2212bb9bcc.pdf</b:City>
    <b:RefOrder>9</b:RefOrder>
  </b:Source>
  <b:Source>
    <b:Tag>Ofi</b:Tag>
    <b:SourceType>InternetSite</b:SourceType>
    <b:Guid>{B06A2A01-C340-4A40-BE42-A7CB6554DB4F}</b:Guid>
    <b:Author>
      <b:Author>
        <b:Corporate>ACNUDH</b:Corporate>
      </b:Author>
    </b:Author>
    <b:Title>El ACNUDH y el derecho a una vivienda adecuada</b:Title>
    <b:InternetSiteTitle>OHCHR</b:InternetSiteTitle>
    <b:URL>https://www.ohchr.org/es/housing</b:URL>
    <b:Year>2023</b:Year>
    <b:RefOrder>10</b:RefOrder>
  </b:Source>
</b:Sources>
</file>

<file path=customXml/itemProps1.xml><?xml version="1.0" encoding="utf-8"?>
<ds:datastoreItem xmlns:ds="http://schemas.openxmlformats.org/officeDocument/2006/customXml" ds:itemID="{37DE566E-1BC1-44B9-9F2D-B38BF46F7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129</Pages>
  <Words>61582</Words>
  <Characters>338701</Characters>
  <Application>Microsoft Office Word</Application>
  <DocSecurity>0</DocSecurity>
  <Lines>2822</Lines>
  <Paragraphs>798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Direccion de Politica y Gestion en Derechos Humanos 10</dc:creator>
  <cp:keywords/>
  <dc:description/>
  <cp:lastModifiedBy>Direccion de Politicas y Gestion en Derechos Humanos 14</cp:lastModifiedBy>
  <cp:revision>2</cp:revision>
  <cp:lastPrinted>2023-12-05T17:08:00Z</cp:lastPrinted>
  <dcterms:created xsi:type="dcterms:W3CDTF">2023-12-29T15:48:00Z</dcterms:created>
  <dcterms:modified xsi:type="dcterms:W3CDTF">2023-12-29T15:48:00Z</dcterms:modified>
</cp:coreProperties>
</file>